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word/activeX/activeX7.xml" ContentType="application/vnd.ms-office.activeX+xml"/>
  <Override PartName="/word/activeX/activeX8.xml" ContentType="application/vnd.ms-office.activeX+xml"/>
  <Override PartName="/customXml/itemProps1.xml" ContentType="application/vnd.openxmlformats-officedocument.customXmlProperties+xml"/>
  <Override PartName="/word/activeX/activeX5.xml" ContentType="application/vnd.ms-office.activeX+xml"/>
  <Override PartName="/word/activeX/activeX6.xml" ContentType="application/vnd.ms-office.activeX+xml"/>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activeX/activeX1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activeX/activeX9.xml" ContentType="application/vnd.ms-office.activeX+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15E4" w:rsidRDefault="005C5378">
      <w:pPr>
        <w:spacing w:line="200" w:lineRule="exact"/>
        <w:rPr>
          <w:sz w:val="24"/>
          <w:szCs w:val="24"/>
        </w:rPr>
      </w:pPr>
      <w:r>
        <w:rPr>
          <w:noProof/>
          <w:sz w:val="24"/>
          <w:szCs w:val="24"/>
          <w:lang w:val="en-IN" w:eastAsia="en-IN"/>
        </w:rPr>
        <w:drawing>
          <wp:anchor distT="0" distB="0" distL="114300" distR="114300" simplePos="0" relativeHeight="251683840" behindDoc="0" locked="0" layoutInCell="1" allowOverlap="1">
            <wp:simplePos x="0" y="0"/>
            <wp:positionH relativeFrom="column">
              <wp:posOffset>-801199</wp:posOffset>
            </wp:positionH>
            <wp:positionV relativeFrom="paragraph">
              <wp:posOffset>-9775190</wp:posOffset>
            </wp:positionV>
            <wp:extent cx="7575059" cy="10706669"/>
            <wp:effectExtent l="19050" t="0" r="6841" b="0"/>
            <wp:wrapNone/>
            <wp:docPr id="5" name="Picture 4" descr="20180129_NAAC_Cover-SSR_Universities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29_NAAC_Cover-SSR_Universities_FRONT.jpg"/>
                    <pic:cNvPicPr/>
                  </pic:nvPicPr>
                  <pic:blipFill>
                    <a:blip r:embed="rId8" cstate="print"/>
                    <a:stretch>
                      <a:fillRect/>
                    </a:stretch>
                  </pic:blipFill>
                  <pic:spPr>
                    <a:xfrm>
                      <a:off x="0" y="0"/>
                      <a:ext cx="7580886" cy="10714904"/>
                    </a:xfrm>
                    <a:prstGeom prst="rect">
                      <a:avLst/>
                    </a:prstGeom>
                  </pic:spPr>
                </pic:pic>
              </a:graphicData>
            </a:graphic>
          </wp:anchor>
        </w:drawing>
      </w:r>
      <w:r w:rsidR="001150B5">
        <w:rPr>
          <w:noProof/>
          <w:sz w:val="24"/>
          <w:szCs w:val="24"/>
          <w:lang w:val="en-IN" w:eastAsia="en-IN"/>
        </w:rPr>
        <w:drawing>
          <wp:anchor distT="0" distB="0" distL="114300" distR="114300" simplePos="0" relativeHeight="251681792" behindDoc="0" locked="0" layoutInCell="1" allowOverlap="1">
            <wp:simplePos x="0" y="0"/>
            <wp:positionH relativeFrom="column">
              <wp:posOffset>-756285</wp:posOffset>
            </wp:positionH>
            <wp:positionV relativeFrom="paragraph">
              <wp:posOffset>-892175</wp:posOffset>
            </wp:positionV>
            <wp:extent cx="7529830" cy="10704830"/>
            <wp:effectExtent l="19050" t="0" r="0" b="0"/>
            <wp:wrapSquare wrapText="bothSides"/>
            <wp:docPr id="1" name="Picture 0" descr="Cover-SSR2_Universities_Fro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SR2_Universities_Front (1).jpg"/>
                    <pic:cNvPicPr/>
                  </pic:nvPicPr>
                  <pic:blipFill>
                    <a:blip r:embed="rId9" cstate="print"/>
                    <a:stretch>
                      <a:fillRect/>
                    </a:stretch>
                  </pic:blipFill>
                  <pic:spPr>
                    <a:xfrm>
                      <a:off x="0" y="0"/>
                      <a:ext cx="7529830" cy="10704830"/>
                    </a:xfrm>
                    <a:prstGeom prst="rect">
                      <a:avLst/>
                    </a:prstGeom>
                  </pic:spPr>
                </pic:pic>
              </a:graphicData>
            </a:graphic>
          </wp:anchor>
        </w:drawing>
      </w:r>
    </w:p>
    <w:p w:rsidR="004415E4" w:rsidRDefault="004415E4">
      <w:pPr>
        <w:spacing w:line="200" w:lineRule="exact"/>
        <w:rPr>
          <w:sz w:val="24"/>
          <w:szCs w:val="24"/>
        </w:rPr>
      </w:pPr>
    </w:p>
    <w:p w:rsidR="000B4A24" w:rsidRPr="00F10FBB" w:rsidRDefault="000B4A24" w:rsidP="001150B5">
      <w:pPr>
        <w:spacing w:before="120"/>
        <w:ind w:right="-227"/>
        <w:rPr>
          <w:rFonts w:eastAsia="Book Antiqua"/>
          <w:b/>
          <w:bCs/>
          <w:sz w:val="24"/>
          <w:szCs w:val="24"/>
        </w:rPr>
      </w:pPr>
      <w:r w:rsidRPr="000B4A24">
        <w:rPr>
          <w:b/>
          <w:w w:val="108"/>
          <w:sz w:val="26"/>
          <w:szCs w:val="26"/>
        </w:rPr>
        <w:t>PREFACE</w:t>
      </w:r>
    </w:p>
    <w:p w:rsidR="000B4A24" w:rsidRPr="000B4A24" w:rsidRDefault="000B4A24" w:rsidP="000B4A24">
      <w:pPr>
        <w:widowControl w:val="0"/>
        <w:spacing w:before="1"/>
        <w:ind w:right="3867"/>
        <w:jc w:val="center"/>
        <w:rPr>
          <w:b/>
          <w:w w:val="108"/>
          <w:sz w:val="26"/>
          <w:szCs w:val="26"/>
        </w:rPr>
      </w:pPr>
    </w:p>
    <w:p w:rsidR="00EA22B6" w:rsidRPr="00F10FBB" w:rsidRDefault="00EA22B6" w:rsidP="00EA22B6">
      <w:pPr>
        <w:ind w:firstLine="720"/>
        <w:jc w:val="both"/>
        <w:rPr>
          <w:sz w:val="28"/>
          <w:szCs w:val="28"/>
        </w:rPr>
      </w:pPr>
      <w:r w:rsidRPr="00F10FBB">
        <w:rPr>
          <w:sz w:val="28"/>
          <w:szCs w:val="28"/>
        </w:rPr>
        <w:t xml:space="preserve">It is heartening that National Assessment and Accreditation Council (NAAC) has brought in new spirit into its process of assessment and accreditation. This has been attempted as a continuance of the NAAC’s concern for ensuring that its processes are in tune with local, regional and global changes in higher education scenario. The main focus of the revision process has been to enhance the redeeming features of the accreditation process and make them </w:t>
      </w:r>
      <w:r w:rsidRPr="00F10FBB">
        <w:rPr>
          <w:iCs/>
          <w:sz w:val="28"/>
          <w:szCs w:val="28"/>
        </w:rPr>
        <w:t xml:space="preserve">more robust, objective, transparent and scalable </w:t>
      </w:r>
      <w:r w:rsidRPr="00F10FBB">
        <w:rPr>
          <w:sz w:val="28"/>
          <w:szCs w:val="28"/>
        </w:rPr>
        <w:t xml:space="preserve">as well as make </w:t>
      </w:r>
      <w:r w:rsidRPr="00F10FBB">
        <w:rPr>
          <w:iCs/>
          <w:sz w:val="28"/>
          <w:szCs w:val="28"/>
        </w:rPr>
        <w:t>it ICT enabled</w:t>
      </w:r>
      <w:r w:rsidRPr="00F10FBB">
        <w:rPr>
          <w:sz w:val="28"/>
          <w:szCs w:val="28"/>
        </w:rPr>
        <w:t>. It also has reduced duration of accreditation process.</w:t>
      </w:r>
    </w:p>
    <w:p w:rsidR="00EA22B6" w:rsidRPr="00F10FBB" w:rsidRDefault="00EA22B6" w:rsidP="00EA22B6">
      <w:pPr>
        <w:jc w:val="both"/>
        <w:rPr>
          <w:sz w:val="28"/>
          <w:szCs w:val="28"/>
        </w:rPr>
      </w:pPr>
    </w:p>
    <w:p w:rsidR="00EA22B6" w:rsidRPr="00F10FBB" w:rsidRDefault="00EA22B6" w:rsidP="00EA22B6">
      <w:pPr>
        <w:jc w:val="both"/>
        <w:rPr>
          <w:sz w:val="28"/>
          <w:szCs w:val="28"/>
        </w:rPr>
      </w:pPr>
      <w:r w:rsidRPr="00F10FBB">
        <w:rPr>
          <w:sz w:val="28"/>
          <w:szCs w:val="28"/>
        </w:rPr>
        <w:t xml:space="preserve">     The revised process is an outcome of the feedback received by NAAC over a long period through various Consultative Meetings, Expert Group Meetings, which comprised of emin</w:t>
      </w:r>
      <w:r w:rsidR="00206B7B">
        <w:rPr>
          <w:sz w:val="28"/>
          <w:szCs w:val="28"/>
        </w:rPr>
        <w:t>ent academic</w:t>
      </w:r>
      <w:r w:rsidR="006318F1">
        <w:rPr>
          <w:sz w:val="28"/>
          <w:szCs w:val="28"/>
        </w:rPr>
        <w:t>ian</w:t>
      </w:r>
      <w:r w:rsidR="00206B7B">
        <w:rPr>
          <w:sz w:val="28"/>
          <w:szCs w:val="28"/>
        </w:rPr>
        <w:t>s representing the U</w:t>
      </w:r>
      <w:r w:rsidRPr="00F10FBB">
        <w:rPr>
          <w:sz w:val="28"/>
          <w:szCs w:val="28"/>
        </w:rPr>
        <w:t xml:space="preserve">niversity and </w:t>
      </w:r>
      <w:r w:rsidR="00206B7B">
        <w:rPr>
          <w:sz w:val="28"/>
          <w:szCs w:val="28"/>
        </w:rPr>
        <w:t>C</w:t>
      </w:r>
      <w:r w:rsidRPr="00F10FBB">
        <w:rPr>
          <w:sz w:val="28"/>
          <w:szCs w:val="28"/>
        </w:rPr>
        <w:t>ollege sectors. In addition, the NAAC also solicited feedback through the web from the stakeholders and specifically from the academia during the Assessors Interaction Meetings (AIM). The entire revision exercise has successfully resulted in the development of an assessment and accreditation framework which is technology enabled and user friendly.  Higher Education Institutions (HEIs) desirous of seeking accreditation from now on will need to understand the changes made in the process. Keeping this in mind, the Manuals have been revised separately for Universities, Autonomous Colleges and Affiliated/Constituent Colleges. The Self-Study Report (SSR) forms the backbone of the entire process of accreditation. Special effort has been made to differentiate some of the items to render them more applicable to different categories of institutions. It is hoped that the Manuals will help the HEIs to prepare for the revised process of assessment and accreditation. As always, NAAC welcomes feedback from every corner.</w:t>
      </w:r>
    </w:p>
    <w:p w:rsidR="00EA22B6" w:rsidRPr="00F10FBB" w:rsidRDefault="00EA22B6" w:rsidP="00EA22B6">
      <w:pPr>
        <w:jc w:val="both"/>
        <w:rPr>
          <w:sz w:val="28"/>
          <w:szCs w:val="28"/>
        </w:rPr>
      </w:pPr>
    </w:p>
    <w:p w:rsidR="00EA22B6" w:rsidRPr="00F10FBB" w:rsidRDefault="00EA22B6" w:rsidP="00EA22B6">
      <w:pPr>
        <w:jc w:val="both"/>
        <w:rPr>
          <w:sz w:val="28"/>
          <w:szCs w:val="28"/>
        </w:rPr>
      </w:pPr>
      <w:r w:rsidRPr="00F10FBB">
        <w:rPr>
          <w:sz w:val="28"/>
          <w:szCs w:val="28"/>
        </w:rPr>
        <w:tab/>
        <w:t>In an effort to enhance the accountability of the accrediting agency as well as the institutions applying for accreditation</w:t>
      </w:r>
      <w:r w:rsidR="00251D92">
        <w:rPr>
          <w:sz w:val="28"/>
          <w:szCs w:val="28"/>
        </w:rPr>
        <w:t>,</w:t>
      </w:r>
      <w:r w:rsidRPr="00F10FBB">
        <w:rPr>
          <w:sz w:val="28"/>
          <w:szCs w:val="28"/>
        </w:rPr>
        <w:t xml:space="preserve"> it is advised to look into the latest developments on the website of NAAC.</w:t>
      </w:r>
    </w:p>
    <w:p w:rsidR="00EA22B6" w:rsidRPr="00F10FBB" w:rsidRDefault="00EA22B6" w:rsidP="00EA22B6">
      <w:pPr>
        <w:jc w:val="both"/>
        <w:rPr>
          <w:sz w:val="28"/>
          <w:szCs w:val="28"/>
        </w:rPr>
      </w:pPr>
    </w:p>
    <w:p w:rsidR="00EA22B6" w:rsidRPr="00F10FBB" w:rsidRDefault="00EA22B6" w:rsidP="00EA22B6">
      <w:pPr>
        <w:jc w:val="both"/>
        <w:rPr>
          <w:sz w:val="28"/>
          <w:szCs w:val="28"/>
        </w:rPr>
      </w:pPr>
      <w:r w:rsidRPr="00F10FBB">
        <w:rPr>
          <w:sz w:val="28"/>
          <w:szCs w:val="28"/>
        </w:rPr>
        <w:tab/>
        <w:t>The contribution of the experts and NAAC officials</w:t>
      </w:r>
      <w:r w:rsidR="007C2240" w:rsidRPr="00F10FBB">
        <w:rPr>
          <w:sz w:val="28"/>
          <w:szCs w:val="28"/>
        </w:rPr>
        <w:t>/staff in developing the Manual</w:t>
      </w:r>
      <w:r w:rsidRPr="00F10FBB">
        <w:rPr>
          <w:sz w:val="28"/>
          <w:szCs w:val="28"/>
        </w:rPr>
        <w:t xml:space="preserve"> is gratefully acknowledged. </w:t>
      </w:r>
    </w:p>
    <w:p w:rsidR="000B4A24" w:rsidRPr="000B4A24" w:rsidRDefault="000B4A24" w:rsidP="000B4A24">
      <w:pPr>
        <w:widowControl w:val="0"/>
        <w:tabs>
          <w:tab w:val="left" w:pos="4860"/>
          <w:tab w:val="left" w:pos="9450"/>
        </w:tabs>
        <w:spacing w:before="1"/>
        <w:ind w:right="190"/>
        <w:jc w:val="both"/>
        <w:rPr>
          <w:b/>
          <w:w w:val="108"/>
          <w:sz w:val="26"/>
          <w:szCs w:val="26"/>
        </w:rPr>
      </w:pPr>
    </w:p>
    <w:p w:rsidR="000B4A24" w:rsidRDefault="000B4A24" w:rsidP="000B4A24">
      <w:pPr>
        <w:widowControl w:val="0"/>
        <w:tabs>
          <w:tab w:val="left" w:pos="4860"/>
          <w:tab w:val="left" w:pos="9450"/>
        </w:tabs>
        <w:spacing w:before="1"/>
        <w:ind w:right="190"/>
        <w:jc w:val="both"/>
        <w:rPr>
          <w:b/>
          <w:w w:val="108"/>
          <w:sz w:val="26"/>
          <w:szCs w:val="26"/>
        </w:rPr>
      </w:pPr>
    </w:p>
    <w:p w:rsidR="0065515D" w:rsidRPr="000B4A24" w:rsidRDefault="00BF2307" w:rsidP="0065515D">
      <w:pPr>
        <w:widowControl w:val="0"/>
        <w:tabs>
          <w:tab w:val="left" w:pos="4860"/>
          <w:tab w:val="left" w:pos="9450"/>
        </w:tabs>
        <w:spacing w:before="1"/>
        <w:ind w:right="190"/>
        <w:jc w:val="both"/>
        <w:rPr>
          <w:b/>
          <w:w w:val="108"/>
          <w:sz w:val="26"/>
          <w:szCs w:val="26"/>
        </w:rPr>
      </w:pPr>
      <w:r>
        <w:rPr>
          <w:b/>
          <w:w w:val="108"/>
          <w:sz w:val="26"/>
          <w:szCs w:val="26"/>
        </w:rPr>
        <w:t>December</w:t>
      </w:r>
      <w:r w:rsidR="0065515D" w:rsidRPr="000B4A24">
        <w:rPr>
          <w:b/>
          <w:w w:val="108"/>
          <w:sz w:val="26"/>
          <w:szCs w:val="26"/>
        </w:rPr>
        <w:t>, 201</w:t>
      </w:r>
      <w:r w:rsidR="009050AF">
        <w:rPr>
          <w:b/>
          <w:w w:val="108"/>
          <w:sz w:val="26"/>
          <w:szCs w:val="26"/>
        </w:rPr>
        <w:t>9</w:t>
      </w:r>
    </w:p>
    <w:p w:rsidR="000B4A24" w:rsidRPr="000B4A24" w:rsidRDefault="000B4A24" w:rsidP="000B4A24">
      <w:pPr>
        <w:widowControl w:val="0"/>
        <w:tabs>
          <w:tab w:val="left" w:pos="4860"/>
          <w:tab w:val="left" w:pos="9450"/>
        </w:tabs>
        <w:spacing w:before="1"/>
        <w:ind w:right="190"/>
        <w:jc w:val="both"/>
        <w:rPr>
          <w:b/>
          <w:w w:val="108"/>
          <w:sz w:val="26"/>
          <w:szCs w:val="26"/>
        </w:rPr>
      </w:pPr>
      <w:r w:rsidRPr="000B4A24">
        <w:rPr>
          <w:b/>
          <w:w w:val="108"/>
          <w:sz w:val="26"/>
          <w:szCs w:val="26"/>
        </w:rPr>
        <w:t>Bengaluru</w:t>
      </w:r>
      <w:r w:rsidRPr="000B4A24">
        <w:rPr>
          <w:b/>
          <w:w w:val="108"/>
          <w:sz w:val="26"/>
          <w:szCs w:val="26"/>
        </w:rPr>
        <w:tab/>
      </w:r>
      <w:r w:rsidRPr="000B4A24">
        <w:rPr>
          <w:b/>
          <w:w w:val="108"/>
          <w:sz w:val="26"/>
          <w:szCs w:val="26"/>
        </w:rPr>
        <w:tab/>
      </w:r>
    </w:p>
    <w:p w:rsidR="00676D4A" w:rsidRDefault="000B4A24" w:rsidP="00676D4A">
      <w:pPr>
        <w:widowControl w:val="0"/>
        <w:tabs>
          <w:tab w:val="left" w:pos="4860"/>
          <w:tab w:val="left" w:pos="9360"/>
        </w:tabs>
        <w:spacing w:before="1"/>
        <w:ind w:right="73"/>
        <w:jc w:val="right"/>
        <w:rPr>
          <w:b/>
          <w:w w:val="108"/>
          <w:sz w:val="26"/>
          <w:szCs w:val="26"/>
        </w:rPr>
      </w:pPr>
      <w:r w:rsidRPr="000B4A24">
        <w:rPr>
          <w:b/>
          <w:w w:val="108"/>
          <w:sz w:val="26"/>
          <w:szCs w:val="26"/>
        </w:rPr>
        <w:tab/>
        <w:t xml:space="preserve">                  </w:t>
      </w:r>
      <w:r w:rsidR="005A20CE">
        <w:rPr>
          <w:b/>
          <w:w w:val="108"/>
          <w:sz w:val="26"/>
          <w:szCs w:val="26"/>
        </w:rPr>
        <w:t xml:space="preserve">  </w:t>
      </w:r>
      <w:r w:rsidR="0082689F">
        <w:rPr>
          <w:b/>
          <w:w w:val="108"/>
          <w:sz w:val="26"/>
          <w:szCs w:val="26"/>
        </w:rPr>
        <w:t xml:space="preserve">   </w:t>
      </w:r>
      <w:r w:rsidRPr="000B4A24">
        <w:rPr>
          <w:b/>
          <w:w w:val="108"/>
          <w:sz w:val="26"/>
          <w:szCs w:val="26"/>
        </w:rPr>
        <w:t>(</w:t>
      </w:r>
      <w:r w:rsidR="00FC3AEC">
        <w:rPr>
          <w:rStyle w:val="NoSpacingChar"/>
          <w:rFonts w:ascii="Book Antiqua" w:hAnsi="Book Antiqua"/>
          <w:b/>
          <w:bCs/>
          <w:sz w:val="28"/>
          <w:szCs w:val="28"/>
        </w:rPr>
        <w:t xml:space="preserve">Dr. S. C. </w:t>
      </w:r>
      <w:r w:rsidRPr="0082689F">
        <w:rPr>
          <w:rStyle w:val="NoSpacingChar"/>
          <w:rFonts w:ascii="Book Antiqua" w:hAnsi="Book Antiqua"/>
          <w:b/>
          <w:bCs/>
          <w:sz w:val="28"/>
          <w:szCs w:val="28"/>
        </w:rPr>
        <w:t>S</w:t>
      </w:r>
      <w:r w:rsidR="00FC3AEC">
        <w:rPr>
          <w:rStyle w:val="NoSpacingChar"/>
          <w:rFonts w:ascii="Book Antiqua" w:hAnsi="Book Antiqua"/>
          <w:b/>
          <w:bCs/>
          <w:sz w:val="28"/>
          <w:szCs w:val="28"/>
        </w:rPr>
        <w:t>harma</w:t>
      </w:r>
      <w:r w:rsidRPr="000B4A24">
        <w:rPr>
          <w:b/>
          <w:w w:val="108"/>
          <w:sz w:val="26"/>
          <w:szCs w:val="26"/>
        </w:rPr>
        <w:t>)</w:t>
      </w:r>
    </w:p>
    <w:p w:rsidR="000B4A24" w:rsidRPr="00F10FBB" w:rsidRDefault="007B3A75" w:rsidP="00F10FBB">
      <w:pPr>
        <w:widowControl w:val="0"/>
        <w:tabs>
          <w:tab w:val="left" w:pos="4860"/>
          <w:tab w:val="left" w:pos="9450"/>
        </w:tabs>
        <w:spacing w:before="1"/>
        <w:ind w:right="190"/>
        <w:jc w:val="right"/>
        <w:rPr>
          <w:rFonts w:ascii="Book Antiqua" w:hAnsi="Book Antiqua"/>
          <w:b/>
          <w:w w:val="108"/>
          <w:sz w:val="26"/>
          <w:szCs w:val="26"/>
        </w:rPr>
      </w:pPr>
      <w:r>
        <w:rPr>
          <w:b/>
          <w:w w:val="108"/>
          <w:sz w:val="26"/>
          <w:szCs w:val="26"/>
        </w:rPr>
        <w:t xml:space="preserve">                                                          </w:t>
      </w:r>
      <w:r w:rsidR="0082689F">
        <w:rPr>
          <w:b/>
          <w:w w:val="108"/>
          <w:sz w:val="26"/>
          <w:szCs w:val="26"/>
        </w:rPr>
        <w:t xml:space="preserve">                             </w:t>
      </w:r>
      <w:r w:rsidRPr="0082689F">
        <w:rPr>
          <w:rFonts w:ascii="Book Antiqua" w:hAnsi="Book Antiqua"/>
          <w:b/>
          <w:w w:val="108"/>
          <w:sz w:val="26"/>
          <w:szCs w:val="26"/>
        </w:rPr>
        <w:t>Director, NAAC</w:t>
      </w:r>
    </w:p>
    <w:p w:rsidR="00676D4A" w:rsidRDefault="00676D4A" w:rsidP="00D75ABF">
      <w:pPr>
        <w:tabs>
          <w:tab w:val="right" w:pos="9441"/>
        </w:tabs>
        <w:ind w:right="-20"/>
        <w:rPr>
          <w:rFonts w:ascii="Book Antiqua" w:eastAsia="Book Antiqua" w:hAnsi="Book Antiqua" w:cs="Book Antiqua"/>
          <w:color w:val="FF0000"/>
          <w:w w:val="103"/>
          <w:sz w:val="36"/>
          <w:szCs w:val="36"/>
        </w:rPr>
      </w:pPr>
    </w:p>
    <w:p w:rsidR="00676D4A" w:rsidRDefault="00676D4A" w:rsidP="00D75ABF">
      <w:pPr>
        <w:tabs>
          <w:tab w:val="right" w:pos="9441"/>
        </w:tabs>
        <w:ind w:right="-20"/>
        <w:rPr>
          <w:rFonts w:ascii="Book Antiqua" w:eastAsia="Book Antiqua" w:hAnsi="Book Antiqua" w:cs="Book Antiqua"/>
          <w:color w:val="FF0000"/>
          <w:w w:val="103"/>
          <w:sz w:val="36"/>
          <w:szCs w:val="36"/>
        </w:rPr>
      </w:pPr>
    </w:p>
    <w:p w:rsidR="000B4A24" w:rsidRPr="00B01857" w:rsidRDefault="000B4A24" w:rsidP="00D75ABF">
      <w:pPr>
        <w:tabs>
          <w:tab w:val="right" w:pos="9441"/>
        </w:tabs>
        <w:ind w:right="-20"/>
        <w:rPr>
          <w:rFonts w:ascii="Book Antiqua" w:eastAsia="Book Antiqua" w:hAnsi="Book Antiqua" w:cs="Book Antiqua"/>
          <w:sz w:val="36"/>
          <w:szCs w:val="36"/>
        </w:rPr>
      </w:pPr>
      <w:r w:rsidRPr="00952525">
        <w:rPr>
          <w:rFonts w:ascii="Book Antiqua" w:eastAsia="Book Antiqua" w:hAnsi="Book Antiqua" w:cs="Book Antiqua"/>
          <w:b/>
          <w:color w:val="FF0000"/>
          <w:w w:val="103"/>
          <w:sz w:val="36"/>
          <w:szCs w:val="36"/>
        </w:rPr>
        <w:t>CON</w:t>
      </w:r>
      <w:r w:rsidRPr="00952525">
        <w:rPr>
          <w:rFonts w:ascii="Book Antiqua" w:eastAsia="Book Antiqua" w:hAnsi="Book Antiqua" w:cs="Book Antiqua"/>
          <w:b/>
          <w:color w:val="FF0000"/>
          <w:spacing w:val="2"/>
          <w:w w:val="103"/>
          <w:sz w:val="36"/>
          <w:szCs w:val="36"/>
        </w:rPr>
        <w:t>T</w:t>
      </w:r>
      <w:r w:rsidRPr="00952525">
        <w:rPr>
          <w:rFonts w:ascii="Book Antiqua" w:eastAsia="Book Antiqua" w:hAnsi="Book Antiqua" w:cs="Book Antiqua"/>
          <w:b/>
          <w:color w:val="FF0000"/>
          <w:w w:val="105"/>
          <w:sz w:val="36"/>
          <w:szCs w:val="36"/>
        </w:rPr>
        <w:t>ENTS</w:t>
      </w:r>
      <w:r w:rsidR="00D75ABF">
        <w:rPr>
          <w:rFonts w:ascii="Book Antiqua" w:eastAsia="Book Antiqua" w:hAnsi="Book Antiqua" w:cs="Book Antiqua"/>
          <w:color w:val="FF0000"/>
          <w:w w:val="105"/>
          <w:sz w:val="36"/>
          <w:szCs w:val="36"/>
        </w:rPr>
        <w:tab/>
      </w:r>
      <w:r w:rsidR="00D75ABF" w:rsidRPr="00952525">
        <w:rPr>
          <w:rFonts w:ascii="Book Antiqua" w:eastAsia="Book Antiqua" w:hAnsi="Book Antiqua" w:cs="Book Antiqua"/>
          <w:b/>
          <w:color w:val="FF0000"/>
          <w:w w:val="105"/>
          <w:szCs w:val="18"/>
        </w:rPr>
        <w:t>Page No.</w:t>
      </w:r>
    </w:p>
    <w:p w:rsidR="000B4A24" w:rsidRPr="00B01857" w:rsidRDefault="00E1124E" w:rsidP="000B4A24">
      <w:pPr>
        <w:jc w:val="both"/>
        <w:rPr>
          <w:sz w:val="28"/>
          <w:szCs w:val="28"/>
        </w:rPr>
      </w:pPr>
      <w:r w:rsidRPr="00E1124E">
        <w:rPr>
          <w:noProof/>
        </w:rPr>
        <w:pict>
          <v:group id="Group 106" o:spid="_x0000_s1130" style="position:absolute;left:0;text-align:left;margin-left:60.35pt;margin-top:8.45pt;width:459.1pt;height:.1pt;z-index:-251676672;mso-position-horizontal-relative:page" coordorigin="1529,619" coordsize="91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">
            <v:shape id="Freeform 107" o:spid="_x0000_s1131" style="position:absolute;left:1529;top:619;width:9182;height:2;visibility:visible;mso-wrap-style:square;v-text-anchor:top" coordsize="9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Xm8IA&#10;AADbAAAADwAAAGRycy9kb3ducmV2LnhtbESPwWrDMBBE74H+g9hCb7HcUJzWiRJKaKE5xjH0urU2&#10;tom1EpISu38fFQo5DjPzhllvJzOIK/nQW1bwnOUgiBure24V1MfP+SuIEJE1DpZJwS8F2G4eZmss&#10;tR35QNcqtiJBOJSooIvRlVKGpiODIbOOOHkn6w3GJH0rtccxwc0gF3leSIM9p4UOHe06as7VxSg4&#10;x6pdYth//zTLYXJ+8eFeTK3U0+P0vgIRaYr38H/7Syt4K+DvS/oB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OpebwgAAANsAAAAPAAAAAAAAAAAAAAAAAJgCAABkcnMvZG93&#10;bnJldi54bWxQSwUGAAAAAAQABAD1AAAAhwMAAAAA&#10;" path="m,l9182,e" filled="f" strokeweight=".35281mm">
              <v:path arrowok="t" o:connecttype="custom" o:connectlocs="0,0;9182,0" o:connectangles="0,0"/>
            </v:shape>
            <w10:wrap anchorx="page"/>
          </v:group>
        </w:pict>
      </w:r>
    </w:p>
    <w:tbl>
      <w:tblPr>
        <w:tblW w:w="9235" w:type="dxa"/>
        <w:tblInd w:w="87" w:type="dxa"/>
        <w:tblLook w:val="04A0"/>
      </w:tblPr>
      <w:tblGrid>
        <w:gridCol w:w="8243"/>
        <w:gridCol w:w="992"/>
      </w:tblGrid>
      <w:tr w:rsidR="00666A51" w:rsidRPr="00666A51" w:rsidTr="009F70CC">
        <w:trPr>
          <w:trHeight w:val="315"/>
        </w:trPr>
        <w:tc>
          <w:tcPr>
            <w:tcW w:w="8243" w:type="dxa"/>
            <w:shd w:val="clear" w:color="auto" w:fill="auto"/>
            <w:noWrap/>
            <w:vAlign w:val="bottom"/>
            <w:hideMark/>
          </w:tcPr>
          <w:p w:rsidR="000A70D7" w:rsidRDefault="000A70D7" w:rsidP="00666A51">
            <w:pPr>
              <w:rPr>
                <w:rFonts w:ascii="Book Antiqua" w:hAnsi="Book Antiqua" w:cs="Calibri"/>
                <w:color w:val="000000"/>
                <w:sz w:val="24"/>
                <w:szCs w:val="24"/>
                <w:lang w:eastAsia="en-IN" w:bidi="ar-SA"/>
              </w:rPr>
            </w:pPr>
          </w:p>
          <w:p w:rsidR="00666A51" w:rsidRPr="00666A51" w:rsidRDefault="00666A51" w:rsidP="00666A51">
            <w:pPr>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eastAsia="en-IN" w:bidi="ar-SA"/>
              </w:rPr>
              <w:t xml:space="preserve">Preface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2</w:t>
            </w:r>
          </w:p>
        </w:tc>
      </w:tr>
      <w:tr w:rsidR="00666A51" w:rsidRPr="00666A51" w:rsidTr="009F70CC">
        <w:trPr>
          <w:trHeight w:val="375"/>
        </w:trPr>
        <w:tc>
          <w:tcPr>
            <w:tcW w:w="9235" w:type="dxa"/>
            <w:gridSpan w:val="2"/>
            <w:shd w:val="clear" w:color="auto" w:fill="auto"/>
            <w:noWrap/>
            <w:vAlign w:val="bottom"/>
            <w:hideMark/>
          </w:tcPr>
          <w:p w:rsidR="00666A51" w:rsidRPr="00666A51" w:rsidRDefault="00666A51" w:rsidP="00666A51">
            <w:pPr>
              <w:rPr>
                <w:rFonts w:ascii="Book Antiqua" w:hAnsi="Book Antiqua" w:cs="Calibri"/>
                <w:b/>
                <w:bCs/>
                <w:color w:val="FF0000"/>
                <w:sz w:val="28"/>
                <w:szCs w:val="28"/>
                <w:lang w:val="en-IN" w:eastAsia="en-IN" w:bidi="ar-SA"/>
              </w:rPr>
            </w:pPr>
            <w:r w:rsidRPr="00666A51">
              <w:rPr>
                <w:rFonts w:ascii="Book Antiqua" w:hAnsi="Book Antiqua" w:cs="Calibri"/>
                <w:b/>
                <w:bCs/>
                <w:color w:val="FF0000"/>
                <w:sz w:val="28"/>
                <w:szCs w:val="28"/>
                <w:lang w:eastAsia="en-IN" w:bidi="ar-SA"/>
              </w:rPr>
              <w:t>S</w:t>
            </w:r>
            <w:r w:rsidRPr="00666A51">
              <w:rPr>
                <w:rFonts w:ascii="Book Antiqua" w:hAnsi="Book Antiqua" w:cs="Calibri"/>
                <w:b/>
                <w:bCs/>
                <w:color w:val="FF0000"/>
                <w:sz w:val="19"/>
                <w:szCs w:val="19"/>
                <w:lang w:eastAsia="en-IN" w:bidi="ar-SA"/>
              </w:rPr>
              <w:t xml:space="preserve">ECTION </w:t>
            </w:r>
            <w:r w:rsidRPr="00666A51">
              <w:rPr>
                <w:rFonts w:ascii="Book Antiqua" w:hAnsi="Book Antiqua" w:cs="Calibri"/>
                <w:b/>
                <w:bCs/>
                <w:color w:val="FF0000"/>
                <w:sz w:val="28"/>
                <w:szCs w:val="28"/>
                <w:lang w:eastAsia="en-IN" w:bidi="ar-SA"/>
              </w:rPr>
              <w:t>A:</w:t>
            </w:r>
            <w:r w:rsidRPr="00666A51">
              <w:rPr>
                <w:rFonts w:ascii="Book Antiqua" w:hAnsi="Book Antiqua" w:cs="Calibri"/>
                <w:b/>
                <w:bCs/>
                <w:color w:val="000000"/>
                <w:sz w:val="28"/>
                <w:szCs w:val="28"/>
                <w:lang w:eastAsia="en-IN" w:bidi="ar-SA"/>
              </w:rPr>
              <w:t xml:space="preserve"> </w:t>
            </w:r>
            <w:r w:rsidRPr="00666A51">
              <w:rPr>
                <w:rFonts w:ascii="Book Antiqua" w:hAnsi="Book Antiqua" w:cs="Calibri"/>
                <w:b/>
                <w:bCs/>
                <w:color w:val="FF0000"/>
                <w:sz w:val="28"/>
                <w:szCs w:val="28"/>
                <w:lang w:eastAsia="en-IN" w:bidi="ar-SA"/>
              </w:rPr>
              <w:t>Guidelines for Assessment and Accreditation</w:t>
            </w:r>
          </w:p>
        </w:tc>
      </w:tr>
      <w:tr w:rsidR="00666A51" w:rsidRPr="00666A51" w:rsidTr="009F70CC">
        <w:trPr>
          <w:trHeight w:val="315"/>
        </w:trPr>
        <w:tc>
          <w:tcPr>
            <w:tcW w:w="8243" w:type="dxa"/>
            <w:shd w:val="clear" w:color="auto" w:fill="auto"/>
            <w:noWrap/>
            <w:vAlign w:val="bottom"/>
            <w:hideMark/>
          </w:tcPr>
          <w:p w:rsidR="00666A51" w:rsidRPr="00666A51" w:rsidRDefault="00666A51" w:rsidP="00505179">
            <w:pPr>
              <w:ind w:firstLineChars="400" w:firstLine="560"/>
              <w:rPr>
                <w:color w:val="000000"/>
                <w:sz w:val="14"/>
                <w:szCs w:val="14"/>
                <w:lang w:val="en-IN" w:eastAsia="en-IN" w:bidi="ar-SA"/>
              </w:rPr>
            </w:pPr>
            <w:r w:rsidRPr="00666A51">
              <w:rPr>
                <w:color w:val="000000"/>
                <w:sz w:val="14"/>
                <w:szCs w:val="14"/>
                <w:lang w:eastAsia="en-IN" w:bidi="ar-SA"/>
              </w:rPr>
              <w:t xml:space="preserve">       </w:t>
            </w:r>
            <w:r w:rsidRPr="00666A51">
              <w:rPr>
                <w:rFonts w:ascii="Book Antiqua" w:hAnsi="Book Antiqua"/>
                <w:color w:val="000000"/>
                <w:sz w:val="24"/>
                <w:szCs w:val="24"/>
                <w:lang w:eastAsia="en-IN" w:bidi="ar-SA"/>
              </w:rPr>
              <w:t>I.</w:t>
            </w:r>
            <w:r w:rsidRPr="00666A51">
              <w:rPr>
                <w:color w:val="000000"/>
                <w:sz w:val="14"/>
                <w:szCs w:val="14"/>
                <w:lang w:eastAsia="en-IN" w:bidi="ar-SA"/>
              </w:rPr>
              <w:t>       </w:t>
            </w:r>
            <w:hyperlink w:anchor="INTRODUCTION" w:history="1">
              <w:r w:rsidRPr="00C7455E">
                <w:rPr>
                  <w:rStyle w:val="Hyperlink"/>
                  <w:rFonts w:ascii="Book Antiqua" w:hAnsi="Book Antiqua"/>
                  <w:sz w:val="24"/>
                  <w:szCs w:val="24"/>
                  <w:lang w:eastAsia="en-IN" w:bidi="ar-SA"/>
                </w:rPr>
                <w:t>Introduction</w:t>
              </w:r>
            </w:hyperlink>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5</w:t>
            </w:r>
          </w:p>
        </w:tc>
      </w:tr>
      <w:tr w:rsidR="00666A51" w:rsidRPr="00666A51" w:rsidTr="009F70CC">
        <w:trPr>
          <w:trHeight w:val="315"/>
        </w:trPr>
        <w:tc>
          <w:tcPr>
            <w:tcW w:w="8243" w:type="dxa"/>
            <w:shd w:val="clear" w:color="auto" w:fill="auto"/>
            <w:noWrap/>
            <w:vAlign w:val="bottom"/>
            <w:hideMark/>
          </w:tcPr>
          <w:p w:rsidR="00666A51" w:rsidRPr="00666A51" w:rsidRDefault="006B2081" w:rsidP="0078332A">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hyperlink w:anchor="VisionandMission" w:history="1">
              <w:r w:rsidR="00666A51" w:rsidRPr="00C7455E">
                <w:rPr>
                  <w:rStyle w:val="Hyperlink"/>
                  <w:rFonts w:ascii="Book Antiqua" w:hAnsi="Book Antiqua" w:cs="Calibri"/>
                  <w:sz w:val="24"/>
                  <w:szCs w:val="24"/>
                  <w:lang w:eastAsia="en-IN" w:bidi="ar-SA"/>
                </w:rPr>
                <w:t>Vision and Mission</w:t>
              </w:r>
            </w:hyperlink>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5</w:t>
            </w:r>
          </w:p>
        </w:tc>
      </w:tr>
      <w:tr w:rsidR="00666A51" w:rsidRPr="00666A51" w:rsidTr="009F70CC">
        <w:trPr>
          <w:trHeight w:val="315"/>
        </w:trPr>
        <w:tc>
          <w:tcPr>
            <w:tcW w:w="8243" w:type="dxa"/>
            <w:shd w:val="clear" w:color="auto" w:fill="auto"/>
            <w:noWrap/>
            <w:vAlign w:val="bottom"/>
            <w:hideMark/>
          </w:tcPr>
          <w:p w:rsidR="00666A51" w:rsidRPr="00666A51" w:rsidRDefault="006B2081" w:rsidP="0078332A">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hyperlink w:anchor="CoreValues" w:history="1">
              <w:r w:rsidR="00666A51" w:rsidRPr="00C7455E">
                <w:rPr>
                  <w:rStyle w:val="Hyperlink"/>
                  <w:rFonts w:ascii="Book Antiqua" w:hAnsi="Book Antiqua" w:cs="Calibri"/>
                  <w:sz w:val="24"/>
                  <w:szCs w:val="24"/>
                  <w:lang w:eastAsia="en-IN" w:bidi="ar-SA"/>
                </w:rPr>
                <w:t>Core Values</w:t>
              </w:r>
            </w:hyperlink>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6</w:t>
            </w:r>
          </w:p>
        </w:tc>
      </w:tr>
      <w:tr w:rsidR="00666A51" w:rsidRPr="00666A51" w:rsidTr="009F70CC">
        <w:trPr>
          <w:trHeight w:val="315"/>
        </w:trPr>
        <w:tc>
          <w:tcPr>
            <w:tcW w:w="8243" w:type="dxa"/>
            <w:shd w:val="clear" w:color="auto" w:fill="auto"/>
            <w:noWrap/>
            <w:vAlign w:val="bottom"/>
            <w:hideMark/>
          </w:tcPr>
          <w:p w:rsidR="00666A51" w:rsidRPr="00666A51" w:rsidRDefault="00666A51" w:rsidP="00666A51">
            <w:pPr>
              <w:ind w:firstLineChars="400" w:firstLine="560"/>
              <w:rPr>
                <w:color w:val="000000"/>
                <w:sz w:val="14"/>
                <w:szCs w:val="14"/>
                <w:lang w:val="en-IN" w:eastAsia="en-IN" w:bidi="ar-SA"/>
              </w:rPr>
            </w:pPr>
            <w:r w:rsidRPr="00666A51">
              <w:rPr>
                <w:color w:val="000000"/>
                <w:sz w:val="14"/>
                <w:szCs w:val="14"/>
                <w:lang w:eastAsia="en-IN" w:bidi="ar-SA"/>
              </w:rPr>
              <w:t xml:space="preserve"> </w:t>
            </w:r>
            <w:r w:rsidR="006B2081">
              <w:rPr>
                <w:color w:val="000000"/>
                <w:sz w:val="14"/>
                <w:szCs w:val="14"/>
                <w:lang w:eastAsia="en-IN" w:bidi="ar-SA"/>
              </w:rPr>
              <w:t xml:space="preserve">  </w:t>
            </w:r>
            <w:r w:rsidRPr="00666A51">
              <w:rPr>
                <w:color w:val="000000"/>
                <w:sz w:val="14"/>
                <w:szCs w:val="14"/>
                <w:lang w:eastAsia="en-IN" w:bidi="ar-SA"/>
              </w:rPr>
              <w:t xml:space="preserve">  </w:t>
            </w:r>
            <w:r w:rsidRPr="00666A51">
              <w:rPr>
                <w:rFonts w:ascii="Book Antiqua" w:hAnsi="Book Antiqua"/>
                <w:color w:val="000000"/>
                <w:sz w:val="24"/>
                <w:szCs w:val="24"/>
                <w:lang w:eastAsia="en-IN" w:bidi="ar-SA"/>
              </w:rPr>
              <w:t>II.</w:t>
            </w:r>
            <w:r w:rsidRPr="00666A51">
              <w:rPr>
                <w:color w:val="000000"/>
                <w:sz w:val="14"/>
                <w:szCs w:val="14"/>
                <w:lang w:eastAsia="en-IN" w:bidi="ar-SA"/>
              </w:rPr>
              <w:t>      </w:t>
            </w:r>
            <w:hyperlink w:anchor="ASSESSMENTANDACCREDITATION" w:history="1">
              <w:r w:rsidRPr="00C7455E">
                <w:rPr>
                  <w:rStyle w:val="Hyperlink"/>
                  <w:rFonts w:ascii="Book Antiqua" w:hAnsi="Book Antiqua"/>
                  <w:sz w:val="24"/>
                  <w:szCs w:val="24"/>
                  <w:lang w:eastAsia="en-IN" w:bidi="ar-SA"/>
                </w:rPr>
                <w:t>Assessment and Accreditation of Higher Education Institutions</w:t>
              </w:r>
            </w:hyperlink>
            <w:r w:rsidRPr="00666A51">
              <w:rPr>
                <w:rFonts w:ascii="Book Antiqua" w:hAnsi="Book Antiqua"/>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8</w:t>
            </w:r>
          </w:p>
        </w:tc>
      </w:tr>
      <w:tr w:rsidR="00666A51" w:rsidRPr="00666A51" w:rsidTr="009F70CC">
        <w:trPr>
          <w:trHeight w:val="315"/>
        </w:trPr>
        <w:tc>
          <w:tcPr>
            <w:tcW w:w="8243" w:type="dxa"/>
            <w:shd w:val="clear" w:color="auto" w:fill="auto"/>
            <w:noWrap/>
            <w:vAlign w:val="bottom"/>
            <w:hideMark/>
          </w:tcPr>
          <w:p w:rsidR="00666A51" w:rsidRPr="00666A51" w:rsidRDefault="002E069A" w:rsidP="00666A51">
            <w:pPr>
              <w:ind w:firstLineChars="400" w:firstLine="960"/>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hyperlink w:anchor="RevisedAssessment" w:history="1">
              <w:r w:rsidR="00666A51" w:rsidRPr="00C7455E">
                <w:rPr>
                  <w:rStyle w:val="Hyperlink"/>
                  <w:rFonts w:ascii="Book Antiqua" w:hAnsi="Book Antiqua" w:cs="Calibri"/>
                  <w:sz w:val="24"/>
                  <w:szCs w:val="24"/>
                  <w:lang w:eastAsia="en-IN" w:bidi="ar-SA"/>
                </w:rPr>
                <w:t xml:space="preserve">Revised Assessment and Accreditation (A&amp;A) Framework </w:t>
              </w:r>
            </w:hyperlink>
            <w:r w:rsidR="00666A51"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8</w:t>
            </w:r>
          </w:p>
        </w:tc>
      </w:tr>
      <w:tr w:rsidR="00666A51" w:rsidRPr="00666A51" w:rsidTr="009F70CC">
        <w:trPr>
          <w:trHeight w:val="315"/>
        </w:trPr>
        <w:tc>
          <w:tcPr>
            <w:tcW w:w="8243" w:type="dxa"/>
            <w:shd w:val="clear" w:color="auto" w:fill="auto"/>
            <w:noWrap/>
            <w:vAlign w:val="bottom"/>
            <w:hideMark/>
          </w:tcPr>
          <w:p w:rsidR="00666A51" w:rsidRPr="00666A51" w:rsidRDefault="002E069A" w:rsidP="00666A51">
            <w:pPr>
              <w:ind w:firstLineChars="400" w:firstLine="960"/>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hyperlink w:anchor="FocusofAssessment" w:history="1">
              <w:r w:rsidR="00666A51" w:rsidRPr="00C7455E">
                <w:rPr>
                  <w:rStyle w:val="Hyperlink"/>
                  <w:rFonts w:ascii="Book Antiqua" w:hAnsi="Book Antiqua" w:cs="Calibri"/>
                  <w:sz w:val="24"/>
                  <w:szCs w:val="24"/>
                  <w:lang w:eastAsia="en-IN" w:bidi="ar-SA"/>
                </w:rPr>
                <w:t xml:space="preserve">Focus of Assessment </w:t>
              </w:r>
            </w:hyperlink>
            <w:r w:rsidR="00666A51"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9</w:t>
            </w:r>
          </w:p>
        </w:tc>
      </w:tr>
      <w:tr w:rsidR="00666A51" w:rsidRPr="00666A51" w:rsidTr="009F70CC">
        <w:trPr>
          <w:trHeight w:val="315"/>
        </w:trPr>
        <w:tc>
          <w:tcPr>
            <w:tcW w:w="8243" w:type="dxa"/>
            <w:shd w:val="clear" w:color="auto" w:fill="auto"/>
            <w:noWrap/>
            <w:vAlign w:val="bottom"/>
            <w:hideMark/>
          </w:tcPr>
          <w:p w:rsidR="00666A51" w:rsidRPr="00666A51" w:rsidRDefault="006B2081" w:rsidP="006B2081">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00666A51" w:rsidRPr="00666A51">
              <w:rPr>
                <w:rFonts w:ascii="Book Antiqua" w:hAnsi="Book Antiqua" w:cs="Calibri"/>
                <w:color w:val="000000"/>
                <w:sz w:val="24"/>
                <w:szCs w:val="24"/>
                <w:lang w:eastAsia="en-IN" w:bidi="ar-SA"/>
              </w:rPr>
              <w:t xml:space="preserve"> III.</w:t>
            </w:r>
            <w:r w:rsidR="00666A51" w:rsidRPr="00666A51">
              <w:rPr>
                <w:color w:val="000000"/>
                <w:sz w:val="14"/>
                <w:szCs w:val="14"/>
                <w:lang w:eastAsia="en-IN" w:bidi="ar-SA"/>
              </w:rPr>
              <w:t>  </w:t>
            </w:r>
            <w:r w:rsidR="00637C92">
              <w:rPr>
                <w:color w:val="000000"/>
                <w:sz w:val="14"/>
                <w:szCs w:val="14"/>
                <w:lang w:eastAsia="en-IN" w:bidi="ar-SA"/>
              </w:rPr>
              <w:t xml:space="preserve">  </w:t>
            </w:r>
            <w:hyperlink w:anchor="DESCRIPTION" w:history="1">
              <w:r w:rsidR="00666A51" w:rsidRPr="00D1477B">
                <w:rPr>
                  <w:rStyle w:val="Hyperlink"/>
                  <w:rFonts w:ascii="Book Antiqua" w:hAnsi="Book Antiqua" w:cs="Calibri"/>
                  <w:sz w:val="24"/>
                  <w:szCs w:val="24"/>
                  <w:lang w:eastAsia="en-IN" w:bidi="ar-SA"/>
                </w:rPr>
                <w:t xml:space="preserve">Quality Indicator Framework (QIF) </w:t>
              </w:r>
              <w:r w:rsidR="00104833" w:rsidRPr="00D1477B">
                <w:rPr>
                  <w:rStyle w:val="Hyperlink"/>
                  <w:rFonts w:ascii="Book Antiqua" w:hAnsi="Book Antiqua" w:cs="Calibri"/>
                  <w:sz w:val="24"/>
                  <w:szCs w:val="24"/>
                  <w:lang w:eastAsia="en-IN" w:bidi="ar-SA"/>
                </w:rPr>
                <w:t>- Description</w:t>
              </w:r>
            </w:hyperlink>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9</w:t>
            </w:r>
          </w:p>
        </w:tc>
      </w:tr>
      <w:tr w:rsidR="00666A51" w:rsidRPr="00666A51" w:rsidTr="009F70CC">
        <w:trPr>
          <w:trHeight w:val="315"/>
        </w:trPr>
        <w:tc>
          <w:tcPr>
            <w:tcW w:w="8243" w:type="dxa"/>
            <w:shd w:val="clear" w:color="auto" w:fill="auto"/>
            <w:noWrap/>
            <w:vAlign w:val="bottom"/>
            <w:hideMark/>
          </w:tcPr>
          <w:p w:rsidR="00666A51" w:rsidRPr="00666A51" w:rsidRDefault="006B2081" w:rsidP="006B2081">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00666A51" w:rsidRPr="00666A51">
              <w:rPr>
                <w:rFonts w:ascii="Book Antiqua" w:hAnsi="Book Antiqua" w:cs="Calibri"/>
                <w:color w:val="000000"/>
                <w:sz w:val="24"/>
                <w:szCs w:val="24"/>
                <w:lang w:eastAsia="en-IN" w:bidi="ar-SA"/>
              </w:rPr>
              <w:t>IV</w:t>
            </w:r>
            <w:hyperlink w:anchor="ELIGIBILITYFOR" w:history="1">
              <w:r w:rsidR="00666A51" w:rsidRPr="00894E13">
                <w:rPr>
                  <w:rStyle w:val="Hyperlink"/>
                  <w:rFonts w:ascii="Book Antiqua" w:hAnsi="Book Antiqua" w:cs="Calibri"/>
                  <w:sz w:val="24"/>
                  <w:szCs w:val="24"/>
                  <w:u w:val="none"/>
                  <w:lang w:eastAsia="en-IN" w:bidi="ar-SA"/>
                </w:rPr>
                <w:t>.</w:t>
              </w:r>
              <w:r w:rsidR="00666A51" w:rsidRPr="00894E13">
                <w:rPr>
                  <w:rStyle w:val="Hyperlink"/>
                  <w:sz w:val="14"/>
                  <w:szCs w:val="14"/>
                  <w:u w:val="none"/>
                  <w:lang w:eastAsia="en-IN" w:bidi="ar-SA"/>
                </w:rPr>
                <w:t>   </w:t>
              </w:r>
              <w:r w:rsidR="00637C92" w:rsidRPr="00894E13">
                <w:rPr>
                  <w:rStyle w:val="Hyperlink"/>
                  <w:sz w:val="14"/>
                  <w:szCs w:val="14"/>
                  <w:u w:val="none"/>
                  <w:lang w:eastAsia="en-IN" w:bidi="ar-SA"/>
                </w:rPr>
                <w:t xml:space="preserve"> </w:t>
              </w:r>
              <w:r w:rsidR="00666A51" w:rsidRPr="00C7455E">
                <w:rPr>
                  <w:rStyle w:val="Hyperlink"/>
                  <w:rFonts w:ascii="Book Antiqua" w:hAnsi="Book Antiqua" w:cs="Calibri"/>
                  <w:sz w:val="24"/>
                  <w:szCs w:val="24"/>
                  <w:lang w:eastAsia="en-IN" w:bidi="ar-SA"/>
                </w:rPr>
                <w:t>Eligibility for Assessment and Accreditation by NAAC</w:t>
              </w:r>
            </w:hyperlink>
            <w:r w:rsidR="00666A51"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22</w:t>
            </w:r>
          </w:p>
        </w:tc>
      </w:tr>
      <w:tr w:rsidR="00666A51" w:rsidRPr="00666A51" w:rsidTr="009F70CC">
        <w:trPr>
          <w:trHeight w:val="315"/>
        </w:trPr>
        <w:tc>
          <w:tcPr>
            <w:tcW w:w="8243" w:type="dxa"/>
            <w:shd w:val="clear" w:color="auto" w:fill="auto"/>
            <w:noWrap/>
            <w:vAlign w:val="bottom"/>
            <w:hideMark/>
          </w:tcPr>
          <w:p w:rsidR="00666A51" w:rsidRPr="00666A51" w:rsidRDefault="00666A51" w:rsidP="00666A51">
            <w:pPr>
              <w:ind w:firstLineChars="400" w:firstLine="560"/>
              <w:rPr>
                <w:color w:val="000000"/>
                <w:sz w:val="14"/>
                <w:szCs w:val="14"/>
                <w:lang w:val="en-IN" w:eastAsia="en-IN" w:bidi="ar-SA"/>
              </w:rPr>
            </w:pPr>
            <w:r w:rsidRPr="00666A51">
              <w:rPr>
                <w:color w:val="000000"/>
                <w:sz w:val="14"/>
                <w:szCs w:val="14"/>
                <w:lang w:eastAsia="en-IN" w:bidi="ar-SA"/>
              </w:rPr>
              <w:t xml:space="preserve">     </w:t>
            </w:r>
            <w:r w:rsidRPr="00666A51">
              <w:rPr>
                <w:rFonts w:ascii="Book Antiqua" w:hAnsi="Book Antiqua"/>
                <w:color w:val="000000"/>
                <w:sz w:val="24"/>
                <w:szCs w:val="24"/>
                <w:lang w:eastAsia="en-IN" w:bidi="ar-SA"/>
              </w:rPr>
              <w:t>V.</w:t>
            </w:r>
            <w:r w:rsidRPr="00666A51">
              <w:rPr>
                <w:color w:val="000000"/>
                <w:sz w:val="14"/>
                <w:szCs w:val="14"/>
                <w:lang w:eastAsia="en-IN" w:bidi="ar-SA"/>
              </w:rPr>
              <w:t>    </w:t>
            </w:r>
            <w:r w:rsidR="00637C92">
              <w:rPr>
                <w:color w:val="000000"/>
                <w:sz w:val="14"/>
                <w:szCs w:val="14"/>
                <w:lang w:eastAsia="en-IN" w:bidi="ar-SA"/>
              </w:rPr>
              <w:t xml:space="preserve"> </w:t>
            </w:r>
            <w:hyperlink w:anchor="THEASSESSMENT" w:history="1">
              <w:r w:rsidRPr="00C7455E">
                <w:rPr>
                  <w:rStyle w:val="Hyperlink"/>
                  <w:rFonts w:ascii="Book Antiqua" w:hAnsi="Book Antiqua"/>
                  <w:sz w:val="24"/>
                  <w:szCs w:val="24"/>
                  <w:lang w:eastAsia="en-IN" w:bidi="ar-SA"/>
                </w:rPr>
                <w:t xml:space="preserve">The Assessment Process </w:t>
              </w:r>
            </w:hyperlink>
            <w:r w:rsidRPr="00666A51">
              <w:rPr>
                <w:rFonts w:ascii="Book Antiqua" w:hAnsi="Book Antiqua"/>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23</w:t>
            </w:r>
          </w:p>
        </w:tc>
      </w:tr>
      <w:tr w:rsidR="00666A51" w:rsidRPr="00666A51" w:rsidTr="009F70CC">
        <w:trPr>
          <w:trHeight w:val="315"/>
        </w:trPr>
        <w:tc>
          <w:tcPr>
            <w:tcW w:w="8243" w:type="dxa"/>
            <w:shd w:val="clear" w:color="auto" w:fill="auto"/>
            <w:noWrap/>
            <w:vAlign w:val="bottom"/>
            <w:hideMark/>
          </w:tcPr>
          <w:p w:rsidR="00666A51" w:rsidRPr="00666A51" w:rsidRDefault="006B2081" w:rsidP="006B2081">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00666A51" w:rsidRPr="00666A51">
              <w:rPr>
                <w:rFonts w:ascii="Book Antiqua" w:hAnsi="Book Antiqua" w:cs="Calibri"/>
                <w:color w:val="000000"/>
                <w:sz w:val="24"/>
                <w:szCs w:val="24"/>
                <w:lang w:eastAsia="en-IN" w:bidi="ar-SA"/>
              </w:rPr>
              <w:t>VI.</w:t>
            </w:r>
            <w:r w:rsidR="00666A51" w:rsidRPr="00666A51">
              <w:rPr>
                <w:color w:val="000000"/>
                <w:sz w:val="14"/>
                <w:szCs w:val="14"/>
                <w:lang w:eastAsia="en-IN" w:bidi="ar-SA"/>
              </w:rPr>
              <w:t>    </w:t>
            </w:r>
            <w:hyperlink w:anchor="PROCEDURALDETAILS" w:history="1">
              <w:r w:rsidR="00666A51" w:rsidRPr="007C3E67">
                <w:rPr>
                  <w:rStyle w:val="Hyperlink"/>
                  <w:rFonts w:ascii="Book Antiqua" w:hAnsi="Book Antiqua" w:cs="Calibri"/>
                  <w:sz w:val="24"/>
                  <w:szCs w:val="24"/>
                  <w:lang w:eastAsia="en-IN" w:bidi="ar-SA"/>
                </w:rPr>
                <w:t>Procedural Details</w:t>
              </w:r>
            </w:hyperlink>
            <w:r w:rsidR="00666A51"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26</w:t>
            </w:r>
          </w:p>
        </w:tc>
      </w:tr>
      <w:tr w:rsidR="00666A51" w:rsidRPr="00666A51" w:rsidTr="009F70CC">
        <w:trPr>
          <w:trHeight w:val="315"/>
        </w:trPr>
        <w:tc>
          <w:tcPr>
            <w:tcW w:w="8243" w:type="dxa"/>
            <w:shd w:val="clear" w:color="auto" w:fill="auto"/>
            <w:noWrap/>
            <w:vAlign w:val="bottom"/>
            <w:hideMark/>
          </w:tcPr>
          <w:p w:rsidR="00666A51" w:rsidRPr="00666A51" w:rsidRDefault="006B2081" w:rsidP="006B2081">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00666A51" w:rsidRPr="00666A51">
              <w:rPr>
                <w:rFonts w:ascii="Book Antiqua" w:hAnsi="Book Antiqua" w:cs="Calibri"/>
                <w:color w:val="000000"/>
                <w:sz w:val="24"/>
                <w:szCs w:val="24"/>
                <w:lang w:eastAsia="en-IN" w:bidi="ar-SA"/>
              </w:rPr>
              <w:t>VII.</w:t>
            </w:r>
            <w:r w:rsidR="00666A51" w:rsidRPr="00666A51">
              <w:rPr>
                <w:color w:val="000000"/>
                <w:sz w:val="14"/>
                <w:szCs w:val="14"/>
                <w:lang w:eastAsia="en-IN" w:bidi="ar-SA"/>
              </w:rPr>
              <w:t>  </w:t>
            </w:r>
            <w:r w:rsidR="00637C92">
              <w:rPr>
                <w:color w:val="000000"/>
                <w:sz w:val="14"/>
                <w:szCs w:val="14"/>
                <w:lang w:eastAsia="en-IN" w:bidi="ar-SA"/>
              </w:rPr>
              <w:t xml:space="preserve">  </w:t>
            </w:r>
            <w:hyperlink w:anchor="ASSESSMENTOUTCOME" w:history="1">
              <w:r w:rsidR="00666A51" w:rsidRPr="007C3E67">
                <w:rPr>
                  <w:rStyle w:val="Hyperlink"/>
                  <w:rFonts w:ascii="Book Antiqua" w:hAnsi="Book Antiqua" w:cs="Calibri"/>
                  <w:sz w:val="24"/>
                  <w:szCs w:val="24"/>
                  <w:lang w:eastAsia="en-IN" w:bidi="ar-SA"/>
                </w:rPr>
                <w:t xml:space="preserve">Assessment Outcome </w:t>
              </w:r>
            </w:hyperlink>
            <w:r w:rsidR="00666A51"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66A51" w:rsidRPr="00666A51" w:rsidRDefault="00666A51"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2</w:t>
            </w:r>
            <w:r w:rsidR="002B4C2B">
              <w:rPr>
                <w:rFonts w:ascii="Book Antiqua" w:hAnsi="Book Antiqua" w:cs="Calibri"/>
                <w:color w:val="000000"/>
                <w:sz w:val="24"/>
                <w:szCs w:val="24"/>
                <w:lang w:val="en-IN" w:eastAsia="en-IN" w:bidi="ar-SA"/>
              </w:rPr>
              <w:t>9</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ind w:firstLineChars="400" w:firstLine="960"/>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hyperlink w:anchor="Calculation" w:history="1">
              <w:r w:rsidRPr="00DA694B">
                <w:rPr>
                  <w:rStyle w:val="Hyperlink"/>
                  <w:rFonts w:ascii="Book Antiqua" w:hAnsi="Book Antiqua" w:cs="Calibri"/>
                  <w:sz w:val="24"/>
                  <w:szCs w:val="24"/>
                  <w:lang w:eastAsia="en-IN" w:bidi="ar-SA"/>
                </w:rPr>
                <w:t xml:space="preserve">Calculation of Institutional CGPA </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29</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VIII</w:t>
            </w:r>
            <w:r>
              <w:rPr>
                <w:rFonts w:ascii="Book Antiqua" w:hAnsi="Book Antiqua" w:cs="Calibri"/>
                <w:color w:val="000000"/>
                <w:sz w:val="24"/>
                <w:szCs w:val="24"/>
                <w:lang w:eastAsia="en-IN" w:bidi="ar-SA"/>
              </w:rPr>
              <w:t>.</w:t>
            </w:r>
            <w:r w:rsidRPr="00666A51">
              <w:rPr>
                <w:color w:val="000000"/>
                <w:sz w:val="14"/>
                <w:szCs w:val="14"/>
                <w:lang w:eastAsia="en-IN" w:bidi="ar-SA"/>
              </w:rPr>
              <w:t xml:space="preserve">  </w:t>
            </w:r>
            <w:r>
              <w:rPr>
                <w:color w:val="000000"/>
                <w:sz w:val="14"/>
                <w:szCs w:val="14"/>
                <w:lang w:eastAsia="en-IN" w:bidi="ar-SA"/>
              </w:rPr>
              <w:t xml:space="preserve">   </w:t>
            </w:r>
            <w:hyperlink w:anchor="MECHANISMFORINSTITUTIONAL" w:history="1">
              <w:r w:rsidRPr="00DA694B">
                <w:rPr>
                  <w:rStyle w:val="Hyperlink"/>
                  <w:rFonts w:ascii="Book Antiqua" w:hAnsi="Book Antiqua" w:cs="Calibri"/>
                  <w:sz w:val="24"/>
                  <w:szCs w:val="24"/>
                  <w:lang w:eastAsia="en-IN" w:bidi="ar-SA"/>
                </w:rPr>
                <w:t xml:space="preserve">Mechanism for Institutional Appeals   </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30</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 xml:space="preserve"> IX.</w:t>
            </w:r>
            <w:r w:rsidRPr="00666A51">
              <w:rPr>
                <w:color w:val="000000"/>
                <w:sz w:val="14"/>
                <w:szCs w:val="14"/>
                <w:lang w:eastAsia="en-IN" w:bidi="ar-SA"/>
              </w:rPr>
              <w:t xml:space="preserve">    </w:t>
            </w:r>
            <w:r>
              <w:rPr>
                <w:color w:val="000000"/>
                <w:sz w:val="14"/>
                <w:szCs w:val="14"/>
                <w:lang w:eastAsia="en-IN" w:bidi="ar-SA"/>
              </w:rPr>
              <w:t xml:space="preserve"> </w:t>
            </w:r>
            <w:hyperlink w:anchor="REASSESSMENT" w:history="1">
              <w:r w:rsidRPr="00DA694B">
                <w:rPr>
                  <w:rStyle w:val="Hyperlink"/>
                  <w:rFonts w:ascii="Book Antiqua" w:hAnsi="Book Antiqua" w:cs="Calibri"/>
                  <w:sz w:val="24"/>
                  <w:szCs w:val="24"/>
                  <w:lang w:eastAsia="en-IN" w:bidi="ar-SA"/>
                </w:rPr>
                <w:t>Re-Assessment</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E701A">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31</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ind w:firstLineChars="400" w:firstLine="560"/>
              <w:rPr>
                <w:color w:val="000000"/>
                <w:sz w:val="14"/>
                <w:szCs w:val="14"/>
                <w:lang w:val="en-IN" w:eastAsia="en-IN" w:bidi="ar-SA"/>
              </w:rPr>
            </w:pPr>
            <w:r>
              <w:rPr>
                <w:color w:val="000000"/>
                <w:sz w:val="14"/>
                <w:szCs w:val="14"/>
                <w:lang w:eastAsia="en-IN" w:bidi="ar-SA"/>
              </w:rPr>
              <w:t xml:space="preserve">     </w:t>
            </w:r>
            <w:r w:rsidRPr="00666A51">
              <w:rPr>
                <w:color w:val="000000"/>
                <w:sz w:val="14"/>
                <w:szCs w:val="14"/>
                <w:lang w:eastAsia="en-IN" w:bidi="ar-SA"/>
              </w:rPr>
              <w:t xml:space="preserve"> </w:t>
            </w:r>
            <w:r w:rsidRPr="00666A51">
              <w:rPr>
                <w:rFonts w:ascii="Book Antiqua" w:hAnsi="Book Antiqua"/>
                <w:color w:val="000000"/>
                <w:sz w:val="24"/>
                <w:szCs w:val="24"/>
                <w:lang w:eastAsia="en-IN" w:bidi="ar-SA"/>
              </w:rPr>
              <w:t>X.</w:t>
            </w:r>
            <w:r w:rsidRPr="00666A51">
              <w:rPr>
                <w:color w:val="000000"/>
                <w:sz w:val="14"/>
                <w:szCs w:val="14"/>
                <w:lang w:eastAsia="en-IN" w:bidi="ar-SA"/>
              </w:rPr>
              <w:t>    </w:t>
            </w:r>
            <w:r>
              <w:rPr>
                <w:color w:val="000000"/>
                <w:sz w:val="14"/>
                <w:szCs w:val="14"/>
                <w:lang w:eastAsia="en-IN" w:bidi="ar-SA"/>
              </w:rPr>
              <w:t xml:space="preserve"> </w:t>
            </w:r>
            <w:hyperlink w:anchor="SUBSEQUENTCYCLES" w:history="1">
              <w:r w:rsidRPr="00DA694B">
                <w:rPr>
                  <w:rStyle w:val="Hyperlink"/>
                  <w:rFonts w:ascii="Book Antiqua" w:hAnsi="Book Antiqua"/>
                  <w:sz w:val="24"/>
                  <w:szCs w:val="24"/>
                  <w:lang w:eastAsia="en-IN" w:bidi="ar-SA"/>
                </w:rPr>
                <w:t xml:space="preserve">Subsequent Cycles of Accreditation </w:t>
              </w:r>
            </w:hyperlink>
            <w:r w:rsidRPr="00666A51">
              <w:rPr>
                <w:rFonts w:ascii="Book Antiqua" w:hAnsi="Book Antiqua"/>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31</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 xml:space="preserve"> XI.</w:t>
            </w:r>
            <w:r w:rsidRPr="00666A51">
              <w:rPr>
                <w:color w:val="000000"/>
                <w:sz w:val="14"/>
                <w:szCs w:val="14"/>
                <w:lang w:eastAsia="en-IN" w:bidi="ar-SA"/>
              </w:rPr>
              <w:t>    </w:t>
            </w:r>
            <w:r>
              <w:rPr>
                <w:color w:val="000000"/>
                <w:sz w:val="14"/>
                <w:szCs w:val="14"/>
                <w:lang w:eastAsia="en-IN" w:bidi="ar-SA"/>
              </w:rPr>
              <w:t xml:space="preserve"> </w:t>
            </w:r>
            <w:hyperlink w:anchor="THEFEESTRUCTUREANDOTHERFINANCIA" w:history="1">
              <w:r w:rsidRPr="00DA694B">
                <w:rPr>
                  <w:rStyle w:val="Hyperlink"/>
                  <w:rFonts w:ascii="Book Antiqua" w:hAnsi="Book Antiqua" w:cs="Calibri"/>
                  <w:sz w:val="24"/>
                  <w:szCs w:val="24"/>
                  <w:lang w:eastAsia="en-IN" w:bidi="ar-SA"/>
                </w:rPr>
                <w:t xml:space="preserve">Fee Structure and other Financial Implications </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E701A">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32</w:t>
            </w:r>
          </w:p>
        </w:tc>
      </w:tr>
      <w:tr w:rsidR="006E701A" w:rsidRPr="00666A51" w:rsidTr="009F70CC">
        <w:trPr>
          <w:trHeight w:val="315"/>
        </w:trPr>
        <w:tc>
          <w:tcPr>
            <w:tcW w:w="8243" w:type="dxa"/>
            <w:shd w:val="clear" w:color="auto" w:fill="auto"/>
            <w:noWrap/>
            <w:vAlign w:val="bottom"/>
            <w:hideMark/>
          </w:tcPr>
          <w:p w:rsidR="006E701A" w:rsidRPr="00666A51" w:rsidRDefault="006E701A" w:rsidP="006915E5">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XII</w:t>
            </w:r>
            <w:hyperlink w:anchor="GETTINGREADY" w:history="1">
              <w:r w:rsidRPr="00894E13">
                <w:rPr>
                  <w:rStyle w:val="Hyperlink"/>
                  <w:rFonts w:ascii="Book Antiqua" w:hAnsi="Book Antiqua" w:cs="Calibri"/>
                  <w:sz w:val="24"/>
                  <w:szCs w:val="24"/>
                  <w:u w:val="none"/>
                  <w:lang w:eastAsia="en-IN" w:bidi="ar-SA"/>
                </w:rPr>
                <w:t>.</w:t>
              </w:r>
              <w:r w:rsidRPr="00894E13">
                <w:rPr>
                  <w:rStyle w:val="Hyperlink"/>
                  <w:sz w:val="14"/>
                  <w:szCs w:val="14"/>
                  <w:u w:val="none"/>
                  <w:lang w:eastAsia="en-IN" w:bidi="ar-SA"/>
                </w:rPr>
                <w:t xml:space="preserve">     </w:t>
              </w:r>
              <w:r w:rsidRPr="00DA694B">
                <w:rPr>
                  <w:rStyle w:val="Hyperlink"/>
                  <w:rFonts w:ascii="Book Antiqua" w:hAnsi="Book Antiqua" w:cs="Calibri"/>
                  <w:sz w:val="24"/>
                  <w:szCs w:val="24"/>
                  <w:lang w:eastAsia="en-IN" w:bidi="ar-SA"/>
                </w:rPr>
                <w:t>Getting Ready for Submission of Self - Study Report (SSR)</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E701A">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3</w:t>
            </w:r>
            <w:r>
              <w:rPr>
                <w:rFonts w:ascii="Book Antiqua" w:hAnsi="Book Antiqua" w:cs="Calibri"/>
                <w:color w:val="000000"/>
                <w:sz w:val="24"/>
                <w:szCs w:val="24"/>
                <w:lang w:val="en-IN" w:eastAsia="en-IN" w:bidi="ar-SA"/>
              </w:rPr>
              <w:t>5</w:t>
            </w:r>
          </w:p>
        </w:tc>
      </w:tr>
      <w:tr w:rsidR="006E701A" w:rsidRPr="00666A51" w:rsidTr="009F70CC">
        <w:trPr>
          <w:trHeight w:val="315"/>
        </w:trPr>
        <w:tc>
          <w:tcPr>
            <w:tcW w:w="8243" w:type="dxa"/>
            <w:shd w:val="clear" w:color="auto" w:fill="auto"/>
            <w:noWrap/>
            <w:vAlign w:val="bottom"/>
            <w:hideMark/>
          </w:tcPr>
          <w:p w:rsidR="006E701A" w:rsidRPr="00F815ED" w:rsidRDefault="006E701A" w:rsidP="006915E5">
            <w:pPr>
              <w:rPr>
                <w:rFonts w:ascii="Book Antiqua" w:hAnsi="Book Antiqua" w:cs="Calibri"/>
                <w:color w:val="000000"/>
                <w:sz w:val="24"/>
                <w:szCs w:val="24"/>
                <w:lang w:val="en-IN" w:eastAsia="en-IN" w:bidi="ar-SA"/>
              </w:rPr>
            </w:pPr>
            <w:r w:rsidRPr="00F815ED">
              <w:rPr>
                <w:rFonts w:ascii="Book Antiqua" w:hAnsi="Book Antiqua" w:cs="Calibri"/>
                <w:color w:val="000000"/>
                <w:sz w:val="24"/>
                <w:szCs w:val="24"/>
                <w:lang w:eastAsia="en-IN" w:bidi="ar-SA"/>
              </w:rPr>
              <w:t xml:space="preserve">          </w:t>
            </w:r>
            <w:r w:rsidRPr="00F815ED">
              <w:rPr>
                <w:rFonts w:ascii="Book Antiqua" w:hAnsi="Book Antiqua" w:cs="Calibri"/>
                <w:color w:val="000000"/>
                <w:sz w:val="24"/>
                <w:szCs w:val="24"/>
                <w:lang w:val="en-IN" w:eastAsia="en-IN" w:bidi="ar-SA"/>
              </w:rPr>
              <w:t xml:space="preserve"> </w:t>
            </w:r>
            <w:hyperlink w:anchor="MANDATORY" w:history="1">
              <w:r w:rsidRPr="00607F0F">
                <w:rPr>
                  <w:rStyle w:val="Hyperlink"/>
                  <w:rFonts w:ascii="Book Antiqua" w:hAnsi="Book Antiqua" w:cs="Calibri"/>
                  <w:color w:val="auto"/>
                  <w:sz w:val="24"/>
                  <w:szCs w:val="24"/>
                  <w:u w:val="none"/>
                  <w:lang w:val="en-IN" w:eastAsia="en-IN" w:bidi="ar-SA"/>
                </w:rPr>
                <w:t>XIII</w:t>
              </w:r>
              <w:r w:rsidRPr="00F815ED">
                <w:rPr>
                  <w:rStyle w:val="Hyperlink"/>
                  <w:rFonts w:ascii="Book Antiqua" w:hAnsi="Book Antiqua" w:cs="Calibri"/>
                  <w:sz w:val="24"/>
                  <w:szCs w:val="24"/>
                  <w:u w:val="none"/>
                  <w:lang w:val="en-IN" w:eastAsia="en-IN" w:bidi="ar-SA"/>
                </w:rPr>
                <w:t xml:space="preserve">. </w:t>
              </w:r>
              <w:r w:rsidRPr="00F815ED">
                <w:rPr>
                  <w:rStyle w:val="Hyperlink"/>
                  <w:rFonts w:ascii="Book Antiqua" w:hAnsi="Book Antiqua" w:cs="Calibri"/>
                  <w:sz w:val="24"/>
                  <w:szCs w:val="24"/>
                  <w:lang w:val="en-IN" w:eastAsia="en-IN" w:bidi="ar-SA"/>
                </w:rPr>
                <w:t>Mandatory Disclosure on HEI’s Website</w:t>
              </w:r>
            </w:hyperlink>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36</w:t>
            </w:r>
          </w:p>
        </w:tc>
      </w:tr>
      <w:tr w:rsidR="006E701A" w:rsidRPr="00666A51" w:rsidTr="009F70CC">
        <w:trPr>
          <w:trHeight w:val="315"/>
        </w:trPr>
        <w:tc>
          <w:tcPr>
            <w:tcW w:w="8243" w:type="dxa"/>
            <w:shd w:val="clear" w:color="auto" w:fill="auto"/>
            <w:noWrap/>
            <w:vAlign w:val="bottom"/>
            <w:hideMark/>
          </w:tcPr>
          <w:p w:rsidR="006E701A" w:rsidRPr="00F815ED" w:rsidRDefault="006E701A" w:rsidP="00D06AB6">
            <w:pPr>
              <w:rPr>
                <w:rFonts w:ascii="Book Antiqua" w:hAnsi="Book Antiqua" w:cs="Calibri"/>
                <w:color w:val="000000"/>
                <w:sz w:val="24"/>
                <w:szCs w:val="24"/>
                <w:lang w:val="en-IN" w:eastAsia="en-IN" w:bidi="ar-SA"/>
              </w:rPr>
            </w:pPr>
          </w:p>
        </w:tc>
        <w:tc>
          <w:tcPr>
            <w:tcW w:w="992" w:type="dxa"/>
            <w:shd w:val="clear" w:color="auto" w:fill="auto"/>
            <w:noWrap/>
            <w:vAlign w:val="bottom"/>
            <w:hideMark/>
          </w:tcPr>
          <w:p w:rsidR="006E701A" w:rsidRPr="00666A51" w:rsidRDefault="006E701A" w:rsidP="00A808A8">
            <w:pPr>
              <w:jc w:val="right"/>
              <w:rPr>
                <w:rFonts w:ascii="Book Antiqua" w:hAnsi="Book Antiqua" w:cs="Calibri"/>
                <w:color w:val="000000"/>
                <w:sz w:val="24"/>
                <w:szCs w:val="24"/>
                <w:lang w:val="en-IN" w:eastAsia="en-IN" w:bidi="ar-SA"/>
              </w:rPr>
            </w:pPr>
          </w:p>
        </w:tc>
      </w:tr>
      <w:tr w:rsidR="006E701A" w:rsidRPr="00666A51" w:rsidTr="009F70CC">
        <w:trPr>
          <w:trHeight w:val="375"/>
        </w:trPr>
        <w:tc>
          <w:tcPr>
            <w:tcW w:w="9235" w:type="dxa"/>
            <w:gridSpan w:val="2"/>
            <w:shd w:val="clear" w:color="auto" w:fill="auto"/>
            <w:noWrap/>
            <w:vAlign w:val="bottom"/>
            <w:hideMark/>
          </w:tcPr>
          <w:p w:rsidR="006E701A" w:rsidRDefault="006E701A" w:rsidP="00666A51">
            <w:pPr>
              <w:rPr>
                <w:rFonts w:ascii="Book Antiqua" w:hAnsi="Book Antiqua" w:cs="Calibri"/>
                <w:b/>
                <w:bCs/>
                <w:color w:val="FF0000"/>
                <w:sz w:val="28"/>
                <w:szCs w:val="28"/>
                <w:lang w:eastAsia="en-IN" w:bidi="ar-SA"/>
              </w:rPr>
            </w:pPr>
          </w:p>
          <w:p w:rsidR="006E701A" w:rsidRPr="00666A51" w:rsidRDefault="006E701A" w:rsidP="00666A51">
            <w:pPr>
              <w:rPr>
                <w:rFonts w:ascii="Book Antiqua" w:hAnsi="Book Antiqua" w:cs="Calibri"/>
                <w:b/>
                <w:bCs/>
                <w:color w:val="FF0000"/>
                <w:sz w:val="28"/>
                <w:szCs w:val="28"/>
                <w:lang w:val="en-IN" w:eastAsia="en-IN" w:bidi="ar-SA"/>
              </w:rPr>
            </w:pPr>
            <w:r w:rsidRPr="00666A51">
              <w:rPr>
                <w:rFonts w:ascii="Book Antiqua" w:hAnsi="Book Antiqua" w:cs="Calibri"/>
                <w:b/>
                <w:bCs/>
                <w:color w:val="FF0000"/>
                <w:sz w:val="28"/>
                <w:szCs w:val="28"/>
                <w:lang w:eastAsia="en-IN" w:bidi="ar-SA"/>
              </w:rPr>
              <w:t>S</w:t>
            </w:r>
            <w:r w:rsidRPr="00666A51">
              <w:rPr>
                <w:rFonts w:ascii="Book Antiqua" w:hAnsi="Book Antiqua" w:cs="Calibri"/>
                <w:b/>
                <w:bCs/>
                <w:color w:val="FF0000"/>
                <w:sz w:val="19"/>
                <w:szCs w:val="19"/>
                <w:lang w:eastAsia="en-IN" w:bidi="ar-SA"/>
              </w:rPr>
              <w:t xml:space="preserve">ECTION </w:t>
            </w:r>
            <w:r w:rsidRPr="00666A51">
              <w:rPr>
                <w:rFonts w:ascii="Book Antiqua" w:hAnsi="Book Antiqua" w:cs="Calibri"/>
                <w:b/>
                <w:bCs/>
                <w:color w:val="FF0000"/>
                <w:sz w:val="28"/>
                <w:szCs w:val="28"/>
                <w:lang w:eastAsia="en-IN" w:bidi="ar-SA"/>
              </w:rPr>
              <w:t>B: Data Requirements for Self - Study Report (SSR)</w:t>
            </w:r>
          </w:p>
        </w:tc>
      </w:tr>
      <w:tr w:rsidR="006E701A" w:rsidRPr="00666A51" w:rsidTr="009F70CC">
        <w:trPr>
          <w:trHeight w:val="315"/>
        </w:trPr>
        <w:tc>
          <w:tcPr>
            <w:tcW w:w="8243" w:type="dxa"/>
            <w:shd w:val="clear" w:color="auto" w:fill="auto"/>
            <w:noWrap/>
            <w:vAlign w:val="bottom"/>
            <w:hideMark/>
          </w:tcPr>
          <w:p w:rsidR="006E701A" w:rsidRPr="00666A51" w:rsidRDefault="006E701A" w:rsidP="00505179">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1.</w:t>
            </w:r>
            <w:r w:rsidRPr="00666A51">
              <w:rPr>
                <w:color w:val="000000"/>
                <w:sz w:val="14"/>
                <w:szCs w:val="14"/>
                <w:lang w:eastAsia="en-IN" w:bidi="ar-SA"/>
              </w:rPr>
              <w:t xml:space="preserve">     </w:t>
            </w:r>
            <w:hyperlink w:anchor="ExecutiveSummary" w:history="1">
              <w:r w:rsidRPr="00DA694B">
                <w:rPr>
                  <w:rStyle w:val="Hyperlink"/>
                  <w:rFonts w:ascii="Book Antiqua" w:hAnsi="Book Antiqua" w:cs="Calibri"/>
                  <w:sz w:val="24"/>
                  <w:szCs w:val="24"/>
                  <w:lang w:eastAsia="en-IN" w:bidi="ar-SA"/>
                </w:rPr>
                <w:t>Executive Summary</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38</w:t>
            </w:r>
          </w:p>
        </w:tc>
      </w:tr>
      <w:tr w:rsidR="006E701A" w:rsidRPr="00666A51" w:rsidTr="009F70CC">
        <w:trPr>
          <w:trHeight w:val="315"/>
        </w:trPr>
        <w:tc>
          <w:tcPr>
            <w:tcW w:w="8243" w:type="dxa"/>
            <w:shd w:val="clear" w:color="auto" w:fill="auto"/>
            <w:noWrap/>
            <w:vAlign w:val="bottom"/>
            <w:hideMark/>
          </w:tcPr>
          <w:p w:rsidR="006E701A" w:rsidRPr="00666A51" w:rsidRDefault="006E701A" w:rsidP="00D340CD">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2</w:t>
            </w:r>
            <w:r w:rsidRPr="00666A51">
              <w:rPr>
                <w:rFonts w:ascii="Book Antiqua" w:hAnsi="Book Antiqua" w:cs="Calibri"/>
                <w:color w:val="000000"/>
                <w:sz w:val="24"/>
                <w:szCs w:val="24"/>
                <w:lang w:eastAsia="en-IN" w:bidi="ar-SA"/>
              </w:rPr>
              <w:t>.</w:t>
            </w:r>
            <w:r w:rsidRPr="00666A51">
              <w:rPr>
                <w:color w:val="000000"/>
                <w:sz w:val="14"/>
                <w:szCs w:val="14"/>
                <w:lang w:eastAsia="en-IN" w:bidi="ar-SA"/>
              </w:rPr>
              <w:t xml:space="preserve">     </w:t>
            </w:r>
            <w:hyperlink w:anchor="Profile" w:history="1">
              <w:r w:rsidRPr="00DA694B">
                <w:rPr>
                  <w:rStyle w:val="Hyperlink"/>
                  <w:rFonts w:ascii="Book Antiqua" w:hAnsi="Book Antiqua" w:cs="Calibri"/>
                  <w:sz w:val="24"/>
                  <w:szCs w:val="24"/>
                  <w:lang w:eastAsia="en-IN" w:bidi="ar-SA"/>
                </w:rPr>
                <w:t>Profile of the University</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40788E">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39</w:t>
            </w:r>
          </w:p>
        </w:tc>
      </w:tr>
      <w:tr w:rsidR="006E701A" w:rsidRPr="00666A51" w:rsidTr="009F70CC">
        <w:trPr>
          <w:trHeight w:val="315"/>
        </w:trPr>
        <w:tc>
          <w:tcPr>
            <w:tcW w:w="8243" w:type="dxa"/>
            <w:shd w:val="clear" w:color="auto" w:fill="auto"/>
            <w:noWrap/>
            <w:vAlign w:val="bottom"/>
            <w:hideMark/>
          </w:tcPr>
          <w:p w:rsidR="006E701A" w:rsidRPr="00666A51" w:rsidRDefault="006E701A" w:rsidP="00D340CD">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3</w:t>
            </w:r>
            <w:r w:rsidRPr="00666A51">
              <w:rPr>
                <w:rFonts w:ascii="Book Antiqua" w:hAnsi="Book Antiqua" w:cs="Calibri"/>
                <w:color w:val="000000"/>
                <w:sz w:val="24"/>
                <w:szCs w:val="24"/>
                <w:lang w:eastAsia="en-IN" w:bidi="ar-SA"/>
              </w:rPr>
              <w:t>.</w:t>
            </w:r>
            <w:r w:rsidRPr="00666A51">
              <w:rPr>
                <w:color w:val="000000"/>
                <w:sz w:val="14"/>
                <w:szCs w:val="14"/>
                <w:lang w:eastAsia="en-IN" w:bidi="ar-SA"/>
              </w:rPr>
              <w:t xml:space="preserve">     </w:t>
            </w:r>
            <w:hyperlink w:anchor="ExtendedProfile" w:history="1">
              <w:r w:rsidRPr="00DA694B">
                <w:rPr>
                  <w:rStyle w:val="Hyperlink"/>
                  <w:rFonts w:ascii="Book Antiqua" w:hAnsi="Book Antiqua" w:cs="Calibri"/>
                  <w:sz w:val="24"/>
                  <w:szCs w:val="24"/>
                  <w:lang w:eastAsia="en-IN" w:bidi="ar-SA"/>
                </w:rPr>
                <w:t>Extended Profile of the University</w:t>
              </w:r>
            </w:hyperlink>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4</w:t>
            </w:r>
            <w:r>
              <w:rPr>
                <w:rFonts w:ascii="Book Antiqua" w:hAnsi="Book Antiqua" w:cs="Calibri"/>
                <w:color w:val="000000"/>
                <w:sz w:val="24"/>
                <w:szCs w:val="24"/>
                <w:lang w:val="en-IN" w:eastAsia="en-IN" w:bidi="ar-SA"/>
              </w:rPr>
              <w:t>5</w:t>
            </w:r>
          </w:p>
        </w:tc>
      </w:tr>
      <w:tr w:rsidR="006E701A" w:rsidRPr="00666A51" w:rsidTr="009F70CC">
        <w:trPr>
          <w:trHeight w:val="315"/>
        </w:trPr>
        <w:tc>
          <w:tcPr>
            <w:tcW w:w="8243" w:type="dxa"/>
            <w:shd w:val="clear" w:color="auto" w:fill="auto"/>
            <w:noWrap/>
            <w:vAlign w:val="bottom"/>
            <w:hideMark/>
          </w:tcPr>
          <w:p w:rsidR="006E701A" w:rsidRPr="00666A51" w:rsidRDefault="006E701A" w:rsidP="00D340CD">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4</w:t>
            </w:r>
            <w:r w:rsidRPr="00666A51">
              <w:rPr>
                <w:rFonts w:ascii="Book Antiqua" w:hAnsi="Book Antiqua" w:cs="Calibri"/>
                <w:color w:val="000000"/>
                <w:sz w:val="24"/>
                <w:szCs w:val="24"/>
                <w:lang w:eastAsia="en-IN" w:bidi="ar-SA"/>
              </w:rPr>
              <w:t>.</w:t>
            </w:r>
            <w:r w:rsidRPr="00666A51">
              <w:rPr>
                <w:color w:val="000000"/>
                <w:sz w:val="14"/>
                <w:szCs w:val="14"/>
                <w:lang w:eastAsia="en-IN" w:bidi="ar-SA"/>
              </w:rPr>
              <w:t>   </w:t>
            </w:r>
            <w:r>
              <w:rPr>
                <w:color w:val="000000"/>
                <w:sz w:val="14"/>
                <w:szCs w:val="14"/>
                <w:lang w:eastAsia="en-IN" w:bidi="ar-SA"/>
              </w:rPr>
              <w:t xml:space="preserve"> </w:t>
            </w:r>
            <w:r w:rsidRPr="00666A51">
              <w:rPr>
                <w:color w:val="000000"/>
                <w:sz w:val="14"/>
                <w:szCs w:val="14"/>
                <w:lang w:eastAsia="en-IN" w:bidi="ar-SA"/>
              </w:rPr>
              <w:t xml:space="preserve"> </w:t>
            </w:r>
            <w:hyperlink w:anchor="QualityIndicator" w:history="1">
              <w:r w:rsidRPr="00DA694B">
                <w:rPr>
                  <w:rStyle w:val="Hyperlink"/>
                  <w:rFonts w:ascii="Book Antiqua" w:hAnsi="Book Antiqua" w:cs="Calibri"/>
                  <w:sz w:val="24"/>
                  <w:szCs w:val="24"/>
                  <w:lang w:eastAsia="en-IN" w:bidi="ar-SA"/>
                </w:rPr>
                <w:t>Quality Indicator Framework (QIF)</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40788E">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4</w:t>
            </w:r>
            <w:r>
              <w:rPr>
                <w:rFonts w:ascii="Book Antiqua" w:hAnsi="Book Antiqua" w:cs="Calibri"/>
                <w:color w:val="000000"/>
                <w:sz w:val="24"/>
                <w:szCs w:val="24"/>
                <w:lang w:val="en-IN" w:eastAsia="en-IN" w:bidi="ar-SA"/>
              </w:rPr>
              <w:t>7</w:t>
            </w:r>
          </w:p>
        </w:tc>
      </w:tr>
      <w:tr w:rsidR="006E701A" w:rsidRPr="00666A51" w:rsidTr="009F70CC">
        <w:trPr>
          <w:trHeight w:val="315"/>
        </w:trPr>
        <w:tc>
          <w:tcPr>
            <w:tcW w:w="8243" w:type="dxa"/>
            <w:shd w:val="clear" w:color="auto" w:fill="auto"/>
            <w:noWrap/>
            <w:vAlign w:val="bottom"/>
            <w:hideMark/>
          </w:tcPr>
          <w:p w:rsidR="006E701A" w:rsidRPr="00666A51" w:rsidRDefault="006E701A" w:rsidP="00D340CD">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5</w:t>
            </w:r>
            <w:r w:rsidRPr="00666A51">
              <w:rPr>
                <w:rFonts w:ascii="Book Antiqua" w:hAnsi="Book Antiqua" w:cs="Calibri"/>
                <w:color w:val="000000"/>
                <w:sz w:val="24"/>
                <w:szCs w:val="24"/>
                <w:lang w:eastAsia="en-IN" w:bidi="ar-SA"/>
              </w:rPr>
              <w:t xml:space="preserve">.  </w:t>
            </w:r>
            <w:r>
              <w:rPr>
                <w:rFonts w:ascii="Book Antiqua" w:hAnsi="Book Antiqua" w:cs="Calibri"/>
                <w:color w:val="000000"/>
                <w:sz w:val="24"/>
                <w:szCs w:val="24"/>
                <w:lang w:eastAsia="en-IN" w:bidi="ar-SA"/>
              </w:rPr>
              <w:t xml:space="preserve"> </w:t>
            </w:r>
            <w:hyperlink w:anchor="EvaluativeReport" w:history="1">
              <w:r w:rsidRPr="00DA694B">
                <w:rPr>
                  <w:rStyle w:val="Hyperlink"/>
                  <w:rFonts w:ascii="Book Antiqua" w:hAnsi="Book Antiqua" w:cs="Calibri"/>
                  <w:sz w:val="24"/>
                  <w:szCs w:val="24"/>
                  <w:lang w:eastAsia="en-IN" w:bidi="ar-SA"/>
                </w:rPr>
                <w:t>Evaluative report of the Departments</w:t>
              </w:r>
            </w:hyperlink>
          </w:p>
        </w:tc>
        <w:tc>
          <w:tcPr>
            <w:tcW w:w="992" w:type="dxa"/>
            <w:shd w:val="clear" w:color="auto" w:fill="auto"/>
            <w:noWrap/>
            <w:vAlign w:val="bottom"/>
            <w:hideMark/>
          </w:tcPr>
          <w:p w:rsidR="006E701A" w:rsidRPr="00666A51" w:rsidRDefault="00B33DC5" w:rsidP="00666A51">
            <w:pPr>
              <w:jc w:val="right"/>
              <w:rPr>
                <w:rFonts w:ascii="Book Antiqua" w:hAnsi="Book Antiqua" w:cs="Calibri"/>
                <w:color w:val="000000"/>
                <w:sz w:val="24"/>
                <w:szCs w:val="24"/>
                <w:lang w:val="en-IN" w:eastAsia="en-IN" w:bidi="ar-SA"/>
              </w:rPr>
            </w:pPr>
            <w:r>
              <w:rPr>
                <w:rFonts w:ascii="Book Antiqua" w:hAnsi="Book Antiqua" w:cs="Calibri"/>
                <w:color w:val="000000"/>
                <w:sz w:val="24"/>
                <w:szCs w:val="24"/>
                <w:lang w:val="en-IN" w:eastAsia="en-IN" w:bidi="ar-SA"/>
              </w:rPr>
              <w:t>99</w:t>
            </w:r>
          </w:p>
        </w:tc>
      </w:tr>
      <w:tr w:rsidR="006E701A" w:rsidRPr="00666A51" w:rsidTr="009F70CC">
        <w:trPr>
          <w:trHeight w:val="375"/>
        </w:trPr>
        <w:tc>
          <w:tcPr>
            <w:tcW w:w="8243" w:type="dxa"/>
            <w:shd w:val="clear" w:color="auto" w:fill="auto"/>
            <w:noWrap/>
            <w:vAlign w:val="bottom"/>
            <w:hideMark/>
          </w:tcPr>
          <w:p w:rsidR="006E701A" w:rsidRPr="00666A51" w:rsidRDefault="006E701A" w:rsidP="00D340CD">
            <w:pPr>
              <w:rPr>
                <w:rFonts w:ascii="Book Antiqua" w:hAnsi="Book Antiqua" w:cs="Calibri"/>
                <w:b/>
                <w:bCs/>
                <w:color w:val="FF0000"/>
                <w:sz w:val="28"/>
                <w:szCs w:val="28"/>
                <w:lang w:val="en-IN" w:eastAsia="en-IN" w:bidi="ar-SA"/>
              </w:rPr>
            </w:pPr>
            <w:r>
              <w:rPr>
                <w:rFonts w:ascii="Book Antiqua" w:hAnsi="Book Antiqua" w:cs="Calibri"/>
                <w:b/>
                <w:bCs/>
                <w:color w:val="FF0000"/>
                <w:sz w:val="28"/>
                <w:szCs w:val="28"/>
                <w:lang w:eastAsia="en-IN" w:bidi="ar-SA"/>
              </w:rPr>
              <w:t xml:space="preserve">           </w:t>
            </w:r>
            <w:r w:rsidRPr="00666A51">
              <w:rPr>
                <w:rFonts w:ascii="Book Antiqua" w:hAnsi="Book Antiqua" w:cs="Calibri"/>
                <w:b/>
                <w:bCs/>
                <w:color w:val="FF0000"/>
                <w:sz w:val="28"/>
                <w:szCs w:val="28"/>
                <w:lang w:eastAsia="en-IN" w:bidi="ar-SA"/>
              </w:rPr>
              <w:t xml:space="preserve"> </w:t>
            </w:r>
            <w:r>
              <w:rPr>
                <w:rFonts w:ascii="Book Antiqua" w:hAnsi="Book Antiqua" w:cs="Calibri"/>
                <w:color w:val="000000"/>
                <w:sz w:val="24"/>
                <w:szCs w:val="24"/>
                <w:lang w:eastAsia="en-IN" w:bidi="ar-SA"/>
              </w:rPr>
              <w:t>6</w:t>
            </w:r>
            <w:r w:rsidRPr="00666A51">
              <w:rPr>
                <w:rFonts w:ascii="Book Antiqua" w:hAnsi="Book Antiqua" w:cs="Calibri"/>
                <w:color w:val="000000"/>
                <w:sz w:val="24"/>
                <w:szCs w:val="24"/>
                <w:lang w:eastAsia="en-IN" w:bidi="ar-SA"/>
              </w:rPr>
              <w:t xml:space="preserve">.   </w:t>
            </w:r>
            <w:hyperlink w:anchor="DataTemplates" w:history="1">
              <w:r w:rsidRPr="00DA694B">
                <w:rPr>
                  <w:rStyle w:val="Hyperlink"/>
                  <w:rFonts w:ascii="Book Antiqua" w:hAnsi="Book Antiqua" w:cs="Calibri"/>
                  <w:sz w:val="24"/>
                  <w:szCs w:val="24"/>
                  <w:lang w:eastAsia="en-IN" w:bidi="ar-SA"/>
                </w:rPr>
                <w:t>Data Templates/Documents (Quantitative Metrics)</w:t>
              </w:r>
            </w:hyperlink>
            <w:r w:rsidRPr="00666A51">
              <w:rPr>
                <w:rFonts w:ascii="Book Antiqua" w:hAnsi="Book Antiqua" w:cs="Calibri"/>
                <w:color w:val="000000"/>
                <w:sz w:val="24"/>
                <w:szCs w:val="24"/>
                <w:lang w:eastAsia="en-IN" w:bidi="ar-SA"/>
              </w:rPr>
              <w:t xml:space="preserve">  </w:t>
            </w:r>
          </w:p>
        </w:tc>
        <w:tc>
          <w:tcPr>
            <w:tcW w:w="992" w:type="dxa"/>
            <w:shd w:val="clear" w:color="auto" w:fill="auto"/>
            <w:noWrap/>
            <w:vAlign w:val="bottom"/>
            <w:hideMark/>
          </w:tcPr>
          <w:p w:rsidR="006E701A" w:rsidRPr="00666A51" w:rsidRDefault="006E701A" w:rsidP="00B33DC5">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10</w:t>
            </w:r>
            <w:r w:rsidR="00B33DC5">
              <w:rPr>
                <w:rFonts w:ascii="Book Antiqua" w:hAnsi="Book Antiqua" w:cs="Calibri"/>
                <w:color w:val="000000"/>
                <w:sz w:val="24"/>
                <w:szCs w:val="24"/>
                <w:lang w:val="en-IN" w:eastAsia="en-IN" w:bidi="ar-SA"/>
              </w:rPr>
              <w:t>0</w:t>
            </w:r>
          </w:p>
        </w:tc>
      </w:tr>
      <w:tr w:rsidR="006E701A" w:rsidRPr="00666A51" w:rsidTr="009F70CC">
        <w:trPr>
          <w:trHeight w:val="375"/>
        </w:trPr>
        <w:tc>
          <w:tcPr>
            <w:tcW w:w="8243" w:type="dxa"/>
            <w:shd w:val="clear" w:color="auto" w:fill="auto"/>
            <w:noWrap/>
            <w:vAlign w:val="bottom"/>
            <w:hideMark/>
          </w:tcPr>
          <w:p w:rsidR="006E701A" w:rsidRPr="00666A51" w:rsidRDefault="006E701A" w:rsidP="00666A51">
            <w:pPr>
              <w:rPr>
                <w:rFonts w:ascii="Book Antiqua" w:hAnsi="Book Antiqua" w:cs="Calibri"/>
                <w:b/>
                <w:bCs/>
                <w:color w:val="FF0000"/>
                <w:sz w:val="28"/>
                <w:szCs w:val="28"/>
                <w:lang w:val="en-IN" w:eastAsia="en-IN" w:bidi="ar-SA"/>
              </w:rPr>
            </w:pP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p>
        </w:tc>
      </w:tr>
      <w:tr w:rsidR="006E701A" w:rsidRPr="00666A51" w:rsidTr="009F70CC">
        <w:trPr>
          <w:trHeight w:val="375"/>
        </w:trPr>
        <w:tc>
          <w:tcPr>
            <w:tcW w:w="9235" w:type="dxa"/>
            <w:gridSpan w:val="2"/>
            <w:shd w:val="clear" w:color="auto" w:fill="auto"/>
            <w:noWrap/>
            <w:vAlign w:val="bottom"/>
            <w:hideMark/>
          </w:tcPr>
          <w:p w:rsidR="006E701A" w:rsidRPr="00666A51" w:rsidRDefault="006E701A" w:rsidP="00666A51">
            <w:pPr>
              <w:rPr>
                <w:rFonts w:ascii="Book Antiqua" w:hAnsi="Book Antiqua" w:cs="Calibri"/>
                <w:b/>
                <w:bCs/>
                <w:color w:val="FF0000"/>
                <w:sz w:val="28"/>
                <w:szCs w:val="28"/>
                <w:lang w:val="en-IN" w:eastAsia="en-IN" w:bidi="ar-SA"/>
              </w:rPr>
            </w:pPr>
            <w:r w:rsidRPr="00666A51">
              <w:rPr>
                <w:rFonts w:ascii="Book Antiqua" w:hAnsi="Book Antiqua" w:cs="Calibri"/>
                <w:b/>
                <w:bCs/>
                <w:color w:val="FF0000"/>
                <w:sz w:val="28"/>
                <w:szCs w:val="28"/>
                <w:lang w:eastAsia="en-IN" w:bidi="ar-SA"/>
              </w:rPr>
              <w:t>S</w:t>
            </w:r>
            <w:r w:rsidRPr="00666A51">
              <w:rPr>
                <w:rFonts w:ascii="Book Antiqua" w:hAnsi="Book Antiqua" w:cs="Calibri"/>
                <w:b/>
                <w:bCs/>
                <w:color w:val="FF0000"/>
                <w:sz w:val="19"/>
                <w:szCs w:val="19"/>
                <w:lang w:eastAsia="en-IN" w:bidi="ar-SA"/>
              </w:rPr>
              <w:t xml:space="preserve">ECTION </w:t>
            </w:r>
            <w:r w:rsidRPr="00666A51">
              <w:rPr>
                <w:rFonts w:ascii="Book Antiqua" w:hAnsi="Book Antiqua" w:cs="Calibri"/>
                <w:b/>
                <w:bCs/>
                <w:color w:val="FF0000"/>
                <w:sz w:val="28"/>
                <w:szCs w:val="28"/>
                <w:lang w:eastAsia="en-IN" w:bidi="ar-SA"/>
              </w:rPr>
              <w:t>C:</w:t>
            </w:r>
            <w:r w:rsidRPr="00666A51">
              <w:rPr>
                <w:rFonts w:ascii="Book Antiqua" w:hAnsi="Book Antiqua" w:cs="Calibri"/>
                <w:b/>
                <w:bCs/>
                <w:color w:val="000000"/>
                <w:sz w:val="28"/>
                <w:szCs w:val="28"/>
                <w:lang w:eastAsia="en-IN" w:bidi="ar-SA"/>
              </w:rPr>
              <w:t xml:space="preserve"> </w:t>
            </w:r>
            <w:r w:rsidRPr="00666A51">
              <w:rPr>
                <w:rFonts w:ascii="Book Antiqua" w:hAnsi="Book Antiqua" w:cs="Calibri"/>
                <w:b/>
                <w:bCs/>
                <w:color w:val="FF0000"/>
                <w:sz w:val="28"/>
                <w:szCs w:val="28"/>
                <w:lang w:eastAsia="en-IN" w:bidi="ar-SA"/>
              </w:rPr>
              <w:t>Appendices</w:t>
            </w:r>
            <w:r w:rsidRPr="00666A51">
              <w:rPr>
                <w:rFonts w:ascii="Book Antiqua" w:hAnsi="Book Antiqua" w:cs="Calibri"/>
                <w:b/>
                <w:bCs/>
                <w:color w:val="FF0000"/>
                <w:sz w:val="26"/>
                <w:szCs w:val="26"/>
                <w:lang w:eastAsia="en-IN" w:bidi="ar-SA"/>
              </w:rPr>
              <w:t xml:space="preserve"> </w:t>
            </w:r>
          </w:p>
        </w:tc>
      </w:tr>
      <w:tr w:rsidR="006E701A" w:rsidRPr="00666A51" w:rsidTr="009F70CC">
        <w:trPr>
          <w:trHeight w:val="315"/>
        </w:trPr>
        <w:tc>
          <w:tcPr>
            <w:tcW w:w="8243" w:type="dxa"/>
            <w:shd w:val="clear" w:color="auto" w:fill="auto"/>
            <w:noWrap/>
            <w:vAlign w:val="bottom"/>
            <w:hideMark/>
          </w:tcPr>
          <w:p w:rsidR="006E701A" w:rsidRPr="00666A51" w:rsidRDefault="006E701A" w:rsidP="00ED1824">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 xml:space="preserve">1.  </w:t>
            </w:r>
            <w:hyperlink w:anchor="Glossary" w:history="1">
              <w:r w:rsidRPr="00DA694B">
                <w:rPr>
                  <w:rStyle w:val="Hyperlink"/>
                  <w:rFonts w:ascii="Book Antiqua" w:hAnsi="Book Antiqua" w:cs="Calibri"/>
                  <w:sz w:val="24"/>
                  <w:szCs w:val="24"/>
                  <w:lang w:eastAsia="en-IN" w:bidi="ar-SA"/>
                </w:rPr>
                <w:t>Appendix 1: Glossary and Notes</w:t>
              </w:r>
            </w:hyperlink>
          </w:p>
        </w:tc>
        <w:tc>
          <w:tcPr>
            <w:tcW w:w="992" w:type="dxa"/>
            <w:shd w:val="clear" w:color="auto" w:fill="auto"/>
            <w:noWrap/>
            <w:vAlign w:val="bottom"/>
            <w:hideMark/>
          </w:tcPr>
          <w:p w:rsidR="006E701A" w:rsidRPr="00666A51" w:rsidRDefault="006E701A" w:rsidP="007B52AE">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1</w:t>
            </w:r>
            <w:r w:rsidR="007B52AE">
              <w:rPr>
                <w:rFonts w:ascii="Book Antiqua" w:hAnsi="Book Antiqua" w:cs="Calibri"/>
                <w:color w:val="000000"/>
                <w:sz w:val="24"/>
                <w:szCs w:val="24"/>
                <w:lang w:val="en-IN" w:eastAsia="en-IN" w:bidi="ar-SA"/>
              </w:rPr>
              <w:t>28</w:t>
            </w:r>
          </w:p>
        </w:tc>
      </w:tr>
      <w:tr w:rsidR="006E701A" w:rsidRPr="00666A51" w:rsidTr="009F70CC">
        <w:trPr>
          <w:trHeight w:val="315"/>
        </w:trPr>
        <w:tc>
          <w:tcPr>
            <w:tcW w:w="8243" w:type="dxa"/>
            <w:shd w:val="clear" w:color="auto" w:fill="auto"/>
            <w:noWrap/>
            <w:vAlign w:val="bottom"/>
            <w:hideMark/>
          </w:tcPr>
          <w:p w:rsidR="006E701A" w:rsidRPr="00666A51" w:rsidRDefault="006E701A" w:rsidP="00ED1824">
            <w:pPr>
              <w:rPr>
                <w:rFonts w:ascii="Book Antiqua" w:hAnsi="Book Antiqua" w:cs="Calibri"/>
                <w:color w:val="000000"/>
                <w:sz w:val="24"/>
                <w:szCs w:val="24"/>
                <w:lang w:val="en-IN" w:eastAsia="en-IN" w:bidi="ar-SA"/>
              </w:rPr>
            </w:pPr>
            <w:r>
              <w:rPr>
                <w:rFonts w:ascii="Book Antiqua" w:hAnsi="Book Antiqua" w:cs="Calibri"/>
                <w:color w:val="000000"/>
                <w:sz w:val="24"/>
                <w:szCs w:val="24"/>
                <w:lang w:eastAsia="en-IN" w:bidi="ar-SA"/>
              </w:rPr>
              <w:t xml:space="preserve">              </w:t>
            </w:r>
            <w:r w:rsidRPr="00666A51">
              <w:rPr>
                <w:rFonts w:ascii="Book Antiqua" w:hAnsi="Book Antiqua" w:cs="Calibri"/>
                <w:color w:val="000000"/>
                <w:sz w:val="24"/>
                <w:szCs w:val="24"/>
                <w:lang w:eastAsia="en-IN" w:bidi="ar-SA"/>
              </w:rPr>
              <w:t xml:space="preserve">2.  </w:t>
            </w:r>
            <w:hyperlink w:anchor="Abbreviations" w:history="1">
              <w:r w:rsidRPr="00DA694B">
                <w:rPr>
                  <w:rStyle w:val="Hyperlink"/>
                  <w:rFonts w:ascii="Book Antiqua" w:hAnsi="Book Antiqua" w:cs="Calibri"/>
                  <w:sz w:val="24"/>
                  <w:szCs w:val="24"/>
                  <w:lang w:eastAsia="en-IN" w:bidi="ar-SA"/>
                </w:rPr>
                <w:t>Appendix 2: Abbreviations</w:t>
              </w:r>
            </w:hyperlink>
          </w:p>
        </w:tc>
        <w:tc>
          <w:tcPr>
            <w:tcW w:w="992" w:type="dxa"/>
            <w:shd w:val="clear" w:color="auto" w:fill="auto"/>
            <w:noWrap/>
            <w:vAlign w:val="bottom"/>
            <w:hideMark/>
          </w:tcPr>
          <w:p w:rsidR="006E701A" w:rsidRPr="00666A51" w:rsidRDefault="006E701A" w:rsidP="005A3484">
            <w:pPr>
              <w:jc w:val="right"/>
              <w:rPr>
                <w:rFonts w:ascii="Book Antiqua" w:hAnsi="Book Antiqua" w:cs="Calibri"/>
                <w:color w:val="000000"/>
                <w:sz w:val="24"/>
                <w:szCs w:val="24"/>
                <w:lang w:val="en-IN" w:eastAsia="en-IN" w:bidi="ar-SA"/>
              </w:rPr>
            </w:pPr>
            <w:r w:rsidRPr="00666A51">
              <w:rPr>
                <w:rFonts w:ascii="Book Antiqua" w:hAnsi="Book Antiqua" w:cs="Calibri"/>
                <w:color w:val="000000"/>
                <w:sz w:val="24"/>
                <w:szCs w:val="24"/>
                <w:lang w:val="en-IN" w:eastAsia="en-IN" w:bidi="ar-SA"/>
              </w:rPr>
              <w:t>1</w:t>
            </w:r>
            <w:r>
              <w:rPr>
                <w:rFonts w:ascii="Book Antiqua" w:hAnsi="Book Antiqua" w:cs="Calibri"/>
                <w:color w:val="000000"/>
                <w:sz w:val="24"/>
                <w:szCs w:val="24"/>
                <w:lang w:val="en-IN" w:eastAsia="en-IN" w:bidi="ar-SA"/>
              </w:rPr>
              <w:t>4</w:t>
            </w:r>
            <w:r w:rsidR="005A3484">
              <w:rPr>
                <w:rFonts w:ascii="Book Antiqua" w:hAnsi="Book Antiqua" w:cs="Calibri"/>
                <w:color w:val="000000"/>
                <w:sz w:val="24"/>
                <w:szCs w:val="24"/>
                <w:lang w:val="en-IN" w:eastAsia="en-IN" w:bidi="ar-SA"/>
              </w:rPr>
              <w:t>1</w:t>
            </w:r>
          </w:p>
        </w:tc>
      </w:tr>
      <w:tr w:rsidR="006E701A" w:rsidRPr="00666A51" w:rsidTr="009F70CC">
        <w:trPr>
          <w:trHeight w:val="315"/>
        </w:trPr>
        <w:tc>
          <w:tcPr>
            <w:tcW w:w="8243" w:type="dxa"/>
            <w:shd w:val="clear" w:color="auto" w:fill="auto"/>
            <w:noWrap/>
            <w:vAlign w:val="bottom"/>
            <w:hideMark/>
          </w:tcPr>
          <w:p w:rsidR="006E701A" w:rsidRPr="00666A51" w:rsidRDefault="006E701A" w:rsidP="00164F00">
            <w:pPr>
              <w:rPr>
                <w:rFonts w:ascii="Book Antiqua" w:hAnsi="Book Antiqua" w:cs="Calibri"/>
                <w:color w:val="000000"/>
                <w:sz w:val="24"/>
                <w:szCs w:val="24"/>
                <w:lang w:val="en-IN" w:eastAsia="en-IN" w:bidi="ar-SA"/>
              </w:rPr>
            </w:pPr>
          </w:p>
        </w:tc>
        <w:tc>
          <w:tcPr>
            <w:tcW w:w="992" w:type="dxa"/>
            <w:shd w:val="clear" w:color="auto" w:fill="auto"/>
            <w:noWrap/>
            <w:vAlign w:val="bottom"/>
            <w:hideMark/>
          </w:tcPr>
          <w:p w:rsidR="006E701A" w:rsidRPr="00666A51" w:rsidRDefault="006E701A" w:rsidP="00164F00">
            <w:pPr>
              <w:jc w:val="right"/>
              <w:rPr>
                <w:rFonts w:ascii="Book Antiqua" w:hAnsi="Book Antiqua" w:cs="Calibri"/>
                <w:color w:val="000000"/>
                <w:sz w:val="24"/>
                <w:szCs w:val="24"/>
                <w:lang w:val="en-IN" w:eastAsia="en-IN" w:bidi="ar-SA"/>
              </w:rPr>
            </w:pPr>
          </w:p>
        </w:tc>
      </w:tr>
      <w:tr w:rsidR="006E701A" w:rsidRPr="00666A51" w:rsidTr="009F70CC">
        <w:trPr>
          <w:trHeight w:val="315"/>
        </w:trPr>
        <w:tc>
          <w:tcPr>
            <w:tcW w:w="8243" w:type="dxa"/>
            <w:shd w:val="clear" w:color="auto" w:fill="auto"/>
            <w:noWrap/>
            <w:vAlign w:val="bottom"/>
            <w:hideMark/>
          </w:tcPr>
          <w:p w:rsidR="006E701A" w:rsidRPr="00666A51" w:rsidRDefault="006E701A" w:rsidP="00237B34">
            <w:pPr>
              <w:ind w:left="1189" w:hanging="1189"/>
              <w:rPr>
                <w:rFonts w:ascii="Book Antiqua" w:hAnsi="Book Antiqua" w:cs="Calibri"/>
                <w:color w:val="000000"/>
                <w:sz w:val="24"/>
                <w:szCs w:val="24"/>
                <w:lang w:val="en-IN" w:eastAsia="en-IN" w:bidi="ar-SA"/>
              </w:rPr>
            </w:pPr>
          </w:p>
        </w:tc>
        <w:tc>
          <w:tcPr>
            <w:tcW w:w="992" w:type="dxa"/>
            <w:shd w:val="clear" w:color="auto" w:fill="auto"/>
            <w:noWrap/>
            <w:vAlign w:val="bottom"/>
            <w:hideMark/>
          </w:tcPr>
          <w:p w:rsidR="006E701A" w:rsidRPr="00666A51" w:rsidRDefault="006E701A" w:rsidP="00164F00">
            <w:pPr>
              <w:jc w:val="right"/>
              <w:rPr>
                <w:rFonts w:ascii="Book Antiqua" w:hAnsi="Book Antiqua" w:cs="Calibri"/>
                <w:color w:val="000000"/>
                <w:sz w:val="24"/>
                <w:szCs w:val="24"/>
                <w:lang w:val="en-IN" w:eastAsia="en-IN" w:bidi="ar-SA"/>
              </w:rPr>
            </w:pPr>
          </w:p>
        </w:tc>
      </w:tr>
      <w:tr w:rsidR="006E701A" w:rsidRPr="00666A51" w:rsidTr="009F70CC">
        <w:trPr>
          <w:trHeight w:val="315"/>
        </w:trPr>
        <w:tc>
          <w:tcPr>
            <w:tcW w:w="8243" w:type="dxa"/>
            <w:shd w:val="clear" w:color="auto" w:fill="auto"/>
            <w:noWrap/>
            <w:vAlign w:val="bottom"/>
            <w:hideMark/>
          </w:tcPr>
          <w:p w:rsidR="006E701A" w:rsidRPr="00666A51" w:rsidRDefault="006E701A" w:rsidP="00A23CC7">
            <w:pPr>
              <w:rPr>
                <w:rFonts w:ascii="Book Antiqua" w:hAnsi="Book Antiqua" w:cs="Calibri"/>
                <w:color w:val="000000"/>
                <w:sz w:val="24"/>
                <w:szCs w:val="24"/>
                <w:lang w:val="en-IN" w:eastAsia="en-IN" w:bidi="ar-SA"/>
              </w:rPr>
            </w:pPr>
          </w:p>
        </w:tc>
        <w:tc>
          <w:tcPr>
            <w:tcW w:w="992" w:type="dxa"/>
            <w:shd w:val="clear" w:color="auto" w:fill="auto"/>
            <w:noWrap/>
            <w:vAlign w:val="bottom"/>
            <w:hideMark/>
          </w:tcPr>
          <w:p w:rsidR="006E701A" w:rsidRPr="00666A51" w:rsidRDefault="006E701A" w:rsidP="00A23CC7">
            <w:pPr>
              <w:jc w:val="right"/>
              <w:rPr>
                <w:rFonts w:ascii="Book Antiqua" w:hAnsi="Book Antiqua" w:cs="Calibri"/>
                <w:color w:val="000000"/>
                <w:sz w:val="24"/>
                <w:szCs w:val="24"/>
                <w:lang w:val="en-IN" w:eastAsia="en-IN" w:bidi="ar-SA"/>
              </w:rPr>
            </w:pPr>
          </w:p>
        </w:tc>
      </w:tr>
      <w:tr w:rsidR="006E701A" w:rsidRPr="00666A51" w:rsidTr="009F70CC">
        <w:trPr>
          <w:trHeight w:val="315"/>
        </w:trPr>
        <w:tc>
          <w:tcPr>
            <w:tcW w:w="8243" w:type="dxa"/>
            <w:shd w:val="clear" w:color="auto" w:fill="auto"/>
            <w:noWrap/>
            <w:vAlign w:val="bottom"/>
            <w:hideMark/>
          </w:tcPr>
          <w:p w:rsidR="006E701A" w:rsidRDefault="006E701A" w:rsidP="00237B34">
            <w:pPr>
              <w:ind w:left="1189" w:hanging="1189"/>
              <w:rPr>
                <w:rFonts w:ascii="Book Antiqua" w:hAnsi="Book Antiqua" w:cs="Calibri"/>
                <w:color w:val="000000"/>
                <w:sz w:val="24"/>
                <w:szCs w:val="24"/>
                <w:lang w:eastAsia="en-IN" w:bidi="ar-SA"/>
              </w:rPr>
            </w:pPr>
          </w:p>
        </w:tc>
        <w:tc>
          <w:tcPr>
            <w:tcW w:w="992" w:type="dxa"/>
            <w:shd w:val="clear" w:color="auto" w:fill="auto"/>
            <w:noWrap/>
            <w:vAlign w:val="bottom"/>
            <w:hideMark/>
          </w:tcPr>
          <w:p w:rsidR="006E701A" w:rsidRPr="00666A51" w:rsidRDefault="006E701A" w:rsidP="00164F00">
            <w:pPr>
              <w:jc w:val="right"/>
              <w:rPr>
                <w:rFonts w:ascii="Book Antiqua" w:hAnsi="Book Antiqua" w:cs="Calibri"/>
                <w:color w:val="000000"/>
                <w:sz w:val="24"/>
                <w:szCs w:val="24"/>
                <w:lang w:val="en-IN" w:eastAsia="en-IN" w:bidi="ar-SA"/>
              </w:rPr>
            </w:pPr>
          </w:p>
        </w:tc>
      </w:tr>
      <w:tr w:rsidR="006E701A" w:rsidRPr="00666A51" w:rsidTr="009F70CC">
        <w:trPr>
          <w:trHeight w:val="315"/>
        </w:trPr>
        <w:tc>
          <w:tcPr>
            <w:tcW w:w="8243" w:type="dxa"/>
            <w:shd w:val="clear" w:color="auto" w:fill="auto"/>
            <w:noWrap/>
            <w:vAlign w:val="bottom"/>
            <w:hideMark/>
          </w:tcPr>
          <w:p w:rsidR="006E701A" w:rsidRDefault="006E701A" w:rsidP="00ED1824">
            <w:pPr>
              <w:rPr>
                <w:rFonts w:ascii="Book Antiqua" w:hAnsi="Book Antiqua" w:cs="Calibri"/>
                <w:color w:val="000000"/>
                <w:sz w:val="24"/>
                <w:szCs w:val="24"/>
                <w:lang w:eastAsia="en-IN" w:bidi="ar-SA"/>
              </w:rPr>
            </w:pP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p>
        </w:tc>
      </w:tr>
      <w:tr w:rsidR="006E701A" w:rsidRPr="00666A51" w:rsidTr="009F70CC">
        <w:trPr>
          <w:trHeight w:val="315"/>
        </w:trPr>
        <w:tc>
          <w:tcPr>
            <w:tcW w:w="8243" w:type="dxa"/>
            <w:shd w:val="clear" w:color="auto" w:fill="auto"/>
            <w:noWrap/>
            <w:vAlign w:val="bottom"/>
            <w:hideMark/>
          </w:tcPr>
          <w:p w:rsidR="006E701A" w:rsidRDefault="006E701A" w:rsidP="00ED1824">
            <w:pPr>
              <w:rPr>
                <w:rFonts w:ascii="Book Antiqua" w:hAnsi="Book Antiqua" w:cs="Calibri"/>
                <w:color w:val="000000"/>
                <w:sz w:val="24"/>
                <w:szCs w:val="24"/>
                <w:lang w:eastAsia="en-IN" w:bidi="ar-SA"/>
              </w:rPr>
            </w:pPr>
          </w:p>
        </w:tc>
        <w:tc>
          <w:tcPr>
            <w:tcW w:w="992" w:type="dxa"/>
            <w:shd w:val="clear" w:color="auto" w:fill="auto"/>
            <w:noWrap/>
            <w:vAlign w:val="bottom"/>
            <w:hideMark/>
          </w:tcPr>
          <w:p w:rsidR="006E701A" w:rsidRPr="00666A51" w:rsidRDefault="006E701A" w:rsidP="00666A51">
            <w:pPr>
              <w:jc w:val="right"/>
              <w:rPr>
                <w:rFonts w:ascii="Book Antiqua" w:hAnsi="Book Antiqua" w:cs="Calibri"/>
                <w:color w:val="000000"/>
                <w:sz w:val="24"/>
                <w:szCs w:val="24"/>
                <w:lang w:val="en-IN" w:eastAsia="en-IN" w:bidi="ar-SA"/>
              </w:rPr>
            </w:pPr>
          </w:p>
        </w:tc>
      </w:tr>
    </w:tbl>
    <w:p w:rsidR="000B4A24" w:rsidRDefault="000B4A24" w:rsidP="003A748D">
      <w:pPr>
        <w:rPr>
          <w:b/>
          <w:sz w:val="32"/>
          <w:szCs w:val="32"/>
        </w:rPr>
      </w:pPr>
    </w:p>
    <w:p w:rsidR="00905E21" w:rsidRDefault="00905E21" w:rsidP="00466B0A">
      <w:pPr>
        <w:jc w:val="center"/>
        <w:rPr>
          <w:b/>
          <w:sz w:val="32"/>
          <w:szCs w:val="32"/>
        </w:rPr>
      </w:pPr>
    </w:p>
    <w:p w:rsidR="00676D4A" w:rsidRDefault="00676D4A" w:rsidP="00466B0A">
      <w:pPr>
        <w:jc w:val="center"/>
        <w:rPr>
          <w:b/>
          <w:sz w:val="32"/>
          <w:szCs w:val="32"/>
        </w:rPr>
      </w:pPr>
    </w:p>
    <w:p w:rsidR="00040B77" w:rsidRDefault="00040B77" w:rsidP="00466B0A">
      <w:pPr>
        <w:jc w:val="center"/>
        <w:rPr>
          <w:b/>
          <w:sz w:val="32"/>
          <w:szCs w:val="32"/>
        </w:rPr>
      </w:pPr>
    </w:p>
    <w:p w:rsidR="00676D4A" w:rsidRDefault="00676D4A"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F6654D" w:rsidP="00466B0A">
      <w:pPr>
        <w:jc w:val="center"/>
        <w:rPr>
          <w:b/>
          <w:sz w:val="32"/>
          <w:szCs w:val="32"/>
        </w:rPr>
      </w:pPr>
    </w:p>
    <w:p w:rsidR="00F6654D" w:rsidRDefault="000B4A24" w:rsidP="00466B0A">
      <w:pPr>
        <w:jc w:val="center"/>
        <w:rPr>
          <w:b/>
          <w:sz w:val="32"/>
          <w:szCs w:val="32"/>
        </w:rPr>
      </w:pPr>
      <w:r w:rsidRPr="00B01857">
        <w:rPr>
          <w:b/>
          <w:sz w:val="32"/>
          <w:szCs w:val="32"/>
        </w:rPr>
        <w:t>SECTION A: GUIDELINES FOR ASSESSME</w:t>
      </w:r>
      <w:r>
        <w:rPr>
          <w:b/>
          <w:sz w:val="32"/>
          <w:szCs w:val="32"/>
        </w:rPr>
        <w:t>N</w:t>
      </w:r>
      <w:r w:rsidRPr="00B01857">
        <w:rPr>
          <w:b/>
          <w:sz w:val="32"/>
          <w:szCs w:val="32"/>
        </w:rPr>
        <w:t xml:space="preserve">T AND </w:t>
      </w:r>
    </w:p>
    <w:p w:rsidR="00F6654D" w:rsidRDefault="00F6654D" w:rsidP="00466B0A">
      <w:pPr>
        <w:jc w:val="center"/>
        <w:rPr>
          <w:b/>
          <w:sz w:val="32"/>
          <w:szCs w:val="32"/>
        </w:rPr>
      </w:pPr>
    </w:p>
    <w:p w:rsidR="000B4A24" w:rsidRPr="0031217F" w:rsidRDefault="00BB08DB" w:rsidP="00466B0A">
      <w:pPr>
        <w:jc w:val="center"/>
        <w:rPr>
          <w:b/>
          <w:sz w:val="32"/>
          <w:szCs w:val="32"/>
        </w:rPr>
      </w:pPr>
      <w:r>
        <w:rPr>
          <w:b/>
          <w:sz w:val="32"/>
          <w:szCs w:val="32"/>
        </w:rPr>
        <w:t>A</w:t>
      </w:r>
      <w:r w:rsidR="000B4A24" w:rsidRPr="00B01857">
        <w:rPr>
          <w:b/>
          <w:sz w:val="32"/>
          <w:szCs w:val="32"/>
        </w:rPr>
        <w:t>CCREDITATION</w:t>
      </w:r>
    </w:p>
    <w:p w:rsidR="000B4A24" w:rsidRPr="00B01857" w:rsidRDefault="000B4A24" w:rsidP="000B4A24">
      <w:pPr>
        <w:jc w:val="both"/>
        <w:rPr>
          <w:sz w:val="28"/>
          <w:szCs w:val="28"/>
        </w:rPr>
      </w:pPr>
      <w:r w:rsidRPr="00B01857">
        <w:rPr>
          <w:sz w:val="28"/>
          <w:szCs w:val="28"/>
        </w:rPr>
        <w:tab/>
      </w:r>
    </w:p>
    <w:p w:rsidR="000B4A24" w:rsidRPr="00B01857" w:rsidRDefault="00E1124E" w:rsidP="000B4A24">
      <w:pPr>
        <w:jc w:val="both"/>
        <w:rPr>
          <w:sz w:val="28"/>
          <w:szCs w:val="28"/>
        </w:rPr>
      </w:pPr>
      <w:r w:rsidRPr="00E1124E">
        <w:rPr>
          <w:noProof/>
        </w:rPr>
        <w:pict>
          <v:shapetype id="_x0000_t202" coordsize="21600,21600" o:spt="202" path="m,l,21600r21600,l21600,xe">
            <v:stroke joinstyle="miter"/>
            <v:path gradientshapeok="t" o:connecttype="rect"/>
          </v:shapetype>
          <v:shape id="Text Box 258" o:spid="_x0000_s1127" type="#_x0000_t202" style="position:absolute;left:0;text-align:left;margin-left:12.4pt;margin-top:4.9pt;width:454.85pt;height:161.95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">
            <v:textbox style="mso-next-textbox:#Text Box 258">
              <w:txbxContent>
                <w:p w:rsidR="002A5F88" w:rsidRDefault="002A5F88" w:rsidP="000B4A24">
                  <w:pPr>
                    <w:ind w:left="720"/>
                    <w:jc w:val="both"/>
                    <w:rPr>
                      <w:i/>
                      <w:sz w:val="28"/>
                      <w:szCs w:val="28"/>
                    </w:rPr>
                  </w:pPr>
                </w:p>
                <w:p w:rsidR="002A5F88" w:rsidRPr="00E85D69" w:rsidRDefault="002A5F88" w:rsidP="00466B0A">
                  <w:pPr>
                    <w:jc w:val="both"/>
                    <w:rPr>
                      <w:i/>
                      <w:sz w:val="28"/>
                      <w:szCs w:val="28"/>
                    </w:rPr>
                  </w:pPr>
                  <w:r w:rsidRPr="00E85D69">
                    <w:rPr>
                      <w:i/>
                      <w:sz w:val="28"/>
                      <w:szCs w:val="28"/>
                    </w:rPr>
                    <w:t>This Secti</w:t>
                  </w:r>
                  <w:r>
                    <w:rPr>
                      <w:i/>
                      <w:sz w:val="28"/>
                      <w:szCs w:val="28"/>
                    </w:rPr>
                    <w:t xml:space="preserve">on presents the NAAC framework </w:t>
                  </w:r>
                  <w:r w:rsidRPr="00E85D69">
                    <w:rPr>
                      <w:i/>
                      <w:sz w:val="28"/>
                      <w:szCs w:val="28"/>
                    </w:rPr>
                    <w:t>f</w:t>
                  </w:r>
                  <w:r>
                    <w:rPr>
                      <w:i/>
                      <w:sz w:val="28"/>
                      <w:szCs w:val="28"/>
                    </w:rPr>
                    <w:t>or</w:t>
                  </w:r>
                  <w:r w:rsidRPr="00E85D69">
                    <w:rPr>
                      <w:i/>
                      <w:sz w:val="28"/>
                      <w:szCs w:val="28"/>
                    </w:rPr>
                    <w:t xml:space="preserve"> As</w:t>
                  </w:r>
                  <w:r>
                    <w:rPr>
                      <w:i/>
                      <w:sz w:val="28"/>
                      <w:szCs w:val="28"/>
                    </w:rPr>
                    <w:t>sessment and Accreditation based on the Core V</w:t>
                  </w:r>
                  <w:r w:rsidRPr="00E85D69">
                    <w:rPr>
                      <w:i/>
                      <w:sz w:val="28"/>
                      <w:szCs w:val="28"/>
                    </w:rPr>
                    <w:t>a</w:t>
                  </w:r>
                  <w:r>
                    <w:rPr>
                      <w:i/>
                      <w:sz w:val="28"/>
                      <w:szCs w:val="28"/>
                    </w:rPr>
                    <w:t>lues and Criteria for assessment and Key Indicators</w:t>
                  </w:r>
                  <w:r w:rsidRPr="00E85D69">
                    <w:rPr>
                      <w:i/>
                      <w:sz w:val="28"/>
                      <w:szCs w:val="28"/>
                    </w:rPr>
                    <w:t xml:space="preserve">. Further, it details out the procedures </w:t>
                  </w:r>
                  <w:r>
                    <w:rPr>
                      <w:i/>
                      <w:sz w:val="28"/>
                      <w:szCs w:val="28"/>
                    </w:rPr>
                    <w:t>for institutional preparation for</w:t>
                  </w:r>
                  <w:r w:rsidRPr="00E85D69">
                    <w:rPr>
                      <w:i/>
                      <w:sz w:val="28"/>
                      <w:szCs w:val="28"/>
                    </w:rPr>
                    <w:t xml:space="preserve"> </w:t>
                  </w:r>
                  <w:r>
                    <w:rPr>
                      <w:i/>
                      <w:sz w:val="28"/>
                      <w:szCs w:val="28"/>
                    </w:rPr>
                    <w:t>filling</w:t>
                  </w:r>
                  <w:r w:rsidRPr="00E85D69">
                    <w:rPr>
                      <w:i/>
                      <w:sz w:val="28"/>
                      <w:szCs w:val="28"/>
                    </w:rPr>
                    <w:t xml:space="preserve"> the Self Study Report</w:t>
                  </w:r>
                  <w:r>
                    <w:rPr>
                      <w:i/>
                      <w:sz w:val="28"/>
                      <w:szCs w:val="28"/>
                    </w:rPr>
                    <w:t xml:space="preserve"> online,</w:t>
                  </w:r>
                  <w:r w:rsidRPr="00E85D69">
                    <w:rPr>
                      <w:i/>
                      <w:sz w:val="28"/>
                      <w:szCs w:val="28"/>
                    </w:rPr>
                    <w:t xml:space="preserve"> Peer Assessment and the final Outcome of Accreditation. The procedure for </w:t>
                  </w:r>
                  <w:r>
                    <w:rPr>
                      <w:i/>
                      <w:sz w:val="28"/>
                      <w:szCs w:val="28"/>
                    </w:rPr>
                    <w:t>r</w:t>
                  </w:r>
                  <w:r w:rsidRPr="00E85D69">
                    <w:rPr>
                      <w:i/>
                      <w:sz w:val="28"/>
                      <w:szCs w:val="28"/>
                    </w:rPr>
                    <w:t>e-assessment</w:t>
                  </w:r>
                  <w:r>
                    <w:rPr>
                      <w:i/>
                      <w:sz w:val="28"/>
                      <w:szCs w:val="28"/>
                    </w:rPr>
                    <w:t>,</w:t>
                  </w:r>
                  <w:r w:rsidRPr="00E85D69">
                    <w:rPr>
                      <w:i/>
                      <w:sz w:val="28"/>
                      <w:szCs w:val="28"/>
                    </w:rPr>
                    <w:t xml:space="preserve"> mechanism for institutional appeals</w:t>
                  </w:r>
                  <w:r>
                    <w:rPr>
                      <w:i/>
                      <w:sz w:val="28"/>
                      <w:szCs w:val="28"/>
                    </w:rPr>
                    <w:t xml:space="preserve"> and accreditation of subsequent cycles</w:t>
                  </w:r>
                  <w:r w:rsidRPr="00E85D69">
                    <w:rPr>
                      <w:i/>
                      <w:sz w:val="28"/>
                      <w:szCs w:val="28"/>
                    </w:rPr>
                    <w:t xml:space="preserve"> are also presented</w:t>
                  </w:r>
                  <w:r>
                    <w:rPr>
                      <w:i/>
                      <w:sz w:val="28"/>
                      <w:szCs w:val="28"/>
                    </w:rPr>
                    <w:t>.</w:t>
                  </w:r>
                </w:p>
                <w:p w:rsidR="002A5F88" w:rsidRDefault="002A5F88" w:rsidP="000B4A24"/>
              </w:txbxContent>
            </v:textbox>
          </v:shape>
        </w:pict>
      </w:r>
    </w:p>
    <w:p w:rsidR="000B4A24" w:rsidRPr="00B01857" w:rsidRDefault="000B4A24" w:rsidP="000B4A24">
      <w:pPr>
        <w:jc w:val="both"/>
        <w:rPr>
          <w:sz w:val="28"/>
          <w:szCs w:val="28"/>
        </w:rPr>
      </w:pPr>
    </w:p>
    <w:p w:rsidR="000B4A24" w:rsidRPr="00B01857" w:rsidRDefault="000B4A24" w:rsidP="000B4A24">
      <w:pPr>
        <w:jc w:val="both"/>
        <w:rPr>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Pr="00B01857" w:rsidRDefault="000B4A24" w:rsidP="000B4A24">
      <w:pPr>
        <w:widowControl w:val="0"/>
        <w:tabs>
          <w:tab w:val="left" w:pos="2380"/>
        </w:tabs>
        <w:spacing w:before="5"/>
        <w:ind w:right="-20"/>
        <w:jc w:val="both"/>
        <w:rPr>
          <w:rFonts w:eastAsia="Book Antiqua"/>
          <w:b/>
          <w:bCs/>
          <w:spacing w:val="4"/>
          <w:w w:val="106"/>
          <w:sz w:val="28"/>
          <w:szCs w:val="28"/>
        </w:rPr>
      </w:pPr>
    </w:p>
    <w:p w:rsidR="000B4A24" w:rsidRDefault="000B4A24" w:rsidP="000B4A24"/>
    <w:p w:rsidR="000B4A24" w:rsidRDefault="000B4A24" w:rsidP="000B4A24"/>
    <w:p w:rsidR="000B4A24" w:rsidRDefault="000B4A24" w:rsidP="000B4A24"/>
    <w:p w:rsidR="000B4A24" w:rsidRDefault="000B4A24" w:rsidP="000B4A24"/>
    <w:p w:rsidR="000B4A24" w:rsidRDefault="000B4A24" w:rsidP="000B4A24"/>
    <w:p w:rsidR="000B4A24" w:rsidRDefault="000B4A24" w:rsidP="000B4A24"/>
    <w:p w:rsidR="000B4A24" w:rsidRPr="008D4FF9" w:rsidRDefault="000B4A24" w:rsidP="000B4A24"/>
    <w:p w:rsidR="004415E4" w:rsidRDefault="004415E4">
      <w:pPr>
        <w:spacing w:line="390" w:lineRule="exact"/>
        <w:rPr>
          <w:sz w:val="24"/>
          <w:szCs w:val="24"/>
        </w:rPr>
      </w:pPr>
    </w:p>
    <w:p w:rsidR="000B4A24" w:rsidRDefault="000B4A24">
      <w:pPr>
        <w:rPr>
          <w:b/>
          <w:bCs/>
          <w:sz w:val="28"/>
          <w:szCs w:val="28"/>
        </w:rPr>
      </w:pPr>
    </w:p>
    <w:p w:rsidR="000B184B" w:rsidRDefault="000B184B">
      <w:pPr>
        <w:rPr>
          <w:b/>
          <w:bCs/>
          <w:sz w:val="28"/>
          <w:szCs w:val="28"/>
        </w:rPr>
      </w:pPr>
    </w:p>
    <w:p w:rsidR="000B4A24" w:rsidRDefault="000B4A24">
      <w:pPr>
        <w:rPr>
          <w:b/>
          <w:bCs/>
          <w:sz w:val="28"/>
          <w:szCs w:val="28"/>
        </w:rPr>
      </w:pPr>
    </w:p>
    <w:p w:rsidR="000B4A24" w:rsidRDefault="000B4A24">
      <w:pPr>
        <w:rPr>
          <w:b/>
          <w:bCs/>
          <w:sz w:val="28"/>
          <w:szCs w:val="28"/>
        </w:rPr>
      </w:pPr>
    </w:p>
    <w:p w:rsidR="000B4A24" w:rsidRDefault="000B4A24">
      <w:pPr>
        <w:rPr>
          <w:b/>
          <w:bCs/>
          <w:sz w:val="28"/>
          <w:szCs w:val="28"/>
        </w:rPr>
      </w:pPr>
    </w:p>
    <w:p w:rsidR="000B4A24" w:rsidRDefault="000B4A24">
      <w:pPr>
        <w:rPr>
          <w:b/>
          <w:bCs/>
          <w:sz w:val="28"/>
          <w:szCs w:val="28"/>
        </w:rPr>
      </w:pPr>
    </w:p>
    <w:p w:rsidR="000B4A24" w:rsidRDefault="000B4A24">
      <w:pPr>
        <w:rPr>
          <w:b/>
          <w:bCs/>
          <w:sz w:val="28"/>
          <w:szCs w:val="28"/>
        </w:rPr>
      </w:pPr>
    </w:p>
    <w:p w:rsidR="004415E4" w:rsidRPr="007F40DD" w:rsidRDefault="007F216A" w:rsidP="000D1A50">
      <w:pPr>
        <w:numPr>
          <w:ilvl w:val="0"/>
          <w:numId w:val="80"/>
        </w:numPr>
        <w:ind w:left="360" w:hanging="360"/>
        <w:rPr>
          <w:sz w:val="20"/>
          <w:szCs w:val="20"/>
        </w:rPr>
      </w:pPr>
      <w:bookmarkStart w:id="0" w:name="INTRODUCTION"/>
      <w:r w:rsidRPr="007F40DD">
        <w:rPr>
          <w:b/>
          <w:bCs/>
          <w:sz w:val="28"/>
          <w:szCs w:val="28"/>
        </w:rPr>
        <w:lastRenderedPageBreak/>
        <w:t>INTRODUCTION</w:t>
      </w:r>
    </w:p>
    <w:bookmarkEnd w:id="0"/>
    <w:p w:rsidR="004415E4" w:rsidRDefault="004415E4">
      <w:pPr>
        <w:spacing w:line="396" w:lineRule="exact"/>
        <w:rPr>
          <w:sz w:val="24"/>
          <w:szCs w:val="24"/>
        </w:rPr>
      </w:pPr>
    </w:p>
    <w:p w:rsidR="004415E4" w:rsidRDefault="007F216A">
      <w:pPr>
        <w:spacing w:line="266" w:lineRule="auto"/>
        <w:ind w:right="40" w:firstLine="720"/>
        <w:jc w:val="both"/>
        <w:rPr>
          <w:sz w:val="20"/>
          <w:szCs w:val="20"/>
        </w:rPr>
      </w:pPr>
      <w:r>
        <w:rPr>
          <w:sz w:val="24"/>
          <w:szCs w:val="24"/>
        </w:rPr>
        <w:t xml:space="preserve">India has one of the largest and diverse education systems in the world. Privatization, widespread expansion, increased autonomy and introduction of </w:t>
      </w:r>
      <w:r w:rsidR="00343682">
        <w:rPr>
          <w:sz w:val="24"/>
          <w:szCs w:val="24"/>
        </w:rPr>
        <w:t>Programme</w:t>
      </w:r>
      <w:r>
        <w:rPr>
          <w:sz w:val="24"/>
          <w:szCs w:val="24"/>
        </w:rPr>
        <w:t>s in new and emerging areas have improved access to higher education. At the same time, it has also led to widespread concern on the quality and relevance of the higher education. To address these concerns, the National Policy on Education (NPE, 1986) and the Programme of Action (PoA, 1992) spelt out strategic plans for the policies, advocated the establishment of an independent National accreditation agency. Consequently, the National Assessment and A</w:t>
      </w:r>
      <w:r w:rsidR="003A748D">
        <w:rPr>
          <w:sz w:val="24"/>
          <w:szCs w:val="24"/>
        </w:rPr>
        <w:t xml:space="preserve">ccreditation Council (NAAC) was </w:t>
      </w:r>
      <w:r>
        <w:rPr>
          <w:sz w:val="24"/>
          <w:szCs w:val="24"/>
        </w:rPr>
        <w:t>established in 1994 as an autonomous institution of the University Grants Commission (UGC)</w:t>
      </w:r>
      <w:r w:rsidR="004A3D65">
        <w:rPr>
          <w:sz w:val="24"/>
          <w:szCs w:val="24"/>
        </w:rPr>
        <w:t xml:space="preserve"> with its Head Quarter in Bengaluru</w:t>
      </w:r>
      <w:r>
        <w:rPr>
          <w:sz w:val="24"/>
          <w:szCs w:val="24"/>
        </w:rPr>
        <w:t>. The mandate of NAAC as reflected in its vision statement is in making quality assurance an integral part of the functioning of Higher Education Institutions (HEIs).</w:t>
      </w:r>
    </w:p>
    <w:p w:rsidR="004415E4" w:rsidRDefault="004415E4">
      <w:pPr>
        <w:spacing w:line="194" w:lineRule="exact"/>
        <w:rPr>
          <w:sz w:val="24"/>
          <w:szCs w:val="24"/>
        </w:rPr>
      </w:pPr>
    </w:p>
    <w:p w:rsidR="004415E4" w:rsidRDefault="007F216A">
      <w:pPr>
        <w:spacing w:line="274" w:lineRule="auto"/>
        <w:ind w:firstLine="720"/>
        <w:jc w:val="both"/>
        <w:rPr>
          <w:sz w:val="20"/>
          <w:szCs w:val="20"/>
        </w:rPr>
      </w:pPr>
      <w:r>
        <w:rPr>
          <w:sz w:val="24"/>
          <w:szCs w:val="24"/>
        </w:rPr>
        <w:t xml:space="preserve">The NAAC functions through its General Council (GC) and Executive Committee (EC) comprising educational administrators, policy makers and senior academicians from a cross-section of Indian higher education system. The Chairperson of the UGC is the President of the GC of the NAAC, the Chairperson of the EC is an eminent academician nominated by the President of GC (NAAC). The Director is the academic and administrative head of NAAC and is the member-secretary of both the GC and the EC. In addition to the statutory bodies that steer its policies and core </w:t>
      </w:r>
      <w:r w:rsidR="004A3D65">
        <w:rPr>
          <w:sz w:val="24"/>
          <w:szCs w:val="24"/>
        </w:rPr>
        <w:t xml:space="preserve">staff to support its activities </w:t>
      </w:r>
      <w:r>
        <w:rPr>
          <w:sz w:val="24"/>
          <w:szCs w:val="24"/>
        </w:rPr>
        <w:t>NAAC is advised by the advisory and consultative committees constituted from time to time.</w:t>
      </w:r>
    </w:p>
    <w:p w:rsidR="004415E4" w:rsidRDefault="004415E4">
      <w:pPr>
        <w:spacing w:line="292" w:lineRule="exact"/>
        <w:rPr>
          <w:sz w:val="24"/>
          <w:szCs w:val="24"/>
        </w:rPr>
      </w:pPr>
    </w:p>
    <w:p w:rsidR="004415E4" w:rsidRDefault="004A3D65">
      <w:pPr>
        <w:rPr>
          <w:sz w:val="20"/>
          <w:szCs w:val="20"/>
        </w:rPr>
      </w:pPr>
      <w:bookmarkStart w:id="1" w:name="VisionandMission"/>
      <w:r>
        <w:rPr>
          <w:b/>
          <w:bCs/>
          <w:sz w:val="28"/>
          <w:szCs w:val="28"/>
        </w:rPr>
        <w:t>Vision and Mission</w:t>
      </w:r>
    </w:p>
    <w:bookmarkEnd w:id="1"/>
    <w:p w:rsidR="004415E4" w:rsidRDefault="004415E4">
      <w:pPr>
        <w:spacing w:line="280" w:lineRule="exact"/>
        <w:rPr>
          <w:sz w:val="24"/>
          <w:szCs w:val="24"/>
        </w:rPr>
      </w:pPr>
    </w:p>
    <w:p w:rsidR="004415E4" w:rsidRDefault="007F216A">
      <w:pPr>
        <w:rPr>
          <w:sz w:val="20"/>
          <w:szCs w:val="20"/>
        </w:rPr>
      </w:pPr>
      <w:r>
        <w:rPr>
          <w:b/>
          <w:bCs/>
          <w:sz w:val="28"/>
          <w:szCs w:val="28"/>
        </w:rPr>
        <w:t>The vision of NAAC is:</w:t>
      </w:r>
    </w:p>
    <w:p w:rsidR="004415E4" w:rsidRDefault="004415E4">
      <w:pPr>
        <w:spacing w:line="300" w:lineRule="exact"/>
        <w:rPr>
          <w:sz w:val="24"/>
          <w:szCs w:val="24"/>
        </w:rPr>
      </w:pPr>
    </w:p>
    <w:p w:rsidR="004415E4" w:rsidRDefault="007F216A" w:rsidP="002A0BF4">
      <w:pPr>
        <w:spacing w:line="281" w:lineRule="auto"/>
        <w:ind w:right="40"/>
        <w:rPr>
          <w:sz w:val="20"/>
          <w:szCs w:val="20"/>
        </w:rPr>
      </w:pPr>
      <w:r>
        <w:rPr>
          <w:i/>
          <w:iCs/>
          <w:sz w:val="24"/>
          <w:szCs w:val="24"/>
        </w:rPr>
        <w:t>To make quality the defining element of higher education in India through a combination of self and external quality evaluation, promotion and sustenance initiatives.</w:t>
      </w:r>
    </w:p>
    <w:p w:rsidR="002A0BF4" w:rsidRPr="002A0BF4" w:rsidRDefault="002A0BF4" w:rsidP="002A0BF4">
      <w:pPr>
        <w:spacing w:line="281" w:lineRule="auto"/>
        <w:ind w:right="40"/>
        <w:rPr>
          <w:sz w:val="6"/>
          <w:szCs w:val="6"/>
        </w:rPr>
      </w:pPr>
    </w:p>
    <w:p w:rsidR="004415E4" w:rsidRDefault="007F216A" w:rsidP="002A0BF4">
      <w:pPr>
        <w:spacing w:line="266" w:lineRule="auto"/>
        <w:ind w:right="360"/>
        <w:rPr>
          <w:sz w:val="20"/>
          <w:szCs w:val="20"/>
        </w:rPr>
      </w:pPr>
      <w:r>
        <w:rPr>
          <w:sz w:val="24"/>
          <w:szCs w:val="24"/>
        </w:rPr>
        <w:t>The mission statements of the N</w:t>
      </w:r>
      <w:r w:rsidR="00F042CC">
        <w:rPr>
          <w:sz w:val="24"/>
          <w:szCs w:val="24"/>
        </w:rPr>
        <w:t>AAC aim at translating the NAAC’</w:t>
      </w:r>
      <w:r>
        <w:rPr>
          <w:sz w:val="24"/>
          <w:szCs w:val="24"/>
        </w:rPr>
        <w:t>s vision in</w:t>
      </w:r>
      <w:r w:rsidR="00F042CC">
        <w:rPr>
          <w:sz w:val="24"/>
          <w:szCs w:val="24"/>
        </w:rPr>
        <w:t>to action plans and define NAAC’</w:t>
      </w:r>
      <w:r>
        <w:rPr>
          <w:sz w:val="24"/>
          <w:szCs w:val="24"/>
        </w:rPr>
        <w:t>s engagement and endeavor as given below:</w:t>
      </w:r>
    </w:p>
    <w:p w:rsidR="002A0BF4" w:rsidRPr="002A0BF4" w:rsidRDefault="002A0BF4" w:rsidP="002A0BF4">
      <w:pPr>
        <w:spacing w:line="266" w:lineRule="auto"/>
        <w:ind w:right="360"/>
        <w:rPr>
          <w:sz w:val="12"/>
          <w:szCs w:val="12"/>
        </w:rPr>
      </w:pPr>
    </w:p>
    <w:p w:rsidR="004415E4" w:rsidRPr="002A0BF4" w:rsidRDefault="007F216A" w:rsidP="002A0BF4">
      <w:pPr>
        <w:numPr>
          <w:ilvl w:val="0"/>
          <w:numId w:val="1"/>
        </w:numPr>
        <w:tabs>
          <w:tab w:val="left" w:pos="720"/>
        </w:tabs>
        <w:spacing w:line="251" w:lineRule="auto"/>
        <w:ind w:left="720" w:right="580" w:hanging="359"/>
        <w:jc w:val="both"/>
        <w:rPr>
          <w:rFonts w:ascii="Symbol" w:eastAsia="Symbol" w:hAnsi="Symbol" w:cs="Symbol"/>
        </w:rPr>
      </w:pPr>
      <w:r w:rsidRPr="002A0BF4">
        <w:rPr>
          <w:i/>
          <w:iCs/>
        </w:rPr>
        <w:t>To arrange for periodic assessment and accreditation of institutions of higher education or units thereof, or specific academic programmes or projects;</w:t>
      </w:r>
    </w:p>
    <w:p w:rsidR="004415E4" w:rsidRPr="002A0BF4" w:rsidRDefault="007F216A" w:rsidP="002A0BF4">
      <w:pPr>
        <w:numPr>
          <w:ilvl w:val="0"/>
          <w:numId w:val="1"/>
        </w:numPr>
        <w:tabs>
          <w:tab w:val="left" w:pos="720"/>
        </w:tabs>
        <w:spacing w:line="249" w:lineRule="auto"/>
        <w:ind w:left="720" w:right="100" w:hanging="359"/>
        <w:jc w:val="both"/>
        <w:rPr>
          <w:rFonts w:ascii="Symbol" w:eastAsia="Symbol" w:hAnsi="Symbol" w:cs="Symbol"/>
        </w:rPr>
      </w:pPr>
      <w:r w:rsidRPr="002A0BF4">
        <w:rPr>
          <w:i/>
          <w:iCs/>
        </w:rPr>
        <w:t>To stimulate the academic environment for promotion of quality in teaching-learning and research in higher education institutions;</w:t>
      </w:r>
    </w:p>
    <w:p w:rsidR="004415E4" w:rsidRPr="002A0BF4" w:rsidRDefault="007F216A" w:rsidP="002A0BF4">
      <w:pPr>
        <w:numPr>
          <w:ilvl w:val="0"/>
          <w:numId w:val="1"/>
        </w:numPr>
        <w:tabs>
          <w:tab w:val="left" w:pos="720"/>
        </w:tabs>
        <w:ind w:left="720" w:hanging="359"/>
        <w:jc w:val="both"/>
        <w:rPr>
          <w:rFonts w:ascii="Symbol" w:eastAsia="Symbol" w:hAnsi="Symbol" w:cs="Symbol"/>
        </w:rPr>
      </w:pPr>
      <w:r w:rsidRPr="002A0BF4">
        <w:rPr>
          <w:i/>
          <w:iCs/>
        </w:rPr>
        <w:t>To encourage self-evaluation, accountability, autonomy and innovations in higher education;</w:t>
      </w:r>
    </w:p>
    <w:p w:rsidR="004415E4" w:rsidRPr="002A0BF4" w:rsidRDefault="007F216A" w:rsidP="002A0BF4">
      <w:pPr>
        <w:numPr>
          <w:ilvl w:val="0"/>
          <w:numId w:val="1"/>
        </w:numPr>
        <w:tabs>
          <w:tab w:val="left" w:pos="720"/>
        </w:tabs>
        <w:ind w:left="720" w:hanging="359"/>
        <w:jc w:val="both"/>
        <w:rPr>
          <w:rFonts w:ascii="Symbol" w:eastAsia="Symbol" w:hAnsi="Symbol" w:cs="Symbol"/>
        </w:rPr>
      </w:pPr>
      <w:r w:rsidRPr="002A0BF4">
        <w:rPr>
          <w:i/>
          <w:iCs/>
        </w:rPr>
        <w:t>To undertake quality-related research studies, consultancy and training programmes, and</w:t>
      </w:r>
    </w:p>
    <w:p w:rsidR="004415E4" w:rsidRPr="002A0BF4" w:rsidRDefault="007F216A" w:rsidP="002A0BF4">
      <w:pPr>
        <w:numPr>
          <w:ilvl w:val="0"/>
          <w:numId w:val="1"/>
        </w:numPr>
        <w:tabs>
          <w:tab w:val="left" w:pos="720"/>
        </w:tabs>
        <w:spacing w:line="251" w:lineRule="auto"/>
        <w:ind w:left="720" w:right="500" w:hanging="359"/>
        <w:jc w:val="both"/>
        <w:rPr>
          <w:rFonts w:ascii="Symbol" w:eastAsia="Symbol" w:hAnsi="Symbol" w:cs="Symbol"/>
        </w:rPr>
      </w:pPr>
      <w:r w:rsidRPr="002A0BF4">
        <w:rPr>
          <w:i/>
          <w:iCs/>
        </w:rPr>
        <w:t>To collaborate with other stakeholders of higher education for quality evaluation, promotion and sustenance.</w:t>
      </w:r>
    </w:p>
    <w:p w:rsidR="004415E4" w:rsidRDefault="004415E4">
      <w:pPr>
        <w:rPr>
          <w:sz w:val="2"/>
          <w:szCs w:val="2"/>
        </w:rPr>
      </w:pPr>
    </w:p>
    <w:p w:rsidR="002A0BF4" w:rsidRDefault="002A0BF4">
      <w:pPr>
        <w:rPr>
          <w:sz w:val="2"/>
          <w:szCs w:val="2"/>
        </w:rPr>
      </w:pPr>
    </w:p>
    <w:p w:rsidR="002A0BF4" w:rsidRDefault="002A0BF4">
      <w:pPr>
        <w:rPr>
          <w:sz w:val="2"/>
          <w:szCs w:val="2"/>
        </w:rPr>
      </w:pPr>
    </w:p>
    <w:p w:rsidR="002A0BF4" w:rsidRDefault="002A0BF4">
      <w:pPr>
        <w:rPr>
          <w:sz w:val="2"/>
          <w:szCs w:val="2"/>
        </w:rPr>
      </w:pPr>
    </w:p>
    <w:p w:rsidR="002A0BF4" w:rsidRDefault="002A0BF4">
      <w:pPr>
        <w:rPr>
          <w:sz w:val="2"/>
          <w:szCs w:val="2"/>
        </w:rPr>
      </w:pPr>
    </w:p>
    <w:p w:rsidR="002A0BF4" w:rsidRDefault="002A0BF4">
      <w:pPr>
        <w:rPr>
          <w:sz w:val="2"/>
          <w:szCs w:val="2"/>
        </w:rPr>
      </w:pPr>
    </w:p>
    <w:p w:rsidR="002A0BF4" w:rsidRPr="002A0BF4" w:rsidRDefault="002A0BF4">
      <w:pPr>
        <w:rPr>
          <w:sz w:val="2"/>
          <w:szCs w:val="2"/>
        </w:rPr>
      </w:pPr>
    </w:p>
    <w:p w:rsidR="004415E4" w:rsidRDefault="007F216A" w:rsidP="002A0BF4">
      <w:pPr>
        <w:spacing w:line="269" w:lineRule="auto"/>
        <w:ind w:right="40"/>
        <w:jc w:val="both"/>
        <w:rPr>
          <w:sz w:val="20"/>
          <w:szCs w:val="20"/>
        </w:rPr>
      </w:pPr>
      <w:r>
        <w:rPr>
          <w:sz w:val="24"/>
          <w:szCs w:val="24"/>
        </w:rPr>
        <w:t>Striving to achieve its goals as guided by its vision and mission statements, NAAC primarily focuses on assessment of the quality of higher education institutions in the country. The NAAC methodology for Assessment and Accreditation is very much similar to that followed by Quality Assurance (QA) agencies across the world and consists of self-assessment by the institution along with external peer assessment organized</w:t>
      </w:r>
      <w:r w:rsidR="005B7D52">
        <w:rPr>
          <w:sz w:val="24"/>
          <w:szCs w:val="24"/>
        </w:rPr>
        <w:t xml:space="preserve"> by</w:t>
      </w:r>
      <w:r>
        <w:rPr>
          <w:sz w:val="24"/>
          <w:szCs w:val="24"/>
        </w:rPr>
        <w:t xml:space="preserve"> NAAC.</w:t>
      </w:r>
    </w:p>
    <w:p w:rsidR="004415E4" w:rsidRDefault="007F216A">
      <w:pPr>
        <w:rPr>
          <w:sz w:val="20"/>
          <w:szCs w:val="20"/>
        </w:rPr>
      </w:pPr>
      <w:bookmarkStart w:id="2" w:name="CoreValues"/>
      <w:r>
        <w:rPr>
          <w:b/>
          <w:bCs/>
          <w:sz w:val="28"/>
          <w:szCs w:val="28"/>
        </w:rPr>
        <w:lastRenderedPageBreak/>
        <w:t>C</w:t>
      </w:r>
      <w:r w:rsidR="00A809DB">
        <w:rPr>
          <w:b/>
          <w:bCs/>
          <w:sz w:val="28"/>
          <w:szCs w:val="28"/>
        </w:rPr>
        <w:t>ore</w:t>
      </w:r>
      <w:r>
        <w:rPr>
          <w:b/>
          <w:bCs/>
          <w:sz w:val="28"/>
          <w:szCs w:val="28"/>
        </w:rPr>
        <w:t xml:space="preserve"> V</w:t>
      </w:r>
      <w:r w:rsidR="00A809DB">
        <w:rPr>
          <w:b/>
          <w:bCs/>
          <w:sz w:val="28"/>
          <w:szCs w:val="28"/>
        </w:rPr>
        <w:t>alues</w:t>
      </w:r>
    </w:p>
    <w:bookmarkEnd w:id="2"/>
    <w:p w:rsidR="00F90CBE" w:rsidRDefault="00F90CBE">
      <w:pPr>
        <w:spacing w:line="274" w:lineRule="auto"/>
        <w:ind w:firstLine="720"/>
        <w:jc w:val="both"/>
        <w:rPr>
          <w:sz w:val="24"/>
          <w:szCs w:val="24"/>
        </w:rPr>
      </w:pPr>
    </w:p>
    <w:p w:rsidR="004415E4" w:rsidRDefault="007F216A">
      <w:pPr>
        <w:spacing w:line="274" w:lineRule="auto"/>
        <w:ind w:firstLine="720"/>
        <w:jc w:val="both"/>
        <w:rPr>
          <w:sz w:val="20"/>
          <w:szCs w:val="20"/>
        </w:rPr>
      </w:pPr>
      <w:r>
        <w:rPr>
          <w:sz w:val="24"/>
          <w:szCs w:val="24"/>
        </w:rPr>
        <w:t>Throughout the world, Higher Education Institutions (HEIs) function in a dynamic environment. The need to expand the system of higher education, the impact of technology on the educational delivery, the increasing private participation in higher education and the impact of globalization (including liberal cross-border and trans-national educational imperatives), have necessitated marked changes in the Indian higher education system. These changes and the consequent shift in values have been taken into cognizance by NAAC while formulating the core values. Accordingly, in order to ensure external and internal validity and credibility, the QA process of NAAC is grounded within a value framework which is suitable and appropriate to the National context.</w:t>
      </w:r>
    </w:p>
    <w:p w:rsidR="004415E4" w:rsidRDefault="004415E4">
      <w:pPr>
        <w:spacing w:line="220" w:lineRule="exact"/>
        <w:rPr>
          <w:sz w:val="20"/>
          <w:szCs w:val="20"/>
        </w:rPr>
      </w:pPr>
    </w:p>
    <w:p w:rsidR="004415E4" w:rsidRDefault="007F216A">
      <w:pPr>
        <w:spacing w:line="427" w:lineRule="auto"/>
        <w:ind w:right="940"/>
        <w:rPr>
          <w:sz w:val="20"/>
          <w:szCs w:val="20"/>
        </w:rPr>
      </w:pPr>
      <w:r>
        <w:rPr>
          <w:sz w:val="24"/>
          <w:szCs w:val="24"/>
        </w:rPr>
        <w:t xml:space="preserve">The accreditation framework of NAAC is thus based on five core values detailed below. </w:t>
      </w:r>
      <w:r>
        <w:rPr>
          <w:b/>
          <w:bCs/>
          <w:sz w:val="24"/>
          <w:szCs w:val="24"/>
        </w:rPr>
        <w:t>(i) Contributing to National Development</w:t>
      </w:r>
    </w:p>
    <w:p w:rsidR="004415E4" w:rsidRDefault="004415E4">
      <w:pPr>
        <w:spacing w:line="31" w:lineRule="exact"/>
        <w:rPr>
          <w:sz w:val="20"/>
          <w:szCs w:val="20"/>
        </w:rPr>
      </w:pPr>
    </w:p>
    <w:p w:rsidR="004415E4" w:rsidRDefault="007F216A">
      <w:pPr>
        <w:spacing w:line="274" w:lineRule="auto"/>
        <w:ind w:firstLine="720"/>
        <w:jc w:val="both"/>
        <w:rPr>
          <w:sz w:val="20"/>
          <w:szCs w:val="20"/>
        </w:rPr>
      </w:pPr>
      <w:r>
        <w:rPr>
          <w:sz w:val="24"/>
          <w:szCs w:val="24"/>
        </w:rPr>
        <w:t>Most of the HEIs have a remarkable capacity to adapt to changes and at the same time, pursue the goals and objectives that they have set forth for themselves. Contributing to national development has always been an implicit goal of Indian HEIs. The role of HEIs is significant in human resource development and capacity building of individuals, to cater to the needs of the economy, society and the country as a whole, thereby, contributing to the development of the Nation. Serving the cause of social justice, ensuring equity and increasing access to higher education are a few ways by which HEIs can contribute to the national development. It is therefore appropriate that the Assessment and Accreditation (A&amp;A) process of NAAC looks into the ways HEIs have been responding to and contributing towards national development.</w:t>
      </w:r>
    </w:p>
    <w:p w:rsidR="004415E4" w:rsidRDefault="004415E4">
      <w:pPr>
        <w:spacing w:line="200" w:lineRule="exact"/>
        <w:rPr>
          <w:sz w:val="20"/>
          <w:szCs w:val="20"/>
        </w:rPr>
      </w:pPr>
    </w:p>
    <w:p w:rsidR="004415E4" w:rsidRDefault="007F216A">
      <w:pPr>
        <w:tabs>
          <w:tab w:val="left" w:pos="420"/>
        </w:tabs>
        <w:rPr>
          <w:sz w:val="20"/>
          <w:szCs w:val="20"/>
        </w:rPr>
      </w:pPr>
      <w:r>
        <w:rPr>
          <w:b/>
          <w:bCs/>
          <w:sz w:val="24"/>
          <w:szCs w:val="24"/>
        </w:rPr>
        <w:t>(ii)</w:t>
      </w:r>
      <w:r>
        <w:rPr>
          <w:b/>
          <w:bCs/>
          <w:sz w:val="24"/>
          <w:szCs w:val="24"/>
        </w:rPr>
        <w:tab/>
        <w:t>Fostering Global Competencies among Students</w:t>
      </w:r>
    </w:p>
    <w:p w:rsidR="004415E4" w:rsidRDefault="004415E4">
      <w:pPr>
        <w:spacing w:line="243" w:lineRule="exact"/>
        <w:rPr>
          <w:sz w:val="20"/>
          <w:szCs w:val="20"/>
        </w:rPr>
      </w:pPr>
    </w:p>
    <w:p w:rsidR="004415E4" w:rsidRDefault="007F216A" w:rsidP="00F90CBE">
      <w:pPr>
        <w:spacing w:line="274" w:lineRule="auto"/>
        <w:ind w:firstLine="720"/>
        <w:jc w:val="both"/>
        <w:rPr>
          <w:sz w:val="24"/>
          <w:szCs w:val="24"/>
        </w:rPr>
      </w:pPr>
      <w:r>
        <w:rPr>
          <w:sz w:val="24"/>
          <w:szCs w:val="24"/>
        </w:rPr>
        <w:t>The spiraling developments at the global level also warrant that the NAAC includes in its scope of assessment skill development of students, on par with their counterparts elsewhere in the world. With liberalization and globalization of economic activities, the need to develop skilled human resources of a high caliber is imperative. Consequently, the demand for internationally acceptable standards in higher education is evident. Therefore, the accreditation process of NAAC needs to examine the role of HEIs in preparing the students to achieve core competencies, to face the global challenges successfully. This requires that the HEIs be innovative, creative and</w:t>
      </w:r>
      <w:r w:rsidR="00F90CBE">
        <w:rPr>
          <w:sz w:val="20"/>
          <w:szCs w:val="20"/>
        </w:rPr>
        <w:t xml:space="preserve"> </w:t>
      </w:r>
      <w:r>
        <w:rPr>
          <w:sz w:val="24"/>
          <w:szCs w:val="24"/>
        </w:rPr>
        <w:t>entrepreneurial in their approach. Towards achieving this, HEIs may establish collaborations with industries, network with the neighborhood agencies/bodies and foster a closer relationship between the “world of competent-learning” and the “world of skilled work”.</w:t>
      </w:r>
    </w:p>
    <w:p w:rsidR="003A748D" w:rsidRDefault="003A748D">
      <w:pPr>
        <w:rPr>
          <w:b/>
          <w:bCs/>
          <w:sz w:val="24"/>
          <w:szCs w:val="24"/>
        </w:rPr>
      </w:pPr>
    </w:p>
    <w:p w:rsidR="004415E4" w:rsidRDefault="007F216A">
      <w:pPr>
        <w:rPr>
          <w:sz w:val="20"/>
          <w:szCs w:val="20"/>
        </w:rPr>
      </w:pPr>
      <w:r>
        <w:rPr>
          <w:b/>
          <w:bCs/>
          <w:sz w:val="24"/>
          <w:szCs w:val="24"/>
        </w:rPr>
        <w:t>(iii) Inculcating a Value System among Students</w:t>
      </w:r>
    </w:p>
    <w:p w:rsidR="004415E4" w:rsidRDefault="004415E4">
      <w:pPr>
        <w:spacing w:line="247" w:lineRule="exact"/>
        <w:rPr>
          <w:sz w:val="20"/>
          <w:szCs w:val="20"/>
        </w:rPr>
      </w:pPr>
    </w:p>
    <w:p w:rsidR="004415E4" w:rsidRDefault="007F216A">
      <w:pPr>
        <w:spacing w:line="275" w:lineRule="auto"/>
        <w:ind w:firstLine="720"/>
        <w:jc w:val="both"/>
        <w:rPr>
          <w:sz w:val="20"/>
          <w:szCs w:val="20"/>
        </w:rPr>
      </w:pPr>
      <w:r>
        <w:rPr>
          <w:sz w:val="24"/>
          <w:szCs w:val="24"/>
        </w:rPr>
        <w:t xml:space="preserve">Although skill development is crucial to the success of students in the job market, skills are of less value in the absence of appropriate value systems. The HEIs have to shoulder the responsibility of inculcating desirable value systems among students. In a country like India, with cultural pluralities and diversities, it is essential that students imbibe the appropriate values commensurate with social, cultural, economic and environmental realities, at the local, national </w:t>
      </w:r>
      <w:r>
        <w:rPr>
          <w:sz w:val="24"/>
          <w:szCs w:val="24"/>
        </w:rPr>
        <w:lastRenderedPageBreak/>
        <w:t xml:space="preserve">and universal levels. Whatever be the pluralities and diversities that exist in the country, there is a persisting concern for inculcating the core universal values like truth and righteousness apart from other values emphasized in the various policy documents of the country. The seeds of values such as cooperation and mutual understanding during the early stages of </w:t>
      </w:r>
      <w:r w:rsidR="006B67B0">
        <w:rPr>
          <w:sz w:val="24"/>
          <w:szCs w:val="24"/>
        </w:rPr>
        <w:t>education</w:t>
      </w:r>
      <w:r>
        <w:rPr>
          <w:sz w:val="24"/>
          <w:szCs w:val="24"/>
        </w:rPr>
        <w:t xml:space="preserve"> have to be reiterated and re-emphasized at the higher education also through appropriate learning experiences and opportunities. The NAAC assessment therefore examines how these essential and desirable values are being inculcated in the students, by the HEIs.</w:t>
      </w:r>
    </w:p>
    <w:p w:rsidR="004415E4" w:rsidRDefault="004415E4">
      <w:pPr>
        <w:spacing w:line="207" w:lineRule="exact"/>
        <w:rPr>
          <w:sz w:val="20"/>
          <w:szCs w:val="20"/>
        </w:rPr>
      </w:pPr>
    </w:p>
    <w:p w:rsidR="004415E4" w:rsidRDefault="00505BBE">
      <w:pPr>
        <w:rPr>
          <w:sz w:val="20"/>
          <w:szCs w:val="20"/>
        </w:rPr>
      </w:pPr>
      <w:r>
        <w:rPr>
          <w:b/>
          <w:bCs/>
          <w:sz w:val="24"/>
          <w:szCs w:val="24"/>
        </w:rPr>
        <w:t xml:space="preserve">(iv) </w:t>
      </w:r>
      <w:r w:rsidR="007F216A">
        <w:rPr>
          <w:b/>
          <w:bCs/>
          <w:sz w:val="24"/>
          <w:szCs w:val="24"/>
        </w:rPr>
        <w:t>Promoting the Use of Technology</w:t>
      </w:r>
    </w:p>
    <w:p w:rsidR="004415E4" w:rsidRDefault="004415E4">
      <w:pPr>
        <w:spacing w:line="250" w:lineRule="exact"/>
        <w:rPr>
          <w:sz w:val="20"/>
          <w:szCs w:val="20"/>
        </w:rPr>
      </w:pPr>
    </w:p>
    <w:p w:rsidR="004415E4" w:rsidRDefault="007F216A">
      <w:pPr>
        <w:spacing w:line="275" w:lineRule="auto"/>
        <w:ind w:firstLine="720"/>
        <w:jc w:val="both"/>
        <w:rPr>
          <w:sz w:val="20"/>
          <w:szCs w:val="20"/>
        </w:rPr>
      </w:pPr>
      <w:r>
        <w:rPr>
          <w:sz w:val="24"/>
          <w:szCs w:val="24"/>
        </w:rPr>
        <w:t>Most of the significant developments that one can observe today can be attributed to the impact of Science and Technology. While the advantages of using modern tools and technological innovations in the day-to-day-life are well recognized, the corresponding changes in the use of new technologies, for teaching learning and governance of HEIs, leaves much to be desired. Technological advancement and innovations in educational transactions have to be undertaken by all HEIs, to make a visible impact on academic development as well as administration. At a time when our educational institutions are expected to perform as good as their global partners, significant technological innovations have to be adopted. Traditional methods of delivering higher education have become less motivating to a large number of students. To keep pace with the developments in other spheres of human endeavor, HEIs have to enrich the learning experiences of their student</w:t>
      </w:r>
      <w:r w:rsidR="002A0BF4">
        <w:rPr>
          <w:sz w:val="24"/>
          <w:szCs w:val="24"/>
        </w:rPr>
        <w:t>s by providing them with state-of-the-</w:t>
      </w:r>
      <w:r>
        <w:rPr>
          <w:sz w:val="24"/>
          <w:szCs w:val="24"/>
        </w:rPr>
        <w:t>art educational technologies. The campus community must be adequately prepared to make use of Information and Communication Technology (ICT) optimally. Conscious effort is also needed to invest in hardware and to orient the faculty suitably.</w:t>
      </w:r>
    </w:p>
    <w:p w:rsidR="004415E4" w:rsidRDefault="004415E4">
      <w:pPr>
        <w:spacing w:line="217" w:lineRule="exact"/>
        <w:rPr>
          <w:sz w:val="20"/>
          <w:szCs w:val="20"/>
        </w:rPr>
      </w:pPr>
    </w:p>
    <w:p w:rsidR="004415E4" w:rsidRDefault="007F216A" w:rsidP="008B6A2B">
      <w:pPr>
        <w:spacing w:line="274" w:lineRule="auto"/>
        <w:ind w:firstLine="720"/>
        <w:jc w:val="both"/>
        <w:rPr>
          <w:sz w:val="20"/>
          <w:szCs w:val="20"/>
        </w:rPr>
      </w:pPr>
      <w:r>
        <w:rPr>
          <w:sz w:val="24"/>
          <w:szCs w:val="24"/>
        </w:rPr>
        <w:t>In addition to using technology as a learning resource, managing the activities of t</w:t>
      </w:r>
      <w:r w:rsidR="002A0BF4">
        <w:rPr>
          <w:sz w:val="24"/>
          <w:szCs w:val="24"/>
        </w:rPr>
        <w:t>he institution in a technology-</w:t>
      </w:r>
      <w:r>
        <w:rPr>
          <w:sz w:val="24"/>
          <w:szCs w:val="24"/>
        </w:rPr>
        <w:t>enabled way will ensure effective institutional functioning. For example, documentation and data management in the HEIs are areas where the process of assessment by NAAC has made a significant impact. Moving towards electronic data management and having institutional website to provide ready and relevant information to stakeholders are desirable steps in this direction. In other words, effective use of ICT in HEIs will be able to provide ICT literacy to the campus community, using ICT for resource sharing and networking, as well as adopting</w:t>
      </w:r>
      <w:r w:rsidR="00F90CBE">
        <w:rPr>
          <w:sz w:val="20"/>
          <w:szCs w:val="20"/>
        </w:rPr>
        <w:t xml:space="preserve"> </w:t>
      </w:r>
      <w:r>
        <w:rPr>
          <w:sz w:val="24"/>
          <w:szCs w:val="24"/>
        </w:rPr>
        <w:t>ICT-enabled administrative processes. Therefore, NAAC accreditation would look at how the HEIs have put in place their electronic data management systems and electronic resources and their access to internal and external stakeholders particularly the student community.</w:t>
      </w:r>
    </w:p>
    <w:p w:rsidR="002A0BF4" w:rsidRDefault="002A0BF4">
      <w:pPr>
        <w:tabs>
          <w:tab w:val="left" w:pos="420"/>
        </w:tabs>
        <w:rPr>
          <w:b/>
          <w:bCs/>
          <w:sz w:val="24"/>
          <w:szCs w:val="24"/>
        </w:rPr>
      </w:pPr>
    </w:p>
    <w:p w:rsidR="004415E4" w:rsidRDefault="007F216A">
      <w:pPr>
        <w:tabs>
          <w:tab w:val="left" w:pos="420"/>
        </w:tabs>
        <w:rPr>
          <w:sz w:val="20"/>
          <w:szCs w:val="20"/>
        </w:rPr>
      </w:pPr>
      <w:r>
        <w:rPr>
          <w:b/>
          <w:bCs/>
          <w:sz w:val="24"/>
          <w:szCs w:val="24"/>
        </w:rPr>
        <w:t>(v)</w:t>
      </w:r>
      <w:r>
        <w:rPr>
          <w:b/>
          <w:bCs/>
          <w:sz w:val="24"/>
          <w:szCs w:val="24"/>
        </w:rPr>
        <w:tab/>
        <w:t>Quest for Excellence</w:t>
      </w:r>
    </w:p>
    <w:p w:rsidR="004415E4" w:rsidRDefault="004415E4">
      <w:pPr>
        <w:spacing w:line="219" w:lineRule="exact"/>
        <w:rPr>
          <w:sz w:val="20"/>
          <w:szCs w:val="20"/>
        </w:rPr>
      </w:pPr>
    </w:p>
    <w:p w:rsidR="004415E4" w:rsidRDefault="007F216A" w:rsidP="00AB543D">
      <w:pPr>
        <w:spacing w:line="273" w:lineRule="auto"/>
        <w:ind w:right="40" w:firstLine="720"/>
        <w:jc w:val="both"/>
        <w:rPr>
          <w:sz w:val="20"/>
          <w:szCs w:val="20"/>
        </w:rPr>
      </w:pPr>
      <w:r>
        <w:rPr>
          <w:sz w:val="24"/>
          <w:szCs w:val="24"/>
        </w:rPr>
        <w:t xml:space="preserve">Contributing to nation-building and skills development of students, HEIs should demonstrate a drive to develop themselves into centres of excellence. Excellence in </w:t>
      </w:r>
      <w:r w:rsidR="00DF36B5">
        <w:rPr>
          <w:sz w:val="24"/>
          <w:szCs w:val="24"/>
        </w:rPr>
        <w:t>all that</w:t>
      </w:r>
      <w:r>
        <w:rPr>
          <w:sz w:val="24"/>
          <w:szCs w:val="24"/>
        </w:rPr>
        <w:t xml:space="preserve"> they will contribute to the overall development of the system of higher education o</w:t>
      </w:r>
      <w:r w:rsidR="004274CE">
        <w:rPr>
          <w:sz w:val="24"/>
          <w:szCs w:val="24"/>
        </w:rPr>
        <w:t>f the country as a whole. This ‘</w:t>
      </w:r>
      <w:r w:rsidRPr="004274CE">
        <w:rPr>
          <w:i/>
          <w:sz w:val="24"/>
          <w:szCs w:val="24"/>
        </w:rPr>
        <w:t>Quest for Excellence</w:t>
      </w:r>
      <w:r w:rsidR="004274CE">
        <w:rPr>
          <w:sz w:val="24"/>
          <w:szCs w:val="24"/>
        </w:rPr>
        <w:t>’</w:t>
      </w:r>
      <w:r>
        <w:rPr>
          <w:sz w:val="24"/>
          <w:szCs w:val="24"/>
        </w:rPr>
        <w:t xml:space="preserve"> could start with the assessment or even earlier, by the establishment of the Steering Committee for the preparation of the Self </w:t>
      </w:r>
      <w:r w:rsidR="002A0BF4">
        <w:rPr>
          <w:sz w:val="24"/>
          <w:szCs w:val="24"/>
        </w:rPr>
        <w:t xml:space="preserve">- </w:t>
      </w:r>
      <w:r>
        <w:rPr>
          <w:sz w:val="24"/>
          <w:szCs w:val="24"/>
        </w:rPr>
        <w:t xml:space="preserve">Study Report (SSR) of </w:t>
      </w:r>
      <w:r>
        <w:rPr>
          <w:sz w:val="24"/>
          <w:szCs w:val="24"/>
        </w:rPr>
        <w:lastRenderedPageBreak/>
        <w:t>an institution. Another step in this direction could be the identification of the strengths and weaknesses in the teaching and learning processes as carried out by the institution.</w:t>
      </w:r>
    </w:p>
    <w:p w:rsidR="004415E4" w:rsidRDefault="004415E4">
      <w:pPr>
        <w:spacing w:line="191" w:lineRule="exact"/>
        <w:rPr>
          <w:sz w:val="20"/>
          <w:szCs w:val="20"/>
        </w:rPr>
      </w:pPr>
    </w:p>
    <w:p w:rsidR="004415E4" w:rsidRDefault="007F216A" w:rsidP="004274CE">
      <w:pPr>
        <w:spacing w:line="278" w:lineRule="auto"/>
        <w:ind w:right="40" w:firstLine="720"/>
        <w:jc w:val="both"/>
        <w:rPr>
          <w:sz w:val="20"/>
          <w:szCs w:val="20"/>
        </w:rPr>
      </w:pPr>
      <w:r>
        <w:rPr>
          <w:sz w:val="24"/>
          <w:szCs w:val="24"/>
        </w:rPr>
        <w:t xml:space="preserve">The five core values as outlined above form the foundation for assessment of institutions that volunteer for accreditation by NAAC. </w:t>
      </w:r>
      <w:r w:rsidR="00F90CBE">
        <w:rPr>
          <w:sz w:val="24"/>
          <w:szCs w:val="24"/>
        </w:rPr>
        <w:t>The</w:t>
      </w:r>
      <w:r w:rsidR="004274CE">
        <w:rPr>
          <w:sz w:val="24"/>
          <w:szCs w:val="24"/>
        </w:rPr>
        <w:t xml:space="preserve"> </w:t>
      </w:r>
      <w:r>
        <w:rPr>
          <w:sz w:val="24"/>
          <w:szCs w:val="24"/>
        </w:rPr>
        <w:t>HEIs may also add their own core values to these in conformity with the goals and mission.</w:t>
      </w:r>
    </w:p>
    <w:p w:rsidR="004415E4" w:rsidRDefault="004415E4">
      <w:pPr>
        <w:spacing w:line="200" w:lineRule="exact"/>
        <w:rPr>
          <w:sz w:val="20"/>
          <w:szCs w:val="20"/>
        </w:rPr>
      </w:pPr>
    </w:p>
    <w:p w:rsidR="004415E4" w:rsidRDefault="004415E4">
      <w:pPr>
        <w:spacing w:line="208" w:lineRule="exact"/>
        <w:rPr>
          <w:sz w:val="20"/>
          <w:szCs w:val="20"/>
        </w:rPr>
      </w:pPr>
    </w:p>
    <w:p w:rsidR="004415E4" w:rsidRPr="007F40DD" w:rsidRDefault="007F216A" w:rsidP="000D1A50">
      <w:pPr>
        <w:pStyle w:val="NoSpacing"/>
        <w:numPr>
          <w:ilvl w:val="0"/>
          <w:numId w:val="80"/>
        </w:numPr>
        <w:ind w:left="360" w:hanging="360"/>
        <w:rPr>
          <w:rFonts w:ascii="Times New Roman" w:hAnsi="Times New Roman" w:cs="Times New Roman"/>
          <w:b/>
          <w:bCs/>
          <w:sz w:val="28"/>
          <w:szCs w:val="28"/>
        </w:rPr>
      </w:pPr>
      <w:bookmarkStart w:id="3" w:name="ASSESSMENTANDACCREDITATION"/>
      <w:r w:rsidRPr="007F40DD">
        <w:rPr>
          <w:rFonts w:ascii="Times New Roman" w:hAnsi="Times New Roman" w:cs="Times New Roman"/>
          <w:b/>
          <w:bCs/>
          <w:sz w:val="28"/>
          <w:szCs w:val="28"/>
        </w:rPr>
        <w:t>ASSESSMENT AND AC</w:t>
      </w:r>
      <w:r w:rsidR="00A7769D" w:rsidRPr="007F40DD">
        <w:rPr>
          <w:rFonts w:ascii="Times New Roman" w:hAnsi="Times New Roman" w:cs="Times New Roman"/>
          <w:b/>
          <w:bCs/>
          <w:sz w:val="28"/>
          <w:szCs w:val="28"/>
        </w:rPr>
        <w:t xml:space="preserve">CREDITATION </w:t>
      </w:r>
      <w:bookmarkEnd w:id="3"/>
      <w:r w:rsidR="00A7769D" w:rsidRPr="007F40DD">
        <w:rPr>
          <w:rFonts w:ascii="Times New Roman" w:hAnsi="Times New Roman" w:cs="Times New Roman"/>
          <w:b/>
          <w:bCs/>
          <w:sz w:val="28"/>
          <w:szCs w:val="28"/>
        </w:rPr>
        <w:t xml:space="preserve">OF HIGHER EDUCATION </w:t>
      </w:r>
      <w:r w:rsidRPr="007F40DD">
        <w:rPr>
          <w:rFonts w:ascii="Times New Roman" w:hAnsi="Times New Roman" w:cs="Times New Roman"/>
          <w:b/>
          <w:bCs/>
          <w:sz w:val="28"/>
          <w:szCs w:val="28"/>
        </w:rPr>
        <w:t>INSTITUTIONS</w:t>
      </w:r>
    </w:p>
    <w:p w:rsidR="004415E4" w:rsidRDefault="004415E4">
      <w:pPr>
        <w:spacing w:line="221" w:lineRule="exact"/>
        <w:rPr>
          <w:sz w:val="20"/>
          <w:szCs w:val="20"/>
        </w:rPr>
      </w:pPr>
    </w:p>
    <w:p w:rsidR="004415E4" w:rsidRDefault="007F216A" w:rsidP="00AB543D">
      <w:pPr>
        <w:spacing w:line="275" w:lineRule="auto"/>
        <w:ind w:firstLine="720"/>
        <w:jc w:val="both"/>
        <w:rPr>
          <w:sz w:val="20"/>
          <w:szCs w:val="20"/>
        </w:rPr>
      </w:pPr>
      <w:r>
        <w:rPr>
          <w:sz w:val="24"/>
          <w:szCs w:val="24"/>
        </w:rPr>
        <w:t>The NAAC has been carrying out the process of quality assessment and accreditation of HEIs over the past two decades. Several HEIs have gone through this process and a sizeable number has also undergone subsequent cycles of accreditation. True to its commitment for promoting quality culture in HEIs in consonance with the overall developments in the field of education as well as the outside world, NAAC has strived to be sensitive to these and adequately reflect these in its processes. T</w:t>
      </w:r>
      <w:r w:rsidR="00D91A67">
        <w:rPr>
          <w:sz w:val="24"/>
          <w:szCs w:val="24"/>
        </w:rPr>
        <w:t>he A&amp;A process of NAAC continue</w:t>
      </w:r>
      <w:r>
        <w:rPr>
          <w:sz w:val="24"/>
          <w:szCs w:val="24"/>
        </w:rPr>
        <w:t xml:space="preserve"> to be an exercise in partnership of NAAC with the HEI being assessed. As is known by now, the A&amp;A process of NAAC is being revised and this revision attempts to enhance such a partnership. Over years the feedback procured from the HEIs, other stakeholders and the developments in the national scene – all have contributed </w:t>
      </w:r>
      <w:r w:rsidR="00D91A67">
        <w:rPr>
          <w:sz w:val="24"/>
          <w:szCs w:val="24"/>
        </w:rPr>
        <w:t>in</w:t>
      </w:r>
      <w:r>
        <w:rPr>
          <w:sz w:val="24"/>
          <w:szCs w:val="24"/>
        </w:rPr>
        <w:t xml:space="preserve"> making appropriate revisions in the process so as to accelerate the process with greater quality rigor.</w:t>
      </w:r>
    </w:p>
    <w:p w:rsidR="004415E4" w:rsidRDefault="004415E4">
      <w:pPr>
        <w:spacing w:line="206" w:lineRule="exact"/>
        <w:rPr>
          <w:sz w:val="20"/>
          <w:szCs w:val="20"/>
        </w:rPr>
      </w:pPr>
    </w:p>
    <w:p w:rsidR="004415E4" w:rsidRPr="007F40DD" w:rsidRDefault="007F40DD" w:rsidP="007F40DD">
      <w:pPr>
        <w:ind w:left="360"/>
        <w:rPr>
          <w:sz w:val="20"/>
          <w:szCs w:val="20"/>
        </w:rPr>
      </w:pPr>
      <w:bookmarkStart w:id="4" w:name="RevisedAssessment"/>
      <w:r>
        <w:rPr>
          <w:b/>
          <w:bCs/>
          <w:sz w:val="28"/>
          <w:szCs w:val="28"/>
        </w:rPr>
        <w:t xml:space="preserve">Revised Assessment </w:t>
      </w:r>
      <w:bookmarkEnd w:id="4"/>
      <w:r>
        <w:rPr>
          <w:b/>
          <w:bCs/>
          <w:sz w:val="28"/>
          <w:szCs w:val="28"/>
        </w:rPr>
        <w:t>a</w:t>
      </w:r>
      <w:r w:rsidRPr="007F40DD">
        <w:rPr>
          <w:b/>
          <w:bCs/>
          <w:sz w:val="28"/>
          <w:szCs w:val="28"/>
        </w:rPr>
        <w:t xml:space="preserve">nd </w:t>
      </w:r>
      <w:r w:rsidRPr="008A4B73">
        <w:rPr>
          <w:b/>
          <w:bCs/>
          <w:sz w:val="28"/>
          <w:szCs w:val="28"/>
        </w:rPr>
        <w:t>Accreditation</w:t>
      </w:r>
      <w:r w:rsidRPr="008A4B73">
        <w:rPr>
          <w:b/>
          <w:bCs/>
          <w:sz w:val="32"/>
          <w:szCs w:val="32"/>
        </w:rPr>
        <w:t xml:space="preserve"> </w:t>
      </w:r>
      <w:r w:rsidR="008A4B73" w:rsidRPr="008A4B73">
        <w:rPr>
          <w:rFonts w:ascii="Book Antiqua" w:hAnsi="Book Antiqua" w:cs="Calibri"/>
          <w:b/>
          <w:color w:val="000000"/>
          <w:sz w:val="24"/>
          <w:szCs w:val="24"/>
          <w:lang w:eastAsia="en-IN" w:bidi="ar-SA"/>
        </w:rPr>
        <w:t>(A&amp;A)</w:t>
      </w:r>
      <w:r w:rsidR="008A4B73">
        <w:rPr>
          <w:rFonts w:ascii="Book Antiqua" w:hAnsi="Book Antiqua" w:cs="Calibri"/>
          <w:color w:val="000000"/>
          <w:sz w:val="24"/>
          <w:szCs w:val="24"/>
          <w:lang w:eastAsia="en-IN" w:bidi="ar-SA"/>
        </w:rPr>
        <w:t xml:space="preserve"> </w:t>
      </w:r>
      <w:r w:rsidRPr="007F40DD">
        <w:rPr>
          <w:b/>
          <w:bCs/>
          <w:sz w:val="28"/>
          <w:szCs w:val="28"/>
        </w:rPr>
        <w:t>Framework</w:t>
      </w:r>
    </w:p>
    <w:p w:rsidR="004415E4" w:rsidRDefault="004415E4">
      <w:pPr>
        <w:spacing w:line="257" w:lineRule="exact"/>
        <w:rPr>
          <w:sz w:val="20"/>
          <w:szCs w:val="20"/>
        </w:rPr>
      </w:pPr>
    </w:p>
    <w:p w:rsidR="004415E4" w:rsidRDefault="007F216A" w:rsidP="00AB543D">
      <w:pPr>
        <w:spacing w:line="265" w:lineRule="auto"/>
        <w:ind w:firstLine="720"/>
        <w:jc w:val="both"/>
        <w:rPr>
          <w:sz w:val="20"/>
          <w:szCs w:val="20"/>
        </w:rPr>
      </w:pPr>
      <w:r>
        <w:rPr>
          <w:sz w:val="24"/>
          <w:szCs w:val="24"/>
        </w:rPr>
        <w:t xml:space="preserve">The Revised </w:t>
      </w:r>
      <w:r w:rsidR="00BA37D2">
        <w:rPr>
          <w:sz w:val="24"/>
          <w:szCs w:val="24"/>
        </w:rPr>
        <w:t>Assessment and Accreditation</w:t>
      </w:r>
      <w:r>
        <w:rPr>
          <w:sz w:val="24"/>
          <w:szCs w:val="24"/>
        </w:rPr>
        <w:t xml:space="preserve"> Framework </w:t>
      </w:r>
      <w:r w:rsidR="007D1F14" w:rsidRPr="00C14FB2">
        <w:rPr>
          <w:sz w:val="24"/>
          <w:szCs w:val="24"/>
        </w:rPr>
        <w:t>was</w:t>
      </w:r>
      <w:r>
        <w:rPr>
          <w:sz w:val="24"/>
          <w:szCs w:val="24"/>
        </w:rPr>
        <w:t xml:space="preserve"> launched in July 2017. It represents an explicit Paradigm Shift making it ICT enabled, objective, transparent, scalable and robust. The Shift is:</w:t>
      </w:r>
    </w:p>
    <w:p w:rsidR="004415E4" w:rsidRDefault="004415E4">
      <w:pPr>
        <w:spacing w:line="243" w:lineRule="exact"/>
        <w:rPr>
          <w:sz w:val="20"/>
          <w:szCs w:val="20"/>
        </w:rPr>
      </w:pPr>
    </w:p>
    <w:p w:rsidR="004415E4" w:rsidRPr="005A7A7D" w:rsidRDefault="007F216A" w:rsidP="00605741">
      <w:pPr>
        <w:numPr>
          <w:ilvl w:val="0"/>
          <w:numId w:val="2"/>
        </w:numPr>
        <w:tabs>
          <w:tab w:val="left" w:pos="630"/>
        </w:tabs>
        <w:spacing w:line="249" w:lineRule="auto"/>
        <w:ind w:left="630" w:hanging="359"/>
        <w:jc w:val="both"/>
        <w:rPr>
          <w:rFonts w:ascii="Symbol" w:eastAsia="Symbol" w:hAnsi="Symbol" w:cs="Symbol"/>
          <w:sz w:val="24"/>
          <w:szCs w:val="24"/>
        </w:rPr>
      </w:pPr>
      <w:r>
        <w:rPr>
          <w:sz w:val="24"/>
          <w:szCs w:val="24"/>
        </w:rPr>
        <w:t>from qualitative peer judgement to data based quantitative indicator evaluation with increased objectivity and transparency</w:t>
      </w:r>
    </w:p>
    <w:p w:rsidR="004415E4" w:rsidRDefault="007F216A" w:rsidP="00605741">
      <w:pPr>
        <w:numPr>
          <w:ilvl w:val="0"/>
          <w:numId w:val="2"/>
        </w:numPr>
        <w:tabs>
          <w:tab w:val="left" w:pos="630"/>
        </w:tabs>
        <w:ind w:left="630" w:hanging="359"/>
        <w:jc w:val="both"/>
        <w:rPr>
          <w:rFonts w:ascii="Symbol" w:eastAsia="Symbol" w:hAnsi="Symbol" w:cs="Symbol"/>
          <w:sz w:val="24"/>
          <w:szCs w:val="24"/>
        </w:rPr>
      </w:pPr>
      <w:r>
        <w:rPr>
          <w:sz w:val="24"/>
          <w:szCs w:val="24"/>
        </w:rPr>
        <w:t>towards extensive use of ICT confirming scalability and robustness</w:t>
      </w:r>
    </w:p>
    <w:p w:rsidR="004415E4" w:rsidRPr="005A7A7D" w:rsidRDefault="007F216A" w:rsidP="00605741">
      <w:pPr>
        <w:numPr>
          <w:ilvl w:val="0"/>
          <w:numId w:val="3"/>
        </w:numPr>
        <w:tabs>
          <w:tab w:val="left" w:pos="630"/>
        </w:tabs>
        <w:spacing w:line="249" w:lineRule="auto"/>
        <w:ind w:left="630" w:hanging="359"/>
        <w:jc w:val="both"/>
        <w:rPr>
          <w:rFonts w:ascii="Symbol" w:eastAsia="Symbol" w:hAnsi="Symbol" w:cs="Symbol"/>
          <w:sz w:val="24"/>
          <w:szCs w:val="24"/>
        </w:rPr>
      </w:pPr>
      <w:r>
        <w:rPr>
          <w:sz w:val="24"/>
          <w:szCs w:val="24"/>
        </w:rPr>
        <w:t>in terms of simplification of the process drastic reduction in number of questions, size of the report, visit days, and so on</w:t>
      </w:r>
    </w:p>
    <w:p w:rsidR="004415E4" w:rsidRPr="005A7A7D" w:rsidRDefault="002D64A4" w:rsidP="00605741">
      <w:pPr>
        <w:numPr>
          <w:ilvl w:val="0"/>
          <w:numId w:val="3"/>
        </w:numPr>
        <w:tabs>
          <w:tab w:val="left" w:pos="630"/>
        </w:tabs>
        <w:spacing w:line="262" w:lineRule="auto"/>
        <w:ind w:left="630" w:hanging="359"/>
        <w:jc w:val="both"/>
        <w:rPr>
          <w:rFonts w:ascii="Symbol" w:eastAsia="Symbol" w:hAnsi="Symbol" w:cs="Symbol"/>
          <w:sz w:val="24"/>
          <w:szCs w:val="24"/>
        </w:rPr>
      </w:pPr>
      <w:r>
        <w:rPr>
          <w:sz w:val="24"/>
          <w:szCs w:val="24"/>
        </w:rPr>
        <w:t>i</w:t>
      </w:r>
      <w:r w:rsidR="00A35DE9">
        <w:rPr>
          <w:sz w:val="24"/>
          <w:szCs w:val="24"/>
        </w:rPr>
        <w:t>n</w:t>
      </w:r>
      <w:r w:rsidR="007F216A">
        <w:rPr>
          <w:sz w:val="24"/>
          <w:szCs w:val="24"/>
        </w:rPr>
        <w:t xml:space="preserve"> terms of boosting benchmarking as quality improvement tool. This has been attempted through comparison of NAAC indicators</w:t>
      </w:r>
      <w:r w:rsidR="00AB543D">
        <w:rPr>
          <w:sz w:val="24"/>
          <w:szCs w:val="24"/>
        </w:rPr>
        <w:t xml:space="preserve"> with</w:t>
      </w:r>
      <w:r w:rsidR="007F216A">
        <w:rPr>
          <w:sz w:val="24"/>
          <w:szCs w:val="24"/>
        </w:rPr>
        <w:t xml:space="preserve"> other international QA frameworks</w:t>
      </w:r>
    </w:p>
    <w:p w:rsidR="005A7A7D" w:rsidRPr="005A7A7D" w:rsidRDefault="003739EF" w:rsidP="00605741">
      <w:pPr>
        <w:numPr>
          <w:ilvl w:val="0"/>
          <w:numId w:val="3"/>
        </w:numPr>
        <w:tabs>
          <w:tab w:val="left" w:pos="630"/>
        </w:tabs>
        <w:spacing w:line="262" w:lineRule="auto"/>
        <w:ind w:left="630" w:hanging="359"/>
        <w:jc w:val="both"/>
        <w:rPr>
          <w:rFonts w:ascii="Symbol" w:eastAsia="Symbol" w:hAnsi="Symbol" w:cs="Symbol"/>
          <w:sz w:val="24"/>
          <w:szCs w:val="24"/>
        </w:rPr>
      </w:pPr>
      <w:r>
        <w:rPr>
          <w:rFonts w:eastAsia="Symbol"/>
          <w:sz w:val="24"/>
          <w:szCs w:val="24"/>
        </w:rPr>
        <w:t>i</w:t>
      </w:r>
      <w:r w:rsidR="00E02FA2">
        <w:rPr>
          <w:rFonts w:eastAsia="Symbol"/>
          <w:sz w:val="24"/>
          <w:szCs w:val="24"/>
        </w:rPr>
        <w:t>ntroducing P</w:t>
      </w:r>
      <w:r w:rsidR="005A7A7D">
        <w:rPr>
          <w:rFonts w:eastAsia="Symbol"/>
          <w:sz w:val="24"/>
          <w:szCs w:val="24"/>
        </w:rPr>
        <w:t>re-qualifier for peer team visit, as</w:t>
      </w:r>
      <w:r w:rsidR="00367FAE">
        <w:rPr>
          <w:rFonts w:eastAsia="Symbol"/>
          <w:sz w:val="24"/>
          <w:szCs w:val="24"/>
        </w:rPr>
        <w:t xml:space="preserve"> </w:t>
      </w:r>
      <w:r w:rsidR="00367FAE" w:rsidRPr="00861BDA">
        <w:rPr>
          <w:rFonts w:eastAsia="Symbol"/>
          <w:sz w:val="24"/>
          <w:szCs w:val="24"/>
        </w:rPr>
        <w:t>25</w:t>
      </w:r>
      <w:r w:rsidR="005A7A7D" w:rsidRPr="00861BDA">
        <w:rPr>
          <w:rFonts w:eastAsia="Symbol"/>
          <w:sz w:val="24"/>
          <w:szCs w:val="24"/>
        </w:rPr>
        <w:t>%</w:t>
      </w:r>
      <w:r w:rsidR="005A7A7D">
        <w:rPr>
          <w:rFonts w:eastAsia="Symbol"/>
          <w:sz w:val="24"/>
          <w:szCs w:val="24"/>
        </w:rPr>
        <w:t xml:space="preserve"> of system generated score</w:t>
      </w:r>
    </w:p>
    <w:p w:rsidR="004415E4" w:rsidRPr="005A7A7D" w:rsidRDefault="003739EF" w:rsidP="00605741">
      <w:pPr>
        <w:numPr>
          <w:ilvl w:val="0"/>
          <w:numId w:val="3"/>
        </w:numPr>
        <w:tabs>
          <w:tab w:val="left" w:pos="630"/>
        </w:tabs>
        <w:spacing w:line="251" w:lineRule="auto"/>
        <w:ind w:left="630" w:hanging="359"/>
        <w:jc w:val="both"/>
        <w:rPr>
          <w:rFonts w:ascii="Symbol" w:eastAsia="Symbol" w:hAnsi="Symbol" w:cs="Symbol"/>
          <w:sz w:val="24"/>
          <w:szCs w:val="24"/>
        </w:rPr>
      </w:pPr>
      <w:r>
        <w:rPr>
          <w:sz w:val="24"/>
          <w:szCs w:val="24"/>
        </w:rPr>
        <w:t>i</w:t>
      </w:r>
      <w:r w:rsidR="00A35DE9">
        <w:rPr>
          <w:sz w:val="24"/>
          <w:szCs w:val="24"/>
        </w:rPr>
        <w:t>ntroducing</w:t>
      </w:r>
      <w:r w:rsidR="007F216A">
        <w:rPr>
          <w:sz w:val="24"/>
          <w:szCs w:val="24"/>
        </w:rPr>
        <w:t xml:space="preserve"> </w:t>
      </w:r>
      <w:r w:rsidR="007F216A">
        <w:rPr>
          <w:i/>
          <w:iCs/>
          <w:sz w:val="24"/>
          <w:szCs w:val="24"/>
        </w:rPr>
        <w:t>System Generated Scores</w:t>
      </w:r>
      <w:r w:rsidR="007F216A">
        <w:rPr>
          <w:sz w:val="24"/>
          <w:szCs w:val="24"/>
        </w:rPr>
        <w:t xml:space="preserve"> (SGS) with combination of online evaluation (about 70%) and peer </w:t>
      </w:r>
      <w:r w:rsidR="007F216A" w:rsidRPr="00311C1F">
        <w:rPr>
          <w:sz w:val="24"/>
          <w:szCs w:val="24"/>
          <w:lang w:val="en-GB"/>
        </w:rPr>
        <w:t>judgement</w:t>
      </w:r>
      <w:r w:rsidR="004274CE">
        <w:rPr>
          <w:sz w:val="24"/>
          <w:szCs w:val="24"/>
        </w:rPr>
        <w:t xml:space="preserve"> </w:t>
      </w:r>
      <w:r w:rsidR="007F216A">
        <w:rPr>
          <w:sz w:val="24"/>
          <w:szCs w:val="24"/>
        </w:rPr>
        <w:t>(about 30%)</w:t>
      </w:r>
    </w:p>
    <w:p w:rsidR="004415E4" w:rsidRPr="00884C61" w:rsidRDefault="004274CE" w:rsidP="00605741">
      <w:pPr>
        <w:numPr>
          <w:ilvl w:val="0"/>
          <w:numId w:val="3"/>
        </w:numPr>
        <w:tabs>
          <w:tab w:val="left" w:pos="630"/>
        </w:tabs>
        <w:spacing w:line="230" w:lineRule="auto"/>
        <w:ind w:left="630" w:hanging="359"/>
        <w:jc w:val="both"/>
        <w:rPr>
          <w:rFonts w:ascii="Symbol" w:eastAsia="Symbol" w:hAnsi="Symbol" w:cs="Symbol"/>
          <w:sz w:val="24"/>
          <w:szCs w:val="24"/>
        </w:rPr>
      </w:pPr>
      <w:r w:rsidRPr="00884C61">
        <w:rPr>
          <w:sz w:val="24"/>
          <w:szCs w:val="24"/>
        </w:rPr>
        <w:t>in</w:t>
      </w:r>
      <w:r w:rsidR="007F216A" w:rsidRPr="00884C61">
        <w:rPr>
          <w:sz w:val="24"/>
          <w:szCs w:val="24"/>
        </w:rPr>
        <w:t xml:space="preserve"> intro</w:t>
      </w:r>
      <w:r w:rsidRPr="00884C61">
        <w:rPr>
          <w:sz w:val="24"/>
          <w:szCs w:val="24"/>
        </w:rPr>
        <w:t>ducing</w:t>
      </w:r>
      <w:r w:rsidR="007F216A" w:rsidRPr="00884C61">
        <w:rPr>
          <w:sz w:val="24"/>
          <w:szCs w:val="24"/>
        </w:rPr>
        <w:t xml:space="preserve"> the element of </w:t>
      </w:r>
      <w:r w:rsidR="007F216A" w:rsidRPr="00884C61">
        <w:rPr>
          <w:i/>
          <w:iCs/>
          <w:sz w:val="24"/>
          <w:szCs w:val="24"/>
        </w:rPr>
        <w:t>third party validation</w:t>
      </w:r>
      <w:r w:rsidR="007F216A" w:rsidRPr="00884C61">
        <w:rPr>
          <w:sz w:val="24"/>
          <w:szCs w:val="24"/>
        </w:rPr>
        <w:t xml:space="preserve"> of data </w:t>
      </w:r>
    </w:p>
    <w:p w:rsidR="004415E4" w:rsidRPr="005A7A7D" w:rsidRDefault="007F216A" w:rsidP="00605741">
      <w:pPr>
        <w:numPr>
          <w:ilvl w:val="0"/>
          <w:numId w:val="3"/>
        </w:numPr>
        <w:tabs>
          <w:tab w:val="left" w:pos="630"/>
        </w:tabs>
        <w:spacing w:line="249" w:lineRule="auto"/>
        <w:ind w:left="630" w:hanging="359"/>
        <w:jc w:val="both"/>
        <w:rPr>
          <w:rFonts w:ascii="Symbol" w:eastAsia="Symbol" w:hAnsi="Symbol" w:cs="Symbol"/>
          <w:sz w:val="24"/>
          <w:szCs w:val="24"/>
        </w:rPr>
      </w:pPr>
      <w:r>
        <w:rPr>
          <w:sz w:val="24"/>
          <w:szCs w:val="24"/>
        </w:rPr>
        <w:t>in providing appropriate differences in the metrics, weightages and benchmarks to universities, autonomous colleges and affiliate</w:t>
      </w:r>
      <w:r w:rsidR="00AB543D">
        <w:rPr>
          <w:sz w:val="24"/>
          <w:szCs w:val="24"/>
        </w:rPr>
        <w:t>d</w:t>
      </w:r>
      <w:r>
        <w:rPr>
          <w:sz w:val="24"/>
          <w:szCs w:val="24"/>
        </w:rPr>
        <w:t>/constituent colleges</w:t>
      </w:r>
    </w:p>
    <w:p w:rsidR="007F40DD" w:rsidRPr="007A63CB" w:rsidRDefault="007F216A" w:rsidP="007A63CB">
      <w:pPr>
        <w:numPr>
          <w:ilvl w:val="0"/>
          <w:numId w:val="3"/>
        </w:numPr>
        <w:tabs>
          <w:tab w:val="left" w:pos="630"/>
        </w:tabs>
        <w:spacing w:line="249" w:lineRule="auto"/>
        <w:ind w:left="630" w:hanging="359"/>
        <w:jc w:val="both"/>
        <w:rPr>
          <w:rFonts w:ascii="Symbol" w:eastAsia="Symbol" w:hAnsi="Symbol" w:cs="Symbol"/>
          <w:sz w:val="24"/>
          <w:szCs w:val="24"/>
        </w:rPr>
      </w:pPr>
      <w:r>
        <w:rPr>
          <w:sz w:val="24"/>
          <w:szCs w:val="24"/>
        </w:rPr>
        <w:t xml:space="preserve">in revising several metrics to bring in enhanced participation of students and alumni in the </w:t>
      </w:r>
      <w:r w:rsidR="003D5EF7">
        <w:rPr>
          <w:sz w:val="24"/>
          <w:szCs w:val="24"/>
        </w:rPr>
        <w:t xml:space="preserve">assessment </w:t>
      </w:r>
      <w:r>
        <w:rPr>
          <w:sz w:val="24"/>
          <w:szCs w:val="24"/>
        </w:rPr>
        <w:t>process</w:t>
      </w:r>
    </w:p>
    <w:p w:rsidR="00884C61" w:rsidRDefault="00884C61" w:rsidP="007F40DD">
      <w:pPr>
        <w:ind w:left="360"/>
        <w:rPr>
          <w:b/>
          <w:bCs/>
          <w:sz w:val="28"/>
          <w:szCs w:val="28"/>
        </w:rPr>
      </w:pPr>
    </w:p>
    <w:p w:rsidR="00884C61" w:rsidRDefault="00884C61" w:rsidP="007F40DD">
      <w:pPr>
        <w:ind w:left="360"/>
        <w:rPr>
          <w:b/>
          <w:bCs/>
          <w:sz w:val="28"/>
          <w:szCs w:val="28"/>
        </w:rPr>
      </w:pPr>
    </w:p>
    <w:p w:rsidR="00884C61" w:rsidRDefault="00884C61" w:rsidP="007F40DD">
      <w:pPr>
        <w:ind w:left="360"/>
        <w:rPr>
          <w:b/>
          <w:bCs/>
          <w:sz w:val="28"/>
          <w:szCs w:val="28"/>
        </w:rPr>
      </w:pPr>
    </w:p>
    <w:p w:rsidR="004415E4" w:rsidRPr="007F40DD" w:rsidRDefault="007F40DD" w:rsidP="007F40DD">
      <w:pPr>
        <w:ind w:left="360"/>
        <w:rPr>
          <w:sz w:val="20"/>
          <w:szCs w:val="20"/>
        </w:rPr>
      </w:pPr>
      <w:bookmarkStart w:id="5" w:name="FocusofAssessment"/>
      <w:r>
        <w:rPr>
          <w:b/>
          <w:bCs/>
          <w:sz w:val="28"/>
          <w:szCs w:val="28"/>
        </w:rPr>
        <w:lastRenderedPageBreak/>
        <w:t>Focus o</w:t>
      </w:r>
      <w:r w:rsidRPr="007F40DD">
        <w:rPr>
          <w:b/>
          <w:bCs/>
          <w:sz w:val="28"/>
          <w:szCs w:val="28"/>
        </w:rPr>
        <w:t>f Assessment</w:t>
      </w:r>
    </w:p>
    <w:bookmarkEnd w:id="5"/>
    <w:p w:rsidR="004415E4" w:rsidRDefault="004415E4">
      <w:pPr>
        <w:spacing w:line="254" w:lineRule="exact"/>
        <w:rPr>
          <w:sz w:val="20"/>
          <w:szCs w:val="20"/>
        </w:rPr>
      </w:pPr>
    </w:p>
    <w:p w:rsidR="004415E4" w:rsidRDefault="007F216A">
      <w:pPr>
        <w:spacing w:line="274" w:lineRule="auto"/>
        <w:ind w:firstLine="720"/>
        <w:jc w:val="both"/>
        <w:rPr>
          <w:sz w:val="20"/>
          <w:szCs w:val="20"/>
        </w:rPr>
      </w:pPr>
      <w:r>
        <w:rPr>
          <w:sz w:val="24"/>
          <w:szCs w:val="24"/>
        </w:rPr>
        <w:t xml:space="preserve">The NAAC continues with its focus on quality culture of the institution in terms of Quality Initiatives, Quality Sustenance and Quality Enhancement, as reflected in its vision, organization, operations and the processes. Experience has reiterated that these can be ascertained either by on site observations and/or through the facts and figures about the various aspects of institutional functioning. The Revised Manual places </w:t>
      </w:r>
      <w:r w:rsidR="00AB543D">
        <w:rPr>
          <w:sz w:val="24"/>
          <w:szCs w:val="24"/>
        </w:rPr>
        <w:t xml:space="preserve">greater </w:t>
      </w:r>
      <w:r>
        <w:rPr>
          <w:sz w:val="24"/>
          <w:szCs w:val="24"/>
        </w:rPr>
        <w:t>confidence in the latter as reflective of internal institutional processes.</w:t>
      </w:r>
    </w:p>
    <w:p w:rsidR="004415E4" w:rsidRDefault="004415E4">
      <w:pPr>
        <w:spacing w:line="215" w:lineRule="exact"/>
        <w:rPr>
          <w:sz w:val="20"/>
          <w:szCs w:val="20"/>
        </w:rPr>
      </w:pPr>
    </w:p>
    <w:p w:rsidR="004415E4" w:rsidRDefault="00AB543D">
      <w:pPr>
        <w:spacing w:line="274" w:lineRule="auto"/>
        <w:ind w:firstLine="720"/>
        <w:jc w:val="both"/>
        <w:rPr>
          <w:sz w:val="20"/>
          <w:szCs w:val="20"/>
        </w:rPr>
      </w:pPr>
      <w:r>
        <w:rPr>
          <w:sz w:val="24"/>
          <w:szCs w:val="24"/>
        </w:rPr>
        <w:t>In line with NAAC’</w:t>
      </w:r>
      <w:r w:rsidR="007F216A">
        <w:rPr>
          <w:sz w:val="24"/>
          <w:szCs w:val="24"/>
        </w:rPr>
        <w:t>s conviction that quality concerns are institutional,</w:t>
      </w:r>
      <w:r>
        <w:rPr>
          <w:sz w:val="24"/>
          <w:szCs w:val="24"/>
        </w:rPr>
        <w:t xml:space="preserve"> Quality Assessment</w:t>
      </w:r>
      <w:r w:rsidR="007F216A">
        <w:rPr>
          <w:sz w:val="24"/>
          <w:szCs w:val="24"/>
        </w:rPr>
        <w:t xml:space="preserve"> </w:t>
      </w:r>
      <w:r>
        <w:rPr>
          <w:sz w:val="24"/>
          <w:szCs w:val="24"/>
        </w:rPr>
        <w:t>(</w:t>
      </w:r>
      <w:r w:rsidR="007F216A">
        <w:rPr>
          <w:sz w:val="24"/>
          <w:szCs w:val="24"/>
        </w:rPr>
        <w:t>QA</w:t>
      </w:r>
      <w:r>
        <w:rPr>
          <w:sz w:val="24"/>
          <w:szCs w:val="24"/>
        </w:rPr>
        <w:t>)</w:t>
      </w:r>
      <w:r w:rsidR="007F216A">
        <w:rPr>
          <w:sz w:val="24"/>
          <w:szCs w:val="24"/>
        </w:rPr>
        <w:t xml:space="preserve"> can better be done through self-evaluation. The self-evaluation process and the subsequent preparation of the Self Study Report (SSR) to be submitted to NAAC involves the participation of all the stakeholders – management, faculty members, administrative staff, students, parents, employers, community and alumni. While the participation of internal stakeholders i.e. management, staff and students provide credibility and ownership to the activity and could lead to newer initiatives, interaction with the external stakeholders facilitate the development process of the institution and their e</w:t>
      </w:r>
      <w:r w:rsidR="00F51AAE">
        <w:rPr>
          <w:sz w:val="24"/>
          <w:szCs w:val="24"/>
        </w:rPr>
        <w:t>ducational services. Overall, the QA</w:t>
      </w:r>
      <w:r w:rsidR="007F216A">
        <w:rPr>
          <w:sz w:val="24"/>
          <w:szCs w:val="24"/>
        </w:rPr>
        <w:t xml:space="preserve"> is expected to serve as a catalyst for institutional self-improvement, promote innovation and strengthen the urge to excel.</w:t>
      </w:r>
    </w:p>
    <w:p w:rsidR="004415E4" w:rsidRDefault="004415E4">
      <w:pPr>
        <w:spacing w:line="223" w:lineRule="exact"/>
        <w:rPr>
          <w:sz w:val="20"/>
          <w:szCs w:val="20"/>
        </w:rPr>
      </w:pPr>
    </w:p>
    <w:p w:rsidR="004415E4" w:rsidRDefault="007F216A">
      <w:pPr>
        <w:spacing w:line="264" w:lineRule="auto"/>
        <w:ind w:firstLine="720"/>
        <w:jc w:val="both"/>
        <w:rPr>
          <w:sz w:val="20"/>
          <w:szCs w:val="20"/>
        </w:rPr>
      </w:pPr>
      <w:r>
        <w:rPr>
          <w:sz w:val="24"/>
          <w:szCs w:val="24"/>
        </w:rPr>
        <w:t>It is attempted to enlarge the digital coverage of the entire process of A&amp;A. This, it is believed, will not only accelerate the process but also bring in greater objectivity into the process.</w:t>
      </w:r>
    </w:p>
    <w:p w:rsidR="004415E4" w:rsidRDefault="004415E4">
      <w:pPr>
        <w:spacing w:line="228" w:lineRule="exact"/>
        <w:rPr>
          <w:sz w:val="20"/>
          <w:szCs w:val="20"/>
        </w:rPr>
      </w:pPr>
    </w:p>
    <w:p w:rsidR="004415E4" w:rsidRDefault="007F216A">
      <w:pPr>
        <w:spacing w:line="270" w:lineRule="auto"/>
        <w:ind w:firstLine="780"/>
        <w:jc w:val="both"/>
        <w:rPr>
          <w:sz w:val="20"/>
          <w:szCs w:val="20"/>
        </w:rPr>
      </w:pPr>
      <w:r>
        <w:rPr>
          <w:sz w:val="24"/>
          <w:szCs w:val="24"/>
        </w:rPr>
        <w:t xml:space="preserve">The possible differentiation required in respect of HEIs which are going for subsequent cycles of A&amp;A, appropriate </w:t>
      </w:r>
      <w:r w:rsidR="007A5184">
        <w:rPr>
          <w:sz w:val="24"/>
          <w:szCs w:val="24"/>
        </w:rPr>
        <w:t>scope has been provided in the p</w:t>
      </w:r>
      <w:r>
        <w:rPr>
          <w:sz w:val="24"/>
          <w:szCs w:val="24"/>
        </w:rPr>
        <w:t>rocess. This will allow the HEIs to appropriately represent the developments they have attempted after the previous A&amp;A cycle.</w:t>
      </w:r>
    </w:p>
    <w:p w:rsidR="00F90CBE" w:rsidRDefault="00F90CBE">
      <w:pPr>
        <w:rPr>
          <w:b/>
          <w:bCs/>
          <w:sz w:val="28"/>
          <w:szCs w:val="28"/>
        </w:rPr>
      </w:pPr>
    </w:p>
    <w:p w:rsidR="004415E4" w:rsidRPr="007F40DD" w:rsidRDefault="007F216A" w:rsidP="000D1A50">
      <w:pPr>
        <w:numPr>
          <w:ilvl w:val="0"/>
          <w:numId w:val="80"/>
        </w:numPr>
        <w:ind w:left="360" w:hanging="360"/>
        <w:rPr>
          <w:sz w:val="20"/>
          <w:szCs w:val="20"/>
        </w:rPr>
      </w:pPr>
      <w:bookmarkStart w:id="6" w:name="QUALITYINDICATORFRAMEWORK"/>
      <w:r w:rsidRPr="007F40DD">
        <w:rPr>
          <w:b/>
          <w:bCs/>
          <w:sz w:val="28"/>
          <w:szCs w:val="28"/>
        </w:rPr>
        <w:t xml:space="preserve">QUALITY INDICATOR FRAMEWORK </w:t>
      </w:r>
      <w:bookmarkStart w:id="7" w:name="QIF"/>
      <w:bookmarkEnd w:id="6"/>
      <w:r w:rsidRPr="007F40DD">
        <w:rPr>
          <w:b/>
          <w:bCs/>
          <w:sz w:val="28"/>
          <w:szCs w:val="28"/>
        </w:rPr>
        <w:t>(QIF)</w:t>
      </w:r>
      <w:r w:rsidR="001D0F56">
        <w:rPr>
          <w:b/>
          <w:bCs/>
          <w:sz w:val="28"/>
          <w:szCs w:val="28"/>
        </w:rPr>
        <w:t xml:space="preserve"> </w:t>
      </w:r>
      <w:bookmarkEnd w:id="7"/>
      <w:r w:rsidR="001D0F56">
        <w:rPr>
          <w:b/>
          <w:bCs/>
          <w:sz w:val="28"/>
          <w:szCs w:val="28"/>
        </w:rPr>
        <w:t xml:space="preserve">- </w:t>
      </w:r>
      <w:bookmarkStart w:id="8" w:name="DESCRIPTION"/>
      <w:r w:rsidR="001D0F56">
        <w:rPr>
          <w:b/>
          <w:bCs/>
          <w:sz w:val="28"/>
          <w:szCs w:val="28"/>
        </w:rPr>
        <w:t>DESCRIPTION</w:t>
      </w:r>
      <w:bookmarkEnd w:id="8"/>
    </w:p>
    <w:p w:rsidR="004415E4" w:rsidRDefault="004415E4">
      <w:pPr>
        <w:spacing w:line="200" w:lineRule="exact"/>
        <w:rPr>
          <w:sz w:val="20"/>
          <w:szCs w:val="20"/>
        </w:rPr>
      </w:pPr>
    </w:p>
    <w:p w:rsidR="004415E4" w:rsidRDefault="007F216A" w:rsidP="00A35DE9">
      <w:pPr>
        <w:spacing w:line="271" w:lineRule="auto"/>
        <w:jc w:val="both"/>
        <w:rPr>
          <w:sz w:val="20"/>
          <w:szCs w:val="20"/>
        </w:rPr>
      </w:pPr>
      <w:r>
        <w:rPr>
          <w:sz w:val="24"/>
          <w:szCs w:val="24"/>
        </w:rPr>
        <w:t>The criteria based assessment forms the backbone of A&amp;A process of NAAC. The seven criteria represent the core functions and activities of a HEI. In the revised framework not only the academic and administrative aspects of institutional functioning but also the emerging issues have been included. The seven Criteria to serve as basis for assessment of HEIs are:</w:t>
      </w:r>
    </w:p>
    <w:p w:rsidR="004415E4" w:rsidRDefault="004415E4">
      <w:pPr>
        <w:spacing w:line="208" w:lineRule="exact"/>
        <w:rPr>
          <w:sz w:val="20"/>
          <w:szCs w:val="20"/>
        </w:rPr>
      </w:pPr>
    </w:p>
    <w:p w:rsidR="004415E4" w:rsidRDefault="007F216A">
      <w:pPr>
        <w:numPr>
          <w:ilvl w:val="0"/>
          <w:numId w:val="4"/>
        </w:numPr>
        <w:tabs>
          <w:tab w:val="left" w:pos="2060"/>
        </w:tabs>
        <w:ind w:left="2060" w:hanging="357"/>
        <w:rPr>
          <w:sz w:val="24"/>
          <w:szCs w:val="24"/>
        </w:rPr>
      </w:pPr>
      <w:r>
        <w:rPr>
          <w:sz w:val="24"/>
          <w:szCs w:val="24"/>
        </w:rPr>
        <w:t>Curricular Aspects</w:t>
      </w:r>
    </w:p>
    <w:p w:rsidR="004415E4" w:rsidRDefault="007F216A">
      <w:pPr>
        <w:numPr>
          <w:ilvl w:val="0"/>
          <w:numId w:val="4"/>
        </w:numPr>
        <w:tabs>
          <w:tab w:val="left" w:pos="2060"/>
        </w:tabs>
        <w:ind w:left="2060" w:hanging="357"/>
        <w:rPr>
          <w:sz w:val="24"/>
          <w:szCs w:val="24"/>
        </w:rPr>
      </w:pPr>
      <w:r>
        <w:rPr>
          <w:sz w:val="24"/>
          <w:szCs w:val="24"/>
        </w:rPr>
        <w:t>Teaching-Learning and Evaluation</w:t>
      </w:r>
    </w:p>
    <w:p w:rsidR="004415E4" w:rsidRDefault="007F216A">
      <w:pPr>
        <w:numPr>
          <w:ilvl w:val="0"/>
          <w:numId w:val="4"/>
        </w:numPr>
        <w:tabs>
          <w:tab w:val="left" w:pos="2060"/>
        </w:tabs>
        <w:ind w:left="2060" w:hanging="357"/>
        <w:rPr>
          <w:sz w:val="24"/>
          <w:szCs w:val="24"/>
        </w:rPr>
      </w:pPr>
      <w:r>
        <w:rPr>
          <w:sz w:val="24"/>
          <w:szCs w:val="24"/>
        </w:rPr>
        <w:t>Research, Innovations and Extension</w:t>
      </w:r>
    </w:p>
    <w:p w:rsidR="004415E4" w:rsidRDefault="007F216A">
      <w:pPr>
        <w:numPr>
          <w:ilvl w:val="0"/>
          <w:numId w:val="4"/>
        </w:numPr>
        <w:tabs>
          <w:tab w:val="left" w:pos="2060"/>
        </w:tabs>
        <w:ind w:left="2060" w:hanging="357"/>
        <w:rPr>
          <w:sz w:val="24"/>
          <w:szCs w:val="24"/>
        </w:rPr>
      </w:pPr>
      <w:r>
        <w:rPr>
          <w:sz w:val="24"/>
          <w:szCs w:val="24"/>
        </w:rPr>
        <w:t>Infrastructure and Learning Resources</w:t>
      </w:r>
    </w:p>
    <w:p w:rsidR="004415E4" w:rsidRDefault="007F216A">
      <w:pPr>
        <w:numPr>
          <w:ilvl w:val="0"/>
          <w:numId w:val="4"/>
        </w:numPr>
        <w:tabs>
          <w:tab w:val="left" w:pos="2060"/>
        </w:tabs>
        <w:ind w:left="2060" w:hanging="357"/>
        <w:rPr>
          <w:sz w:val="24"/>
          <w:szCs w:val="24"/>
        </w:rPr>
      </w:pPr>
      <w:r>
        <w:rPr>
          <w:sz w:val="24"/>
          <w:szCs w:val="24"/>
        </w:rPr>
        <w:t>Student Support and Progression</w:t>
      </w:r>
    </w:p>
    <w:p w:rsidR="004415E4" w:rsidRDefault="007F216A">
      <w:pPr>
        <w:numPr>
          <w:ilvl w:val="0"/>
          <w:numId w:val="4"/>
        </w:numPr>
        <w:tabs>
          <w:tab w:val="left" w:pos="2060"/>
        </w:tabs>
        <w:ind w:left="2060" w:hanging="357"/>
        <w:rPr>
          <w:sz w:val="24"/>
          <w:szCs w:val="24"/>
        </w:rPr>
      </w:pPr>
      <w:r>
        <w:rPr>
          <w:sz w:val="24"/>
          <w:szCs w:val="24"/>
        </w:rPr>
        <w:t>Governance, Leadership and Management</w:t>
      </w:r>
    </w:p>
    <w:p w:rsidR="004415E4" w:rsidRDefault="007F216A" w:rsidP="00A1789A">
      <w:pPr>
        <w:numPr>
          <w:ilvl w:val="0"/>
          <w:numId w:val="4"/>
        </w:numPr>
        <w:tabs>
          <w:tab w:val="left" w:pos="2060"/>
        </w:tabs>
        <w:ind w:left="2060" w:hanging="357"/>
        <w:rPr>
          <w:sz w:val="24"/>
          <w:szCs w:val="24"/>
        </w:rPr>
      </w:pPr>
      <w:r>
        <w:rPr>
          <w:sz w:val="24"/>
          <w:szCs w:val="24"/>
        </w:rPr>
        <w:t>Institutional Values and Best Practices</w:t>
      </w:r>
    </w:p>
    <w:p w:rsidR="00A1789A" w:rsidRPr="00A1789A" w:rsidRDefault="00A1789A" w:rsidP="00A1789A">
      <w:pPr>
        <w:tabs>
          <w:tab w:val="left" w:pos="2060"/>
        </w:tabs>
        <w:ind w:left="2060"/>
        <w:rPr>
          <w:sz w:val="24"/>
          <w:szCs w:val="24"/>
        </w:rPr>
      </w:pPr>
    </w:p>
    <w:p w:rsidR="004415E4" w:rsidRDefault="007F216A" w:rsidP="00A35DE9">
      <w:pPr>
        <w:spacing w:line="272" w:lineRule="auto"/>
        <w:jc w:val="both"/>
        <w:rPr>
          <w:sz w:val="20"/>
          <w:szCs w:val="20"/>
        </w:rPr>
      </w:pPr>
      <w:r>
        <w:rPr>
          <w:sz w:val="24"/>
          <w:szCs w:val="24"/>
        </w:rPr>
        <w:t>Under each Criterion a few Key Indicators are identified. These Key Indicators (KIs) are further delineated as Metrics which actually elicit responses from the HEIs. These seven criteria along with their KIs are given below explicating the aspects they represent.</w:t>
      </w:r>
    </w:p>
    <w:p w:rsidR="004415E4" w:rsidRDefault="004415E4">
      <w:pPr>
        <w:spacing w:line="213" w:lineRule="exact"/>
        <w:rPr>
          <w:sz w:val="20"/>
          <w:szCs w:val="20"/>
        </w:rPr>
      </w:pPr>
    </w:p>
    <w:p w:rsidR="00A7769D" w:rsidRDefault="00A7769D" w:rsidP="003A748D">
      <w:pPr>
        <w:rPr>
          <w:b/>
          <w:bCs/>
          <w:sz w:val="28"/>
          <w:szCs w:val="28"/>
        </w:rPr>
      </w:pPr>
    </w:p>
    <w:p w:rsidR="004415E4" w:rsidRPr="008355C1" w:rsidRDefault="007F216A" w:rsidP="003A748D">
      <w:pPr>
        <w:rPr>
          <w:rFonts w:ascii="Book Antiqua" w:hAnsi="Book Antiqua"/>
          <w:sz w:val="20"/>
          <w:szCs w:val="20"/>
        </w:rPr>
      </w:pPr>
      <w:r w:rsidRPr="008355C1">
        <w:rPr>
          <w:rFonts w:ascii="Book Antiqua" w:hAnsi="Book Antiqua"/>
          <w:b/>
          <w:bCs/>
          <w:sz w:val="28"/>
          <w:szCs w:val="28"/>
        </w:rPr>
        <w:lastRenderedPageBreak/>
        <w:t xml:space="preserve">Criterion </w:t>
      </w:r>
      <w:r w:rsidR="00D40D91" w:rsidRPr="008355C1">
        <w:rPr>
          <w:rFonts w:ascii="Book Antiqua" w:hAnsi="Book Antiqua"/>
          <w:b/>
          <w:bCs/>
          <w:sz w:val="28"/>
          <w:szCs w:val="28"/>
        </w:rPr>
        <w:t>I: -</w:t>
      </w:r>
      <w:r w:rsidRPr="008355C1">
        <w:rPr>
          <w:rFonts w:ascii="Book Antiqua" w:hAnsi="Book Antiqua"/>
          <w:b/>
          <w:bCs/>
          <w:sz w:val="28"/>
          <w:szCs w:val="28"/>
        </w:rPr>
        <w:t xml:space="preserve"> Curricular Aspects</w:t>
      </w:r>
    </w:p>
    <w:p w:rsidR="004415E4" w:rsidRDefault="004415E4">
      <w:pPr>
        <w:spacing w:line="254" w:lineRule="exact"/>
        <w:rPr>
          <w:sz w:val="20"/>
          <w:szCs w:val="20"/>
        </w:rPr>
      </w:pPr>
    </w:p>
    <w:p w:rsidR="004415E4" w:rsidRDefault="007F216A">
      <w:pPr>
        <w:spacing w:line="274" w:lineRule="auto"/>
        <w:ind w:firstLine="720"/>
        <w:jc w:val="both"/>
        <w:rPr>
          <w:sz w:val="20"/>
          <w:szCs w:val="20"/>
        </w:rPr>
      </w:pPr>
      <w:r>
        <w:rPr>
          <w:sz w:val="24"/>
          <w:szCs w:val="24"/>
        </w:rPr>
        <w:t>The Curricular Aspects are the mainstay of any educational institution. However, the responsibilities of various HEIs in this regard vary depending on their administrative standing. That is, an Affiliated College is essentially a teaching unit which depends on a larger body namely university for legitimizing its academic and administrative processes. Its engagement with curricular aspects is mainly in their implementation while its participation in curriculum development, procedural detailing, assessment procedures as well as certificati</w:t>
      </w:r>
      <w:r w:rsidR="00211BE0">
        <w:rPr>
          <w:sz w:val="24"/>
          <w:szCs w:val="24"/>
        </w:rPr>
        <w:t>on is peripheral and these are “givens’’</w:t>
      </w:r>
      <w:r>
        <w:rPr>
          <w:sz w:val="24"/>
          <w:szCs w:val="24"/>
        </w:rPr>
        <w:t xml:space="preserve">. Whereas a University has the mandate to visualize appropriate curricula for particular programmes, revise/update them periodically, ensure </w:t>
      </w:r>
      <w:r w:rsidR="00211BE0">
        <w:rPr>
          <w:sz w:val="24"/>
          <w:szCs w:val="24"/>
        </w:rPr>
        <w:t xml:space="preserve">that </w:t>
      </w:r>
      <w:r>
        <w:rPr>
          <w:sz w:val="24"/>
          <w:szCs w:val="24"/>
        </w:rPr>
        <w:t>the outcomes of its programmes are defined by its bodies. In case of Autonomous Colleges curricular responsi</w:t>
      </w:r>
      <w:r w:rsidR="008877DE">
        <w:rPr>
          <w:sz w:val="24"/>
          <w:szCs w:val="24"/>
        </w:rPr>
        <w:t>bilities are similar to the U</w:t>
      </w:r>
      <w:r>
        <w:rPr>
          <w:sz w:val="24"/>
          <w:szCs w:val="24"/>
        </w:rPr>
        <w:t>niversities.</w:t>
      </w:r>
    </w:p>
    <w:p w:rsidR="004415E4" w:rsidRDefault="004415E4">
      <w:pPr>
        <w:spacing w:line="224" w:lineRule="exact"/>
        <w:rPr>
          <w:sz w:val="20"/>
          <w:szCs w:val="20"/>
        </w:rPr>
      </w:pPr>
    </w:p>
    <w:p w:rsidR="004415E4" w:rsidRDefault="00A1789A">
      <w:pPr>
        <w:spacing w:line="273" w:lineRule="auto"/>
        <w:ind w:firstLine="720"/>
        <w:jc w:val="both"/>
        <w:rPr>
          <w:sz w:val="20"/>
          <w:szCs w:val="20"/>
        </w:rPr>
      </w:pPr>
      <w:r>
        <w:rPr>
          <w:sz w:val="24"/>
          <w:szCs w:val="24"/>
        </w:rPr>
        <w:t xml:space="preserve"> Criterion I</w:t>
      </w:r>
      <w:r w:rsidR="007F216A">
        <w:rPr>
          <w:sz w:val="24"/>
          <w:szCs w:val="24"/>
        </w:rPr>
        <w:t xml:space="preserve"> pertains to the practices of an institution in initiating a wide range of programme options and courses that are in tune with the emerging national and global trends and relevant to the local needs. Apart from issues of diversity and academic flexibility, aspects on career orientation, multi-skill development</w:t>
      </w:r>
      <w:r>
        <w:rPr>
          <w:sz w:val="24"/>
          <w:szCs w:val="24"/>
        </w:rPr>
        <w:t>, feedback system</w:t>
      </w:r>
      <w:r w:rsidR="007F216A">
        <w:rPr>
          <w:sz w:val="24"/>
          <w:szCs w:val="24"/>
        </w:rPr>
        <w:t xml:space="preserve"> and involvement of stakeholders in curriculum </w:t>
      </w:r>
      <w:r w:rsidR="006B67B0">
        <w:rPr>
          <w:sz w:val="24"/>
          <w:szCs w:val="24"/>
        </w:rPr>
        <w:t>updating</w:t>
      </w:r>
      <w:r w:rsidR="007F216A">
        <w:rPr>
          <w:sz w:val="24"/>
          <w:szCs w:val="24"/>
        </w:rPr>
        <w:t xml:space="preserve"> are also gauged.</w:t>
      </w:r>
    </w:p>
    <w:p w:rsidR="000B305A" w:rsidRDefault="000B305A"/>
    <w:p w:rsidR="000B305A" w:rsidRPr="000B305A" w:rsidRDefault="000B305A" w:rsidP="000B305A"/>
    <w:p w:rsidR="000B305A" w:rsidRDefault="00254F79" w:rsidP="000B305A">
      <w:pPr>
        <w:rPr>
          <w:sz w:val="20"/>
          <w:szCs w:val="20"/>
        </w:rPr>
      </w:pPr>
      <w:r>
        <w:rPr>
          <w:sz w:val="24"/>
          <w:szCs w:val="24"/>
        </w:rPr>
        <w:t>The focus of Criterion I</w:t>
      </w:r>
      <w:r w:rsidR="000B305A">
        <w:rPr>
          <w:sz w:val="24"/>
          <w:szCs w:val="24"/>
        </w:rPr>
        <w:t xml:space="preserve"> is captured in the following Key Indicators:</w:t>
      </w:r>
    </w:p>
    <w:p w:rsidR="000B305A" w:rsidRPr="000B305A" w:rsidRDefault="000B305A" w:rsidP="000B305A"/>
    <w:p w:rsidR="000B305A" w:rsidRDefault="00E1124E" w:rsidP="000B305A">
      <w:r w:rsidRPr="00E1124E">
        <w:rPr>
          <w:noProof/>
        </w:rPr>
        <w:pict>
          <v:shapetype id="_x0000_t32" coordsize="21600,21600" o:spt="32" o:oned="t" path="m,l21600,21600e" filled="f">
            <v:path arrowok="t" fillok="f" o:connecttype="none"/>
            <o:lock v:ext="edit" shapetype="t"/>
          </v:shapetype>
          <v:shape id="_x0000_s1149" type="#_x0000_t32" style="position:absolute;margin-left:-3.85pt;margin-top:.55pt;width:427.5pt;height:.05pt;z-index:251658240" o:connectortype="straight"/>
        </w:pict>
      </w:r>
    </w:p>
    <w:p w:rsidR="000B305A" w:rsidRDefault="000B305A" w:rsidP="000B305A">
      <w:pPr>
        <w:ind w:left="450"/>
        <w:rPr>
          <w:b/>
          <w:bCs/>
          <w:sz w:val="24"/>
          <w:szCs w:val="24"/>
        </w:rPr>
      </w:pPr>
      <w:r>
        <w:rPr>
          <w:b/>
          <w:bCs/>
          <w:sz w:val="24"/>
          <w:szCs w:val="24"/>
        </w:rPr>
        <w:t>KEY INDICATORS</w:t>
      </w:r>
    </w:p>
    <w:p w:rsidR="000B305A" w:rsidRDefault="000B305A" w:rsidP="000B305A">
      <w:pPr>
        <w:ind w:left="450"/>
        <w:rPr>
          <w:sz w:val="20"/>
          <w:szCs w:val="20"/>
        </w:rPr>
      </w:pPr>
    </w:p>
    <w:p w:rsidR="000B305A" w:rsidRPr="00676D4A" w:rsidRDefault="000B305A" w:rsidP="000B305A">
      <w:pPr>
        <w:ind w:left="1420"/>
      </w:pPr>
      <w:r w:rsidRPr="00676D4A">
        <w:rPr>
          <w:sz w:val="28"/>
          <w:szCs w:val="28"/>
        </w:rPr>
        <w:t>1.1*(U) -Curriculum Design and Development</w:t>
      </w:r>
    </w:p>
    <w:p w:rsidR="000B305A" w:rsidRPr="00676D4A" w:rsidRDefault="000B305A" w:rsidP="000B305A">
      <w:pPr>
        <w:ind w:left="1440"/>
      </w:pPr>
      <w:r w:rsidRPr="00676D4A">
        <w:rPr>
          <w:sz w:val="28"/>
          <w:szCs w:val="28"/>
        </w:rPr>
        <w:t xml:space="preserve">1.1*(A) - </w:t>
      </w:r>
      <w:r w:rsidRPr="00676D4A">
        <w:rPr>
          <w:color w:val="231F20"/>
          <w:sz w:val="28"/>
          <w:szCs w:val="28"/>
        </w:rPr>
        <w:t>Curriculum Planning and Implementation</w:t>
      </w:r>
    </w:p>
    <w:p w:rsidR="000B305A" w:rsidRPr="00676D4A" w:rsidRDefault="008877DE" w:rsidP="000B305A">
      <w:pPr>
        <w:ind w:left="1440"/>
      </w:pPr>
      <w:r>
        <w:rPr>
          <w:sz w:val="28"/>
          <w:szCs w:val="28"/>
        </w:rPr>
        <w:t>1.2 Academic F</w:t>
      </w:r>
      <w:r w:rsidR="000B305A" w:rsidRPr="00676D4A">
        <w:rPr>
          <w:sz w:val="28"/>
          <w:szCs w:val="28"/>
        </w:rPr>
        <w:t>lexibility</w:t>
      </w:r>
    </w:p>
    <w:p w:rsidR="000B305A" w:rsidRPr="00676D4A" w:rsidRDefault="000B305A" w:rsidP="000B305A">
      <w:pPr>
        <w:ind w:left="1440"/>
      </w:pPr>
      <w:r w:rsidRPr="00676D4A">
        <w:rPr>
          <w:sz w:val="28"/>
          <w:szCs w:val="28"/>
        </w:rPr>
        <w:t>1.3 Curriculum Enrichment</w:t>
      </w:r>
    </w:p>
    <w:p w:rsidR="000B305A" w:rsidRPr="00676D4A" w:rsidRDefault="000B305A" w:rsidP="000B305A">
      <w:pPr>
        <w:ind w:left="1440"/>
        <w:rPr>
          <w:sz w:val="28"/>
          <w:szCs w:val="28"/>
        </w:rPr>
      </w:pPr>
      <w:r w:rsidRPr="00676D4A">
        <w:rPr>
          <w:sz w:val="28"/>
          <w:szCs w:val="28"/>
        </w:rPr>
        <w:t>1.4 Feedback System</w:t>
      </w:r>
    </w:p>
    <w:p w:rsidR="00676D4A" w:rsidRDefault="00676D4A" w:rsidP="000B305A">
      <w:pPr>
        <w:ind w:left="1440"/>
        <w:rPr>
          <w:sz w:val="20"/>
          <w:szCs w:val="20"/>
        </w:rPr>
      </w:pPr>
    </w:p>
    <w:p w:rsidR="000B305A" w:rsidRPr="00676D4A" w:rsidRDefault="000B305A" w:rsidP="000B305A">
      <w:pPr>
        <w:ind w:left="1440"/>
        <w:rPr>
          <w:sz w:val="32"/>
          <w:szCs w:val="32"/>
        </w:rPr>
      </w:pPr>
      <w:r w:rsidRPr="00676D4A">
        <w:rPr>
          <w:sz w:val="24"/>
          <w:szCs w:val="24"/>
        </w:rPr>
        <w:t>*(U) - applicable only for Universities and Autonomous Colleges</w:t>
      </w:r>
    </w:p>
    <w:p w:rsidR="000B305A" w:rsidRPr="00676D4A" w:rsidRDefault="000B305A" w:rsidP="000B305A">
      <w:pPr>
        <w:ind w:left="1440"/>
        <w:rPr>
          <w:sz w:val="32"/>
          <w:szCs w:val="32"/>
        </w:rPr>
      </w:pPr>
      <w:r w:rsidRPr="00676D4A">
        <w:rPr>
          <w:sz w:val="24"/>
          <w:szCs w:val="24"/>
        </w:rPr>
        <w:t>*(A) - applicable only for the Affiliated/Constituent Colleges</w:t>
      </w:r>
    </w:p>
    <w:p w:rsidR="004415E4" w:rsidRPr="000B305A" w:rsidRDefault="00E1124E" w:rsidP="000B305A">
      <w:pPr>
        <w:sectPr w:rsidR="004415E4" w:rsidRPr="000B305A" w:rsidSect="00F25392">
          <w:headerReference w:type="default" r:id="rId10"/>
          <w:footerReference w:type="default" r:id="rId11"/>
          <w:headerReference w:type="first" r:id="rId12"/>
          <w:footerReference w:type="first" r:id="rId13"/>
          <w:pgSz w:w="11909" w:h="16834" w:code="9"/>
          <w:pgMar w:top="1440" w:right="1238" w:bottom="1440" w:left="1238" w:header="0" w:footer="432" w:gutter="0"/>
          <w:pgNumType w:start="1"/>
          <w:cols w:space="720" w:equalWidth="0">
            <w:col w:w="9421"/>
          </w:cols>
          <w:titlePg/>
          <w:docGrid w:linePitch="299"/>
        </w:sectPr>
      </w:pPr>
      <w:r w:rsidRPr="00E1124E">
        <w:rPr>
          <w:noProof/>
        </w:rPr>
        <w:pict>
          <v:shape id="_x0000_s1150" type="#_x0000_t32" style="position:absolute;margin-left:-9pt;margin-top:12.35pt;width:432.65pt;height:.05pt;z-index:251659264" o:connectortype="straight"/>
        </w:pict>
      </w:r>
    </w:p>
    <w:p w:rsidR="004415E4" w:rsidRDefault="007F216A">
      <w:pPr>
        <w:rPr>
          <w:sz w:val="20"/>
          <w:szCs w:val="20"/>
        </w:rPr>
      </w:pPr>
      <w:r>
        <w:rPr>
          <w:b/>
          <w:bCs/>
          <w:sz w:val="24"/>
          <w:szCs w:val="24"/>
        </w:rPr>
        <w:lastRenderedPageBreak/>
        <w:t>1.1 *(U) Curriculum Design and Development</w:t>
      </w:r>
    </w:p>
    <w:p w:rsidR="004415E4" w:rsidRDefault="004415E4">
      <w:pPr>
        <w:spacing w:line="250" w:lineRule="exact"/>
        <w:rPr>
          <w:sz w:val="20"/>
          <w:szCs w:val="20"/>
        </w:rPr>
      </w:pPr>
    </w:p>
    <w:p w:rsidR="004415E4" w:rsidRDefault="007F216A">
      <w:pPr>
        <w:spacing w:line="274" w:lineRule="auto"/>
        <w:ind w:left="720" w:firstLine="720"/>
        <w:jc w:val="both"/>
        <w:rPr>
          <w:sz w:val="20"/>
          <w:szCs w:val="20"/>
        </w:rPr>
      </w:pPr>
      <w:r>
        <w:rPr>
          <w:sz w:val="24"/>
          <w:szCs w:val="24"/>
        </w:rPr>
        <w:t xml:space="preserve">One of the significant responsibilities of Universities and Autonomous Colleges is Curriculum Design and Development and thus are expected to have processes, systems and structures in place to shoulder this responsibility. Curriculum Design and Development is a complex process of developing appropriate need-based inputs in consultation with expert groups, based on the feedback from stakeholders. This results in the development of relevant programmes with flexibility to suit the professional and personal needs of the students and realization of core values. The </w:t>
      </w:r>
      <w:r w:rsidR="009C3C05">
        <w:rPr>
          <w:sz w:val="24"/>
          <w:szCs w:val="24"/>
        </w:rPr>
        <w:t>Key Indicator (</w:t>
      </w:r>
      <w:r>
        <w:rPr>
          <w:sz w:val="24"/>
          <w:szCs w:val="24"/>
        </w:rPr>
        <w:t>KI</w:t>
      </w:r>
      <w:r w:rsidR="009C3C05">
        <w:rPr>
          <w:sz w:val="24"/>
          <w:szCs w:val="24"/>
        </w:rPr>
        <w:t>)</w:t>
      </w:r>
      <w:r>
        <w:rPr>
          <w:sz w:val="24"/>
          <w:szCs w:val="24"/>
        </w:rPr>
        <w:t xml:space="preserve"> also considers the good practices of the institution in initiating a range of programme options and courses that are relevant to the local needs and in tune with the emerging national and global trends.</w:t>
      </w:r>
    </w:p>
    <w:p w:rsidR="004415E4" w:rsidRDefault="004415E4">
      <w:pPr>
        <w:spacing w:line="224" w:lineRule="exact"/>
        <w:rPr>
          <w:sz w:val="20"/>
          <w:szCs w:val="20"/>
        </w:rPr>
      </w:pPr>
    </w:p>
    <w:p w:rsidR="004415E4" w:rsidRDefault="007F216A">
      <w:pPr>
        <w:spacing w:line="273" w:lineRule="auto"/>
        <w:ind w:left="720" w:firstLine="720"/>
        <w:jc w:val="both"/>
        <w:rPr>
          <w:sz w:val="20"/>
          <w:szCs w:val="20"/>
        </w:rPr>
      </w:pPr>
      <w:r>
        <w:rPr>
          <w:sz w:val="24"/>
          <w:szCs w:val="24"/>
        </w:rPr>
        <w:t>Curriculum evolved by the University/Autonomous College comprises Programme Outcomes (POs), Programme Specific Outcomes (PSOs) and Course Outcomes (COs), the substantive outlines of courses in every discipline (syllabus), organizational details of implementation as well as assessment of student performance and thereby attainment of PSOs and COs. The quality element is reflected in the efforts to revise, update, include emerging concerns etc., the University/Autonomous College makes in this regard.</w:t>
      </w:r>
      <w:r w:rsidR="009C3C05">
        <w:rPr>
          <w:sz w:val="24"/>
          <w:szCs w:val="24"/>
        </w:rPr>
        <w:t xml:space="preserve"> The Curriculum designed by University/Autonomous College may also focus on employability, entrepreneurship and skill de</w:t>
      </w:r>
      <w:r w:rsidR="00695938">
        <w:rPr>
          <w:sz w:val="24"/>
          <w:szCs w:val="24"/>
        </w:rPr>
        <w:t>velopment. The POs, PSOs, COs could be uploaded on</w:t>
      </w:r>
      <w:r w:rsidR="009C3C05">
        <w:rPr>
          <w:sz w:val="24"/>
          <w:szCs w:val="24"/>
        </w:rPr>
        <w:t xml:space="preserve"> Institutional website.</w:t>
      </w:r>
    </w:p>
    <w:p w:rsidR="004415E4" w:rsidRDefault="004415E4">
      <w:pPr>
        <w:spacing w:line="211" w:lineRule="exact"/>
        <w:rPr>
          <w:sz w:val="20"/>
          <w:szCs w:val="20"/>
        </w:rPr>
      </w:pPr>
    </w:p>
    <w:p w:rsidR="004415E4" w:rsidRDefault="007F216A">
      <w:pPr>
        <w:rPr>
          <w:sz w:val="20"/>
          <w:szCs w:val="20"/>
        </w:rPr>
      </w:pPr>
      <w:r>
        <w:rPr>
          <w:b/>
          <w:bCs/>
          <w:sz w:val="24"/>
          <w:szCs w:val="24"/>
        </w:rPr>
        <w:t>1.1 *(A) Curricular Planning and Implementation</w:t>
      </w:r>
    </w:p>
    <w:p w:rsidR="004415E4" w:rsidRDefault="004415E4">
      <w:pPr>
        <w:spacing w:line="65" w:lineRule="exact"/>
        <w:rPr>
          <w:sz w:val="20"/>
          <w:szCs w:val="20"/>
        </w:rPr>
      </w:pPr>
    </w:p>
    <w:p w:rsidR="004415E4" w:rsidRDefault="007F216A">
      <w:pPr>
        <w:spacing w:line="287" w:lineRule="auto"/>
        <w:ind w:left="720" w:right="40" w:firstLine="720"/>
        <w:jc w:val="both"/>
        <w:rPr>
          <w:sz w:val="20"/>
          <w:szCs w:val="20"/>
        </w:rPr>
      </w:pPr>
      <w:r>
        <w:rPr>
          <w:sz w:val="24"/>
          <w:szCs w:val="24"/>
        </w:rPr>
        <w:t>The Affiliating/Constituent Colleges have rather insignificant role in curriculum designing and development. They adopt the curriculum overview provided by the respective universities. Each college ope</w:t>
      </w:r>
      <w:r w:rsidR="00211BE0">
        <w:rPr>
          <w:sz w:val="24"/>
          <w:szCs w:val="24"/>
        </w:rPr>
        <w:t>rationali</w:t>
      </w:r>
      <w:r w:rsidR="006B67B0">
        <w:rPr>
          <w:sz w:val="24"/>
          <w:szCs w:val="24"/>
        </w:rPr>
        <w:t>z</w:t>
      </w:r>
      <w:r w:rsidR="00211BE0">
        <w:rPr>
          <w:sz w:val="24"/>
          <w:szCs w:val="24"/>
        </w:rPr>
        <w:t>e the curriculum with</w:t>
      </w:r>
      <w:r>
        <w:rPr>
          <w:sz w:val="24"/>
          <w:szCs w:val="24"/>
        </w:rPr>
        <w:t>in the overall frame work provided, in one</w:t>
      </w:r>
      <w:r w:rsidR="00211BE0">
        <w:rPr>
          <w:sz w:val="24"/>
          <w:szCs w:val="24"/>
        </w:rPr>
        <w:t>’s</w:t>
      </w:r>
      <w:r>
        <w:rPr>
          <w:sz w:val="24"/>
          <w:szCs w:val="24"/>
        </w:rPr>
        <w:t xml:space="preserve"> own way depending on its resource potential, institutional goals and concern and so on. That is</w:t>
      </w:r>
      <w:r w:rsidR="00211BE0">
        <w:rPr>
          <w:sz w:val="24"/>
          <w:szCs w:val="24"/>
        </w:rPr>
        <w:t>,</w:t>
      </w:r>
      <w:r>
        <w:rPr>
          <w:sz w:val="24"/>
          <w:szCs w:val="24"/>
        </w:rPr>
        <w:t xml:space="preserve"> each college visualizes the way the curriculum </w:t>
      </w:r>
      <w:r w:rsidR="00211BE0">
        <w:rPr>
          <w:sz w:val="24"/>
          <w:szCs w:val="24"/>
        </w:rPr>
        <w:t xml:space="preserve">has to be </w:t>
      </w:r>
      <w:r>
        <w:rPr>
          <w:sz w:val="24"/>
          <w:szCs w:val="24"/>
        </w:rPr>
        <w:t xml:space="preserve">carried out – activities, who, how, when etc. This process makes each institution unique and reflects on </w:t>
      </w:r>
      <w:r w:rsidR="004274CE">
        <w:rPr>
          <w:sz w:val="24"/>
          <w:szCs w:val="24"/>
        </w:rPr>
        <w:t xml:space="preserve">the concern of the college for quality in the form of </w:t>
      </w:r>
      <w:r>
        <w:rPr>
          <w:sz w:val="24"/>
          <w:szCs w:val="24"/>
        </w:rPr>
        <w:t>values emphasized</w:t>
      </w:r>
      <w:r w:rsidR="00211BE0">
        <w:rPr>
          <w:sz w:val="24"/>
          <w:szCs w:val="24"/>
        </w:rPr>
        <w:t>,</w:t>
      </w:r>
      <w:r>
        <w:rPr>
          <w:sz w:val="24"/>
          <w:szCs w:val="24"/>
        </w:rPr>
        <w:t xml:space="preserve"> sensitivities focused on</w:t>
      </w:r>
      <w:r w:rsidR="00211BE0">
        <w:rPr>
          <w:sz w:val="24"/>
          <w:szCs w:val="24"/>
        </w:rPr>
        <w:t>,</w:t>
      </w:r>
      <w:r w:rsidR="004274CE">
        <w:rPr>
          <w:sz w:val="24"/>
          <w:szCs w:val="24"/>
        </w:rPr>
        <w:t xml:space="preserve"> etc.</w:t>
      </w:r>
    </w:p>
    <w:p w:rsidR="009C3C05" w:rsidRDefault="009C3C05"/>
    <w:p w:rsidR="009C3C05" w:rsidRPr="009C3C05" w:rsidRDefault="009C3C05" w:rsidP="009C3C05"/>
    <w:p w:rsidR="009C3C05" w:rsidRDefault="009C3C05" w:rsidP="009C3C05">
      <w:pPr>
        <w:rPr>
          <w:sz w:val="20"/>
          <w:szCs w:val="20"/>
        </w:rPr>
      </w:pPr>
      <w:r>
        <w:rPr>
          <w:b/>
          <w:bCs/>
          <w:sz w:val="24"/>
          <w:szCs w:val="24"/>
        </w:rPr>
        <w:t>1.2 Academic Flexibility</w:t>
      </w:r>
    </w:p>
    <w:p w:rsidR="009C3C05" w:rsidRDefault="009C3C05" w:rsidP="009C3C05">
      <w:pPr>
        <w:spacing w:line="247" w:lineRule="exact"/>
        <w:rPr>
          <w:sz w:val="20"/>
          <w:szCs w:val="20"/>
        </w:rPr>
      </w:pPr>
    </w:p>
    <w:p w:rsidR="009C3C05" w:rsidRDefault="009C3C05" w:rsidP="009C3C05">
      <w:pPr>
        <w:spacing w:line="273" w:lineRule="auto"/>
        <w:ind w:left="720" w:firstLine="720"/>
        <w:jc w:val="both"/>
        <w:rPr>
          <w:sz w:val="20"/>
          <w:szCs w:val="20"/>
        </w:rPr>
      </w:pPr>
      <w:r>
        <w:rPr>
          <w:sz w:val="24"/>
          <w:szCs w:val="24"/>
        </w:rPr>
        <w:t>Academic flexibility refers to the freedom in the use of the time-frame of the courses, horizontal mobility, inter-disciplinary options and others facilitated by curricular transactions. Supplementary enrichment programmes introduced as an initiative of the college, credit system and choice offered in the curriculum, in terms of programme, curricular transactions and time-frame options are also considered in this key indicator.</w:t>
      </w:r>
    </w:p>
    <w:p w:rsidR="004415E4" w:rsidRPr="009C3C05" w:rsidRDefault="004415E4" w:rsidP="009C3C05">
      <w:pPr>
        <w:sectPr w:rsidR="004415E4" w:rsidRPr="009C3C05">
          <w:pgSz w:w="11900" w:h="16841"/>
          <w:pgMar w:top="1440" w:right="1239" w:bottom="1440" w:left="1240" w:header="0" w:footer="0" w:gutter="0"/>
          <w:cols w:space="720" w:equalWidth="0">
            <w:col w:w="9420"/>
          </w:cols>
        </w:sectPr>
      </w:pPr>
    </w:p>
    <w:p w:rsidR="004415E4" w:rsidRDefault="007F216A">
      <w:pPr>
        <w:rPr>
          <w:sz w:val="20"/>
          <w:szCs w:val="20"/>
        </w:rPr>
      </w:pPr>
      <w:r>
        <w:rPr>
          <w:b/>
          <w:bCs/>
          <w:sz w:val="24"/>
          <w:szCs w:val="24"/>
        </w:rPr>
        <w:lastRenderedPageBreak/>
        <w:t>1.3 Curriculum Enrichment</w:t>
      </w:r>
    </w:p>
    <w:p w:rsidR="004415E4" w:rsidRDefault="004415E4">
      <w:pPr>
        <w:spacing w:line="247" w:lineRule="exact"/>
        <w:rPr>
          <w:sz w:val="20"/>
          <w:szCs w:val="20"/>
        </w:rPr>
      </w:pPr>
    </w:p>
    <w:p w:rsidR="004415E4" w:rsidRDefault="007F216A">
      <w:pPr>
        <w:spacing w:line="274" w:lineRule="auto"/>
        <w:ind w:left="720" w:firstLine="720"/>
        <w:jc w:val="both"/>
        <w:rPr>
          <w:sz w:val="20"/>
          <w:szCs w:val="20"/>
        </w:rPr>
      </w:pPr>
      <w:r>
        <w:rPr>
          <w:sz w:val="24"/>
          <w:szCs w:val="24"/>
        </w:rPr>
        <w:t xml:space="preserve">Holistic development of students is the main purpose of curriculum. While this is attempted through prescribing dynamic and updated curricular inputs, the HEI is expected to have provision for added courses and activities which may </w:t>
      </w:r>
      <w:r w:rsidR="00211BE0">
        <w:rPr>
          <w:sz w:val="24"/>
          <w:szCs w:val="24"/>
        </w:rPr>
        <w:t>not be directly linked with one’</w:t>
      </w:r>
      <w:r>
        <w:rPr>
          <w:sz w:val="24"/>
          <w:szCs w:val="24"/>
        </w:rPr>
        <w:t xml:space="preserve">s discipline of study but contribute to sensitizing </w:t>
      </w:r>
      <w:r w:rsidR="00211BE0">
        <w:rPr>
          <w:sz w:val="24"/>
          <w:szCs w:val="24"/>
        </w:rPr>
        <w:t>students</w:t>
      </w:r>
      <w:r>
        <w:rPr>
          <w:sz w:val="24"/>
          <w:szCs w:val="24"/>
        </w:rPr>
        <w:t xml:space="preserve"> to cross-cutting issues relevant to the current pressing concerns both nationally and internationally such as gender, environment and sustainability, human values and professional ethics, development of creative and divergent competenci</w:t>
      </w:r>
      <w:r w:rsidR="00254F79">
        <w:rPr>
          <w:sz w:val="24"/>
          <w:szCs w:val="24"/>
        </w:rPr>
        <w:t>es. A progressive university would</w:t>
      </w:r>
      <w:r w:rsidR="00211BE0">
        <w:rPr>
          <w:sz w:val="24"/>
          <w:szCs w:val="24"/>
        </w:rPr>
        <w:t xml:space="preserve"> provide a wide range of such “value-added’’</w:t>
      </w:r>
      <w:r>
        <w:rPr>
          <w:sz w:val="24"/>
          <w:szCs w:val="24"/>
        </w:rPr>
        <w:t xml:space="preserve"> courses for students to choose from according to their interests and inclinations.</w:t>
      </w:r>
    </w:p>
    <w:p w:rsidR="004415E4" w:rsidRDefault="004415E4">
      <w:pPr>
        <w:spacing w:line="215" w:lineRule="exact"/>
        <w:rPr>
          <w:sz w:val="20"/>
          <w:szCs w:val="20"/>
        </w:rPr>
      </w:pPr>
    </w:p>
    <w:p w:rsidR="004415E4" w:rsidRDefault="00AF3A0D" w:rsidP="00AF3A0D">
      <w:pPr>
        <w:rPr>
          <w:sz w:val="20"/>
          <w:szCs w:val="20"/>
        </w:rPr>
      </w:pPr>
      <w:r>
        <w:rPr>
          <w:b/>
          <w:bCs/>
          <w:sz w:val="24"/>
          <w:szCs w:val="24"/>
        </w:rPr>
        <w:t xml:space="preserve"> </w:t>
      </w:r>
      <w:r w:rsidR="007F216A">
        <w:rPr>
          <w:b/>
          <w:bCs/>
          <w:sz w:val="24"/>
          <w:szCs w:val="24"/>
        </w:rPr>
        <w:t>1.4 Feedback System</w:t>
      </w:r>
    </w:p>
    <w:p w:rsidR="004415E4" w:rsidRDefault="004415E4">
      <w:pPr>
        <w:spacing w:line="247" w:lineRule="exact"/>
        <w:rPr>
          <w:sz w:val="20"/>
          <w:szCs w:val="20"/>
        </w:rPr>
      </w:pPr>
    </w:p>
    <w:p w:rsidR="004415E4" w:rsidRDefault="007F216A">
      <w:pPr>
        <w:spacing w:line="272" w:lineRule="auto"/>
        <w:ind w:left="720" w:firstLine="720"/>
        <w:jc w:val="both"/>
        <w:rPr>
          <w:sz w:val="20"/>
          <w:szCs w:val="20"/>
        </w:rPr>
      </w:pPr>
      <w:r>
        <w:rPr>
          <w:sz w:val="24"/>
          <w:szCs w:val="24"/>
        </w:rPr>
        <w:t>The process of revision and redesign of curricula is based on recent developments and feedback from the stakeholders. The feedback from all stakeholders in terms of its relevance and appropriateness in cater</w:t>
      </w:r>
      <w:r w:rsidR="00211BE0">
        <w:rPr>
          <w:sz w:val="24"/>
          <w:szCs w:val="24"/>
        </w:rPr>
        <w:t>ing to the needs of the society,</w:t>
      </w:r>
      <w:r>
        <w:rPr>
          <w:sz w:val="24"/>
          <w:szCs w:val="24"/>
        </w:rPr>
        <w:t xml:space="preserve"> economy</w:t>
      </w:r>
      <w:r w:rsidR="00C567EE">
        <w:rPr>
          <w:sz w:val="24"/>
          <w:szCs w:val="24"/>
        </w:rPr>
        <w:t xml:space="preserve"> and </w:t>
      </w:r>
      <w:r w:rsidRPr="000B4A24">
        <w:rPr>
          <w:sz w:val="24"/>
          <w:szCs w:val="24"/>
        </w:rPr>
        <w:t>environment</w:t>
      </w:r>
      <w:r>
        <w:rPr>
          <w:sz w:val="24"/>
          <w:szCs w:val="24"/>
        </w:rPr>
        <w:t xml:space="preserve"> helps in improving the inputs.</w:t>
      </w:r>
    </w:p>
    <w:p w:rsidR="004415E4" w:rsidRDefault="004415E4">
      <w:pPr>
        <w:spacing w:line="218" w:lineRule="exact"/>
        <w:rPr>
          <w:sz w:val="20"/>
          <w:szCs w:val="20"/>
        </w:rPr>
      </w:pPr>
    </w:p>
    <w:p w:rsidR="004415E4" w:rsidRDefault="007F216A">
      <w:pPr>
        <w:spacing w:line="271" w:lineRule="auto"/>
        <w:ind w:left="720" w:firstLine="720"/>
        <w:jc w:val="both"/>
        <w:rPr>
          <w:sz w:val="20"/>
          <w:szCs w:val="20"/>
        </w:rPr>
      </w:pPr>
      <w:r>
        <w:rPr>
          <w:sz w:val="24"/>
          <w:szCs w:val="24"/>
        </w:rPr>
        <w:t>A HEI with the feedback system in place will have an active process of not only collecting feedback from all stakeholders, but also analy</w:t>
      </w:r>
      <w:r w:rsidR="00C567EE">
        <w:rPr>
          <w:sz w:val="24"/>
          <w:szCs w:val="24"/>
        </w:rPr>
        <w:t>s</w:t>
      </w:r>
      <w:r>
        <w:rPr>
          <w:sz w:val="24"/>
          <w:szCs w:val="24"/>
        </w:rPr>
        <w:t>ing it and identifying and drawing pertinent pointers to enhance the learning effectiveness.</w:t>
      </w:r>
    </w:p>
    <w:p w:rsidR="004415E4" w:rsidRDefault="004415E4">
      <w:pPr>
        <w:spacing w:line="210" w:lineRule="exact"/>
        <w:rPr>
          <w:sz w:val="20"/>
          <w:szCs w:val="20"/>
        </w:rPr>
      </w:pPr>
    </w:p>
    <w:p w:rsidR="004415E4" w:rsidRPr="008355C1" w:rsidRDefault="000B4A24">
      <w:pPr>
        <w:rPr>
          <w:rFonts w:ascii="Book Antiqua" w:hAnsi="Book Antiqua"/>
          <w:sz w:val="20"/>
          <w:szCs w:val="20"/>
        </w:rPr>
      </w:pPr>
      <w:r w:rsidRPr="008355C1">
        <w:rPr>
          <w:rFonts w:ascii="Book Antiqua" w:hAnsi="Book Antiqua"/>
          <w:b/>
          <w:bCs/>
          <w:sz w:val="28"/>
          <w:szCs w:val="28"/>
        </w:rPr>
        <w:t>Criterion II</w:t>
      </w:r>
      <w:r w:rsidR="00D40D91" w:rsidRPr="008355C1">
        <w:rPr>
          <w:rFonts w:ascii="Book Antiqua" w:hAnsi="Book Antiqua"/>
          <w:b/>
          <w:bCs/>
          <w:sz w:val="28"/>
          <w:szCs w:val="28"/>
        </w:rPr>
        <w:t xml:space="preserve">: - </w:t>
      </w:r>
      <w:r w:rsidRPr="008355C1">
        <w:rPr>
          <w:rFonts w:ascii="Book Antiqua" w:hAnsi="Book Antiqua"/>
          <w:b/>
          <w:bCs/>
          <w:sz w:val="28"/>
          <w:szCs w:val="28"/>
        </w:rPr>
        <w:t xml:space="preserve">Teaching </w:t>
      </w:r>
      <w:r w:rsidR="007F216A" w:rsidRPr="008355C1">
        <w:rPr>
          <w:rFonts w:ascii="Book Antiqua" w:hAnsi="Book Antiqua"/>
          <w:b/>
          <w:bCs/>
          <w:sz w:val="28"/>
          <w:szCs w:val="28"/>
        </w:rPr>
        <w:t>Learning and Evaluation</w:t>
      </w:r>
    </w:p>
    <w:p w:rsidR="004415E4" w:rsidRDefault="004415E4">
      <w:pPr>
        <w:spacing w:line="257" w:lineRule="exact"/>
        <w:rPr>
          <w:sz w:val="20"/>
          <w:szCs w:val="20"/>
        </w:rPr>
      </w:pPr>
    </w:p>
    <w:p w:rsidR="009C3C05" w:rsidRPr="009C3C05" w:rsidRDefault="00211BE0" w:rsidP="009C3C05">
      <w:pPr>
        <w:spacing w:line="274" w:lineRule="auto"/>
        <w:ind w:left="720" w:firstLine="720"/>
        <w:jc w:val="both"/>
        <w:rPr>
          <w:sz w:val="20"/>
          <w:szCs w:val="20"/>
        </w:rPr>
      </w:pPr>
      <w:r>
        <w:rPr>
          <w:sz w:val="24"/>
          <w:szCs w:val="24"/>
        </w:rPr>
        <w:t>C</w:t>
      </w:r>
      <w:r w:rsidR="007F216A">
        <w:rPr>
          <w:sz w:val="24"/>
          <w:szCs w:val="24"/>
        </w:rPr>
        <w:t>riterion</w:t>
      </w:r>
      <w:r w:rsidR="00254F79">
        <w:rPr>
          <w:sz w:val="24"/>
          <w:szCs w:val="24"/>
        </w:rPr>
        <w:t xml:space="preserve"> II</w:t>
      </w:r>
      <w:r w:rsidR="007F216A">
        <w:rPr>
          <w:sz w:val="24"/>
          <w:szCs w:val="24"/>
        </w:rPr>
        <w:t xml:space="preserve"> pertains to the efforts of an institution to serve students of different backgrounds and abilities, through effective teaching-learning experiences. Interactive instructional techniques that e</w:t>
      </w:r>
      <w:r>
        <w:rPr>
          <w:sz w:val="24"/>
          <w:szCs w:val="24"/>
        </w:rPr>
        <w:t>ngage students in higher order ‘</w:t>
      </w:r>
      <w:r w:rsidRPr="004274CE">
        <w:rPr>
          <w:i/>
          <w:sz w:val="24"/>
          <w:szCs w:val="24"/>
        </w:rPr>
        <w:t>thinking</w:t>
      </w:r>
      <w:r>
        <w:rPr>
          <w:sz w:val="24"/>
          <w:szCs w:val="24"/>
        </w:rPr>
        <w:t>’</w:t>
      </w:r>
      <w:r w:rsidR="007F216A">
        <w:rPr>
          <w:sz w:val="24"/>
          <w:szCs w:val="24"/>
        </w:rPr>
        <w:t xml:space="preserve"> and investigation, through the use of interviews, focused group discussions, debates, projects, presentations, experiments, practicum, internship a</w:t>
      </w:r>
      <w:r w:rsidR="009C3C05">
        <w:rPr>
          <w:sz w:val="24"/>
          <w:szCs w:val="24"/>
        </w:rPr>
        <w:t>nd application of ICT resources</w:t>
      </w:r>
      <w:r w:rsidR="007F216A">
        <w:rPr>
          <w:sz w:val="24"/>
          <w:szCs w:val="24"/>
        </w:rPr>
        <w:t xml:space="preserve"> are important considerations. It also probes into the adequacy, competence as well as the continuous professional development of the faculty who handle the programmes of study. The efficiency of the techniques used to continuously evaluate the performance of teachers and students i</w:t>
      </w:r>
      <w:r>
        <w:rPr>
          <w:sz w:val="24"/>
          <w:szCs w:val="24"/>
        </w:rPr>
        <w:t>s also a major concern of this C</w:t>
      </w:r>
      <w:r w:rsidR="007F216A">
        <w:rPr>
          <w:sz w:val="24"/>
          <w:szCs w:val="24"/>
        </w:rPr>
        <w:t>riterion.</w:t>
      </w:r>
    </w:p>
    <w:p w:rsidR="009C3C05" w:rsidRPr="009C3C05" w:rsidRDefault="009C3C05" w:rsidP="009C3C05"/>
    <w:p w:rsidR="009C3C05" w:rsidRDefault="009C3C05" w:rsidP="009C3C05">
      <w:pPr>
        <w:rPr>
          <w:sz w:val="20"/>
          <w:szCs w:val="20"/>
        </w:rPr>
      </w:pPr>
      <w:r>
        <w:rPr>
          <w:sz w:val="24"/>
          <w:szCs w:val="24"/>
        </w:rPr>
        <w:t>The focus of Criterion II is captured in the following Key Indicators:</w:t>
      </w:r>
    </w:p>
    <w:p w:rsidR="009C3C05" w:rsidRDefault="00E1124E" w:rsidP="009C3C05">
      <w:pPr>
        <w:spacing w:line="200" w:lineRule="exact"/>
        <w:rPr>
          <w:sz w:val="20"/>
          <w:szCs w:val="20"/>
        </w:rPr>
      </w:pPr>
      <w:r w:rsidRPr="00E1124E">
        <w:rPr>
          <w:noProof/>
          <w:sz w:val="20"/>
          <w:szCs w:val="20"/>
        </w:rPr>
        <w:pict>
          <v:shape id="_x0000_s1151" type="#_x0000_t32" style="position:absolute;margin-left:3.1pt;margin-top:5.5pt;width:412.4pt;height:0;z-index:251660288" o:connectortype="straight"/>
        </w:pict>
      </w:r>
    </w:p>
    <w:p w:rsidR="009C3C05" w:rsidRPr="003A748D" w:rsidRDefault="009C3C05" w:rsidP="009C3C05">
      <w:pPr>
        <w:ind w:left="90"/>
        <w:rPr>
          <w:sz w:val="20"/>
          <w:szCs w:val="20"/>
        </w:rPr>
      </w:pPr>
      <w:r w:rsidRPr="003A748D">
        <w:rPr>
          <w:b/>
          <w:bCs/>
          <w:sz w:val="24"/>
          <w:szCs w:val="24"/>
        </w:rPr>
        <w:t>KEY INDICATORS</w:t>
      </w:r>
    </w:p>
    <w:p w:rsidR="009C3C05" w:rsidRDefault="009C3C05" w:rsidP="009C3C05">
      <w:pPr>
        <w:spacing w:line="65" w:lineRule="exact"/>
        <w:rPr>
          <w:sz w:val="20"/>
          <w:szCs w:val="20"/>
        </w:rPr>
      </w:pPr>
    </w:p>
    <w:p w:rsidR="009C3C05" w:rsidRDefault="009C3C05" w:rsidP="009C3C05">
      <w:pPr>
        <w:ind w:left="720"/>
        <w:rPr>
          <w:sz w:val="20"/>
          <w:szCs w:val="20"/>
        </w:rPr>
      </w:pPr>
      <w:r>
        <w:rPr>
          <w:sz w:val="24"/>
          <w:szCs w:val="24"/>
        </w:rPr>
        <w:t>2.1 Student Enrolment and Profile</w:t>
      </w:r>
    </w:p>
    <w:p w:rsidR="009C3C05" w:rsidRDefault="009C3C05" w:rsidP="009C3C05">
      <w:pPr>
        <w:spacing w:line="89" w:lineRule="exact"/>
        <w:rPr>
          <w:sz w:val="20"/>
          <w:szCs w:val="20"/>
        </w:rPr>
      </w:pPr>
    </w:p>
    <w:p w:rsidR="009C3C05" w:rsidRDefault="009C3C05" w:rsidP="009C3C05">
      <w:pPr>
        <w:ind w:left="720"/>
        <w:rPr>
          <w:sz w:val="20"/>
          <w:szCs w:val="20"/>
        </w:rPr>
      </w:pPr>
      <w:r>
        <w:rPr>
          <w:sz w:val="24"/>
          <w:szCs w:val="24"/>
        </w:rPr>
        <w:t>2.2 Catering to Student Diversity</w:t>
      </w:r>
    </w:p>
    <w:p w:rsidR="009C3C05" w:rsidRDefault="009C3C05" w:rsidP="009C3C05">
      <w:pPr>
        <w:spacing w:line="89" w:lineRule="exact"/>
        <w:rPr>
          <w:sz w:val="20"/>
          <w:szCs w:val="20"/>
        </w:rPr>
      </w:pPr>
    </w:p>
    <w:p w:rsidR="009C3C05" w:rsidRDefault="009C3C05" w:rsidP="009C3C05">
      <w:pPr>
        <w:ind w:left="720"/>
        <w:rPr>
          <w:sz w:val="20"/>
          <w:szCs w:val="20"/>
        </w:rPr>
      </w:pPr>
      <w:r>
        <w:rPr>
          <w:sz w:val="24"/>
          <w:szCs w:val="24"/>
        </w:rPr>
        <w:t>2.3 Teaching-Learning Process</w:t>
      </w:r>
    </w:p>
    <w:p w:rsidR="009C3C05" w:rsidRDefault="009C3C05" w:rsidP="009C3C05">
      <w:pPr>
        <w:spacing w:line="91" w:lineRule="exact"/>
        <w:rPr>
          <w:sz w:val="20"/>
          <w:szCs w:val="20"/>
        </w:rPr>
      </w:pPr>
    </w:p>
    <w:p w:rsidR="009C3C05" w:rsidRDefault="009C3C05" w:rsidP="009C3C05">
      <w:pPr>
        <w:ind w:left="720"/>
        <w:rPr>
          <w:sz w:val="20"/>
          <w:szCs w:val="20"/>
        </w:rPr>
      </w:pPr>
      <w:r>
        <w:rPr>
          <w:sz w:val="24"/>
          <w:szCs w:val="24"/>
        </w:rPr>
        <w:t>2.4 Teacher Profile and Quality</w:t>
      </w:r>
    </w:p>
    <w:p w:rsidR="009C3C05" w:rsidRDefault="009C3C05" w:rsidP="009C3C05">
      <w:pPr>
        <w:spacing w:line="89" w:lineRule="exact"/>
        <w:rPr>
          <w:sz w:val="20"/>
          <w:szCs w:val="20"/>
        </w:rPr>
      </w:pPr>
    </w:p>
    <w:p w:rsidR="009C3C05" w:rsidRDefault="009C3C05" w:rsidP="009C3C05">
      <w:pPr>
        <w:ind w:left="720"/>
        <w:rPr>
          <w:sz w:val="20"/>
          <w:szCs w:val="20"/>
        </w:rPr>
      </w:pPr>
      <w:r>
        <w:rPr>
          <w:sz w:val="24"/>
          <w:szCs w:val="24"/>
        </w:rPr>
        <w:t>2.5 Evaluation Process and Reforms</w:t>
      </w:r>
    </w:p>
    <w:p w:rsidR="009C3C05" w:rsidRDefault="009C3C05" w:rsidP="009C3C05">
      <w:pPr>
        <w:spacing w:line="91" w:lineRule="exact"/>
        <w:rPr>
          <w:sz w:val="20"/>
          <w:szCs w:val="20"/>
        </w:rPr>
      </w:pPr>
    </w:p>
    <w:p w:rsidR="009C3C05" w:rsidRDefault="009C3C05" w:rsidP="009C3C05">
      <w:pPr>
        <w:ind w:left="720"/>
        <w:rPr>
          <w:sz w:val="20"/>
          <w:szCs w:val="20"/>
        </w:rPr>
      </w:pPr>
      <w:r>
        <w:rPr>
          <w:sz w:val="24"/>
          <w:szCs w:val="24"/>
        </w:rPr>
        <w:t>2.6 Student Performance and Learning Outcomes</w:t>
      </w:r>
    </w:p>
    <w:p w:rsidR="009C3C05" w:rsidRDefault="009C3C05" w:rsidP="009C3C05">
      <w:pPr>
        <w:spacing w:line="89" w:lineRule="exact"/>
        <w:rPr>
          <w:sz w:val="20"/>
          <w:szCs w:val="20"/>
        </w:rPr>
      </w:pPr>
    </w:p>
    <w:p w:rsidR="004415E4" w:rsidRPr="009C3C05" w:rsidRDefault="00E1124E" w:rsidP="009C3C05">
      <w:pPr>
        <w:ind w:left="720"/>
        <w:rPr>
          <w:sz w:val="20"/>
          <w:szCs w:val="20"/>
        </w:rPr>
        <w:sectPr w:rsidR="004415E4" w:rsidRPr="009C3C05" w:rsidSect="00D6181C">
          <w:footerReference w:type="default" r:id="rId14"/>
          <w:pgSz w:w="11900" w:h="16841"/>
          <w:pgMar w:top="1440" w:right="1239" w:bottom="1440" w:left="1240" w:header="0" w:footer="682" w:gutter="0"/>
          <w:cols w:space="720" w:equalWidth="0">
            <w:col w:w="9420"/>
          </w:cols>
          <w:titlePg/>
          <w:docGrid w:linePitch="299"/>
        </w:sectPr>
      </w:pPr>
      <w:r w:rsidRPr="00E1124E">
        <w:rPr>
          <w:noProof/>
          <w:sz w:val="20"/>
          <w:szCs w:val="20"/>
        </w:rPr>
        <w:pict>
          <v:shape id="_x0000_s1152" type="#_x0000_t32" style="position:absolute;left:0;text-align:left;margin-left:3.1pt;margin-top:22.1pt;width:412.4pt;height:0;z-index:251661312" o:connectortype="straight"/>
        </w:pict>
      </w:r>
      <w:r w:rsidR="009C3C05">
        <w:rPr>
          <w:sz w:val="24"/>
          <w:szCs w:val="24"/>
        </w:rPr>
        <w:t>2.7 Student Satisfaction Survey</w:t>
      </w:r>
    </w:p>
    <w:p w:rsidR="004415E4" w:rsidRDefault="009C3C05" w:rsidP="003A748D">
      <w:pPr>
        <w:rPr>
          <w:sz w:val="20"/>
          <w:szCs w:val="20"/>
        </w:rPr>
      </w:pPr>
      <w:r>
        <w:rPr>
          <w:sz w:val="20"/>
          <w:szCs w:val="20"/>
        </w:rPr>
        <w:lastRenderedPageBreak/>
        <w:t xml:space="preserve">      </w:t>
      </w:r>
      <w:r w:rsidR="007F216A">
        <w:rPr>
          <w:b/>
          <w:bCs/>
          <w:sz w:val="24"/>
          <w:szCs w:val="24"/>
        </w:rPr>
        <w:t>2.1 Student Enrolment and Profile</w:t>
      </w:r>
    </w:p>
    <w:p w:rsidR="004415E4" w:rsidRDefault="004415E4">
      <w:pPr>
        <w:spacing w:line="341" w:lineRule="exact"/>
        <w:rPr>
          <w:sz w:val="20"/>
          <w:szCs w:val="20"/>
        </w:rPr>
      </w:pPr>
    </w:p>
    <w:p w:rsidR="004415E4" w:rsidRDefault="007F216A">
      <w:pPr>
        <w:spacing w:line="287" w:lineRule="auto"/>
        <w:ind w:left="720" w:firstLine="720"/>
        <w:jc w:val="both"/>
        <w:rPr>
          <w:sz w:val="20"/>
          <w:szCs w:val="20"/>
        </w:rPr>
      </w:pPr>
      <w:r>
        <w:rPr>
          <w:sz w:val="24"/>
          <w:szCs w:val="24"/>
        </w:rPr>
        <w:t xml:space="preserve">The process of admitting students to the programmes is </w:t>
      </w:r>
      <w:r w:rsidR="00211BE0">
        <w:rPr>
          <w:sz w:val="24"/>
          <w:szCs w:val="24"/>
        </w:rPr>
        <w:t xml:space="preserve">through </w:t>
      </w:r>
      <w:r>
        <w:rPr>
          <w:sz w:val="24"/>
          <w:szCs w:val="24"/>
        </w:rPr>
        <w:t xml:space="preserve">a transparent, well-administered mechanism, complying with all the norms of the concerned regulatory/governing agencies including state and central governments. Apart from the compliance to the various </w:t>
      </w:r>
      <w:r w:rsidR="00C567EE">
        <w:rPr>
          <w:sz w:val="24"/>
          <w:szCs w:val="24"/>
        </w:rPr>
        <w:t>regulations the institution put</w:t>
      </w:r>
      <w:r>
        <w:rPr>
          <w:sz w:val="24"/>
          <w:szCs w:val="24"/>
        </w:rPr>
        <w:t xml:space="preserve"> forth </w:t>
      </w:r>
      <w:r w:rsidR="00C567EE">
        <w:rPr>
          <w:sz w:val="24"/>
          <w:szCs w:val="24"/>
        </w:rPr>
        <w:t xml:space="preserve">its </w:t>
      </w:r>
      <w:r>
        <w:rPr>
          <w:sz w:val="24"/>
          <w:szCs w:val="24"/>
        </w:rPr>
        <w:t>efforts in ensuring equity and wide access having representation of student community from different geographical areas and socio-economic, cultural and educational backgrounds. These will be reflected in the student profile.</w:t>
      </w:r>
    </w:p>
    <w:p w:rsidR="004415E4" w:rsidRDefault="004415E4">
      <w:pPr>
        <w:spacing w:line="342" w:lineRule="exact"/>
        <w:rPr>
          <w:sz w:val="20"/>
          <w:szCs w:val="20"/>
        </w:rPr>
      </w:pPr>
    </w:p>
    <w:p w:rsidR="004415E4" w:rsidRDefault="007F216A">
      <w:pPr>
        <w:ind w:left="360"/>
        <w:rPr>
          <w:sz w:val="20"/>
          <w:szCs w:val="20"/>
        </w:rPr>
      </w:pPr>
      <w:r>
        <w:rPr>
          <w:b/>
          <w:bCs/>
          <w:sz w:val="24"/>
          <w:szCs w:val="24"/>
        </w:rPr>
        <w:t>2.2 Catering to Student Diversity</w:t>
      </w:r>
    </w:p>
    <w:p w:rsidR="004415E4" w:rsidRDefault="004415E4">
      <w:pPr>
        <w:spacing w:line="250" w:lineRule="exact"/>
        <w:rPr>
          <w:sz w:val="20"/>
          <w:szCs w:val="20"/>
        </w:rPr>
      </w:pPr>
    </w:p>
    <w:p w:rsidR="004415E4" w:rsidRDefault="007F216A">
      <w:pPr>
        <w:spacing w:line="273" w:lineRule="auto"/>
        <w:ind w:left="720" w:right="100" w:firstLine="720"/>
        <w:jc w:val="both"/>
        <w:rPr>
          <w:sz w:val="20"/>
          <w:szCs w:val="20"/>
        </w:rPr>
      </w:pPr>
      <w:r>
        <w:rPr>
          <w:sz w:val="24"/>
          <w:szCs w:val="24"/>
        </w:rPr>
        <w:t>The HEIs are expected to satisfy the needs of the students from diverse backgrounds including backward community as well as from different locales. They would make special efforts to bring in students from special categories, reach out to their special learning needs by initial assessment of their learning levels</w:t>
      </w:r>
      <w:r w:rsidR="00C87D58">
        <w:rPr>
          <w:sz w:val="24"/>
          <w:szCs w:val="24"/>
        </w:rPr>
        <w:t>, in addition to understand</w:t>
      </w:r>
      <w:r>
        <w:rPr>
          <w:sz w:val="24"/>
          <w:szCs w:val="24"/>
        </w:rPr>
        <w:t xml:space="preserve"> possible variations over years and how and what is done to deal with such</w:t>
      </w:r>
      <w:r w:rsidR="00C87D58">
        <w:rPr>
          <w:sz w:val="24"/>
          <w:szCs w:val="24"/>
        </w:rPr>
        <w:t xml:space="preserve"> students. While</w:t>
      </w:r>
      <w:r>
        <w:rPr>
          <w:sz w:val="24"/>
          <w:szCs w:val="24"/>
        </w:rPr>
        <w:t xml:space="preserve"> in uni-gender institutions explicit efforts</w:t>
      </w:r>
      <w:r w:rsidR="00C87D58">
        <w:rPr>
          <w:sz w:val="24"/>
          <w:szCs w:val="24"/>
        </w:rPr>
        <w:t xml:space="preserve"> are to be</w:t>
      </w:r>
      <w:r>
        <w:rPr>
          <w:sz w:val="24"/>
          <w:szCs w:val="24"/>
        </w:rPr>
        <w:t xml:space="preserve"> made to sensitise students about the other gender; and the like.</w:t>
      </w:r>
    </w:p>
    <w:p w:rsidR="004415E4" w:rsidRDefault="004415E4">
      <w:pPr>
        <w:spacing w:line="211" w:lineRule="exact"/>
        <w:rPr>
          <w:sz w:val="20"/>
          <w:szCs w:val="20"/>
        </w:rPr>
      </w:pPr>
    </w:p>
    <w:p w:rsidR="004415E4" w:rsidRDefault="007F216A">
      <w:pPr>
        <w:ind w:left="480"/>
        <w:rPr>
          <w:sz w:val="20"/>
          <w:szCs w:val="20"/>
        </w:rPr>
      </w:pPr>
      <w:r>
        <w:rPr>
          <w:b/>
          <w:bCs/>
          <w:sz w:val="24"/>
          <w:szCs w:val="24"/>
        </w:rPr>
        <w:t>2.3 Teaching-Learning Process</w:t>
      </w:r>
    </w:p>
    <w:p w:rsidR="004415E4" w:rsidRDefault="004415E4">
      <w:pPr>
        <w:spacing w:line="250" w:lineRule="exact"/>
        <w:rPr>
          <w:sz w:val="20"/>
          <w:szCs w:val="20"/>
        </w:rPr>
      </w:pPr>
    </w:p>
    <w:p w:rsidR="004415E4" w:rsidRDefault="009C3C05" w:rsidP="009C3C05">
      <w:pPr>
        <w:spacing w:line="274" w:lineRule="auto"/>
        <w:ind w:left="720" w:right="100" w:firstLine="720"/>
        <w:jc w:val="both"/>
        <w:rPr>
          <w:sz w:val="20"/>
          <w:szCs w:val="20"/>
        </w:rPr>
      </w:pPr>
      <w:r>
        <w:rPr>
          <w:sz w:val="24"/>
          <w:szCs w:val="24"/>
        </w:rPr>
        <w:t>Diversity of l</w:t>
      </w:r>
      <w:r w:rsidR="007F216A">
        <w:rPr>
          <w:sz w:val="24"/>
          <w:szCs w:val="24"/>
        </w:rPr>
        <w:t>earners in respect of their background, abilities and other personal attributes will influence the extent of their learning. The teaching-learning modalities of the institution are rendered to be relevant for the learner group. The learner-centered education through appropriate methodologies such as participative learning, experiential learning and collaborative learning modes, facilitate effective learning. Teachers provide a variety of learning experiences, including individual and collaborative learning. Interactive and participatory approaches, if employed</w:t>
      </w:r>
      <w:r w:rsidR="00211BE0">
        <w:rPr>
          <w:sz w:val="24"/>
          <w:szCs w:val="24"/>
        </w:rPr>
        <w:t>,</w:t>
      </w:r>
      <w:r w:rsidR="007F216A">
        <w:rPr>
          <w:sz w:val="24"/>
          <w:szCs w:val="24"/>
        </w:rPr>
        <w:t xml:space="preserve"> create a feeling of responsibility in</w:t>
      </w:r>
      <w:r>
        <w:rPr>
          <w:sz w:val="20"/>
          <w:szCs w:val="20"/>
        </w:rPr>
        <w:t xml:space="preserve"> </w:t>
      </w:r>
      <w:r w:rsidR="007F216A">
        <w:rPr>
          <w:sz w:val="24"/>
          <w:szCs w:val="24"/>
        </w:rPr>
        <w:t>learners and makes learning a process of construction of knowledge. Of late, digital resources for learning have become available and this makes learning more individ</w:t>
      </w:r>
      <w:r>
        <w:rPr>
          <w:sz w:val="24"/>
          <w:szCs w:val="24"/>
        </w:rPr>
        <w:t>ualis</w:t>
      </w:r>
      <w:r w:rsidR="007F216A">
        <w:rPr>
          <w:sz w:val="24"/>
          <w:szCs w:val="24"/>
        </w:rPr>
        <w:t xml:space="preserve">ed, creative and dynamic. Quality of learning provided in the institution depends largely on teacher readiness to draw upon such recently available technology supports and also the initiative to develop such learning resources to enrich teaching-learning; on </w:t>
      </w:r>
      <w:r w:rsidR="00211BE0">
        <w:rPr>
          <w:sz w:val="24"/>
          <w:szCs w:val="24"/>
        </w:rPr>
        <w:t>teacher’s</w:t>
      </w:r>
      <w:r w:rsidR="007F216A">
        <w:rPr>
          <w:sz w:val="24"/>
          <w:szCs w:val="24"/>
        </w:rPr>
        <w:t xml:space="preserve"> familiarity with </w:t>
      </w:r>
      <w:r>
        <w:rPr>
          <w:sz w:val="24"/>
          <w:szCs w:val="24"/>
        </w:rPr>
        <w:t>Learning Management System</w:t>
      </w:r>
      <w:r w:rsidR="00695938">
        <w:rPr>
          <w:sz w:val="24"/>
          <w:szCs w:val="24"/>
        </w:rPr>
        <w:t>s</w:t>
      </w:r>
      <w:r>
        <w:rPr>
          <w:sz w:val="24"/>
          <w:szCs w:val="24"/>
        </w:rPr>
        <w:t xml:space="preserve"> (</w:t>
      </w:r>
      <w:r w:rsidR="007F216A">
        <w:rPr>
          <w:sz w:val="24"/>
          <w:szCs w:val="24"/>
        </w:rPr>
        <w:t>LMSs</w:t>
      </w:r>
      <w:r>
        <w:rPr>
          <w:sz w:val="24"/>
          <w:szCs w:val="24"/>
        </w:rPr>
        <w:t>), other e-resources available</w:t>
      </w:r>
      <w:r w:rsidR="007F216A">
        <w:rPr>
          <w:sz w:val="24"/>
          <w:szCs w:val="24"/>
        </w:rPr>
        <w:t xml:space="preserve"> and how to meaningfully incorporate them in </w:t>
      </w:r>
      <w:r w:rsidR="00211BE0">
        <w:rPr>
          <w:sz w:val="24"/>
          <w:szCs w:val="24"/>
        </w:rPr>
        <w:t>one’s</w:t>
      </w:r>
      <w:r w:rsidR="007F216A">
        <w:rPr>
          <w:sz w:val="24"/>
          <w:szCs w:val="24"/>
        </w:rPr>
        <w:t xml:space="preserve"> scheme of teaching-learning.</w:t>
      </w:r>
    </w:p>
    <w:p w:rsidR="004415E4" w:rsidRDefault="004415E4">
      <w:pPr>
        <w:spacing w:line="209" w:lineRule="exact"/>
        <w:rPr>
          <w:sz w:val="20"/>
          <w:szCs w:val="20"/>
        </w:rPr>
      </w:pPr>
    </w:p>
    <w:p w:rsidR="004415E4" w:rsidRDefault="007F216A">
      <w:pPr>
        <w:ind w:left="220"/>
        <w:rPr>
          <w:sz w:val="20"/>
          <w:szCs w:val="20"/>
        </w:rPr>
      </w:pPr>
      <w:r>
        <w:rPr>
          <w:b/>
          <w:bCs/>
          <w:sz w:val="24"/>
          <w:szCs w:val="24"/>
        </w:rPr>
        <w:t>2.4 Teacher Profile and Quality</w:t>
      </w:r>
    </w:p>
    <w:p w:rsidR="004415E4" w:rsidRDefault="004415E4">
      <w:pPr>
        <w:spacing w:line="247" w:lineRule="exact"/>
        <w:rPr>
          <w:sz w:val="20"/>
          <w:szCs w:val="20"/>
        </w:rPr>
      </w:pPr>
    </w:p>
    <w:p w:rsidR="004415E4" w:rsidRDefault="000C31A0">
      <w:pPr>
        <w:spacing w:line="295" w:lineRule="auto"/>
        <w:ind w:left="520" w:right="60" w:firstLine="720"/>
        <w:jc w:val="both"/>
        <w:rPr>
          <w:sz w:val="20"/>
          <w:szCs w:val="20"/>
        </w:rPr>
      </w:pPr>
      <w:r>
        <w:rPr>
          <w:sz w:val="24"/>
          <w:szCs w:val="24"/>
        </w:rPr>
        <w:t>“</w:t>
      </w:r>
      <w:r w:rsidR="007F216A">
        <w:rPr>
          <w:sz w:val="24"/>
          <w:szCs w:val="24"/>
        </w:rPr>
        <w:t>Teacher quality</w:t>
      </w:r>
      <w:r>
        <w:rPr>
          <w:sz w:val="24"/>
          <w:szCs w:val="24"/>
        </w:rPr>
        <w:t>”</w:t>
      </w:r>
      <w:r w:rsidR="007F216A">
        <w:rPr>
          <w:sz w:val="24"/>
          <w:szCs w:val="24"/>
        </w:rPr>
        <w:t xml:space="preserve"> is a composite term to indicate the quality of teachers </w:t>
      </w:r>
      <w:r w:rsidR="00425B99">
        <w:rPr>
          <w:sz w:val="24"/>
          <w:szCs w:val="24"/>
        </w:rPr>
        <w:t xml:space="preserve">in terms of </w:t>
      </w:r>
      <w:r w:rsidR="00513496">
        <w:rPr>
          <w:sz w:val="24"/>
          <w:szCs w:val="24"/>
        </w:rPr>
        <w:t xml:space="preserve">their </w:t>
      </w:r>
      <w:r w:rsidR="00425B99">
        <w:rPr>
          <w:sz w:val="24"/>
          <w:szCs w:val="24"/>
        </w:rPr>
        <w:t>qualification</w:t>
      </w:r>
      <w:r w:rsidR="007F216A">
        <w:rPr>
          <w:sz w:val="24"/>
          <w:szCs w:val="24"/>
        </w:rPr>
        <w:t>, teacher characteristics, adequacy of recruitment procedures, faculty availability, professional development and recognition of teaching abilities. Teachers take initiative to learn and keep abreast with the latest developments, to innovate, continuously seek improvement in their work and strive for individual and institutional excellence.</w:t>
      </w:r>
    </w:p>
    <w:p w:rsidR="004415E4" w:rsidRDefault="004415E4">
      <w:pPr>
        <w:spacing w:line="307" w:lineRule="exact"/>
        <w:rPr>
          <w:sz w:val="20"/>
          <w:szCs w:val="20"/>
        </w:rPr>
      </w:pPr>
    </w:p>
    <w:p w:rsidR="004415E4" w:rsidRDefault="007F216A">
      <w:pPr>
        <w:ind w:left="160"/>
        <w:rPr>
          <w:sz w:val="20"/>
          <w:szCs w:val="20"/>
        </w:rPr>
      </w:pPr>
      <w:r>
        <w:rPr>
          <w:b/>
          <w:bCs/>
          <w:sz w:val="24"/>
          <w:szCs w:val="24"/>
        </w:rPr>
        <w:t>2.5 Evaluation Process and Reforms</w:t>
      </w:r>
    </w:p>
    <w:p w:rsidR="004415E4" w:rsidRDefault="004415E4">
      <w:pPr>
        <w:spacing w:line="245" w:lineRule="exact"/>
        <w:rPr>
          <w:sz w:val="20"/>
          <w:szCs w:val="20"/>
        </w:rPr>
      </w:pPr>
    </w:p>
    <w:p w:rsidR="004415E4" w:rsidRDefault="00EB04C1">
      <w:pPr>
        <w:spacing w:line="273" w:lineRule="auto"/>
        <w:ind w:left="520" w:firstLine="720"/>
        <w:jc w:val="both"/>
        <w:rPr>
          <w:sz w:val="20"/>
          <w:szCs w:val="20"/>
        </w:rPr>
      </w:pPr>
      <w:r>
        <w:rPr>
          <w:sz w:val="24"/>
          <w:szCs w:val="24"/>
        </w:rPr>
        <w:t>This Key I</w:t>
      </w:r>
      <w:r w:rsidR="009C3C05">
        <w:rPr>
          <w:sz w:val="24"/>
          <w:szCs w:val="24"/>
        </w:rPr>
        <w:t>ndicator</w:t>
      </w:r>
      <w:r w:rsidR="007F216A">
        <w:rPr>
          <w:sz w:val="24"/>
          <w:szCs w:val="24"/>
        </w:rPr>
        <w:t xml:space="preserve"> looks at issues related to assessment of teaching, learning and evaluative processes and reforms, to increase the efficiency and effectiveness of the system. One of the purposes of evaluation is to provide development-inducing feedback. The qualitative dimension of evaluation is in its use for enhancing the competence of students. Innovative evaluation process is to gauge the knowledge and skills acquired at various levels of the programmes.</w:t>
      </w:r>
    </w:p>
    <w:p w:rsidR="004415E4" w:rsidRDefault="004415E4">
      <w:pPr>
        <w:spacing w:line="222" w:lineRule="exact"/>
        <w:rPr>
          <w:sz w:val="20"/>
          <w:szCs w:val="20"/>
        </w:rPr>
      </w:pPr>
    </w:p>
    <w:p w:rsidR="004415E4" w:rsidRDefault="007F216A">
      <w:pPr>
        <w:spacing w:line="273" w:lineRule="auto"/>
        <w:ind w:left="520" w:firstLine="720"/>
        <w:jc w:val="both"/>
        <w:rPr>
          <w:sz w:val="20"/>
          <w:szCs w:val="20"/>
        </w:rPr>
      </w:pPr>
      <w:r>
        <w:rPr>
          <w:sz w:val="24"/>
          <w:szCs w:val="24"/>
        </w:rPr>
        <w:t>These specifications are stated as PSOs and COs. The quality of assessment process in a HEI depends on how well the examination system actually tests the PSOs and COs, quality of questions, extent of transparency in the system, extent of devel</w:t>
      </w:r>
      <w:r w:rsidR="0059773E">
        <w:rPr>
          <w:sz w:val="24"/>
          <w:szCs w:val="24"/>
        </w:rPr>
        <w:t xml:space="preserve">opment inducing feedback system, </w:t>
      </w:r>
      <w:r>
        <w:rPr>
          <w:sz w:val="24"/>
          <w:szCs w:val="24"/>
        </w:rPr>
        <w:t>regularity in the conduct of examinations and declaration of results as well as the regulatory mechanisms for prompt action on possible errors.</w:t>
      </w:r>
    </w:p>
    <w:p w:rsidR="004415E4" w:rsidRDefault="004415E4">
      <w:pPr>
        <w:spacing w:line="216" w:lineRule="exact"/>
        <w:rPr>
          <w:sz w:val="20"/>
          <w:szCs w:val="20"/>
        </w:rPr>
      </w:pPr>
    </w:p>
    <w:p w:rsidR="004415E4" w:rsidRDefault="007F216A">
      <w:pPr>
        <w:ind w:left="220"/>
        <w:rPr>
          <w:sz w:val="20"/>
          <w:szCs w:val="20"/>
        </w:rPr>
      </w:pPr>
      <w:r>
        <w:rPr>
          <w:b/>
          <w:bCs/>
          <w:sz w:val="24"/>
          <w:szCs w:val="24"/>
        </w:rPr>
        <w:t>2.6 Student Performance and Learning Outcomes</w:t>
      </w:r>
    </w:p>
    <w:p w:rsidR="004415E4" w:rsidRDefault="004415E4">
      <w:pPr>
        <w:spacing w:line="247" w:lineRule="exact"/>
        <w:rPr>
          <w:sz w:val="20"/>
          <w:szCs w:val="20"/>
        </w:rPr>
      </w:pPr>
    </w:p>
    <w:p w:rsidR="004415E4" w:rsidRDefault="007F216A" w:rsidP="00425B99">
      <w:pPr>
        <w:spacing w:line="264" w:lineRule="auto"/>
        <w:ind w:left="520" w:firstLine="720"/>
        <w:jc w:val="both"/>
        <w:rPr>
          <w:sz w:val="20"/>
          <w:szCs w:val="20"/>
        </w:rPr>
      </w:pPr>
      <w:r>
        <w:rPr>
          <w:sz w:val="24"/>
          <w:szCs w:val="24"/>
        </w:rPr>
        <w:t>The real test of the extent to which teaching learning has been effective in a HEI is reflected in the student performance in the examinations</w:t>
      </w:r>
      <w:r w:rsidR="00425B99">
        <w:rPr>
          <w:sz w:val="24"/>
          <w:szCs w:val="24"/>
        </w:rPr>
        <w:t xml:space="preserve">. Student performance is seen as </w:t>
      </w:r>
      <w:r>
        <w:rPr>
          <w:sz w:val="24"/>
          <w:szCs w:val="24"/>
        </w:rPr>
        <w:t>the realization of learning outcomes which are specifications of what a student should be capable of doing on successful completion of a course and/or a programme.</w:t>
      </w:r>
    </w:p>
    <w:p w:rsidR="004415E4" w:rsidRDefault="004415E4">
      <w:pPr>
        <w:spacing w:line="218" w:lineRule="exact"/>
        <w:rPr>
          <w:sz w:val="20"/>
          <w:szCs w:val="20"/>
        </w:rPr>
      </w:pPr>
    </w:p>
    <w:p w:rsidR="004415E4" w:rsidRDefault="003A748D" w:rsidP="00425B99">
      <w:pPr>
        <w:rPr>
          <w:sz w:val="20"/>
          <w:szCs w:val="20"/>
        </w:rPr>
      </w:pPr>
      <w:r>
        <w:rPr>
          <w:b/>
          <w:bCs/>
          <w:sz w:val="24"/>
          <w:szCs w:val="24"/>
        </w:rPr>
        <w:t xml:space="preserve">    </w:t>
      </w:r>
      <w:r w:rsidR="007F216A">
        <w:rPr>
          <w:b/>
          <w:bCs/>
          <w:sz w:val="24"/>
          <w:szCs w:val="24"/>
        </w:rPr>
        <w:t>2.7 Student Satisfaction</w:t>
      </w:r>
      <w:r w:rsidR="00F7396F">
        <w:rPr>
          <w:b/>
          <w:bCs/>
          <w:sz w:val="24"/>
          <w:szCs w:val="24"/>
        </w:rPr>
        <w:t xml:space="preserve"> Survey </w:t>
      </w:r>
    </w:p>
    <w:p w:rsidR="004415E4" w:rsidRDefault="004415E4">
      <w:pPr>
        <w:spacing w:line="250" w:lineRule="exact"/>
        <w:rPr>
          <w:sz w:val="20"/>
          <w:szCs w:val="20"/>
        </w:rPr>
      </w:pPr>
    </w:p>
    <w:p w:rsidR="004415E4" w:rsidRDefault="007F216A">
      <w:pPr>
        <w:spacing w:line="274" w:lineRule="auto"/>
        <w:ind w:left="720" w:firstLine="720"/>
        <w:jc w:val="both"/>
        <w:rPr>
          <w:sz w:val="20"/>
          <w:szCs w:val="20"/>
        </w:rPr>
      </w:pPr>
      <w:r>
        <w:rPr>
          <w:sz w:val="24"/>
          <w:szCs w:val="24"/>
        </w:rPr>
        <w:t>All the efforts of teachers and the institution to make learning a meaningful process can be considered impactful only to the extent students perceive it to be meaningful. Their satisfaction level is decided by the kinds of experiences t</w:t>
      </w:r>
      <w:r w:rsidR="000C31A0">
        <w:rPr>
          <w:sz w:val="24"/>
          <w:szCs w:val="24"/>
        </w:rPr>
        <w:t>hey undergo, the extent of the “comfort”</w:t>
      </w:r>
      <w:r>
        <w:rPr>
          <w:sz w:val="24"/>
          <w:szCs w:val="24"/>
        </w:rPr>
        <w:t xml:space="preserve"> feeling as well as intellectual stimulation the learning situations provide. Their feedback significantly showcases the actual quality of teaching learning process enabling identification of the strengths of teaching as well as the possible improvements. Student satisfaction, thus, is a direct indicator of the effectiveness of teaching learning in the institution. It may be impractical to capture this aspect from every student; however, every HEI can resort to a sample survey on a formalized basis to capture this significant feature. This is the reason the revised assessment framework of NAAC adopts survey of student satisfaction.</w:t>
      </w:r>
    </w:p>
    <w:p w:rsidR="004415E4" w:rsidRDefault="004415E4">
      <w:pPr>
        <w:spacing w:line="219" w:lineRule="exact"/>
        <w:rPr>
          <w:sz w:val="20"/>
          <w:szCs w:val="20"/>
        </w:rPr>
      </w:pPr>
    </w:p>
    <w:p w:rsidR="004415E4" w:rsidRPr="008355C1" w:rsidRDefault="007F216A">
      <w:pPr>
        <w:rPr>
          <w:rFonts w:ascii="Book Antiqua" w:hAnsi="Book Antiqua"/>
          <w:sz w:val="20"/>
          <w:szCs w:val="20"/>
        </w:rPr>
      </w:pPr>
      <w:r w:rsidRPr="008355C1">
        <w:rPr>
          <w:rFonts w:ascii="Book Antiqua" w:hAnsi="Book Antiqua"/>
          <w:b/>
          <w:bCs/>
          <w:sz w:val="28"/>
          <w:szCs w:val="28"/>
        </w:rPr>
        <w:t>Criterion III</w:t>
      </w:r>
      <w:r w:rsidR="00D40D91" w:rsidRPr="008355C1">
        <w:rPr>
          <w:rFonts w:ascii="Book Antiqua" w:hAnsi="Book Antiqua"/>
          <w:b/>
          <w:bCs/>
          <w:sz w:val="28"/>
          <w:szCs w:val="28"/>
        </w:rPr>
        <w:t xml:space="preserve">: - </w:t>
      </w:r>
      <w:r w:rsidRPr="008355C1">
        <w:rPr>
          <w:rFonts w:ascii="Book Antiqua" w:hAnsi="Book Antiqua"/>
          <w:b/>
          <w:bCs/>
          <w:sz w:val="28"/>
          <w:szCs w:val="28"/>
        </w:rPr>
        <w:t>Research, Innovations and Extension</w:t>
      </w:r>
    </w:p>
    <w:p w:rsidR="004415E4" w:rsidRDefault="004415E4">
      <w:pPr>
        <w:spacing w:line="254" w:lineRule="exact"/>
        <w:rPr>
          <w:sz w:val="20"/>
          <w:szCs w:val="20"/>
        </w:rPr>
      </w:pPr>
    </w:p>
    <w:p w:rsidR="004415E4" w:rsidRDefault="00425B99">
      <w:pPr>
        <w:spacing w:line="292" w:lineRule="auto"/>
        <w:ind w:left="720" w:right="40" w:firstLine="720"/>
        <w:jc w:val="both"/>
        <w:rPr>
          <w:sz w:val="20"/>
          <w:szCs w:val="20"/>
        </w:rPr>
      </w:pPr>
      <w:r>
        <w:rPr>
          <w:sz w:val="24"/>
          <w:szCs w:val="24"/>
        </w:rPr>
        <w:t>This C</w:t>
      </w:r>
      <w:r w:rsidR="007F216A">
        <w:rPr>
          <w:sz w:val="24"/>
          <w:szCs w:val="24"/>
        </w:rPr>
        <w:t xml:space="preserve">riterion seeks information on the policies, practices and outcomes of the institution, with reference to research, </w:t>
      </w:r>
      <w:r w:rsidR="00DC47A0">
        <w:rPr>
          <w:sz w:val="24"/>
          <w:szCs w:val="24"/>
        </w:rPr>
        <w:t>innovations</w:t>
      </w:r>
      <w:r w:rsidR="007F216A">
        <w:rPr>
          <w:sz w:val="24"/>
          <w:szCs w:val="24"/>
        </w:rPr>
        <w:t xml:space="preserve"> and extension. It deals with the facilities provided and efforts made by the </w:t>
      </w:r>
      <w:r>
        <w:rPr>
          <w:sz w:val="24"/>
          <w:szCs w:val="24"/>
        </w:rPr>
        <w:t>institution to promote a ‘research culture’</w:t>
      </w:r>
      <w:r w:rsidR="007F216A">
        <w:rPr>
          <w:sz w:val="24"/>
          <w:szCs w:val="24"/>
        </w:rPr>
        <w:t xml:space="preserve">. The institution has the responsibility to enable faculty to undertake research projects useful to the society. Serving the community through extension, which is a social responsibility and a core value to be demonstrated by institutions, </w:t>
      </w:r>
      <w:r>
        <w:rPr>
          <w:sz w:val="24"/>
          <w:szCs w:val="24"/>
        </w:rPr>
        <w:t>is also a major aspect of this C</w:t>
      </w:r>
      <w:r w:rsidR="007F216A">
        <w:rPr>
          <w:sz w:val="24"/>
          <w:szCs w:val="24"/>
        </w:rPr>
        <w:t>riterion.</w:t>
      </w:r>
    </w:p>
    <w:p w:rsidR="004415E4" w:rsidRDefault="009C3C05" w:rsidP="009C3C05">
      <w:pPr>
        <w:rPr>
          <w:sz w:val="20"/>
          <w:szCs w:val="20"/>
        </w:rPr>
      </w:pPr>
      <w:r>
        <w:rPr>
          <w:sz w:val="24"/>
          <w:szCs w:val="24"/>
        </w:rPr>
        <w:lastRenderedPageBreak/>
        <w:t xml:space="preserve">     </w:t>
      </w:r>
      <w:r w:rsidR="000C31A0">
        <w:rPr>
          <w:sz w:val="24"/>
          <w:szCs w:val="24"/>
        </w:rPr>
        <w:t>The focus of C</w:t>
      </w:r>
      <w:r w:rsidR="007F216A">
        <w:rPr>
          <w:sz w:val="24"/>
          <w:szCs w:val="24"/>
        </w:rPr>
        <w:t xml:space="preserve">riterion </w:t>
      </w:r>
      <w:r w:rsidR="00E868B6">
        <w:rPr>
          <w:sz w:val="24"/>
          <w:szCs w:val="24"/>
        </w:rPr>
        <w:t xml:space="preserve">III </w:t>
      </w:r>
      <w:r w:rsidR="007F216A">
        <w:rPr>
          <w:sz w:val="24"/>
          <w:szCs w:val="24"/>
        </w:rPr>
        <w:t>is captured in the following Key Indicators:</w:t>
      </w:r>
    </w:p>
    <w:p w:rsidR="004415E4" w:rsidRDefault="004415E4">
      <w:pPr>
        <w:spacing w:line="20" w:lineRule="exact"/>
        <w:rPr>
          <w:sz w:val="20"/>
          <w:szCs w:val="20"/>
        </w:rPr>
      </w:pPr>
    </w:p>
    <w:p w:rsidR="004415E4" w:rsidRDefault="00E1124E" w:rsidP="00E868B6">
      <w:pPr>
        <w:spacing w:line="200" w:lineRule="exact"/>
        <w:rPr>
          <w:sz w:val="20"/>
          <w:szCs w:val="20"/>
        </w:rPr>
      </w:pPr>
      <w:r w:rsidRPr="00E1124E">
        <w:rPr>
          <w:noProof/>
          <w:sz w:val="20"/>
          <w:szCs w:val="20"/>
        </w:rPr>
        <w:pict>
          <v:shape id="_x0000_s1153" type="#_x0000_t32" style="position:absolute;margin-left:10.55pt;margin-top:8.8pt;width:412.4pt;height:0;z-index:251662336" o:connectortype="straight"/>
        </w:pict>
      </w:r>
    </w:p>
    <w:p w:rsidR="00E868B6" w:rsidRDefault="00E868B6" w:rsidP="00E868B6">
      <w:pPr>
        <w:spacing w:line="200" w:lineRule="exact"/>
        <w:rPr>
          <w:sz w:val="20"/>
          <w:szCs w:val="20"/>
        </w:rPr>
      </w:pPr>
    </w:p>
    <w:p w:rsidR="004415E4" w:rsidRDefault="007F216A" w:rsidP="003A748D">
      <w:pPr>
        <w:ind w:left="360"/>
        <w:rPr>
          <w:sz w:val="20"/>
          <w:szCs w:val="20"/>
        </w:rPr>
      </w:pPr>
      <w:r>
        <w:rPr>
          <w:b/>
          <w:bCs/>
          <w:sz w:val="24"/>
          <w:szCs w:val="24"/>
        </w:rPr>
        <w:t>KEY INDICATORS</w:t>
      </w:r>
    </w:p>
    <w:p w:rsidR="004415E4" w:rsidRDefault="004415E4">
      <w:pPr>
        <w:spacing w:line="163" w:lineRule="exact"/>
        <w:rPr>
          <w:sz w:val="20"/>
          <w:szCs w:val="20"/>
        </w:rPr>
      </w:pPr>
    </w:p>
    <w:p w:rsidR="004415E4" w:rsidRDefault="007F216A">
      <w:pPr>
        <w:ind w:left="1440"/>
        <w:rPr>
          <w:sz w:val="20"/>
          <w:szCs w:val="20"/>
        </w:rPr>
      </w:pPr>
      <w:r>
        <w:rPr>
          <w:sz w:val="24"/>
          <w:szCs w:val="24"/>
        </w:rPr>
        <w:t>3.1 *Promotion of Research and Facilities</w:t>
      </w:r>
    </w:p>
    <w:p w:rsidR="004415E4" w:rsidRDefault="004415E4">
      <w:pPr>
        <w:spacing w:line="113" w:lineRule="exact"/>
        <w:rPr>
          <w:sz w:val="20"/>
          <w:szCs w:val="20"/>
        </w:rPr>
      </w:pPr>
    </w:p>
    <w:p w:rsidR="004415E4" w:rsidRDefault="007F216A">
      <w:pPr>
        <w:ind w:left="1440"/>
        <w:rPr>
          <w:sz w:val="20"/>
          <w:szCs w:val="20"/>
        </w:rPr>
      </w:pPr>
      <w:r>
        <w:rPr>
          <w:sz w:val="24"/>
          <w:szCs w:val="24"/>
        </w:rPr>
        <w:t>3.2 Resource Mobilization for Research</w:t>
      </w:r>
    </w:p>
    <w:p w:rsidR="004415E4" w:rsidRDefault="004415E4">
      <w:pPr>
        <w:spacing w:line="120" w:lineRule="exact"/>
        <w:rPr>
          <w:sz w:val="20"/>
          <w:szCs w:val="20"/>
        </w:rPr>
      </w:pPr>
    </w:p>
    <w:p w:rsidR="004415E4" w:rsidRDefault="007F216A">
      <w:pPr>
        <w:ind w:left="1440"/>
        <w:rPr>
          <w:sz w:val="20"/>
          <w:szCs w:val="20"/>
        </w:rPr>
      </w:pPr>
      <w:r>
        <w:rPr>
          <w:sz w:val="24"/>
          <w:szCs w:val="24"/>
        </w:rPr>
        <w:t>3.3 Innovation Ecosystem</w:t>
      </w:r>
    </w:p>
    <w:p w:rsidR="004415E4" w:rsidRDefault="004415E4">
      <w:pPr>
        <w:spacing w:line="118" w:lineRule="exact"/>
        <w:rPr>
          <w:sz w:val="20"/>
          <w:szCs w:val="20"/>
        </w:rPr>
      </w:pPr>
    </w:p>
    <w:p w:rsidR="004415E4" w:rsidRDefault="007F216A">
      <w:pPr>
        <w:ind w:left="1440"/>
        <w:rPr>
          <w:sz w:val="20"/>
          <w:szCs w:val="20"/>
        </w:rPr>
      </w:pPr>
      <w:r>
        <w:rPr>
          <w:sz w:val="24"/>
          <w:szCs w:val="24"/>
        </w:rPr>
        <w:t>3.4 Research Publications and Awards</w:t>
      </w:r>
    </w:p>
    <w:p w:rsidR="004415E4" w:rsidRDefault="004415E4">
      <w:pPr>
        <w:spacing w:line="116" w:lineRule="exact"/>
        <w:rPr>
          <w:sz w:val="20"/>
          <w:szCs w:val="20"/>
        </w:rPr>
      </w:pPr>
    </w:p>
    <w:p w:rsidR="004415E4" w:rsidRDefault="007F216A">
      <w:pPr>
        <w:ind w:left="1440"/>
        <w:rPr>
          <w:sz w:val="20"/>
          <w:szCs w:val="20"/>
        </w:rPr>
      </w:pPr>
      <w:r>
        <w:rPr>
          <w:sz w:val="24"/>
          <w:szCs w:val="24"/>
        </w:rPr>
        <w:t>3.5 *Consultancy</w:t>
      </w:r>
    </w:p>
    <w:p w:rsidR="004415E4" w:rsidRDefault="004415E4">
      <w:pPr>
        <w:spacing w:line="120" w:lineRule="exact"/>
        <w:rPr>
          <w:sz w:val="20"/>
          <w:szCs w:val="20"/>
        </w:rPr>
      </w:pPr>
    </w:p>
    <w:p w:rsidR="004415E4" w:rsidRDefault="007F216A">
      <w:pPr>
        <w:ind w:left="1440"/>
        <w:rPr>
          <w:sz w:val="20"/>
          <w:szCs w:val="20"/>
        </w:rPr>
      </w:pPr>
      <w:r>
        <w:rPr>
          <w:sz w:val="24"/>
          <w:szCs w:val="24"/>
        </w:rPr>
        <w:t>3.6 Extension Activities</w:t>
      </w:r>
    </w:p>
    <w:p w:rsidR="004415E4" w:rsidRDefault="004415E4">
      <w:pPr>
        <w:spacing w:line="65" w:lineRule="exact"/>
        <w:rPr>
          <w:sz w:val="20"/>
          <w:szCs w:val="20"/>
        </w:rPr>
      </w:pPr>
    </w:p>
    <w:p w:rsidR="004415E4" w:rsidRDefault="007F216A">
      <w:pPr>
        <w:ind w:left="1440"/>
        <w:rPr>
          <w:sz w:val="20"/>
          <w:szCs w:val="20"/>
        </w:rPr>
      </w:pPr>
      <w:r>
        <w:rPr>
          <w:sz w:val="24"/>
          <w:szCs w:val="24"/>
        </w:rPr>
        <w:t>3.7 Collaboration</w:t>
      </w:r>
    </w:p>
    <w:p w:rsidR="004415E4" w:rsidRDefault="004415E4">
      <w:pPr>
        <w:spacing w:line="20" w:lineRule="exact"/>
        <w:rPr>
          <w:sz w:val="20"/>
          <w:szCs w:val="20"/>
        </w:rPr>
      </w:pPr>
    </w:p>
    <w:p w:rsidR="004415E4" w:rsidRDefault="00E1124E" w:rsidP="00E868B6">
      <w:pPr>
        <w:spacing w:line="200" w:lineRule="exact"/>
        <w:rPr>
          <w:sz w:val="20"/>
          <w:szCs w:val="20"/>
        </w:rPr>
      </w:pPr>
      <w:r w:rsidRPr="00E1124E">
        <w:rPr>
          <w:noProof/>
        </w:rPr>
        <w:pict>
          <v:shape id="_x0000_s1154" type="#_x0000_t32" style="position:absolute;margin-left:10.55pt;margin-top:4.95pt;width:412.4pt;height:.05pt;z-index:251663360" o:connectortype="straight"/>
        </w:pict>
      </w:r>
    </w:p>
    <w:p w:rsidR="00F90CBE" w:rsidRPr="00E868B6" w:rsidRDefault="007F216A" w:rsidP="00E868B6">
      <w:pPr>
        <w:ind w:left="1440"/>
        <w:rPr>
          <w:sz w:val="20"/>
          <w:szCs w:val="20"/>
        </w:rPr>
      </w:pPr>
      <w:r>
        <w:rPr>
          <w:b/>
          <w:bCs/>
          <w:sz w:val="24"/>
          <w:szCs w:val="24"/>
        </w:rPr>
        <w:t>*</w:t>
      </w:r>
      <w:r>
        <w:rPr>
          <w:sz w:val="18"/>
          <w:szCs w:val="18"/>
        </w:rPr>
        <w:t>Not Applicable to Affiliated Colleges</w:t>
      </w:r>
    </w:p>
    <w:p w:rsidR="00F90CBE" w:rsidRPr="00F90CBE" w:rsidRDefault="00F90CBE" w:rsidP="00F90CBE"/>
    <w:p w:rsidR="004415E4" w:rsidRDefault="007F216A">
      <w:pPr>
        <w:rPr>
          <w:sz w:val="20"/>
          <w:szCs w:val="20"/>
        </w:rPr>
      </w:pPr>
      <w:r>
        <w:rPr>
          <w:b/>
          <w:bCs/>
          <w:sz w:val="24"/>
          <w:szCs w:val="24"/>
        </w:rPr>
        <w:t>3.1 Promotion of Research and Facilities</w:t>
      </w:r>
    </w:p>
    <w:p w:rsidR="004415E4" w:rsidRDefault="004415E4">
      <w:pPr>
        <w:spacing w:line="247" w:lineRule="exact"/>
        <w:rPr>
          <w:sz w:val="20"/>
          <w:szCs w:val="20"/>
        </w:rPr>
      </w:pPr>
    </w:p>
    <w:p w:rsidR="004415E4" w:rsidRDefault="007F216A">
      <w:pPr>
        <w:spacing w:line="274" w:lineRule="auto"/>
        <w:ind w:firstLine="720"/>
        <w:jc w:val="both"/>
        <w:rPr>
          <w:sz w:val="20"/>
          <w:szCs w:val="20"/>
        </w:rPr>
      </w:pPr>
      <w:r>
        <w:rPr>
          <w:sz w:val="24"/>
          <w:szCs w:val="24"/>
        </w:rPr>
        <w:t xml:space="preserve">The promotion of research is a significant responsibility of the </w:t>
      </w:r>
      <w:r w:rsidR="00425B99">
        <w:rPr>
          <w:sz w:val="24"/>
          <w:szCs w:val="24"/>
        </w:rPr>
        <w:t>HEIs</w:t>
      </w:r>
      <w:r>
        <w:rPr>
          <w:sz w:val="24"/>
          <w:szCs w:val="24"/>
        </w:rPr>
        <w:t xml:space="preserve"> </w:t>
      </w:r>
      <w:r w:rsidR="00D0319B">
        <w:rPr>
          <w:sz w:val="24"/>
          <w:szCs w:val="24"/>
        </w:rPr>
        <w:t>particularly for U</w:t>
      </w:r>
      <w:r w:rsidR="00425B99">
        <w:rPr>
          <w:sz w:val="24"/>
          <w:szCs w:val="24"/>
        </w:rPr>
        <w:t xml:space="preserve">niversities </w:t>
      </w:r>
      <w:r>
        <w:rPr>
          <w:sz w:val="24"/>
          <w:szCs w:val="24"/>
        </w:rPr>
        <w:t>wi</w:t>
      </w:r>
      <w:r w:rsidR="00425B99">
        <w:rPr>
          <w:sz w:val="24"/>
          <w:szCs w:val="24"/>
        </w:rPr>
        <w:t>thout which a ‘research culture’</w:t>
      </w:r>
      <w:r>
        <w:rPr>
          <w:sz w:val="24"/>
          <w:szCs w:val="24"/>
        </w:rPr>
        <w:t xml:space="preserve"> on campus cannot be realised. The </w:t>
      </w:r>
      <w:r w:rsidR="00425B99">
        <w:rPr>
          <w:sz w:val="24"/>
          <w:szCs w:val="24"/>
        </w:rPr>
        <w:t>HEIs have</w:t>
      </w:r>
      <w:r>
        <w:rPr>
          <w:sz w:val="24"/>
          <w:szCs w:val="24"/>
        </w:rPr>
        <w:t xml:space="preserve"> to be actively engaged in this through evolving appropriate policies and practices, making adequate resources available, encouraging active research involvement of teachers and scholars in research as well as recognizing any achievement of teachers through research. It also includes responsiveness and administrative supportiveness (procedural flexibility) in the institution in utilizing the supports and resources available at the Government agencies and/or other agencies. Required infrastructure in terms of space and equipment and support facilities are </w:t>
      </w:r>
      <w:r w:rsidR="00425B99">
        <w:rPr>
          <w:sz w:val="24"/>
          <w:szCs w:val="24"/>
        </w:rPr>
        <w:t xml:space="preserve">made </w:t>
      </w:r>
      <w:r>
        <w:rPr>
          <w:sz w:val="24"/>
          <w:szCs w:val="24"/>
        </w:rPr>
        <w:t>available on the campus for undertaking research. The institution collaborates with other agencie</w:t>
      </w:r>
      <w:r w:rsidR="00425B99">
        <w:rPr>
          <w:sz w:val="24"/>
          <w:szCs w:val="24"/>
        </w:rPr>
        <w:t xml:space="preserve">s, institutions, </w:t>
      </w:r>
      <w:r>
        <w:rPr>
          <w:sz w:val="24"/>
          <w:szCs w:val="24"/>
        </w:rPr>
        <w:t>research bodies for sharing research facilities and undertaking collaborative research.</w:t>
      </w:r>
    </w:p>
    <w:p w:rsidR="003A748D" w:rsidRDefault="003A748D">
      <w:pPr>
        <w:ind w:left="60"/>
        <w:rPr>
          <w:b/>
          <w:bCs/>
          <w:sz w:val="24"/>
          <w:szCs w:val="24"/>
        </w:rPr>
      </w:pPr>
    </w:p>
    <w:p w:rsidR="004415E4" w:rsidRDefault="007F216A">
      <w:pPr>
        <w:ind w:left="60"/>
        <w:rPr>
          <w:sz w:val="20"/>
          <w:szCs w:val="20"/>
        </w:rPr>
      </w:pPr>
      <w:r>
        <w:rPr>
          <w:b/>
          <w:bCs/>
          <w:sz w:val="24"/>
          <w:szCs w:val="24"/>
        </w:rPr>
        <w:t>3.2 Resource Mobilisation for Research</w:t>
      </w:r>
    </w:p>
    <w:p w:rsidR="004415E4" w:rsidRDefault="004415E4">
      <w:pPr>
        <w:spacing w:line="250" w:lineRule="exact"/>
        <w:rPr>
          <w:sz w:val="20"/>
          <w:szCs w:val="20"/>
        </w:rPr>
      </w:pPr>
    </w:p>
    <w:p w:rsidR="004415E4" w:rsidRDefault="007F216A">
      <w:pPr>
        <w:spacing w:line="274" w:lineRule="auto"/>
        <w:ind w:firstLine="720"/>
        <w:jc w:val="both"/>
        <w:rPr>
          <w:sz w:val="20"/>
          <w:szCs w:val="20"/>
        </w:rPr>
      </w:pPr>
      <w:r>
        <w:rPr>
          <w:sz w:val="24"/>
          <w:szCs w:val="24"/>
        </w:rPr>
        <w:t>The institution provides support in terms of financial, academic and human resources required and timely administrative decisions to enable faculty t</w:t>
      </w:r>
      <w:r w:rsidR="00425B99">
        <w:rPr>
          <w:sz w:val="24"/>
          <w:szCs w:val="24"/>
        </w:rPr>
        <w:t xml:space="preserve">o submit project proposals and </w:t>
      </w:r>
      <w:r>
        <w:rPr>
          <w:sz w:val="24"/>
          <w:szCs w:val="24"/>
        </w:rPr>
        <w:t>approach funding agencies for mobilizing resources for research. The institutional support to its faculty for submitting research projects and securing external funding through flexibility in administrative processes and infrastructure and academic support are crucial for any institution to</w:t>
      </w:r>
      <w:r w:rsidR="00E868B6">
        <w:rPr>
          <w:sz w:val="24"/>
          <w:szCs w:val="24"/>
        </w:rPr>
        <w:t xml:space="preserve"> excel in research. The </w:t>
      </w:r>
      <w:r w:rsidR="00C567EE">
        <w:rPr>
          <w:sz w:val="24"/>
          <w:szCs w:val="24"/>
        </w:rPr>
        <w:t>faculties are</w:t>
      </w:r>
      <w:r>
        <w:rPr>
          <w:sz w:val="24"/>
          <w:szCs w:val="24"/>
        </w:rPr>
        <w:t xml:space="preserve"> empowered to take up research activities utilizing the existing facilities. The institution encourages its staff to engage in interdisciplinary and interdepartmental research activities and resource sharing.</w:t>
      </w:r>
    </w:p>
    <w:p w:rsidR="004415E4" w:rsidRDefault="004415E4">
      <w:pPr>
        <w:spacing w:line="210" w:lineRule="exact"/>
        <w:rPr>
          <w:sz w:val="20"/>
          <w:szCs w:val="20"/>
        </w:rPr>
      </w:pPr>
    </w:p>
    <w:p w:rsidR="004415E4" w:rsidRDefault="007F216A">
      <w:pPr>
        <w:ind w:left="100"/>
        <w:rPr>
          <w:sz w:val="20"/>
          <w:szCs w:val="20"/>
        </w:rPr>
      </w:pPr>
      <w:r w:rsidRPr="00E868B6">
        <w:rPr>
          <w:b/>
          <w:bCs/>
          <w:sz w:val="24"/>
          <w:szCs w:val="24"/>
        </w:rPr>
        <w:t xml:space="preserve">3.3 </w:t>
      </w:r>
      <w:r>
        <w:rPr>
          <w:b/>
          <w:bCs/>
          <w:sz w:val="24"/>
          <w:szCs w:val="24"/>
        </w:rPr>
        <w:t>Innovation Ecosystem</w:t>
      </w:r>
    </w:p>
    <w:p w:rsidR="004415E4" w:rsidRDefault="004415E4">
      <w:pPr>
        <w:spacing w:line="248" w:lineRule="exact"/>
        <w:rPr>
          <w:sz w:val="20"/>
          <w:szCs w:val="20"/>
        </w:rPr>
      </w:pPr>
    </w:p>
    <w:p w:rsidR="004415E4" w:rsidRDefault="007F216A" w:rsidP="001D3A52">
      <w:pPr>
        <w:spacing w:line="273" w:lineRule="auto"/>
        <w:ind w:firstLine="720"/>
        <w:jc w:val="both"/>
        <w:rPr>
          <w:sz w:val="24"/>
          <w:szCs w:val="24"/>
        </w:rPr>
      </w:pPr>
      <w:r>
        <w:rPr>
          <w:sz w:val="24"/>
          <w:szCs w:val="24"/>
        </w:rPr>
        <w:t>The Institution has created an ecosystem for innovation including incubation c</w:t>
      </w:r>
      <w:r w:rsidR="00F7396F">
        <w:rPr>
          <w:sz w:val="24"/>
          <w:szCs w:val="24"/>
        </w:rPr>
        <w:t xml:space="preserve">entre and other initiatives for </w:t>
      </w:r>
      <w:r>
        <w:rPr>
          <w:sz w:val="24"/>
          <w:szCs w:val="24"/>
        </w:rPr>
        <w:t>creation and transfer of knowledge. The institution conducts workshop/seminars on Intellectual Property Rights (IPR)</w:t>
      </w:r>
      <w:r w:rsidR="00C567EE">
        <w:rPr>
          <w:sz w:val="24"/>
          <w:szCs w:val="24"/>
        </w:rPr>
        <w:t xml:space="preserve"> and</w:t>
      </w:r>
      <w:r>
        <w:rPr>
          <w:sz w:val="24"/>
          <w:szCs w:val="24"/>
        </w:rPr>
        <w:t xml:space="preserve"> Industry-Academia Innovative prac</w:t>
      </w:r>
      <w:r w:rsidR="000C31A0">
        <w:rPr>
          <w:sz w:val="24"/>
          <w:szCs w:val="24"/>
        </w:rPr>
        <w:t>tices. Awards for innovation won</w:t>
      </w:r>
      <w:r>
        <w:rPr>
          <w:sz w:val="24"/>
          <w:szCs w:val="24"/>
        </w:rPr>
        <w:t xml:space="preserve"> by institution/teachers/research scholars/students, start-ups incubated on-campus </w:t>
      </w:r>
      <w:r w:rsidR="00425B99">
        <w:rPr>
          <w:sz w:val="24"/>
          <w:szCs w:val="24"/>
        </w:rPr>
        <w:t>are</w:t>
      </w:r>
      <w:r w:rsidR="000C31A0">
        <w:rPr>
          <w:sz w:val="24"/>
          <w:szCs w:val="24"/>
        </w:rPr>
        <w:t xml:space="preserve"> explicitly commended by the institution. </w:t>
      </w:r>
    </w:p>
    <w:p w:rsidR="004415E4" w:rsidRDefault="007F216A" w:rsidP="007F2353">
      <w:pPr>
        <w:rPr>
          <w:sz w:val="20"/>
          <w:szCs w:val="20"/>
        </w:rPr>
      </w:pPr>
      <w:r>
        <w:rPr>
          <w:b/>
          <w:bCs/>
          <w:sz w:val="24"/>
          <w:szCs w:val="24"/>
        </w:rPr>
        <w:lastRenderedPageBreak/>
        <w:t>3.4 Research Publications and Awards</w:t>
      </w:r>
    </w:p>
    <w:p w:rsidR="004415E4" w:rsidRDefault="004415E4">
      <w:pPr>
        <w:spacing w:line="247" w:lineRule="exact"/>
        <w:rPr>
          <w:sz w:val="20"/>
          <w:szCs w:val="20"/>
        </w:rPr>
      </w:pPr>
    </w:p>
    <w:p w:rsidR="004415E4" w:rsidRDefault="007F216A">
      <w:pPr>
        <w:spacing w:line="274" w:lineRule="auto"/>
        <w:ind w:firstLine="720"/>
        <w:jc w:val="both"/>
        <w:rPr>
          <w:sz w:val="20"/>
          <w:szCs w:val="20"/>
        </w:rPr>
      </w:pPr>
      <w:r>
        <w:rPr>
          <w:sz w:val="24"/>
          <w:szCs w:val="24"/>
        </w:rPr>
        <w:t xml:space="preserve">Exploration and reflection are crucial for any teacher to be effective in </w:t>
      </w:r>
      <w:r w:rsidR="00425B99">
        <w:rPr>
          <w:sz w:val="24"/>
          <w:szCs w:val="24"/>
        </w:rPr>
        <w:t xml:space="preserve">one’s </w:t>
      </w:r>
      <w:r>
        <w:rPr>
          <w:sz w:val="24"/>
          <w:szCs w:val="24"/>
        </w:rPr>
        <w:t>job. Quality research outcome is beneficial for the discipline, society, industry, region and the nation. Sharing of knowledge especially theoretical and</w:t>
      </w:r>
      <w:r w:rsidR="00425B99">
        <w:rPr>
          <w:sz w:val="24"/>
          <w:szCs w:val="24"/>
        </w:rPr>
        <w:t xml:space="preserve"> practical findings of research</w:t>
      </w:r>
      <w:r>
        <w:rPr>
          <w:sz w:val="24"/>
          <w:szCs w:val="24"/>
        </w:rPr>
        <w:t xml:space="preserve"> through various media enhances quality of teaching and learning. Research acumen in an inst</w:t>
      </w:r>
      <w:r w:rsidR="006755F9">
        <w:rPr>
          <w:sz w:val="24"/>
          <w:szCs w:val="24"/>
        </w:rPr>
        <w:t>itution is an evolving feature reflecting various research output with clear records such as</w:t>
      </w:r>
      <w:r w:rsidR="0059773E">
        <w:rPr>
          <w:sz w:val="24"/>
          <w:szCs w:val="24"/>
        </w:rPr>
        <w:t xml:space="preserve"> </w:t>
      </w:r>
      <w:r>
        <w:rPr>
          <w:sz w:val="24"/>
          <w:szCs w:val="24"/>
        </w:rPr>
        <w:t>- do</w:t>
      </w:r>
      <w:r w:rsidR="0059773E">
        <w:rPr>
          <w:sz w:val="24"/>
          <w:szCs w:val="24"/>
        </w:rPr>
        <w:t xml:space="preserve">ctoral, post-doctoral, projects, </w:t>
      </w:r>
      <w:r>
        <w:rPr>
          <w:sz w:val="24"/>
          <w:szCs w:val="24"/>
        </w:rPr>
        <w:t>inventions and discoveries, number of patents obtained</w:t>
      </w:r>
      <w:r w:rsidR="00AE7B0A">
        <w:rPr>
          <w:sz w:val="24"/>
          <w:szCs w:val="24"/>
        </w:rPr>
        <w:t xml:space="preserve"> and</w:t>
      </w:r>
      <w:r>
        <w:rPr>
          <w:sz w:val="24"/>
          <w:szCs w:val="24"/>
        </w:rPr>
        <w:t xml:space="preserve"> number of research publications</w:t>
      </w:r>
      <w:r w:rsidR="0059773E">
        <w:rPr>
          <w:sz w:val="24"/>
          <w:szCs w:val="24"/>
        </w:rPr>
        <w:t>.</w:t>
      </w:r>
    </w:p>
    <w:p w:rsidR="00F90CBE" w:rsidRDefault="00F90CBE">
      <w:pPr>
        <w:ind w:left="60"/>
        <w:rPr>
          <w:b/>
          <w:bCs/>
          <w:sz w:val="24"/>
          <w:szCs w:val="24"/>
        </w:rPr>
      </w:pPr>
    </w:p>
    <w:p w:rsidR="004415E4" w:rsidRDefault="007F216A">
      <w:pPr>
        <w:ind w:left="60"/>
        <w:rPr>
          <w:sz w:val="20"/>
          <w:szCs w:val="20"/>
        </w:rPr>
      </w:pPr>
      <w:r>
        <w:rPr>
          <w:b/>
          <w:bCs/>
          <w:sz w:val="24"/>
          <w:szCs w:val="24"/>
        </w:rPr>
        <w:t>3.5 Consultancy</w:t>
      </w:r>
    </w:p>
    <w:p w:rsidR="004415E4" w:rsidRDefault="004415E4">
      <w:pPr>
        <w:spacing w:line="63" w:lineRule="exact"/>
        <w:rPr>
          <w:sz w:val="20"/>
          <w:szCs w:val="20"/>
        </w:rPr>
      </w:pPr>
    </w:p>
    <w:p w:rsidR="004415E4" w:rsidRDefault="007F216A">
      <w:pPr>
        <w:spacing w:line="274" w:lineRule="auto"/>
        <w:ind w:firstLine="720"/>
        <w:jc w:val="both"/>
        <w:rPr>
          <w:sz w:val="20"/>
          <w:szCs w:val="20"/>
        </w:rPr>
      </w:pPr>
      <w:r>
        <w:rPr>
          <w:sz w:val="24"/>
          <w:szCs w:val="24"/>
        </w:rPr>
        <w:t xml:space="preserve">Activity organized or managed by the </w:t>
      </w:r>
      <w:r w:rsidR="00A77EE9">
        <w:rPr>
          <w:sz w:val="24"/>
          <w:szCs w:val="24"/>
        </w:rPr>
        <w:t>f</w:t>
      </w:r>
      <w:r>
        <w:rPr>
          <w:sz w:val="24"/>
          <w:szCs w:val="24"/>
        </w:rPr>
        <w:t>aculty for an external agency for which the expertise and the specific knowledge base of the faculty becomes the major input. The finances generated through consultancy are fairly utilized by the institution. The faculty taking up consultancy is properly rewarded. University is a resource pool with several persons engaged in research at various levels. Consultancy shows the credibility of the university</w:t>
      </w:r>
      <w:r w:rsidR="00AB543D">
        <w:rPr>
          <w:sz w:val="24"/>
          <w:szCs w:val="24"/>
        </w:rPr>
        <w:t>’s</w:t>
      </w:r>
      <w:r>
        <w:rPr>
          <w:sz w:val="24"/>
          <w:szCs w:val="24"/>
        </w:rPr>
        <w:t xml:space="preserve"> research acumen in the outside world. While the university personnel extend their expertise to other agencies the university also generates some revenue along with the research faculty. For this it is necessary that the university has a formalized policy on consultancy with clear specification of revenue sharing between the teacher and the institution. This may not be a formalized aspect of a college.</w:t>
      </w:r>
    </w:p>
    <w:p w:rsidR="004415E4" w:rsidRDefault="004415E4">
      <w:pPr>
        <w:spacing w:line="215" w:lineRule="exact"/>
        <w:rPr>
          <w:sz w:val="20"/>
          <w:szCs w:val="20"/>
        </w:rPr>
      </w:pPr>
    </w:p>
    <w:p w:rsidR="004415E4" w:rsidRDefault="007F216A">
      <w:pPr>
        <w:rPr>
          <w:sz w:val="20"/>
          <w:szCs w:val="20"/>
        </w:rPr>
      </w:pPr>
      <w:r>
        <w:rPr>
          <w:b/>
          <w:bCs/>
          <w:sz w:val="24"/>
          <w:szCs w:val="24"/>
        </w:rPr>
        <w:t>3.6 Extension Activities</w:t>
      </w:r>
    </w:p>
    <w:p w:rsidR="004415E4" w:rsidRDefault="004415E4">
      <w:pPr>
        <w:spacing w:line="248" w:lineRule="exact"/>
        <w:rPr>
          <w:sz w:val="20"/>
          <w:szCs w:val="20"/>
        </w:rPr>
      </w:pPr>
    </w:p>
    <w:p w:rsidR="004415E4" w:rsidRDefault="007F216A">
      <w:pPr>
        <w:spacing w:line="274" w:lineRule="auto"/>
        <w:ind w:firstLine="720"/>
        <w:jc w:val="both"/>
        <w:rPr>
          <w:sz w:val="24"/>
          <w:szCs w:val="24"/>
        </w:rPr>
      </w:pPr>
      <w:r>
        <w:rPr>
          <w:sz w:val="24"/>
          <w:szCs w:val="24"/>
        </w:rPr>
        <w:t>Learning activities have a visible element for developing sensitivities towards community issues, gender disparities, social inequity etc. and in inculcating values and commitment to society. Affiliation and interaction with groups or individuals who have an interest in the activities of the institution and the ability to influence the actions, decisions, policies, practices or goals of the organization leads to mutual benefit to both the parties. The processes and strategies inherent in such activities relevantly sensitize students to the social issues and contexts. Sustainable practices of the institution leading to superior performance results in successful outcomes in terms of generating knowledge useful for the learner as well as the community.</w:t>
      </w:r>
    </w:p>
    <w:p w:rsidR="000B4A24" w:rsidRDefault="000B4A24">
      <w:pPr>
        <w:spacing w:line="274" w:lineRule="auto"/>
        <w:ind w:firstLine="720"/>
        <w:jc w:val="both"/>
        <w:rPr>
          <w:sz w:val="20"/>
          <w:szCs w:val="20"/>
        </w:rPr>
      </w:pPr>
    </w:p>
    <w:p w:rsidR="004415E4" w:rsidRDefault="007F216A">
      <w:pPr>
        <w:spacing w:line="291" w:lineRule="auto"/>
        <w:ind w:right="40" w:firstLine="720"/>
        <w:jc w:val="both"/>
        <w:rPr>
          <w:sz w:val="20"/>
          <w:szCs w:val="20"/>
        </w:rPr>
      </w:pPr>
      <w:r>
        <w:rPr>
          <w:sz w:val="24"/>
          <w:szCs w:val="24"/>
        </w:rPr>
        <w:t>Extension also is the aspect of education which emphasizes community services. These are often integrated with curricula as extended opportunities, intended to help, serve, reflect and learn. The curriculum-extension interface has an educational value, especially in rural India.</w:t>
      </w:r>
    </w:p>
    <w:p w:rsidR="004415E4" w:rsidRDefault="004415E4">
      <w:pPr>
        <w:spacing w:line="200" w:lineRule="exact"/>
        <w:rPr>
          <w:sz w:val="20"/>
          <w:szCs w:val="20"/>
        </w:rPr>
      </w:pPr>
    </w:p>
    <w:p w:rsidR="004415E4" w:rsidRDefault="007F216A">
      <w:pPr>
        <w:rPr>
          <w:sz w:val="20"/>
          <w:szCs w:val="20"/>
        </w:rPr>
      </w:pPr>
      <w:r>
        <w:rPr>
          <w:b/>
          <w:bCs/>
          <w:sz w:val="24"/>
          <w:szCs w:val="24"/>
        </w:rPr>
        <w:t>3.7 Collaboration</w:t>
      </w:r>
    </w:p>
    <w:p w:rsidR="004415E4" w:rsidRDefault="004415E4">
      <w:pPr>
        <w:spacing w:line="247" w:lineRule="exact"/>
        <w:rPr>
          <w:sz w:val="20"/>
          <w:szCs w:val="20"/>
        </w:rPr>
      </w:pPr>
    </w:p>
    <w:p w:rsidR="00F90CBE" w:rsidRPr="00E868B6" w:rsidRDefault="007F216A" w:rsidP="00E868B6">
      <w:pPr>
        <w:spacing w:line="274" w:lineRule="auto"/>
        <w:ind w:firstLine="720"/>
        <w:jc w:val="both"/>
        <w:rPr>
          <w:sz w:val="20"/>
          <w:szCs w:val="20"/>
        </w:rPr>
      </w:pPr>
      <w:r>
        <w:rPr>
          <w:sz w:val="24"/>
          <w:szCs w:val="24"/>
        </w:rPr>
        <w:t>Through collaboration the HEIs</w:t>
      </w:r>
      <w:r w:rsidR="00D0319B">
        <w:rPr>
          <w:sz w:val="24"/>
          <w:szCs w:val="24"/>
        </w:rPr>
        <w:t xml:space="preserve"> can</w:t>
      </w:r>
      <w:r>
        <w:rPr>
          <w:sz w:val="24"/>
          <w:szCs w:val="24"/>
        </w:rPr>
        <w:t xml:space="preserve"> maintain a closer contact with the work field. It helps keep the academic activities in the HEI in a more realistic perspective and also expand the scope of learning experiences to students. Collaboration can be sought with academic institutions or industry or other agencies of professional and social relevance. The range of activities could include training, student exchange, faculty exchange, research and resource sharing, among others. For making collaborative endeavor impactful it is necessary there is a formal agreement or understanding between the institution and other HEIs or agencies for such activities.</w:t>
      </w:r>
    </w:p>
    <w:p w:rsidR="004415E4" w:rsidRPr="008355C1" w:rsidRDefault="007F216A">
      <w:pPr>
        <w:rPr>
          <w:rFonts w:ascii="Book Antiqua" w:hAnsi="Book Antiqua"/>
          <w:sz w:val="20"/>
          <w:szCs w:val="20"/>
        </w:rPr>
      </w:pPr>
      <w:r w:rsidRPr="008355C1">
        <w:rPr>
          <w:rFonts w:ascii="Book Antiqua" w:hAnsi="Book Antiqua"/>
          <w:b/>
          <w:bCs/>
          <w:sz w:val="28"/>
          <w:szCs w:val="28"/>
        </w:rPr>
        <w:lastRenderedPageBreak/>
        <w:t>Criterion IV</w:t>
      </w:r>
      <w:r w:rsidR="00D40D91" w:rsidRPr="008355C1">
        <w:rPr>
          <w:rFonts w:ascii="Book Antiqua" w:hAnsi="Book Antiqua"/>
          <w:b/>
          <w:bCs/>
          <w:sz w:val="28"/>
          <w:szCs w:val="28"/>
        </w:rPr>
        <w:t xml:space="preserve">: - </w:t>
      </w:r>
      <w:r w:rsidRPr="008355C1">
        <w:rPr>
          <w:rFonts w:ascii="Book Antiqua" w:hAnsi="Book Antiqua"/>
          <w:b/>
          <w:bCs/>
          <w:sz w:val="28"/>
          <w:szCs w:val="28"/>
        </w:rPr>
        <w:t>Infrastructure and Learning Resources</w:t>
      </w:r>
    </w:p>
    <w:p w:rsidR="004415E4" w:rsidRDefault="004415E4">
      <w:pPr>
        <w:spacing w:line="254" w:lineRule="exact"/>
        <w:rPr>
          <w:sz w:val="20"/>
          <w:szCs w:val="20"/>
        </w:rPr>
      </w:pPr>
    </w:p>
    <w:p w:rsidR="004415E4" w:rsidRDefault="007F216A">
      <w:pPr>
        <w:spacing w:line="273" w:lineRule="auto"/>
        <w:ind w:firstLine="720"/>
        <w:jc w:val="both"/>
        <w:rPr>
          <w:sz w:val="20"/>
          <w:szCs w:val="20"/>
        </w:rPr>
      </w:pPr>
      <w:r>
        <w:rPr>
          <w:sz w:val="24"/>
          <w:szCs w:val="24"/>
        </w:rPr>
        <w:t>The adequacy and optimal use of the facilities available in an institution are essential to maintain the quality of academic and other programmes on the campus. It also requires information on how every constituent of the institution - students, teachers and staff - benefit from these facilities. Expansion of facilities to meet future development is included among other concerns.</w:t>
      </w:r>
    </w:p>
    <w:p w:rsidR="004415E4" w:rsidRDefault="004415E4">
      <w:pPr>
        <w:spacing w:line="206" w:lineRule="exact"/>
        <w:rPr>
          <w:sz w:val="20"/>
          <w:szCs w:val="20"/>
        </w:rPr>
      </w:pPr>
    </w:p>
    <w:p w:rsidR="004415E4" w:rsidRDefault="006755F9">
      <w:pPr>
        <w:rPr>
          <w:sz w:val="20"/>
          <w:szCs w:val="20"/>
        </w:rPr>
      </w:pPr>
      <w:r>
        <w:rPr>
          <w:sz w:val="24"/>
          <w:szCs w:val="24"/>
        </w:rPr>
        <w:t>The focus of C</w:t>
      </w:r>
      <w:r w:rsidR="007F216A">
        <w:rPr>
          <w:sz w:val="24"/>
          <w:szCs w:val="24"/>
        </w:rPr>
        <w:t>riterion</w:t>
      </w:r>
      <w:r w:rsidR="00E868B6">
        <w:rPr>
          <w:sz w:val="24"/>
          <w:szCs w:val="24"/>
        </w:rPr>
        <w:t xml:space="preserve"> IV</w:t>
      </w:r>
      <w:r w:rsidR="007F216A">
        <w:rPr>
          <w:sz w:val="24"/>
          <w:szCs w:val="24"/>
        </w:rPr>
        <w:t xml:space="preserve"> is captured in the following Key Indicators:</w:t>
      </w:r>
    </w:p>
    <w:p w:rsidR="004415E4" w:rsidRDefault="004415E4">
      <w:pPr>
        <w:spacing w:line="20" w:lineRule="exact"/>
        <w:rPr>
          <w:sz w:val="20"/>
          <w:szCs w:val="20"/>
        </w:rPr>
      </w:pPr>
    </w:p>
    <w:p w:rsidR="004415E4" w:rsidRDefault="004415E4">
      <w:pPr>
        <w:spacing w:line="200" w:lineRule="exact"/>
        <w:rPr>
          <w:sz w:val="20"/>
          <w:szCs w:val="20"/>
        </w:rPr>
      </w:pPr>
    </w:p>
    <w:p w:rsidR="004415E4" w:rsidRDefault="00E1124E">
      <w:pPr>
        <w:spacing w:line="338" w:lineRule="exact"/>
        <w:rPr>
          <w:sz w:val="20"/>
          <w:szCs w:val="20"/>
        </w:rPr>
      </w:pPr>
      <w:r w:rsidRPr="00E1124E">
        <w:rPr>
          <w:noProof/>
          <w:sz w:val="20"/>
          <w:szCs w:val="20"/>
        </w:rPr>
        <w:pict>
          <v:line id="_x0000_s1141" style="position:absolute;z-index:251652096;visibility:visible;mso-wrap-distance-left:0;mso-wrap-distance-right:0" from=".6pt,6.5pt" to="459.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Pr="003A748D" w:rsidRDefault="007F216A">
      <w:pPr>
        <w:rPr>
          <w:b/>
          <w:bCs/>
          <w:sz w:val="20"/>
          <w:szCs w:val="20"/>
        </w:rPr>
      </w:pPr>
      <w:r w:rsidRPr="003A748D">
        <w:rPr>
          <w:b/>
          <w:bCs/>
          <w:sz w:val="24"/>
          <w:szCs w:val="24"/>
        </w:rPr>
        <w:t>KEY INDICATORS</w:t>
      </w:r>
    </w:p>
    <w:p w:rsidR="004415E4" w:rsidRDefault="004415E4">
      <w:pPr>
        <w:spacing w:line="241" w:lineRule="exact"/>
        <w:rPr>
          <w:sz w:val="20"/>
          <w:szCs w:val="20"/>
        </w:rPr>
      </w:pPr>
    </w:p>
    <w:p w:rsidR="004415E4" w:rsidRDefault="007F216A">
      <w:pPr>
        <w:ind w:left="1200"/>
        <w:rPr>
          <w:sz w:val="20"/>
          <w:szCs w:val="20"/>
        </w:rPr>
      </w:pPr>
      <w:r>
        <w:rPr>
          <w:sz w:val="24"/>
          <w:szCs w:val="24"/>
        </w:rPr>
        <w:t>4.1 Physical Facilities</w:t>
      </w:r>
    </w:p>
    <w:p w:rsidR="004415E4" w:rsidRDefault="007F216A">
      <w:pPr>
        <w:ind w:left="1200"/>
        <w:rPr>
          <w:sz w:val="20"/>
          <w:szCs w:val="20"/>
        </w:rPr>
      </w:pPr>
      <w:r>
        <w:rPr>
          <w:sz w:val="24"/>
          <w:szCs w:val="24"/>
        </w:rPr>
        <w:t>4.2 Library as a Learning Resource</w:t>
      </w:r>
    </w:p>
    <w:p w:rsidR="004415E4" w:rsidRDefault="007F216A">
      <w:pPr>
        <w:ind w:left="1200"/>
        <w:rPr>
          <w:sz w:val="20"/>
          <w:szCs w:val="20"/>
        </w:rPr>
      </w:pPr>
      <w:r>
        <w:rPr>
          <w:sz w:val="24"/>
          <w:szCs w:val="24"/>
        </w:rPr>
        <w:t>4.3 IT Infrastructure</w:t>
      </w:r>
    </w:p>
    <w:p w:rsidR="004415E4" w:rsidRDefault="007F216A">
      <w:pPr>
        <w:spacing w:line="237" w:lineRule="auto"/>
        <w:ind w:left="1200"/>
        <w:rPr>
          <w:sz w:val="20"/>
          <w:szCs w:val="20"/>
        </w:rPr>
      </w:pPr>
      <w:r>
        <w:rPr>
          <w:sz w:val="24"/>
          <w:szCs w:val="24"/>
        </w:rPr>
        <w:t>4.4 Maintenance of Campus Infrastructure</w:t>
      </w:r>
    </w:p>
    <w:p w:rsidR="004415E4" w:rsidRDefault="004415E4">
      <w:pPr>
        <w:spacing w:line="20" w:lineRule="exact"/>
        <w:rPr>
          <w:sz w:val="20"/>
          <w:szCs w:val="20"/>
        </w:rPr>
      </w:pPr>
    </w:p>
    <w:p w:rsidR="004415E4" w:rsidRDefault="00E1124E">
      <w:pPr>
        <w:spacing w:line="200" w:lineRule="exact"/>
        <w:rPr>
          <w:sz w:val="20"/>
          <w:szCs w:val="20"/>
        </w:rPr>
      </w:pPr>
      <w:r w:rsidRPr="00E1124E">
        <w:rPr>
          <w:noProof/>
          <w:sz w:val="20"/>
          <w:szCs w:val="20"/>
        </w:rPr>
        <w:pict>
          <v:line id="_x0000_s1140" style="position:absolute;z-index:251651072;visibility:visible;mso-wrap-distance-left:0;mso-wrap-distance-right:0" from="5.3pt,8pt" to="464.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4415E4">
      <w:pPr>
        <w:spacing w:line="307" w:lineRule="exact"/>
        <w:rPr>
          <w:sz w:val="20"/>
          <w:szCs w:val="20"/>
        </w:rPr>
      </w:pPr>
    </w:p>
    <w:p w:rsidR="004415E4" w:rsidRDefault="007F216A">
      <w:pPr>
        <w:rPr>
          <w:sz w:val="20"/>
          <w:szCs w:val="20"/>
        </w:rPr>
      </w:pPr>
      <w:r>
        <w:rPr>
          <w:b/>
          <w:bCs/>
          <w:sz w:val="24"/>
          <w:szCs w:val="24"/>
        </w:rPr>
        <w:t>4.1 Physical Facilities</w:t>
      </w:r>
    </w:p>
    <w:p w:rsidR="004415E4" w:rsidRDefault="004415E4">
      <w:pPr>
        <w:spacing w:line="250" w:lineRule="exact"/>
        <w:rPr>
          <w:sz w:val="20"/>
          <w:szCs w:val="20"/>
        </w:rPr>
      </w:pPr>
    </w:p>
    <w:p w:rsidR="004415E4" w:rsidRDefault="007F216A" w:rsidP="00425B99">
      <w:pPr>
        <w:spacing w:line="273" w:lineRule="auto"/>
        <w:ind w:firstLine="720"/>
        <w:jc w:val="both"/>
        <w:rPr>
          <w:sz w:val="24"/>
          <w:szCs w:val="24"/>
        </w:rPr>
      </w:pPr>
      <w:r>
        <w:rPr>
          <w:sz w:val="24"/>
          <w:szCs w:val="24"/>
        </w:rPr>
        <w:t>Adequate infrastructure facilities are keys for effective and efficient conduct of the educational programmes. The growth of infrastructure thus has to keep pace with the academic developments in the institution. The other supportive facilities on the campus are developed to contribute to the effective ambience for curricular, extra- curricular and administrative activities. A provision of expenditure in the budget is made annually for maintenance and replenishment of physical facilities which will ensure their availability on a continual basis.</w:t>
      </w:r>
    </w:p>
    <w:p w:rsidR="002034F8" w:rsidRDefault="002034F8">
      <w:pPr>
        <w:rPr>
          <w:b/>
          <w:bCs/>
          <w:sz w:val="24"/>
          <w:szCs w:val="24"/>
        </w:rPr>
      </w:pPr>
    </w:p>
    <w:p w:rsidR="004415E4" w:rsidRDefault="007F216A">
      <w:pPr>
        <w:rPr>
          <w:sz w:val="20"/>
          <w:szCs w:val="20"/>
        </w:rPr>
      </w:pPr>
      <w:r>
        <w:rPr>
          <w:b/>
          <w:bCs/>
          <w:sz w:val="24"/>
          <w:szCs w:val="24"/>
        </w:rPr>
        <w:t>4.2 Library as a Learning Resource</w:t>
      </w:r>
    </w:p>
    <w:p w:rsidR="004415E4" w:rsidRDefault="004415E4">
      <w:pPr>
        <w:spacing w:line="250" w:lineRule="exact"/>
        <w:rPr>
          <w:sz w:val="20"/>
          <w:szCs w:val="20"/>
        </w:rPr>
      </w:pPr>
    </w:p>
    <w:p w:rsidR="004415E4" w:rsidRDefault="007F216A">
      <w:pPr>
        <w:spacing w:line="274" w:lineRule="auto"/>
        <w:ind w:firstLine="720"/>
        <w:jc w:val="both"/>
        <w:rPr>
          <w:sz w:val="20"/>
          <w:szCs w:val="20"/>
        </w:rPr>
      </w:pPr>
      <w:r>
        <w:rPr>
          <w:sz w:val="24"/>
          <w:szCs w:val="24"/>
        </w:rPr>
        <w:t>The library holdings in terms of books, journals and other learning materials and technology-aided learning mechanisms which enable students to acquire information, knowledge and skills required for their study programmes. A recent development in the field due to availability of digital means, the functioning of the library has undergone a drastic change. Automation of library using the ILMS, use of e-journals and books, providing remote access to e-resources in the library have become a matter of necessity. Providing for these and such other developments as well as utilizing them well are important indicators of the quality of an academic institution.</w:t>
      </w:r>
    </w:p>
    <w:p w:rsidR="004415E4" w:rsidRDefault="004415E4">
      <w:pPr>
        <w:spacing w:line="211" w:lineRule="exact"/>
        <w:rPr>
          <w:sz w:val="20"/>
          <w:szCs w:val="20"/>
        </w:rPr>
      </w:pPr>
    </w:p>
    <w:p w:rsidR="004415E4" w:rsidRDefault="007F216A">
      <w:pPr>
        <w:rPr>
          <w:sz w:val="20"/>
          <w:szCs w:val="20"/>
        </w:rPr>
      </w:pPr>
      <w:r>
        <w:rPr>
          <w:b/>
          <w:bCs/>
          <w:sz w:val="24"/>
          <w:szCs w:val="24"/>
        </w:rPr>
        <w:t>4.3 IT Infrastructure</w:t>
      </w:r>
    </w:p>
    <w:p w:rsidR="004415E4" w:rsidRDefault="004415E4">
      <w:pPr>
        <w:spacing w:line="250" w:lineRule="exact"/>
        <w:rPr>
          <w:sz w:val="20"/>
          <w:szCs w:val="20"/>
        </w:rPr>
      </w:pPr>
    </w:p>
    <w:p w:rsidR="004415E4" w:rsidRDefault="007F216A" w:rsidP="00F90CBE">
      <w:pPr>
        <w:spacing w:line="270" w:lineRule="auto"/>
        <w:ind w:firstLine="720"/>
        <w:jc w:val="both"/>
        <w:rPr>
          <w:sz w:val="24"/>
          <w:szCs w:val="24"/>
        </w:rPr>
      </w:pPr>
      <w:r>
        <w:rPr>
          <w:sz w:val="24"/>
          <w:szCs w:val="24"/>
        </w:rPr>
        <w:t>The institution adopts policies and strategies for adequate technology deployment and maintenance. The ICT facilities and other learning resources are adequately available in the institution for academic and administrative purposes. The staff and students have access to</w:t>
      </w:r>
      <w:r w:rsidR="00F90CBE">
        <w:rPr>
          <w:sz w:val="20"/>
          <w:szCs w:val="20"/>
        </w:rPr>
        <w:t xml:space="preserve"> </w:t>
      </w:r>
      <w:r>
        <w:rPr>
          <w:sz w:val="24"/>
          <w:szCs w:val="24"/>
        </w:rPr>
        <w:t>technology and information retrieval on current and relevant issues. The institution deploys and employs ICTs for a range of activities.</w:t>
      </w:r>
    </w:p>
    <w:p w:rsidR="00E868B6" w:rsidRDefault="00E868B6" w:rsidP="00F90CBE">
      <w:pPr>
        <w:spacing w:line="270" w:lineRule="auto"/>
        <w:ind w:firstLine="720"/>
        <w:jc w:val="both"/>
        <w:rPr>
          <w:sz w:val="20"/>
          <w:szCs w:val="20"/>
        </w:rPr>
      </w:pPr>
    </w:p>
    <w:p w:rsidR="00152328" w:rsidRDefault="00152328">
      <w:pPr>
        <w:rPr>
          <w:sz w:val="20"/>
          <w:szCs w:val="20"/>
        </w:rPr>
      </w:pPr>
    </w:p>
    <w:p w:rsidR="004415E4" w:rsidRDefault="007F216A">
      <w:pPr>
        <w:rPr>
          <w:sz w:val="20"/>
          <w:szCs w:val="20"/>
        </w:rPr>
      </w:pPr>
      <w:r>
        <w:rPr>
          <w:b/>
          <w:bCs/>
          <w:sz w:val="24"/>
          <w:szCs w:val="24"/>
        </w:rPr>
        <w:lastRenderedPageBreak/>
        <w:t>4.4 Maintenance of Campus Infrastructure</w:t>
      </w:r>
    </w:p>
    <w:p w:rsidR="004415E4" w:rsidRDefault="004415E4">
      <w:pPr>
        <w:spacing w:line="250" w:lineRule="exact"/>
        <w:rPr>
          <w:sz w:val="20"/>
          <w:szCs w:val="20"/>
        </w:rPr>
      </w:pPr>
    </w:p>
    <w:p w:rsidR="004415E4" w:rsidRDefault="007F216A">
      <w:pPr>
        <w:spacing w:line="273" w:lineRule="auto"/>
        <w:ind w:firstLine="720"/>
        <w:jc w:val="both"/>
        <w:rPr>
          <w:sz w:val="20"/>
          <w:szCs w:val="20"/>
        </w:rPr>
      </w:pPr>
      <w:r>
        <w:rPr>
          <w:sz w:val="24"/>
          <w:szCs w:val="24"/>
        </w:rPr>
        <w:t>Having adequate infrastructure is not enough for effective institutional functioning, but regular maintenance and periodic replenishment of infrastructure is essential. It is necessary that the institution has sufficient resources allocated for regular upkeep of the infrastructure and there are effective mechanisms for the upkeep of the infrastructure facilities; and promote the optimum use of the same.</w:t>
      </w:r>
    </w:p>
    <w:p w:rsidR="004415E4" w:rsidRDefault="004415E4">
      <w:pPr>
        <w:spacing w:line="211" w:lineRule="exact"/>
        <w:rPr>
          <w:sz w:val="20"/>
          <w:szCs w:val="20"/>
        </w:rPr>
      </w:pPr>
    </w:p>
    <w:p w:rsidR="004415E4" w:rsidRPr="008355C1" w:rsidRDefault="007F216A">
      <w:pPr>
        <w:rPr>
          <w:rFonts w:ascii="Book Antiqua" w:hAnsi="Book Antiqua"/>
          <w:sz w:val="20"/>
          <w:szCs w:val="20"/>
        </w:rPr>
      </w:pPr>
      <w:r w:rsidRPr="008355C1">
        <w:rPr>
          <w:rFonts w:ascii="Book Antiqua" w:hAnsi="Book Antiqua"/>
          <w:b/>
          <w:bCs/>
          <w:sz w:val="28"/>
          <w:szCs w:val="28"/>
        </w:rPr>
        <w:t>Criterion V</w:t>
      </w:r>
      <w:r w:rsidR="00D40D91" w:rsidRPr="008355C1">
        <w:rPr>
          <w:rFonts w:ascii="Book Antiqua" w:hAnsi="Book Antiqua"/>
          <w:b/>
          <w:bCs/>
          <w:sz w:val="28"/>
          <w:szCs w:val="28"/>
        </w:rPr>
        <w:t xml:space="preserve">: - </w:t>
      </w:r>
      <w:r w:rsidRPr="008355C1">
        <w:rPr>
          <w:rFonts w:ascii="Book Antiqua" w:hAnsi="Book Antiqua"/>
          <w:b/>
          <w:bCs/>
          <w:sz w:val="28"/>
          <w:szCs w:val="28"/>
        </w:rPr>
        <w:t>Student Support and Progression</w:t>
      </w:r>
    </w:p>
    <w:p w:rsidR="004415E4" w:rsidRDefault="004415E4">
      <w:pPr>
        <w:spacing w:line="255" w:lineRule="exact"/>
        <w:rPr>
          <w:sz w:val="20"/>
          <w:szCs w:val="20"/>
        </w:rPr>
      </w:pPr>
    </w:p>
    <w:p w:rsidR="004415E4" w:rsidRDefault="006755F9">
      <w:pPr>
        <w:spacing w:line="272" w:lineRule="auto"/>
        <w:ind w:firstLine="720"/>
        <w:jc w:val="both"/>
        <w:rPr>
          <w:sz w:val="20"/>
          <w:szCs w:val="20"/>
        </w:rPr>
      </w:pPr>
      <w:r>
        <w:rPr>
          <w:sz w:val="24"/>
          <w:szCs w:val="24"/>
        </w:rPr>
        <w:t>The highlights of this C</w:t>
      </w:r>
      <w:r w:rsidR="007F216A">
        <w:rPr>
          <w:sz w:val="24"/>
          <w:szCs w:val="24"/>
        </w:rPr>
        <w:t>riterion</w:t>
      </w:r>
      <w:r w:rsidR="00254F79">
        <w:rPr>
          <w:sz w:val="24"/>
          <w:szCs w:val="24"/>
        </w:rPr>
        <w:t xml:space="preserve"> V</w:t>
      </w:r>
      <w:r w:rsidR="007F216A">
        <w:rPr>
          <w:sz w:val="24"/>
          <w:szCs w:val="24"/>
        </w:rPr>
        <w:t xml:space="preserve"> are the efforts of an institution to provide necessary assistance to students, </w:t>
      </w:r>
      <w:r w:rsidR="00425B99">
        <w:rPr>
          <w:sz w:val="24"/>
          <w:szCs w:val="24"/>
        </w:rPr>
        <w:t xml:space="preserve">to enable them </w:t>
      </w:r>
      <w:r w:rsidR="007F216A">
        <w:rPr>
          <w:sz w:val="24"/>
          <w:szCs w:val="24"/>
        </w:rPr>
        <w:t>to acquire meaningful experiences for learning at the campus and to facilitate their holistic development and progression. It also looks into student performance and alumni profiles and the progression of students to higher education and gainful employment.</w:t>
      </w:r>
    </w:p>
    <w:p w:rsidR="004415E4" w:rsidRDefault="004415E4">
      <w:pPr>
        <w:spacing w:line="205" w:lineRule="exact"/>
        <w:rPr>
          <w:sz w:val="20"/>
          <w:szCs w:val="20"/>
        </w:rPr>
      </w:pPr>
    </w:p>
    <w:p w:rsidR="004415E4" w:rsidRDefault="006755F9">
      <w:pPr>
        <w:rPr>
          <w:sz w:val="20"/>
          <w:szCs w:val="20"/>
        </w:rPr>
      </w:pPr>
      <w:r>
        <w:rPr>
          <w:sz w:val="24"/>
          <w:szCs w:val="24"/>
        </w:rPr>
        <w:t>The focus of C</w:t>
      </w:r>
      <w:r w:rsidR="007F216A">
        <w:rPr>
          <w:sz w:val="24"/>
          <w:szCs w:val="24"/>
        </w:rPr>
        <w:t xml:space="preserve">riterion </w:t>
      </w:r>
      <w:r w:rsidR="00E868B6">
        <w:rPr>
          <w:sz w:val="24"/>
          <w:szCs w:val="24"/>
        </w:rPr>
        <w:t xml:space="preserve">V </w:t>
      </w:r>
      <w:r w:rsidR="007F216A">
        <w:rPr>
          <w:sz w:val="24"/>
          <w:szCs w:val="24"/>
        </w:rPr>
        <w:t>is captured in the following Key Indicators:</w:t>
      </w:r>
    </w:p>
    <w:p w:rsidR="004415E4" w:rsidRDefault="004415E4">
      <w:pPr>
        <w:spacing w:line="20" w:lineRule="exact"/>
        <w:rPr>
          <w:sz w:val="20"/>
          <w:szCs w:val="20"/>
        </w:rPr>
      </w:pPr>
    </w:p>
    <w:p w:rsidR="004415E4" w:rsidRDefault="00E1124E">
      <w:pPr>
        <w:spacing w:line="200" w:lineRule="exact"/>
        <w:rPr>
          <w:sz w:val="20"/>
          <w:szCs w:val="20"/>
        </w:rPr>
      </w:pPr>
      <w:r w:rsidRPr="00E1124E">
        <w:rPr>
          <w:noProof/>
        </w:rPr>
        <w:pict>
          <v:line id="Shape 9" o:spid="_x0000_s1118" style="position:absolute;z-index:251635712;visibility:visible;mso-wrap-distance-left:0;mso-wrap-distance-right:0" from="2.7pt,8.35pt" to="358.2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4415E4">
      <w:pPr>
        <w:spacing w:line="200" w:lineRule="exact"/>
        <w:rPr>
          <w:sz w:val="20"/>
          <w:szCs w:val="20"/>
        </w:rPr>
      </w:pPr>
    </w:p>
    <w:p w:rsidR="004415E4" w:rsidRDefault="007F216A" w:rsidP="00E868B6">
      <w:pPr>
        <w:rPr>
          <w:sz w:val="20"/>
          <w:szCs w:val="20"/>
        </w:rPr>
      </w:pPr>
      <w:r>
        <w:rPr>
          <w:b/>
          <w:bCs/>
          <w:sz w:val="24"/>
          <w:szCs w:val="24"/>
        </w:rPr>
        <w:t>KEY INDICATORS</w:t>
      </w:r>
    </w:p>
    <w:p w:rsidR="004415E4" w:rsidRDefault="004415E4">
      <w:pPr>
        <w:spacing w:line="218" w:lineRule="exact"/>
        <w:rPr>
          <w:sz w:val="20"/>
          <w:szCs w:val="20"/>
        </w:rPr>
      </w:pPr>
    </w:p>
    <w:p w:rsidR="004415E4" w:rsidRDefault="007F216A" w:rsidP="00E868B6">
      <w:pPr>
        <w:ind w:left="720"/>
        <w:rPr>
          <w:sz w:val="20"/>
          <w:szCs w:val="20"/>
        </w:rPr>
      </w:pPr>
      <w:r>
        <w:rPr>
          <w:sz w:val="24"/>
          <w:szCs w:val="24"/>
        </w:rPr>
        <w:t>5.1 Student Support</w:t>
      </w:r>
    </w:p>
    <w:p w:rsidR="004415E4" w:rsidRDefault="004415E4" w:rsidP="00E868B6">
      <w:pPr>
        <w:spacing w:line="91" w:lineRule="exact"/>
        <w:ind w:left="720"/>
        <w:rPr>
          <w:sz w:val="20"/>
          <w:szCs w:val="20"/>
        </w:rPr>
      </w:pPr>
    </w:p>
    <w:p w:rsidR="004415E4" w:rsidRDefault="007F216A" w:rsidP="00E868B6">
      <w:pPr>
        <w:ind w:left="720"/>
        <w:rPr>
          <w:sz w:val="20"/>
          <w:szCs w:val="20"/>
        </w:rPr>
      </w:pPr>
      <w:r>
        <w:rPr>
          <w:sz w:val="24"/>
          <w:szCs w:val="24"/>
        </w:rPr>
        <w:t>5.2 Student Progression</w:t>
      </w:r>
    </w:p>
    <w:p w:rsidR="004415E4" w:rsidRDefault="004415E4" w:rsidP="00E868B6">
      <w:pPr>
        <w:spacing w:line="84" w:lineRule="exact"/>
        <w:ind w:left="720"/>
        <w:rPr>
          <w:sz w:val="20"/>
          <w:szCs w:val="20"/>
        </w:rPr>
      </w:pPr>
    </w:p>
    <w:p w:rsidR="004415E4" w:rsidRDefault="007F216A" w:rsidP="00E868B6">
      <w:pPr>
        <w:ind w:left="720"/>
        <w:rPr>
          <w:sz w:val="20"/>
          <w:szCs w:val="20"/>
        </w:rPr>
      </w:pPr>
      <w:r>
        <w:rPr>
          <w:sz w:val="24"/>
          <w:szCs w:val="24"/>
        </w:rPr>
        <w:t>5.3 Student Participation and Activities</w:t>
      </w:r>
    </w:p>
    <w:p w:rsidR="004415E4" w:rsidRDefault="004415E4" w:rsidP="00E868B6">
      <w:pPr>
        <w:spacing w:line="86" w:lineRule="exact"/>
        <w:ind w:left="720"/>
        <w:rPr>
          <w:sz w:val="20"/>
          <w:szCs w:val="20"/>
        </w:rPr>
      </w:pPr>
    </w:p>
    <w:p w:rsidR="004415E4" w:rsidRDefault="007F216A" w:rsidP="00E868B6">
      <w:pPr>
        <w:ind w:left="720"/>
        <w:rPr>
          <w:sz w:val="20"/>
          <w:szCs w:val="20"/>
        </w:rPr>
      </w:pPr>
      <w:r>
        <w:rPr>
          <w:sz w:val="24"/>
          <w:szCs w:val="24"/>
        </w:rPr>
        <w:t>5.4 Alumni Engagement</w:t>
      </w:r>
    </w:p>
    <w:p w:rsidR="004415E4" w:rsidRDefault="004415E4">
      <w:pPr>
        <w:spacing w:line="20" w:lineRule="exact"/>
        <w:rPr>
          <w:sz w:val="20"/>
          <w:szCs w:val="20"/>
        </w:rPr>
      </w:pPr>
    </w:p>
    <w:p w:rsidR="00F90CBE" w:rsidRDefault="00E1124E">
      <w:pPr>
        <w:spacing w:line="266" w:lineRule="exact"/>
        <w:rPr>
          <w:sz w:val="20"/>
          <w:szCs w:val="20"/>
        </w:rPr>
      </w:pPr>
      <w:r w:rsidRPr="00E1124E">
        <w:rPr>
          <w:noProof/>
          <w:sz w:val="20"/>
          <w:szCs w:val="20"/>
        </w:rPr>
        <w:pict>
          <v:line id="_x0000_s1139" style="position:absolute;z-index:251650048;visibility:visible;mso-wrap-distance-left:0;mso-wrap-distance-right:0" from="2.7pt,6.15pt" to="364.2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F90CA3" w:rsidRDefault="00F90CA3">
      <w:pPr>
        <w:spacing w:line="266" w:lineRule="exact"/>
        <w:rPr>
          <w:sz w:val="20"/>
          <w:szCs w:val="20"/>
        </w:rPr>
      </w:pPr>
    </w:p>
    <w:p w:rsidR="004415E4" w:rsidRDefault="007F216A">
      <w:pPr>
        <w:rPr>
          <w:sz w:val="20"/>
          <w:szCs w:val="20"/>
        </w:rPr>
      </w:pPr>
      <w:r>
        <w:rPr>
          <w:b/>
          <w:bCs/>
          <w:sz w:val="24"/>
          <w:szCs w:val="24"/>
        </w:rPr>
        <w:t>5.1 Student Support</w:t>
      </w:r>
    </w:p>
    <w:p w:rsidR="004415E4" w:rsidRDefault="004415E4">
      <w:pPr>
        <w:spacing w:line="245" w:lineRule="exact"/>
        <w:rPr>
          <w:sz w:val="20"/>
          <w:szCs w:val="20"/>
        </w:rPr>
      </w:pPr>
    </w:p>
    <w:p w:rsidR="004415E4" w:rsidRDefault="007F216A">
      <w:pPr>
        <w:spacing w:line="273" w:lineRule="auto"/>
        <w:ind w:firstLine="720"/>
        <w:jc w:val="both"/>
        <w:rPr>
          <w:sz w:val="20"/>
          <w:szCs w:val="20"/>
        </w:rPr>
      </w:pPr>
      <w:r>
        <w:rPr>
          <w:sz w:val="24"/>
          <w:szCs w:val="24"/>
        </w:rPr>
        <w:t>Facilitating mechanisms like guidance cell, placement cell, grievance redressal cell and welfare measures to support students. Specially designed inputs are provided to the needy students with learning difficulties. Provision is made for bridge and value added courses in relevant areas. Institution has a well structured, organized guidance and counseling system in place.</w:t>
      </w:r>
      <w:r w:rsidR="00E868B6">
        <w:rPr>
          <w:sz w:val="24"/>
          <w:szCs w:val="24"/>
        </w:rPr>
        <w:t xml:space="preserve"> Students benefited through scholarships, freeships and other means </w:t>
      </w:r>
      <w:r w:rsidR="00D72DD0">
        <w:rPr>
          <w:sz w:val="24"/>
          <w:szCs w:val="24"/>
        </w:rPr>
        <w:t xml:space="preserve">should </w:t>
      </w:r>
      <w:r w:rsidR="00E868B6">
        <w:rPr>
          <w:sz w:val="24"/>
          <w:szCs w:val="24"/>
        </w:rPr>
        <w:t>be identified by HEIs.</w:t>
      </w:r>
    </w:p>
    <w:p w:rsidR="004415E4" w:rsidRDefault="004415E4">
      <w:pPr>
        <w:spacing w:line="212" w:lineRule="exact"/>
        <w:rPr>
          <w:sz w:val="20"/>
          <w:szCs w:val="20"/>
        </w:rPr>
      </w:pPr>
    </w:p>
    <w:p w:rsidR="004415E4" w:rsidRDefault="007F216A">
      <w:pPr>
        <w:rPr>
          <w:sz w:val="20"/>
          <w:szCs w:val="20"/>
        </w:rPr>
      </w:pPr>
      <w:r>
        <w:rPr>
          <w:b/>
          <w:bCs/>
          <w:sz w:val="24"/>
          <w:szCs w:val="24"/>
        </w:rPr>
        <w:t>5.2 Student Progression</w:t>
      </w:r>
    </w:p>
    <w:p w:rsidR="004415E4" w:rsidRDefault="004415E4">
      <w:pPr>
        <w:spacing w:line="247" w:lineRule="exact"/>
        <w:rPr>
          <w:sz w:val="20"/>
          <w:szCs w:val="20"/>
        </w:rPr>
      </w:pPr>
    </w:p>
    <w:p w:rsidR="004415E4" w:rsidRPr="00E868B6" w:rsidRDefault="00425B99" w:rsidP="00F90CBE">
      <w:pPr>
        <w:spacing w:line="288" w:lineRule="auto"/>
        <w:ind w:firstLine="720"/>
        <w:jc w:val="both"/>
        <w:rPr>
          <w:sz w:val="24"/>
          <w:szCs w:val="24"/>
        </w:rPr>
      </w:pPr>
      <w:r w:rsidRPr="00E868B6">
        <w:rPr>
          <w:sz w:val="24"/>
          <w:szCs w:val="24"/>
        </w:rPr>
        <w:t>The Institution</w:t>
      </w:r>
      <w:r w:rsidR="00F7396F" w:rsidRPr="00E868B6">
        <w:rPr>
          <w:sz w:val="24"/>
          <w:szCs w:val="24"/>
        </w:rPr>
        <w:t>’</w:t>
      </w:r>
      <w:r w:rsidRPr="00E868B6">
        <w:rPr>
          <w:sz w:val="24"/>
          <w:szCs w:val="24"/>
        </w:rPr>
        <w:t xml:space="preserve">s </w:t>
      </w:r>
      <w:r w:rsidR="007F216A" w:rsidRPr="00E868B6">
        <w:rPr>
          <w:sz w:val="24"/>
          <w:szCs w:val="24"/>
        </w:rPr>
        <w:t>concern for s</w:t>
      </w:r>
      <w:r w:rsidRPr="00E868B6">
        <w:rPr>
          <w:sz w:val="24"/>
          <w:szCs w:val="24"/>
        </w:rPr>
        <w:t>tudent</w:t>
      </w:r>
      <w:r w:rsidR="007F216A" w:rsidRPr="00E868B6">
        <w:rPr>
          <w:sz w:val="24"/>
          <w:szCs w:val="24"/>
        </w:rPr>
        <w:t xml:space="preserve"> progression to higher studies and/or to employment is a pertinent issue. Identify the reasons for poor attainment and plan and implement remedial measures. Sustainable good practices which effectively support the students facilitate optimal</w:t>
      </w:r>
      <w:r w:rsidR="00F90CBE" w:rsidRPr="00E868B6">
        <w:rPr>
          <w:sz w:val="24"/>
          <w:szCs w:val="24"/>
        </w:rPr>
        <w:t xml:space="preserve"> </w:t>
      </w:r>
      <w:r w:rsidR="007F216A" w:rsidRPr="00E868B6">
        <w:rPr>
          <w:sz w:val="24"/>
          <w:szCs w:val="24"/>
        </w:rPr>
        <w:t>progression. The institutional provisions facilitate vertical movement of students from one level of education to the next higher level or towards gainful employment.</w:t>
      </w:r>
      <w:r w:rsidR="00E868B6">
        <w:rPr>
          <w:sz w:val="24"/>
          <w:szCs w:val="24"/>
        </w:rPr>
        <w:t xml:space="preserve"> Student qualifying </w:t>
      </w:r>
      <w:r w:rsidR="00D72DD0">
        <w:rPr>
          <w:sz w:val="24"/>
          <w:szCs w:val="24"/>
        </w:rPr>
        <w:t xml:space="preserve">for </w:t>
      </w:r>
      <w:r w:rsidR="00E868B6">
        <w:rPr>
          <w:sz w:val="24"/>
          <w:szCs w:val="24"/>
        </w:rPr>
        <w:t xml:space="preserve">state/national/international level </w:t>
      </w:r>
      <w:r w:rsidR="00D72DD0">
        <w:rPr>
          <w:sz w:val="24"/>
          <w:szCs w:val="24"/>
        </w:rPr>
        <w:t>exam or competition should be identified by HEIs</w:t>
      </w:r>
      <w:r w:rsidR="00E868B6">
        <w:rPr>
          <w:sz w:val="24"/>
          <w:szCs w:val="24"/>
        </w:rPr>
        <w:t>.</w:t>
      </w:r>
    </w:p>
    <w:p w:rsidR="004415E4" w:rsidRDefault="004415E4">
      <w:pPr>
        <w:spacing w:line="218" w:lineRule="exact"/>
        <w:rPr>
          <w:sz w:val="20"/>
          <w:szCs w:val="20"/>
        </w:rPr>
      </w:pPr>
    </w:p>
    <w:p w:rsidR="008355C1" w:rsidRDefault="008355C1">
      <w:pPr>
        <w:spacing w:line="218" w:lineRule="exact"/>
        <w:rPr>
          <w:sz w:val="20"/>
          <w:szCs w:val="20"/>
        </w:rPr>
      </w:pPr>
    </w:p>
    <w:p w:rsidR="008355C1" w:rsidRDefault="008355C1">
      <w:pPr>
        <w:spacing w:line="218" w:lineRule="exact"/>
        <w:rPr>
          <w:sz w:val="20"/>
          <w:szCs w:val="20"/>
        </w:rPr>
      </w:pPr>
    </w:p>
    <w:p w:rsidR="008355C1" w:rsidRDefault="008355C1">
      <w:pPr>
        <w:spacing w:line="218" w:lineRule="exact"/>
        <w:rPr>
          <w:sz w:val="20"/>
          <w:szCs w:val="20"/>
        </w:rPr>
      </w:pPr>
    </w:p>
    <w:p w:rsidR="004415E4" w:rsidRDefault="007F216A">
      <w:pPr>
        <w:rPr>
          <w:sz w:val="20"/>
          <w:szCs w:val="20"/>
        </w:rPr>
      </w:pPr>
      <w:r>
        <w:rPr>
          <w:b/>
          <w:bCs/>
          <w:sz w:val="24"/>
          <w:szCs w:val="24"/>
        </w:rPr>
        <w:lastRenderedPageBreak/>
        <w:t>5.3 Student Participation and Activities</w:t>
      </w:r>
    </w:p>
    <w:p w:rsidR="004415E4" w:rsidRDefault="004415E4">
      <w:pPr>
        <w:spacing w:line="250" w:lineRule="exact"/>
        <w:rPr>
          <w:sz w:val="20"/>
          <w:szCs w:val="20"/>
        </w:rPr>
      </w:pPr>
    </w:p>
    <w:p w:rsidR="004415E4" w:rsidRDefault="007F216A" w:rsidP="00425B99">
      <w:pPr>
        <w:spacing w:line="273" w:lineRule="auto"/>
        <w:ind w:firstLine="720"/>
        <w:jc w:val="both"/>
        <w:rPr>
          <w:sz w:val="20"/>
          <w:szCs w:val="20"/>
        </w:rPr>
      </w:pPr>
      <w:r>
        <w:rPr>
          <w:sz w:val="24"/>
          <w:szCs w:val="24"/>
        </w:rPr>
        <w:t>The institution promotes inclusive practices for social justice and better stakeholder relationships. The institution promotes value- based education for inculcating social responsibility and good citizenry amongst its student community. The institution has the required infrastructure and promotes active participation of the students in social, cultural and leisure a</w:t>
      </w:r>
      <w:r w:rsidR="00F7396F">
        <w:rPr>
          <w:sz w:val="24"/>
          <w:szCs w:val="24"/>
        </w:rPr>
        <w:t>ctivities. Encouraging students’</w:t>
      </w:r>
      <w:r>
        <w:rPr>
          <w:sz w:val="24"/>
          <w:szCs w:val="24"/>
        </w:rPr>
        <w:t xml:space="preserve"> participation in activities facilitates developing various skills and competencies and foster holistic development.</w:t>
      </w:r>
    </w:p>
    <w:p w:rsidR="004415E4" w:rsidRDefault="004415E4">
      <w:pPr>
        <w:spacing w:line="214" w:lineRule="exact"/>
        <w:rPr>
          <w:sz w:val="20"/>
          <w:szCs w:val="20"/>
        </w:rPr>
      </w:pPr>
    </w:p>
    <w:p w:rsidR="004415E4" w:rsidRDefault="007F216A">
      <w:pPr>
        <w:rPr>
          <w:sz w:val="20"/>
          <w:szCs w:val="20"/>
        </w:rPr>
      </w:pPr>
      <w:r>
        <w:rPr>
          <w:b/>
          <w:bCs/>
          <w:sz w:val="24"/>
          <w:szCs w:val="24"/>
        </w:rPr>
        <w:t>5.4 Alumni Engagement</w:t>
      </w:r>
    </w:p>
    <w:p w:rsidR="004415E4" w:rsidRDefault="004415E4">
      <w:pPr>
        <w:spacing w:line="248" w:lineRule="exact"/>
        <w:rPr>
          <w:sz w:val="20"/>
          <w:szCs w:val="20"/>
        </w:rPr>
      </w:pPr>
    </w:p>
    <w:p w:rsidR="004415E4" w:rsidRDefault="007F216A">
      <w:pPr>
        <w:spacing w:line="273" w:lineRule="auto"/>
        <w:ind w:firstLine="720"/>
        <w:jc w:val="both"/>
        <w:rPr>
          <w:sz w:val="20"/>
          <w:szCs w:val="20"/>
        </w:rPr>
      </w:pPr>
      <w:r>
        <w:rPr>
          <w:sz w:val="24"/>
          <w:szCs w:val="24"/>
        </w:rPr>
        <w:t xml:space="preserve">The Alumni are </w:t>
      </w:r>
      <w:r w:rsidR="00425B99">
        <w:rPr>
          <w:sz w:val="24"/>
          <w:szCs w:val="24"/>
        </w:rPr>
        <w:t>a</w:t>
      </w:r>
      <w:r>
        <w:rPr>
          <w:sz w:val="24"/>
          <w:szCs w:val="24"/>
        </w:rPr>
        <w:t xml:space="preserve"> stron</w:t>
      </w:r>
      <w:r w:rsidR="00425B99">
        <w:rPr>
          <w:sz w:val="24"/>
          <w:szCs w:val="24"/>
        </w:rPr>
        <w:t xml:space="preserve">g support to the institution. An </w:t>
      </w:r>
      <w:r>
        <w:rPr>
          <w:sz w:val="24"/>
          <w:szCs w:val="24"/>
        </w:rPr>
        <w:t>active Alumni Association can contribute in academic matters, student support as well as mobilization</w:t>
      </w:r>
      <w:r w:rsidR="00425B99">
        <w:rPr>
          <w:sz w:val="24"/>
          <w:szCs w:val="24"/>
        </w:rPr>
        <w:t xml:space="preserve"> of</w:t>
      </w:r>
      <w:r>
        <w:rPr>
          <w:sz w:val="24"/>
          <w:szCs w:val="24"/>
        </w:rPr>
        <w:t xml:space="preserve"> resources – both financial and non financial. The institution nurtures the alumni association/chapters to facilitate them to contribute significantly to the development of the institution through financial and non-financial means.</w:t>
      </w:r>
    </w:p>
    <w:p w:rsidR="004415E4" w:rsidRDefault="004415E4">
      <w:pPr>
        <w:spacing w:line="211" w:lineRule="exact"/>
        <w:rPr>
          <w:sz w:val="20"/>
          <w:szCs w:val="20"/>
        </w:rPr>
      </w:pPr>
    </w:p>
    <w:p w:rsidR="004415E4" w:rsidRPr="008355C1" w:rsidRDefault="007F216A">
      <w:pPr>
        <w:rPr>
          <w:rFonts w:ascii="Book Antiqua" w:hAnsi="Book Antiqua"/>
          <w:sz w:val="20"/>
          <w:szCs w:val="20"/>
        </w:rPr>
      </w:pPr>
      <w:r w:rsidRPr="008355C1">
        <w:rPr>
          <w:rFonts w:ascii="Book Antiqua" w:hAnsi="Book Antiqua"/>
          <w:b/>
          <w:bCs/>
          <w:sz w:val="28"/>
          <w:szCs w:val="28"/>
        </w:rPr>
        <w:t>Criterion VI</w:t>
      </w:r>
      <w:r w:rsidR="00D40D91" w:rsidRPr="008355C1">
        <w:rPr>
          <w:rFonts w:ascii="Book Antiqua" w:hAnsi="Book Antiqua"/>
          <w:b/>
          <w:bCs/>
          <w:sz w:val="28"/>
          <w:szCs w:val="28"/>
        </w:rPr>
        <w:t xml:space="preserve">: - </w:t>
      </w:r>
      <w:r w:rsidRPr="008355C1">
        <w:rPr>
          <w:rFonts w:ascii="Book Antiqua" w:hAnsi="Book Antiqua"/>
          <w:b/>
          <w:bCs/>
          <w:sz w:val="28"/>
          <w:szCs w:val="28"/>
        </w:rPr>
        <w:t>Governance, Leadership and Management</w:t>
      </w:r>
    </w:p>
    <w:p w:rsidR="004415E4" w:rsidRDefault="004415E4">
      <w:pPr>
        <w:spacing w:line="257" w:lineRule="exact"/>
        <w:rPr>
          <w:sz w:val="20"/>
          <w:szCs w:val="20"/>
        </w:rPr>
      </w:pPr>
    </w:p>
    <w:p w:rsidR="004415E4" w:rsidRDefault="007F216A">
      <w:pPr>
        <w:spacing w:line="270" w:lineRule="auto"/>
        <w:ind w:firstLine="720"/>
        <w:jc w:val="both"/>
        <w:rPr>
          <w:sz w:val="24"/>
          <w:szCs w:val="24"/>
        </w:rPr>
      </w:pPr>
      <w:r>
        <w:rPr>
          <w:sz w:val="24"/>
          <w:szCs w:val="24"/>
        </w:rPr>
        <w:t>Effective functioning of an institution can be gauged by the policies and practices it has evolved in the matter of planning human resources, recruitment, training, performance appraisal, financial management and the overall role of leadership.</w:t>
      </w:r>
    </w:p>
    <w:p w:rsidR="00152328" w:rsidRDefault="00152328">
      <w:pPr>
        <w:spacing w:line="270" w:lineRule="auto"/>
        <w:ind w:firstLine="720"/>
        <w:jc w:val="both"/>
        <w:rPr>
          <w:sz w:val="20"/>
          <w:szCs w:val="20"/>
        </w:rPr>
      </w:pPr>
    </w:p>
    <w:p w:rsidR="004415E4" w:rsidRDefault="007F216A">
      <w:pPr>
        <w:rPr>
          <w:sz w:val="24"/>
          <w:szCs w:val="24"/>
        </w:rPr>
      </w:pPr>
      <w:r>
        <w:rPr>
          <w:sz w:val="24"/>
          <w:szCs w:val="24"/>
        </w:rPr>
        <w:t xml:space="preserve">The focus of Criterion </w:t>
      </w:r>
      <w:r w:rsidR="00152328">
        <w:rPr>
          <w:sz w:val="24"/>
          <w:szCs w:val="24"/>
        </w:rPr>
        <w:t xml:space="preserve">VI </w:t>
      </w:r>
      <w:r w:rsidR="00F10FBB">
        <w:rPr>
          <w:sz w:val="24"/>
          <w:szCs w:val="24"/>
        </w:rPr>
        <w:t>is captured in the following Key Indicators</w:t>
      </w:r>
      <w:r>
        <w:rPr>
          <w:sz w:val="24"/>
          <w:szCs w:val="24"/>
        </w:rPr>
        <w:t>:</w:t>
      </w:r>
    </w:p>
    <w:p w:rsidR="004415E4" w:rsidRDefault="004415E4">
      <w:pPr>
        <w:spacing w:line="20" w:lineRule="exact"/>
        <w:rPr>
          <w:sz w:val="20"/>
          <w:szCs w:val="20"/>
        </w:rPr>
      </w:pPr>
    </w:p>
    <w:p w:rsidR="004415E4" w:rsidRDefault="00E1124E">
      <w:pPr>
        <w:spacing w:line="200" w:lineRule="exact"/>
        <w:rPr>
          <w:sz w:val="20"/>
          <w:szCs w:val="20"/>
        </w:rPr>
      </w:pPr>
      <w:r w:rsidRPr="00E1124E">
        <w:rPr>
          <w:noProof/>
          <w:sz w:val="20"/>
          <w:szCs w:val="20"/>
        </w:rPr>
        <w:pict>
          <v:line id="_x0000_s1142" style="position:absolute;z-index:251653120;visibility:visible;mso-wrap-distance-left:0;mso-wrap-distance-right:0" from=".9pt,5.85pt" to="356.4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7F216A" w:rsidP="00152328">
      <w:pPr>
        <w:ind w:left="360"/>
        <w:rPr>
          <w:b/>
          <w:bCs/>
          <w:sz w:val="24"/>
          <w:szCs w:val="24"/>
        </w:rPr>
      </w:pPr>
      <w:r>
        <w:rPr>
          <w:b/>
          <w:bCs/>
          <w:sz w:val="24"/>
          <w:szCs w:val="24"/>
        </w:rPr>
        <w:t>KEY INDICATOR</w:t>
      </w:r>
    </w:p>
    <w:p w:rsidR="00152328" w:rsidRDefault="00152328" w:rsidP="00152328">
      <w:pPr>
        <w:ind w:left="360"/>
        <w:rPr>
          <w:sz w:val="20"/>
          <w:szCs w:val="20"/>
        </w:rPr>
      </w:pPr>
    </w:p>
    <w:p w:rsidR="004415E4" w:rsidRDefault="007F216A" w:rsidP="00152328">
      <w:pPr>
        <w:tabs>
          <w:tab w:val="left" w:pos="1980"/>
        </w:tabs>
        <w:ind w:left="1530"/>
        <w:rPr>
          <w:sz w:val="20"/>
          <w:szCs w:val="20"/>
        </w:rPr>
      </w:pPr>
      <w:r>
        <w:rPr>
          <w:sz w:val="24"/>
          <w:szCs w:val="24"/>
        </w:rPr>
        <w:t>6.1</w:t>
      </w:r>
      <w:r>
        <w:rPr>
          <w:sz w:val="24"/>
          <w:szCs w:val="24"/>
        </w:rPr>
        <w:tab/>
        <w:t>Institutional Vision and Leadership</w:t>
      </w:r>
    </w:p>
    <w:p w:rsidR="004415E4" w:rsidRDefault="004415E4" w:rsidP="00152328">
      <w:pPr>
        <w:tabs>
          <w:tab w:val="left" w:pos="1980"/>
        </w:tabs>
        <w:spacing w:line="48" w:lineRule="exact"/>
        <w:ind w:left="1530"/>
        <w:rPr>
          <w:sz w:val="20"/>
          <w:szCs w:val="20"/>
        </w:rPr>
      </w:pPr>
    </w:p>
    <w:p w:rsidR="004415E4" w:rsidRDefault="007F216A" w:rsidP="00152328">
      <w:pPr>
        <w:tabs>
          <w:tab w:val="left" w:pos="1980"/>
        </w:tabs>
        <w:ind w:left="1530"/>
        <w:rPr>
          <w:sz w:val="20"/>
          <w:szCs w:val="20"/>
        </w:rPr>
      </w:pPr>
      <w:r>
        <w:rPr>
          <w:sz w:val="24"/>
          <w:szCs w:val="24"/>
        </w:rPr>
        <w:t>6.2</w:t>
      </w:r>
      <w:r>
        <w:rPr>
          <w:sz w:val="24"/>
          <w:szCs w:val="24"/>
        </w:rPr>
        <w:tab/>
        <w:t>Strategy Development and Deployment</w:t>
      </w:r>
    </w:p>
    <w:p w:rsidR="004415E4" w:rsidRDefault="004415E4" w:rsidP="00152328">
      <w:pPr>
        <w:tabs>
          <w:tab w:val="left" w:pos="1980"/>
        </w:tabs>
        <w:spacing w:line="43" w:lineRule="exact"/>
        <w:ind w:left="1530"/>
        <w:rPr>
          <w:sz w:val="20"/>
          <w:szCs w:val="20"/>
        </w:rPr>
      </w:pPr>
    </w:p>
    <w:p w:rsidR="004415E4" w:rsidRDefault="007F216A" w:rsidP="00152328">
      <w:pPr>
        <w:tabs>
          <w:tab w:val="left" w:pos="1980"/>
        </w:tabs>
        <w:ind w:left="1530"/>
        <w:rPr>
          <w:sz w:val="20"/>
          <w:szCs w:val="20"/>
        </w:rPr>
      </w:pPr>
      <w:r>
        <w:rPr>
          <w:sz w:val="24"/>
          <w:szCs w:val="24"/>
        </w:rPr>
        <w:t>6.3</w:t>
      </w:r>
      <w:r>
        <w:rPr>
          <w:sz w:val="24"/>
          <w:szCs w:val="24"/>
        </w:rPr>
        <w:tab/>
        <w:t>Faculty Empowerment Strategies</w:t>
      </w:r>
    </w:p>
    <w:p w:rsidR="004415E4" w:rsidRDefault="004415E4" w:rsidP="00152328">
      <w:pPr>
        <w:tabs>
          <w:tab w:val="left" w:pos="1980"/>
        </w:tabs>
        <w:spacing w:line="46" w:lineRule="exact"/>
        <w:ind w:left="1530"/>
        <w:rPr>
          <w:sz w:val="20"/>
          <w:szCs w:val="20"/>
        </w:rPr>
      </w:pPr>
    </w:p>
    <w:p w:rsidR="004415E4" w:rsidRDefault="007F216A" w:rsidP="00152328">
      <w:pPr>
        <w:tabs>
          <w:tab w:val="left" w:pos="1980"/>
        </w:tabs>
        <w:ind w:left="1530"/>
        <w:rPr>
          <w:sz w:val="20"/>
          <w:szCs w:val="20"/>
        </w:rPr>
      </w:pPr>
      <w:r>
        <w:rPr>
          <w:sz w:val="24"/>
          <w:szCs w:val="24"/>
        </w:rPr>
        <w:t>6.4</w:t>
      </w:r>
      <w:r>
        <w:rPr>
          <w:sz w:val="24"/>
          <w:szCs w:val="24"/>
        </w:rPr>
        <w:tab/>
        <w:t>Financial Management and Resource Mobilization</w:t>
      </w:r>
    </w:p>
    <w:p w:rsidR="004415E4" w:rsidRDefault="004415E4" w:rsidP="00152328">
      <w:pPr>
        <w:tabs>
          <w:tab w:val="left" w:pos="1980"/>
        </w:tabs>
        <w:spacing w:line="60" w:lineRule="exact"/>
        <w:ind w:left="1530"/>
        <w:rPr>
          <w:sz w:val="20"/>
          <w:szCs w:val="20"/>
        </w:rPr>
      </w:pPr>
    </w:p>
    <w:p w:rsidR="004415E4" w:rsidRDefault="007F216A" w:rsidP="00152328">
      <w:pPr>
        <w:tabs>
          <w:tab w:val="left" w:pos="1980"/>
        </w:tabs>
        <w:ind w:left="1530"/>
        <w:rPr>
          <w:sz w:val="20"/>
          <w:szCs w:val="20"/>
        </w:rPr>
      </w:pPr>
      <w:r>
        <w:rPr>
          <w:sz w:val="24"/>
          <w:szCs w:val="24"/>
        </w:rPr>
        <w:t>6.5</w:t>
      </w:r>
      <w:r>
        <w:rPr>
          <w:sz w:val="24"/>
          <w:szCs w:val="24"/>
        </w:rPr>
        <w:tab/>
        <w:t>Internal Quality Assurance System (IQAS)</w:t>
      </w:r>
    </w:p>
    <w:p w:rsidR="004415E4" w:rsidRDefault="004415E4">
      <w:pPr>
        <w:spacing w:line="20" w:lineRule="exact"/>
        <w:rPr>
          <w:sz w:val="20"/>
          <w:szCs w:val="20"/>
        </w:rPr>
      </w:pPr>
    </w:p>
    <w:p w:rsidR="00152328" w:rsidRDefault="00E1124E">
      <w:pPr>
        <w:rPr>
          <w:b/>
          <w:bCs/>
          <w:sz w:val="24"/>
          <w:szCs w:val="24"/>
        </w:rPr>
      </w:pPr>
      <w:r w:rsidRPr="00E1124E">
        <w:rPr>
          <w:noProof/>
          <w:sz w:val="20"/>
          <w:szCs w:val="20"/>
        </w:rPr>
        <w:pict>
          <v:line id="_x0000_s1143" style="position:absolute;z-index:251654144;visibility:visible;mso-wrap-distance-left:0;mso-wrap-distance-right:0" from="10.05pt,4.6pt" to="379.2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7F216A">
      <w:pPr>
        <w:rPr>
          <w:sz w:val="20"/>
          <w:szCs w:val="20"/>
        </w:rPr>
      </w:pPr>
      <w:r>
        <w:rPr>
          <w:b/>
          <w:bCs/>
          <w:sz w:val="24"/>
          <w:szCs w:val="24"/>
        </w:rPr>
        <w:t>6.1 Institutional Vision and Leadership</w:t>
      </w:r>
    </w:p>
    <w:p w:rsidR="004415E4" w:rsidRDefault="004415E4">
      <w:pPr>
        <w:spacing w:line="247" w:lineRule="exact"/>
        <w:rPr>
          <w:sz w:val="20"/>
          <w:szCs w:val="20"/>
        </w:rPr>
      </w:pPr>
    </w:p>
    <w:p w:rsidR="004415E4" w:rsidRDefault="007F216A" w:rsidP="00F90CBE">
      <w:pPr>
        <w:spacing w:line="271" w:lineRule="auto"/>
        <w:ind w:firstLine="720"/>
        <w:jc w:val="both"/>
        <w:rPr>
          <w:sz w:val="20"/>
          <w:szCs w:val="20"/>
        </w:rPr>
      </w:pPr>
      <w:r>
        <w:rPr>
          <w:sz w:val="24"/>
          <w:szCs w:val="24"/>
        </w:rPr>
        <w:t>Effective leadership by setting values and participative decision- making process is key not only to achieve the vision, mission and goals of the institution but also in building the organizational culture. The formal and informal arrangements in th</w:t>
      </w:r>
      <w:r w:rsidR="00AB543D">
        <w:rPr>
          <w:sz w:val="24"/>
          <w:szCs w:val="24"/>
        </w:rPr>
        <w:t>e institution to co-ordinate the</w:t>
      </w:r>
      <w:r w:rsidR="00F90CBE">
        <w:rPr>
          <w:sz w:val="24"/>
          <w:szCs w:val="24"/>
        </w:rPr>
        <w:t xml:space="preserve"> </w:t>
      </w:r>
      <w:r>
        <w:rPr>
          <w:sz w:val="24"/>
          <w:szCs w:val="24"/>
        </w:rPr>
        <w:t>academic and administrative planning and implementation reflects the institutions efforts in achieving its vision.</w:t>
      </w:r>
    </w:p>
    <w:p w:rsidR="004415E4" w:rsidRDefault="004415E4">
      <w:pPr>
        <w:spacing w:line="218" w:lineRule="exact"/>
        <w:rPr>
          <w:sz w:val="20"/>
          <w:szCs w:val="20"/>
        </w:rPr>
      </w:pPr>
    </w:p>
    <w:p w:rsidR="004415E4" w:rsidRDefault="007F216A">
      <w:pPr>
        <w:rPr>
          <w:sz w:val="20"/>
          <w:szCs w:val="20"/>
        </w:rPr>
      </w:pPr>
      <w:r>
        <w:rPr>
          <w:b/>
          <w:bCs/>
          <w:sz w:val="24"/>
          <w:szCs w:val="24"/>
        </w:rPr>
        <w:t>6.2 Strategy Development and Deployment</w:t>
      </w:r>
    </w:p>
    <w:p w:rsidR="004415E4" w:rsidRDefault="004415E4">
      <w:pPr>
        <w:spacing w:line="250" w:lineRule="exact"/>
        <w:rPr>
          <w:sz w:val="20"/>
          <w:szCs w:val="20"/>
        </w:rPr>
      </w:pPr>
    </w:p>
    <w:p w:rsidR="00152328" w:rsidRPr="008355C1" w:rsidRDefault="007F216A" w:rsidP="008355C1">
      <w:pPr>
        <w:spacing w:line="273" w:lineRule="auto"/>
        <w:ind w:firstLine="720"/>
        <w:jc w:val="both"/>
        <w:rPr>
          <w:sz w:val="20"/>
          <w:szCs w:val="20"/>
        </w:rPr>
      </w:pPr>
      <w:r>
        <w:rPr>
          <w:sz w:val="24"/>
          <w:szCs w:val="24"/>
        </w:rPr>
        <w:t xml:space="preserve">The leadership provides clear vision and mission to the institution. The functions of the institution and its academic and administrative units are governed by the principles of participation and transparency. Formulation of development objectives, directives and guidelines with specific plans for implementation by aligning the academic and administrative aspects improves the overall quality of the </w:t>
      </w:r>
      <w:r w:rsidR="00425B99">
        <w:rPr>
          <w:sz w:val="24"/>
          <w:szCs w:val="24"/>
        </w:rPr>
        <w:t>i</w:t>
      </w:r>
      <w:r>
        <w:rPr>
          <w:sz w:val="24"/>
          <w:szCs w:val="24"/>
        </w:rPr>
        <w:t>nstitutional provisions.</w:t>
      </w:r>
    </w:p>
    <w:p w:rsidR="004415E4" w:rsidRDefault="007F216A">
      <w:pPr>
        <w:ind w:left="60"/>
        <w:rPr>
          <w:sz w:val="20"/>
          <w:szCs w:val="20"/>
        </w:rPr>
      </w:pPr>
      <w:r>
        <w:rPr>
          <w:b/>
          <w:bCs/>
          <w:sz w:val="24"/>
          <w:szCs w:val="24"/>
        </w:rPr>
        <w:lastRenderedPageBreak/>
        <w:t>6.3 Faculty Empowerment Strategies</w:t>
      </w:r>
    </w:p>
    <w:p w:rsidR="004415E4" w:rsidRDefault="004415E4">
      <w:pPr>
        <w:spacing w:line="248" w:lineRule="exact"/>
        <w:rPr>
          <w:sz w:val="20"/>
          <w:szCs w:val="20"/>
        </w:rPr>
      </w:pPr>
    </w:p>
    <w:p w:rsidR="004415E4" w:rsidRDefault="007F216A">
      <w:pPr>
        <w:spacing w:line="273" w:lineRule="auto"/>
        <w:ind w:firstLine="720"/>
        <w:jc w:val="both"/>
        <w:rPr>
          <w:sz w:val="20"/>
          <w:szCs w:val="20"/>
        </w:rPr>
      </w:pPr>
      <w:r>
        <w:rPr>
          <w:sz w:val="24"/>
          <w:szCs w:val="24"/>
        </w:rPr>
        <w:t>The process of planning human resources including recruitment, performance appraisal and planning professional development programmes and seeking appropriate feedback, analysis of responses and ensure that they form the basis for planning. Efforts are made to upgrade the professional competence of the staff. There are mechanisms evolved for regular performance appraisal of staff.</w:t>
      </w:r>
    </w:p>
    <w:p w:rsidR="004415E4" w:rsidRDefault="004415E4">
      <w:pPr>
        <w:spacing w:line="211" w:lineRule="exact"/>
        <w:rPr>
          <w:sz w:val="20"/>
          <w:szCs w:val="20"/>
        </w:rPr>
      </w:pPr>
    </w:p>
    <w:p w:rsidR="004415E4" w:rsidRDefault="007F216A">
      <w:pPr>
        <w:ind w:left="120"/>
        <w:rPr>
          <w:sz w:val="20"/>
          <w:szCs w:val="20"/>
        </w:rPr>
      </w:pPr>
      <w:r>
        <w:rPr>
          <w:b/>
          <w:bCs/>
          <w:sz w:val="24"/>
          <w:szCs w:val="24"/>
        </w:rPr>
        <w:t>6.4 Financial Management and Resource Mobilization</w:t>
      </w:r>
    </w:p>
    <w:p w:rsidR="004415E4" w:rsidRDefault="004415E4">
      <w:pPr>
        <w:spacing w:line="247" w:lineRule="exact"/>
        <w:rPr>
          <w:sz w:val="20"/>
          <w:szCs w:val="20"/>
        </w:rPr>
      </w:pPr>
    </w:p>
    <w:p w:rsidR="004415E4" w:rsidRDefault="007F216A">
      <w:pPr>
        <w:spacing w:line="273" w:lineRule="auto"/>
        <w:ind w:firstLine="720"/>
        <w:jc w:val="both"/>
        <w:rPr>
          <w:sz w:val="20"/>
          <w:szCs w:val="20"/>
        </w:rPr>
      </w:pPr>
      <w:r>
        <w:rPr>
          <w:sz w:val="24"/>
          <w:szCs w:val="24"/>
        </w:rPr>
        <w:t>Budgeting and optimum utilization of finance as well as mobilization of resources are the issues considered under this Key Indicator. There are established procedures and processes for planning and allocation of financial resources. The institution has developed strategies for mobilizing resources and ensures transparency in financial management of the institution. The income and expenditure of the institution are subjected to regular internal and external audit.</w:t>
      </w:r>
    </w:p>
    <w:p w:rsidR="004415E4" w:rsidRDefault="004415E4">
      <w:pPr>
        <w:spacing w:line="211" w:lineRule="exact"/>
        <w:rPr>
          <w:sz w:val="20"/>
          <w:szCs w:val="20"/>
        </w:rPr>
      </w:pPr>
    </w:p>
    <w:p w:rsidR="004415E4" w:rsidRDefault="007F216A">
      <w:pPr>
        <w:ind w:left="60"/>
        <w:rPr>
          <w:sz w:val="20"/>
          <w:szCs w:val="20"/>
        </w:rPr>
      </w:pPr>
      <w:r>
        <w:rPr>
          <w:b/>
          <w:bCs/>
          <w:sz w:val="24"/>
          <w:szCs w:val="24"/>
        </w:rPr>
        <w:t>6.5 Internal Quality Assurance System (IQAS)</w:t>
      </w:r>
    </w:p>
    <w:p w:rsidR="004415E4" w:rsidRDefault="004415E4">
      <w:pPr>
        <w:spacing w:line="247" w:lineRule="exact"/>
        <w:rPr>
          <w:sz w:val="20"/>
          <w:szCs w:val="20"/>
        </w:rPr>
      </w:pPr>
    </w:p>
    <w:p w:rsidR="004415E4" w:rsidRDefault="007F216A">
      <w:pPr>
        <w:spacing w:line="273" w:lineRule="auto"/>
        <w:ind w:firstLine="720"/>
        <w:jc w:val="both"/>
        <w:rPr>
          <w:sz w:val="20"/>
          <w:szCs w:val="20"/>
        </w:rPr>
      </w:pPr>
      <w:r>
        <w:rPr>
          <w:sz w:val="24"/>
          <w:szCs w:val="24"/>
        </w:rPr>
        <w:t>The internal quality assurance systems of HEIs are Self-regulated responsibilities of the higher education institutions, aimed at continuous improvement of quality and achieving academic excellence. The institution has mechanisms for academic</w:t>
      </w:r>
      <w:r w:rsidR="00152328">
        <w:rPr>
          <w:sz w:val="24"/>
          <w:szCs w:val="24"/>
        </w:rPr>
        <w:t xml:space="preserve"> and administrative</w:t>
      </w:r>
      <w:r>
        <w:rPr>
          <w:sz w:val="24"/>
          <w:szCs w:val="24"/>
        </w:rPr>
        <w:t xml:space="preserve"> auditing. </w:t>
      </w:r>
      <w:r w:rsidR="00354907">
        <w:rPr>
          <w:sz w:val="24"/>
          <w:szCs w:val="24"/>
        </w:rPr>
        <w:t xml:space="preserve">It </w:t>
      </w:r>
      <w:r>
        <w:rPr>
          <w:sz w:val="24"/>
          <w:szCs w:val="24"/>
        </w:rPr>
        <w:t xml:space="preserve"> adopts quality management strategies in all academic and administrative aspects. The institution has an IQAC and adopts a participatory approach in managing its provisions.</w:t>
      </w:r>
    </w:p>
    <w:p w:rsidR="004415E4" w:rsidRDefault="004415E4">
      <w:pPr>
        <w:spacing w:line="211" w:lineRule="exact"/>
        <w:rPr>
          <w:sz w:val="20"/>
          <w:szCs w:val="20"/>
        </w:rPr>
      </w:pPr>
    </w:p>
    <w:p w:rsidR="004415E4" w:rsidRPr="008355C1" w:rsidRDefault="007F216A">
      <w:pPr>
        <w:rPr>
          <w:rFonts w:ascii="Book Antiqua" w:hAnsi="Book Antiqua"/>
          <w:sz w:val="20"/>
          <w:szCs w:val="20"/>
        </w:rPr>
      </w:pPr>
      <w:r w:rsidRPr="008355C1">
        <w:rPr>
          <w:rFonts w:ascii="Book Antiqua" w:hAnsi="Book Antiqua"/>
          <w:b/>
          <w:bCs/>
          <w:sz w:val="28"/>
          <w:szCs w:val="28"/>
        </w:rPr>
        <w:t>Criterion VII</w:t>
      </w:r>
      <w:r w:rsidR="00D40D91" w:rsidRPr="008355C1">
        <w:rPr>
          <w:rFonts w:ascii="Book Antiqua" w:hAnsi="Book Antiqua"/>
          <w:b/>
          <w:bCs/>
          <w:sz w:val="28"/>
          <w:szCs w:val="28"/>
        </w:rPr>
        <w:t xml:space="preserve">: - </w:t>
      </w:r>
      <w:r w:rsidRPr="008355C1">
        <w:rPr>
          <w:rFonts w:ascii="Book Antiqua" w:hAnsi="Book Antiqua"/>
          <w:b/>
          <w:bCs/>
          <w:sz w:val="28"/>
          <w:szCs w:val="28"/>
        </w:rPr>
        <w:t>Institutional Values and Best Practices</w:t>
      </w:r>
    </w:p>
    <w:p w:rsidR="004415E4" w:rsidRDefault="004415E4">
      <w:pPr>
        <w:spacing w:line="254" w:lineRule="exact"/>
        <w:rPr>
          <w:sz w:val="20"/>
          <w:szCs w:val="20"/>
        </w:rPr>
      </w:pPr>
    </w:p>
    <w:p w:rsidR="004415E4" w:rsidRDefault="007F216A">
      <w:pPr>
        <w:spacing w:line="274" w:lineRule="auto"/>
        <w:ind w:firstLine="720"/>
        <w:jc w:val="both"/>
        <w:rPr>
          <w:sz w:val="20"/>
          <w:szCs w:val="20"/>
        </w:rPr>
      </w:pPr>
      <w:r>
        <w:rPr>
          <w:sz w:val="24"/>
          <w:szCs w:val="24"/>
        </w:rPr>
        <w:t>An educational institution operates in the context of the larger education system in the country. In order to be relevant in changing national and global contexts an educational institution has to be responsive to the emerging challenges and pressing issues. It has a social responsibility to be proactive in the efforts towards development in the larger contexts. This role of the institution is reflected in terms of the kinds of programmes, activities and preferences (values) that it incorporates within its regular functioning. The extent to which an institution is impactful in this is a sure reflection of its quality.</w:t>
      </w:r>
    </w:p>
    <w:p w:rsidR="004415E4" w:rsidRDefault="007F216A">
      <w:pPr>
        <w:spacing w:line="274" w:lineRule="auto"/>
        <w:ind w:firstLine="720"/>
        <w:jc w:val="both"/>
        <w:rPr>
          <w:sz w:val="20"/>
          <w:szCs w:val="20"/>
        </w:rPr>
      </w:pPr>
      <w:r w:rsidRPr="00F90CBE">
        <w:rPr>
          <w:sz w:val="24"/>
          <w:szCs w:val="24"/>
        </w:rPr>
        <w:t>Every institution has a mandate to be responsive to at least a few pressing issues such as gender equity, environmental consciousness and sustainability, inclusiveness and professional ethics, but the way it addresses these and evolves practices will always be unique. Every institution faces and resolves various kinds of internal pressures and situations while doing this. Some meaningful practices pertinent to such situations are evolved within the institution and these help smooth functioning and also lead to enhanced impact. Such practices which are evolved internally by the institution leading to improvements in any one aspect of its functioning – academic, administrative or organizational, - are recognized as a “best practices”. Over a period of time, due to such unique ways of functioning each institution develops distinct characteristic which becomes its recognizable attribute</w:t>
      </w:r>
      <w:r>
        <w:t>.</w:t>
      </w:r>
    </w:p>
    <w:p w:rsidR="004415E4" w:rsidRDefault="004415E4">
      <w:pPr>
        <w:spacing w:line="207" w:lineRule="exact"/>
        <w:rPr>
          <w:sz w:val="20"/>
          <w:szCs w:val="20"/>
        </w:rPr>
      </w:pPr>
    </w:p>
    <w:p w:rsidR="00152328" w:rsidRDefault="00152328">
      <w:pPr>
        <w:rPr>
          <w:sz w:val="24"/>
          <w:szCs w:val="24"/>
        </w:rPr>
      </w:pPr>
    </w:p>
    <w:p w:rsidR="00152328" w:rsidRDefault="00152328">
      <w:pPr>
        <w:rPr>
          <w:sz w:val="24"/>
          <w:szCs w:val="24"/>
        </w:rPr>
      </w:pPr>
    </w:p>
    <w:p w:rsidR="008355C1" w:rsidRDefault="008355C1">
      <w:pPr>
        <w:rPr>
          <w:sz w:val="24"/>
          <w:szCs w:val="24"/>
        </w:rPr>
      </w:pPr>
    </w:p>
    <w:p w:rsidR="004415E4" w:rsidRDefault="007F216A">
      <w:pPr>
        <w:rPr>
          <w:sz w:val="20"/>
          <w:szCs w:val="20"/>
        </w:rPr>
      </w:pPr>
      <w:r>
        <w:rPr>
          <w:sz w:val="24"/>
          <w:szCs w:val="24"/>
        </w:rPr>
        <w:lastRenderedPageBreak/>
        <w:t xml:space="preserve">The focus of Criterion </w:t>
      </w:r>
      <w:r w:rsidR="00152328">
        <w:rPr>
          <w:sz w:val="24"/>
          <w:szCs w:val="24"/>
        </w:rPr>
        <w:t>VII</w:t>
      </w:r>
      <w:r>
        <w:rPr>
          <w:sz w:val="24"/>
          <w:szCs w:val="24"/>
        </w:rPr>
        <w:t xml:space="preserve"> </w:t>
      </w:r>
      <w:r w:rsidR="00F10FBB">
        <w:rPr>
          <w:sz w:val="24"/>
          <w:szCs w:val="24"/>
        </w:rPr>
        <w:t>is captured in the following Key Indicators</w:t>
      </w:r>
      <w:r>
        <w:rPr>
          <w:sz w:val="24"/>
          <w:szCs w:val="24"/>
        </w:rPr>
        <w:t>:</w:t>
      </w:r>
    </w:p>
    <w:p w:rsidR="004415E4" w:rsidRDefault="004415E4" w:rsidP="000B4A24">
      <w:pPr>
        <w:spacing w:line="20" w:lineRule="exact"/>
        <w:rPr>
          <w:sz w:val="20"/>
          <w:szCs w:val="20"/>
        </w:rPr>
      </w:pPr>
    </w:p>
    <w:p w:rsidR="004415E4" w:rsidRDefault="00E1124E">
      <w:pPr>
        <w:spacing w:line="344" w:lineRule="exact"/>
        <w:rPr>
          <w:sz w:val="20"/>
          <w:szCs w:val="20"/>
        </w:rPr>
      </w:pPr>
      <w:r w:rsidRPr="00E1124E">
        <w:rPr>
          <w:noProof/>
          <w:sz w:val="20"/>
          <w:szCs w:val="20"/>
        </w:rPr>
        <w:pict>
          <v:line id="_x0000_s1144" style="position:absolute;z-index:251655168;visibility:visible;mso-wrap-distance-left:0;mso-wrap-distance-right:0" from="4.9pt,3.9pt" to="375.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7F216A">
      <w:pPr>
        <w:ind w:left="720"/>
        <w:rPr>
          <w:sz w:val="20"/>
          <w:szCs w:val="20"/>
        </w:rPr>
      </w:pPr>
      <w:r>
        <w:rPr>
          <w:b/>
          <w:bCs/>
          <w:sz w:val="24"/>
          <w:szCs w:val="24"/>
        </w:rPr>
        <w:t>KEY INDICATORS</w:t>
      </w:r>
    </w:p>
    <w:p w:rsidR="004415E4" w:rsidRDefault="004415E4">
      <w:pPr>
        <w:spacing w:line="238" w:lineRule="exact"/>
        <w:rPr>
          <w:sz w:val="20"/>
          <w:szCs w:val="20"/>
        </w:rPr>
      </w:pPr>
    </w:p>
    <w:p w:rsidR="004415E4" w:rsidRPr="004525E9" w:rsidRDefault="007F216A">
      <w:pPr>
        <w:tabs>
          <w:tab w:val="left" w:pos="2140"/>
        </w:tabs>
        <w:ind w:left="1440"/>
        <w:rPr>
          <w:sz w:val="24"/>
          <w:szCs w:val="24"/>
        </w:rPr>
      </w:pPr>
      <w:r w:rsidRPr="004525E9">
        <w:rPr>
          <w:sz w:val="24"/>
          <w:szCs w:val="24"/>
        </w:rPr>
        <w:t>7.1</w:t>
      </w:r>
      <w:r w:rsidRPr="004525E9">
        <w:rPr>
          <w:sz w:val="24"/>
          <w:szCs w:val="24"/>
        </w:rPr>
        <w:tab/>
        <w:t>Institutional Values and Social Responsibilities</w:t>
      </w:r>
    </w:p>
    <w:p w:rsidR="004415E4" w:rsidRPr="004525E9" w:rsidRDefault="004415E4">
      <w:pPr>
        <w:spacing w:line="41" w:lineRule="exact"/>
        <w:rPr>
          <w:sz w:val="24"/>
          <w:szCs w:val="24"/>
        </w:rPr>
      </w:pPr>
    </w:p>
    <w:p w:rsidR="004415E4" w:rsidRPr="004525E9" w:rsidRDefault="007F216A">
      <w:pPr>
        <w:tabs>
          <w:tab w:val="left" w:pos="2140"/>
        </w:tabs>
        <w:ind w:left="1440"/>
        <w:rPr>
          <w:sz w:val="24"/>
          <w:szCs w:val="24"/>
        </w:rPr>
      </w:pPr>
      <w:r w:rsidRPr="004525E9">
        <w:rPr>
          <w:sz w:val="24"/>
          <w:szCs w:val="24"/>
        </w:rPr>
        <w:t>7.2</w:t>
      </w:r>
      <w:r w:rsidRPr="004525E9">
        <w:rPr>
          <w:sz w:val="24"/>
          <w:szCs w:val="24"/>
        </w:rPr>
        <w:tab/>
        <w:t>Best Practices</w:t>
      </w:r>
    </w:p>
    <w:p w:rsidR="004415E4" w:rsidRPr="004525E9" w:rsidRDefault="004415E4">
      <w:pPr>
        <w:spacing w:line="41" w:lineRule="exact"/>
        <w:rPr>
          <w:sz w:val="24"/>
          <w:szCs w:val="24"/>
        </w:rPr>
      </w:pPr>
    </w:p>
    <w:p w:rsidR="004415E4" w:rsidRPr="004525E9" w:rsidRDefault="007F216A">
      <w:pPr>
        <w:tabs>
          <w:tab w:val="left" w:pos="2140"/>
        </w:tabs>
        <w:ind w:left="1440"/>
        <w:rPr>
          <w:sz w:val="24"/>
          <w:szCs w:val="24"/>
        </w:rPr>
      </w:pPr>
      <w:r w:rsidRPr="004525E9">
        <w:rPr>
          <w:sz w:val="24"/>
          <w:szCs w:val="24"/>
        </w:rPr>
        <w:t>7.3</w:t>
      </w:r>
      <w:r w:rsidRPr="004525E9">
        <w:rPr>
          <w:sz w:val="24"/>
          <w:szCs w:val="24"/>
        </w:rPr>
        <w:tab/>
        <w:t>Institutional Distinctiveness</w:t>
      </w:r>
    </w:p>
    <w:p w:rsidR="004415E4" w:rsidRDefault="004415E4">
      <w:pPr>
        <w:spacing w:line="20" w:lineRule="exact"/>
        <w:rPr>
          <w:sz w:val="20"/>
          <w:szCs w:val="20"/>
        </w:rPr>
      </w:pPr>
    </w:p>
    <w:p w:rsidR="004415E4" w:rsidRDefault="00E1124E">
      <w:pPr>
        <w:spacing w:line="200" w:lineRule="exact"/>
        <w:rPr>
          <w:sz w:val="20"/>
          <w:szCs w:val="20"/>
        </w:rPr>
      </w:pPr>
      <w:r w:rsidRPr="00E1124E">
        <w:rPr>
          <w:noProof/>
          <w:sz w:val="20"/>
          <w:szCs w:val="20"/>
        </w:rPr>
        <w:pict>
          <v:line id="_x0000_s1145" style="position:absolute;z-index:251656192;visibility:visible;mso-wrap-distance-left:0;mso-wrap-distance-right:0" from="4.9pt,8.95pt" to="375.2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" o:allowincell="f"/>
        </w:pict>
      </w:r>
    </w:p>
    <w:p w:rsidR="004415E4" w:rsidRDefault="004415E4">
      <w:pPr>
        <w:spacing w:line="365" w:lineRule="exact"/>
        <w:rPr>
          <w:sz w:val="20"/>
          <w:szCs w:val="20"/>
        </w:rPr>
      </w:pPr>
    </w:p>
    <w:p w:rsidR="004415E4" w:rsidRPr="00152328" w:rsidRDefault="007F216A">
      <w:pPr>
        <w:rPr>
          <w:b/>
          <w:bCs/>
          <w:sz w:val="24"/>
          <w:szCs w:val="24"/>
        </w:rPr>
      </w:pPr>
      <w:r w:rsidRPr="00152328">
        <w:rPr>
          <w:rFonts w:eastAsia="Calibri"/>
          <w:b/>
          <w:bCs/>
          <w:sz w:val="24"/>
          <w:szCs w:val="24"/>
        </w:rPr>
        <w:t xml:space="preserve">7.1 </w:t>
      </w:r>
      <w:r w:rsidRPr="00152328">
        <w:rPr>
          <w:b/>
          <w:bCs/>
          <w:sz w:val="24"/>
          <w:szCs w:val="24"/>
        </w:rPr>
        <w:t>Institutional Values and Social Responsibilities</w:t>
      </w:r>
    </w:p>
    <w:p w:rsidR="004415E4" w:rsidRDefault="004415E4">
      <w:pPr>
        <w:spacing w:line="253" w:lineRule="exact"/>
        <w:rPr>
          <w:sz w:val="20"/>
          <w:szCs w:val="20"/>
        </w:rPr>
      </w:pPr>
    </w:p>
    <w:p w:rsidR="004415E4" w:rsidRDefault="007F216A">
      <w:pPr>
        <w:spacing w:line="274" w:lineRule="auto"/>
        <w:ind w:firstLine="720"/>
        <w:jc w:val="both"/>
        <w:rPr>
          <w:sz w:val="20"/>
          <w:szCs w:val="20"/>
        </w:rPr>
      </w:pPr>
      <w:r>
        <w:rPr>
          <w:sz w:val="24"/>
          <w:szCs w:val="24"/>
        </w:rPr>
        <w:t>The institution organizes gender equity promotion programmes. The institution displays sensitivity to issues like climate change and environmental issues. It adopts environment friendly practices and takes necessary actions such as – energy conservation, rain water harvesting, waste recycling (solid/liquid waste management, e-waste management), carbon neutral, green practices etc. The institution facilitates the differently abled (Divyangjan friendliness), effective dealing of location advantages and disadvantages (situatedness), explicit concern for human values and professional ethics etc. In other words, the concerns for social responsibilities as well as the values held by the institution are explicit in its regular activities.</w:t>
      </w:r>
    </w:p>
    <w:p w:rsidR="004415E4" w:rsidRDefault="004415E4">
      <w:pPr>
        <w:spacing w:line="211" w:lineRule="exact"/>
        <w:rPr>
          <w:sz w:val="20"/>
          <w:szCs w:val="20"/>
        </w:rPr>
      </w:pPr>
    </w:p>
    <w:p w:rsidR="004415E4" w:rsidRDefault="007F216A">
      <w:pPr>
        <w:rPr>
          <w:sz w:val="20"/>
          <w:szCs w:val="20"/>
        </w:rPr>
      </w:pPr>
      <w:r>
        <w:rPr>
          <w:b/>
          <w:bCs/>
          <w:sz w:val="24"/>
          <w:szCs w:val="24"/>
        </w:rPr>
        <w:t>7.2 Best Practices</w:t>
      </w:r>
    </w:p>
    <w:p w:rsidR="004415E4" w:rsidRDefault="004415E4">
      <w:pPr>
        <w:spacing w:line="250" w:lineRule="exact"/>
        <w:rPr>
          <w:sz w:val="20"/>
          <w:szCs w:val="20"/>
        </w:rPr>
      </w:pPr>
    </w:p>
    <w:p w:rsidR="004415E4" w:rsidRDefault="007F216A">
      <w:pPr>
        <w:spacing w:line="274" w:lineRule="auto"/>
        <w:ind w:firstLine="720"/>
        <w:jc w:val="both"/>
        <w:rPr>
          <w:sz w:val="20"/>
          <w:szCs w:val="20"/>
        </w:rPr>
      </w:pPr>
      <w:r>
        <w:rPr>
          <w:sz w:val="24"/>
          <w:szCs w:val="24"/>
        </w:rPr>
        <w:t>Any practice or practices that the institution has internally evolved and used during the last few years leading to positive impact on the regular functioning of the institution can be identified as “best practice/s”. These are not any activity prescribed by some authority. At some point in time the institution evolves some innovation or a change in some aspect of functioning. This practice is relevant mainly within the institution at a given point in time. It could be in respect of teaching learning, office practices, maintenance and up keep of things or dealing with human beings or money matters. But adopting that practice has resolved the difficulty or has brought in greater ease in working i</w:t>
      </w:r>
      <w:r w:rsidR="00425B99">
        <w:rPr>
          <w:sz w:val="24"/>
          <w:szCs w:val="24"/>
        </w:rPr>
        <w:t xml:space="preserve">n that aspect. In brief, these </w:t>
      </w:r>
      <w:r w:rsidR="006331E1">
        <w:rPr>
          <w:sz w:val="24"/>
          <w:szCs w:val="24"/>
        </w:rPr>
        <w:t>‘</w:t>
      </w:r>
      <w:r w:rsidRPr="00F7396F">
        <w:rPr>
          <w:i/>
          <w:sz w:val="24"/>
          <w:szCs w:val="24"/>
        </w:rPr>
        <w:t>best practi</w:t>
      </w:r>
      <w:r w:rsidR="006331E1" w:rsidRPr="00F7396F">
        <w:rPr>
          <w:i/>
          <w:sz w:val="24"/>
          <w:szCs w:val="24"/>
        </w:rPr>
        <w:t>ces’</w:t>
      </w:r>
      <w:r>
        <w:rPr>
          <w:sz w:val="24"/>
          <w:szCs w:val="24"/>
        </w:rPr>
        <w:t xml:space="preserve"> are relevant within the institutional context and may pertain to either academic or administrative or organizational aspects of institutional functioning.</w:t>
      </w:r>
    </w:p>
    <w:p w:rsidR="00157942" w:rsidRDefault="00157942">
      <w:pPr>
        <w:rPr>
          <w:b/>
          <w:bCs/>
          <w:sz w:val="24"/>
          <w:szCs w:val="24"/>
        </w:rPr>
      </w:pPr>
    </w:p>
    <w:p w:rsidR="004415E4" w:rsidRDefault="007F216A">
      <w:pPr>
        <w:rPr>
          <w:sz w:val="20"/>
          <w:szCs w:val="20"/>
        </w:rPr>
      </w:pPr>
      <w:r>
        <w:rPr>
          <w:b/>
          <w:bCs/>
          <w:sz w:val="24"/>
          <w:szCs w:val="24"/>
        </w:rPr>
        <w:t>7.3 Institutional Distinctiveness</w:t>
      </w:r>
    </w:p>
    <w:p w:rsidR="004415E4" w:rsidRDefault="004415E4">
      <w:pPr>
        <w:spacing w:line="247" w:lineRule="exact"/>
        <w:rPr>
          <w:sz w:val="20"/>
          <w:szCs w:val="20"/>
        </w:rPr>
      </w:pPr>
    </w:p>
    <w:p w:rsidR="004415E4" w:rsidRDefault="007F216A">
      <w:pPr>
        <w:spacing w:line="271" w:lineRule="auto"/>
        <w:ind w:right="20" w:firstLine="720"/>
        <w:jc w:val="both"/>
        <w:rPr>
          <w:sz w:val="20"/>
          <w:szCs w:val="20"/>
        </w:rPr>
      </w:pPr>
      <w:r>
        <w:rPr>
          <w:sz w:val="24"/>
          <w:szCs w:val="24"/>
        </w:rPr>
        <w:t>Every institution would like to be recognized for certain of its att</w:t>
      </w:r>
      <w:r w:rsidR="006331E1">
        <w:rPr>
          <w:sz w:val="24"/>
          <w:szCs w:val="24"/>
        </w:rPr>
        <w:t>ributes which make it ‘</w:t>
      </w:r>
      <w:r w:rsidR="006331E1" w:rsidRPr="00F7396F">
        <w:rPr>
          <w:i/>
          <w:sz w:val="24"/>
          <w:szCs w:val="24"/>
        </w:rPr>
        <w:t>distinct</w:t>
      </w:r>
      <w:r w:rsidR="006331E1">
        <w:rPr>
          <w:sz w:val="24"/>
          <w:szCs w:val="24"/>
        </w:rPr>
        <w:t>’</w:t>
      </w:r>
      <w:r>
        <w:rPr>
          <w:sz w:val="24"/>
          <w:szCs w:val="24"/>
        </w:rPr>
        <w:t>, or, one of its kinds. Such attributes characterize the institution and are reflected in all its activities in focus and practice.</w:t>
      </w:r>
    </w:p>
    <w:p w:rsidR="004415E4" w:rsidRDefault="004415E4">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152328" w:rsidRDefault="00152328">
      <w:pPr>
        <w:spacing w:line="210" w:lineRule="exact"/>
        <w:rPr>
          <w:sz w:val="20"/>
          <w:szCs w:val="20"/>
        </w:rPr>
      </w:pPr>
    </w:p>
    <w:p w:rsidR="008355C1" w:rsidRDefault="008355C1">
      <w:pPr>
        <w:spacing w:line="210" w:lineRule="exact"/>
        <w:rPr>
          <w:sz w:val="20"/>
          <w:szCs w:val="20"/>
        </w:rPr>
      </w:pPr>
    </w:p>
    <w:p w:rsidR="008355C1" w:rsidRDefault="008355C1">
      <w:pPr>
        <w:spacing w:line="210" w:lineRule="exact"/>
        <w:rPr>
          <w:sz w:val="20"/>
          <w:szCs w:val="20"/>
        </w:rPr>
      </w:pPr>
    </w:p>
    <w:p w:rsidR="008355C1" w:rsidRDefault="008355C1">
      <w:pPr>
        <w:spacing w:line="210" w:lineRule="exact"/>
        <w:rPr>
          <w:sz w:val="20"/>
          <w:szCs w:val="20"/>
        </w:rPr>
      </w:pPr>
    </w:p>
    <w:p w:rsidR="00B22DAE" w:rsidRDefault="00B22DAE" w:rsidP="00B22DAE">
      <w:pPr>
        <w:rPr>
          <w:b/>
          <w:bCs/>
          <w:sz w:val="28"/>
          <w:szCs w:val="28"/>
        </w:rPr>
      </w:pPr>
    </w:p>
    <w:p w:rsidR="00B22DAE" w:rsidRPr="00833A06" w:rsidRDefault="00B22DAE" w:rsidP="00B22DAE">
      <w:pPr>
        <w:rPr>
          <w:b/>
          <w:bCs/>
          <w:sz w:val="20"/>
          <w:szCs w:val="20"/>
          <w:u w:val="single"/>
        </w:rPr>
      </w:pPr>
      <w:r>
        <w:rPr>
          <w:b/>
          <w:bCs/>
          <w:sz w:val="28"/>
          <w:szCs w:val="28"/>
        </w:rPr>
        <w:lastRenderedPageBreak/>
        <w:t>IV</w:t>
      </w:r>
      <w:r w:rsidR="00A7769D" w:rsidRPr="00070F64">
        <w:rPr>
          <w:b/>
          <w:bCs/>
          <w:sz w:val="28"/>
          <w:szCs w:val="28"/>
        </w:rPr>
        <w:t xml:space="preserve">. </w:t>
      </w:r>
      <w:bookmarkStart w:id="9" w:name="ELIGIBILITYFOR"/>
      <w:r w:rsidRPr="00833A06">
        <w:rPr>
          <w:b/>
          <w:bCs/>
          <w:sz w:val="28"/>
          <w:szCs w:val="28"/>
        </w:rPr>
        <w:t>ELIGIBILITY FOR</w:t>
      </w:r>
      <w:bookmarkEnd w:id="9"/>
      <w:r w:rsidRPr="00833A06">
        <w:rPr>
          <w:b/>
          <w:bCs/>
          <w:sz w:val="28"/>
          <w:szCs w:val="28"/>
        </w:rPr>
        <w:t xml:space="preserve"> ASSESSMENT AND ACCREDITATION BY NAAC</w:t>
      </w:r>
    </w:p>
    <w:p w:rsidR="00B22DAE" w:rsidRDefault="00B22DAE" w:rsidP="00B22DAE">
      <w:pPr>
        <w:spacing w:line="257" w:lineRule="exact"/>
        <w:rPr>
          <w:sz w:val="20"/>
          <w:szCs w:val="20"/>
        </w:rPr>
      </w:pPr>
    </w:p>
    <w:p w:rsidR="00932257" w:rsidRPr="00932257" w:rsidRDefault="00932257" w:rsidP="00932257">
      <w:pPr>
        <w:pStyle w:val="NoSpacing"/>
        <w:jc w:val="both"/>
        <w:rPr>
          <w:rFonts w:ascii="Times New Roman" w:hAnsi="Times New Roman" w:cs="Times New Roman"/>
          <w:sz w:val="24"/>
          <w:szCs w:val="24"/>
        </w:rPr>
      </w:pPr>
      <w:r w:rsidRPr="00932257">
        <w:rPr>
          <w:rFonts w:ascii="Times New Roman" w:hAnsi="Times New Roman" w:cs="Times New Roman"/>
          <w:sz w:val="24"/>
          <w:szCs w:val="24"/>
        </w:rPr>
        <w:t>Higher Education Institutions (HEIs), if they have a record of at least two batches of students graduated or been in existence for six years, whichever is earlier, are eligible to apply for the process of Assessment and Accreditation (A&amp;A) of NAAC, and fulfil the other conditions or are covered by the other provisions, if any, mentioned below:</w:t>
      </w:r>
    </w:p>
    <w:p w:rsidR="00932257" w:rsidRPr="00932257" w:rsidRDefault="00932257" w:rsidP="000D1A50">
      <w:pPr>
        <w:pStyle w:val="ListParagraph"/>
        <w:numPr>
          <w:ilvl w:val="0"/>
          <w:numId w:val="83"/>
        </w:numPr>
        <w:shd w:val="clear" w:color="auto" w:fill="FFFFFF"/>
        <w:spacing w:before="100" w:beforeAutospacing="1" w:after="100" w:afterAutospacing="1" w:line="240" w:lineRule="auto"/>
        <w:ind w:left="567" w:hanging="283"/>
        <w:jc w:val="both"/>
        <w:rPr>
          <w:rFonts w:ascii="Times New Roman" w:eastAsia="Times New Roman" w:hAnsi="Times New Roman"/>
          <w:sz w:val="24"/>
          <w:szCs w:val="24"/>
          <w:lang w:eastAsia="en-IN"/>
        </w:rPr>
      </w:pPr>
      <w:r w:rsidRPr="00932257">
        <w:rPr>
          <w:rFonts w:ascii="Times New Roman" w:eastAsia="Times New Roman" w:hAnsi="Times New Roman"/>
          <w:b/>
          <w:bCs/>
          <w:sz w:val="24"/>
          <w:szCs w:val="24"/>
          <w:lang w:eastAsia="en-IN"/>
        </w:rPr>
        <w:t xml:space="preserve">Universities (Central/State/Private/Deemed-to-be) and Institutions of National Importance </w:t>
      </w:r>
    </w:p>
    <w:p w:rsidR="00932257" w:rsidRPr="00932257" w:rsidRDefault="00932257" w:rsidP="000D1A50">
      <w:pPr>
        <w:pStyle w:val="ListParagraph"/>
        <w:numPr>
          <w:ilvl w:val="0"/>
          <w:numId w:val="86"/>
        </w:numPr>
        <w:shd w:val="clear" w:color="auto" w:fill="FFFFFF"/>
        <w:tabs>
          <w:tab w:val="num" w:pos="1134"/>
        </w:tabs>
        <w:spacing w:before="100" w:beforeAutospacing="1" w:after="0" w:line="240" w:lineRule="auto"/>
        <w:ind w:left="1714"/>
        <w:jc w:val="both"/>
        <w:rPr>
          <w:rFonts w:ascii="Times New Roman" w:eastAsia="Times New Roman" w:hAnsi="Times New Roman"/>
          <w:lang w:eastAsia="en-IN"/>
        </w:rPr>
      </w:pPr>
      <w:r w:rsidRPr="00932257">
        <w:rPr>
          <w:rFonts w:ascii="Times New Roman" w:eastAsia="Times New Roman" w:hAnsi="Times New Roman"/>
          <w:lang w:eastAsia="en-IN"/>
        </w:rPr>
        <w:t xml:space="preserve">Provided the Institutions /Deemed –to-be Universities and their off-campuses if any are approved by MHRD/UGC. NAAC will not consider the unapproved off-campuses for A&amp;A. </w:t>
      </w:r>
    </w:p>
    <w:p w:rsidR="00932257" w:rsidRPr="00932257" w:rsidRDefault="00932257" w:rsidP="000D1A50">
      <w:pPr>
        <w:pStyle w:val="ListParagraph"/>
        <w:numPr>
          <w:ilvl w:val="0"/>
          <w:numId w:val="86"/>
        </w:numPr>
        <w:shd w:val="clear" w:color="auto" w:fill="FFFFFF"/>
        <w:tabs>
          <w:tab w:val="num" w:pos="1080"/>
          <w:tab w:val="num" w:pos="1134"/>
        </w:tabs>
        <w:spacing w:before="100" w:beforeAutospacing="1" w:after="0" w:line="240" w:lineRule="auto"/>
        <w:ind w:left="1714"/>
        <w:jc w:val="both"/>
        <w:rPr>
          <w:rFonts w:ascii="Times New Roman" w:eastAsia="Times New Roman" w:hAnsi="Times New Roman"/>
          <w:lang w:eastAsia="en-IN"/>
        </w:rPr>
      </w:pPr>
      <w:r w:rsidRPr="00932257">
        <w:rPr>
          <w:rFonts w:ascii="Times New Roman" w:eastAsia="Times New Roman" w:hAnsi="Times New Roman"/>
          <w:lang w:eastAsia="en-IN"/>
        </w:rPr>
        <w:t xml:space="preserve">Provided that these institutions have regular students enrolled in to the full time teaching and Research programmes offered on campus. </w:t>
      </w:r>
    </w:p>
    <w:p w:rsidR="00932257" w:rsidRPr="00932257" w:rsidRDefault="00932257" w:rsidP="000D1A50">
      <w:pPr>
        <w:pStyle w:val="ListParagraph"/>
        <w:numPr>
          <w:ilvl w:val="0"/>
          <w:numId w:val="86"/>
        </w:numPr>
        <w:shd w:val="clear" w:color="auto" w:fill="FFFFFF"/>
        <w:tabs>
          <w:tab w:val="num" w:pos="1134"/>
        </w:tabs>
        <w:spacing w:before="100" w:beforeAutospacing="1" w:after="0" w:line="240" w:lineRule="auto"/>
        <w:ind w:left="1714"/>
        <w:jc w:val="both"/>
        <w:rPr>
          <w:rFonts w:ascii="Times New Roman" w:eastAsia="Times New Roman" w:hAnsi="Times New Roman"/>
          <w:lang w:eastAsia="en-IN"/>
        </w:rPr>
      </w:pPr>
      <w:r w:rsidRPr="00932257">
        <w:rPr>
          <w:rFonts w:ascii="Times New Roman" w:eastAsia="Times New Roman" w:hAnsi="Times New Roman"/>
          <w:lang w:eastAsia="en-IN"/>
        </w:rPr>
        <w:t xml:space="preserve">Provided further that the duly established campuses within the country, if any, shall be treated as part of the Universities / Institutions of National Importance for the A&amp;A process. </w:t>
      </w:r>
    </w:p>
    <w:p w:rsidR="00932257" w:rsidRDefault="00932257" w:rsidP="000D1A50">
      <w:pPr>
        <w:pStyle w:val="ListParagraph"/>
        <w:numPr>
          <w:ilvl w:val="0"/>
          <w:numId w:val="86"/>
        </w:numPr>
        <w:shd w:val="clear" w:color="auto" w:fill="FFFFFF"/>
        <w:tabs>
          <w:tab w:val="num" w:pos="1080"/>
          <w:tab w:val="num" w:pos="1134"/>
        </w:tabs>
        <w:spacing w:before="100" w:beforeAutospacing="1" w:after="0" w:line="240" w:lineRule="auto"/>
        <w:ind w:left="1714"/>
        <w:jc w:val="both"/>
        <w:rPr>
          <w:rFonts w:ascii="Times New Roman" w:eastAsia="Times New Roman" w:hAnsi="Times New Roman"/>
          <w:lang w:eastAsia="en-IN"/>
        </w:rPr>
      </w:pPr>
      <w:r w:rsidRPr="00932257">
        <w:rPr>
          <w:rFonts w:ascii="Times New Roman" w:eastAsia="Times New Roman" w:hAnsi="Times New Roman"/>
          <w:lang w:eastAsia="en-IN"/>
        </w:rPr>
        <w:t>NAAC will not undertake the accreditation of off-shore campuses</w:t>
      </w:r>
    </w:p>
    <w:p w:rsidR="00932257" w:rsidRPr="00932257" w:rsidRDefault="00932257" w:rsidP="00932257">
      <w:pPr>
        <w:pStyle w:val="ListParagraph"/>
        <w:shd w:val="clear" w:color="auto" w:fill="FFFFFF"/>
        <w:tabs>
          <w:tab w:val="num" w:pos="1080"/>
          <w:tab w:val="num" w:pos="1134"/>
        </w:tabs>
        <w:spacing w:before="100" w:beforeAutospacing="1" w:after="0" w:line="240" w:lineRule="auto"/>
        <w:ind w:left="1354"/>
        <w:jc w:val="both"/>
        <w:rPr>
          <w:rFonts w:ascii="Times New Roman" w:eastAsia="Times New Roman" w:hAnsi="Times New Roman"/>
          <w:lang w:eastAsia="en-IN"/>
        </w:rPr>
      </w:pPr>
    </w:p>
    <w:p w:rsidR="00932257" w:rsidRDefault="00932257" w:rsidP="000D1A50">
      <w:pPr>
        <w:pStyle w:val="ListParagraph"/>
        <w:numPr>
          <w:ilvl w:val="0"/>
          <w:numId w:val="83"/>
        </w:numPr>
        <w:shd w:val="clear" w:color="auto" w:fill="FFFFFF"/>
        <w:tabs>
          <w:tab w:val="left" w:pos="567"/>
        </w:tabs>
        <w:spacing w:before="100" w:beforeAutospacing="1" w:after="100" w:afterAutospacing="1" w:line="240" w:lineRule="auto"/>
        <w:ind w:left="567" w:hanging="283"/>
        <w:rPr>
          <w:rFonts w:ascii="Times New Roman" w:eastAsia="Times New Roman" w:hAnsi="Times New Roman"/>
          <w:sz w:val="24"/>
          <w:szCs w:val="24"/>
          <w:lang w:eastAsia="en-IN"/>
        </w:rPr>
      </w:pPr>
      <w:r w:rsidRPr="00932257">
        <w:rPr>
          <w:rFonts w:ascii="Times New Roman" w:eastAsia="Times New Roman" w:hAnsi="Times New Roman"/>
          <w:b/>
          <w:sz w:val="24"/>
          <w:szCs w:val="24"/>
          <w:lang w:eastAsia="en-IN"/>
        </w:rPr>
        <w:t xml:space="preserve"> Autonomous colleges/Constituent Colleges/ Affiliated Colleges </w:t>
      </w:r>
      <w:r w:rsidRPr="00932257">
        <w:rPr>
          <w:rFonts w:ascii="Times New Roman" w:eastAsia="Times New Roman" w:hAnsi="Times New Roman"/>
          <w:sz w:val="24"/>
          <w:szCs w:val="24"/>
          <w:lang w:eastAsia="en-IN"/>
        </w:rPr>
        <w:t xml:space="preserve">(affiliated to universities </w:t>
      </w:r>
      <w:r w:rsidR="00FC4433" w:rsidRPr="00932257">
        <w:rPr>
          <w:rFonts w:ascii="Times New Roman" w:eastAsia="Times New Roman" w:hAnsi="Times New Roman"/>
          <w:sz w:val="24"/>
          <w:szCs w:val="24"/>
          <w:lang w:eastAsia="en-IN"/>
        </w:rPr>
        <w:t>recognized</w:t>
      </w:r>
      <w:r w:rsidRPr="00932257">
        <w:rPr>
          <w:rFonts w:ascii="Times New Roman" w:eastAsia="Times New Roman" w:hAnsi="Times New Roman"/>
          <w:sz w:val="24"/>
          <w:szCs w:val="24"/>
          <w:lang w:eastAsia="en-IN"/>
        </w:rPr>
        <w:t xml:space="preserve"> by UGC as an affiliating University)</w:t>
      </w:r>
    </w:p>
    <w:p w:rsidR="00932257" w:rsidRPr="00932257" w:rsidRDefault="00932257" w:rsidP="00932257">
      <w:pPr>
        <w:pStyle w:val="ListParagraph"/>
        <w:shd w:val="clear" w:color="auto" w:fill="FFFFFF"/>
        <w:tabs>
          <w:tab w:val="left" w:pos="567"/>
        </w:tabs>
        <w:spacing w:before="100" w:beforeAutospacing="1" w:after="100" w:afterAutospacing="1" w:line="240" w:lineRule="auto"/>
        <w:ind w:left="567"/>
        <w:rPr>
          <w:rFonts w:ascii="Times New Roman" w:eastAsia="Times New Roman" w:hAnsi="Times New Roman"/>
          <w:sz w:val="24"/>
          <w:szCs w:val="24"/>
          <w:lang w:eastAsia="en-IN"/>
        </w:rPr>
      </w:pPr>
    </w:p>
    <w:p w:rsidR="00932257" w:rsidRDefault="00932257" w:rsidP="000D1A50">
      <w:pPr>
        <w:pStyle w:val="ListParagraph"/>
        <w:numPr>
          <w:ilvl w:val="0"/>
          <w:numId w:val="84"/>
        </w:numPr>
        <w:shd w:val="clear" w:color="auto" w:fill="FFFFFF"/>
        <w:tabs>
          <w:tab w:val="left" w:pos="567"/>
        </w:tabs>
        <w:spacing w:before="100" w:beforeAutospacing="1" w:after="100" w:afterAutospacing="1" w:line="240" w:lineRule="auto"/>
        <w:jc w:val="both"/>
        <w:rPr>
          <w:rFonts w:ascii="Times New Roman" w:eastAsia="Times New Roman" w:hAnsi="Times New Roman"/>
          <w:lang w:eastAsia="en-IN"/>
        </w:rPr>
      </w:pPr>
      <w:r w:rsidRPr="00932257">
        <w:rPr>
          <w:rFonts w:ascii="Times New Roman" w:eastAsia="Times New Roman" w:hAnsi="Times New Roman"/>
          <w:lang w:eastAsia="en-IN"/>
        </w:rPr>
        <w:t xml:space="preserve">Provided the Colleges are affiliated to a University </w:t>
      </w:r>
      <w:r w:rsidR="00FC4433" w:rsidRPr="00932257">
        <w:rPr>
          <w:rFonts w:ascii="Times New Roman" w:eastAsia="Times New Roman" w:hAnsi="Times New Roman"/>
          <w:lang w:eastAsia="en-IN"/>
        </w:rPr>
        <w:t>recognized</w:t>
      </w:r>
      <w:r w:rsidRPr="00932257">
        <w:rPr>
          <w:rFonts w:ascii="Times New Roman" w:eastAsia="Times New Roman" w:hAnsi="Times New Roman"/>
          <w:lang w:eastAsia="en-IN"/>
        </w:rPr>
        <w:t xml:space="preserve"> by UGC for the purposes of affiliation. Constituent colleges of a Private and Deemed- to-be Universities are considered as the constituent units of the University and thus will not be considered for A&amp;A independently. Such constituent colleges need to come along with the University</w:t>
      </w:r>
      <w:r w:rsidR="000C6160">
        <w:rPr>
          <w:rFonts w:ascii="Times New Roman" w:eastAsia="Times New Roman" w:hAnsi="Times New Roman"/>
          <w:lang w:eastAsia="en-IN"/>
        </w:rPr>
        <w:t>.</w:t>
      </w:r>
      <w:r w:rsidRPr="00932257">
        <w:rPr>
          <w:rFonts w:ascii="Times New Roman" w:eastAsia="Times New Roman" w:hAnsi="Times New Roman"/>
          <w:lang w:eastAsia="en-IN"/>
        </w:rPr>
        <w:t xml:space="preserve"> </w:t>
      </w:r>
    </w:p>
    <w:p w:rsidR="00932257" w:rsidRPr="00932257" w:rsidRDefault="00932257" w:rsidP="00932257">
      <w:pPr>
        <w:pStyle w:val="ListParagraph"/>
        <w:shd w:val="clear" w:color="auto" w:fill="FFFFFF"/>
        <w:tabs>
          <w:tab w:val="left" w:pos="567"/>
        </w:tabs>
        <w:spacing w:before="100" w:beforeAutospacing="1" w:after="100" w:afterAutospacing="1" w:line="240" w:lineRule="auto"/>
        <w:ind w:left="1287"/>
        <w:jc w:val="both"/>
        <w:rPr>
          <w:rFonts w:ascii="Times New Roman" w:eastAsia="Times New Roman" w:hAnsi="Times New Roman"/>
          <w:lang w:eastAsia="en-IN"/>
        </w:rPr>
      </w:pPr>
    </w:p>
    <w:p w:rsidR="00932257" w:rsidRDefault="00932257" w:rsidP="000D1A50">
      <w:pPr>
        <w:pStyle w:val="ListParagraph"/>
        <w:numPr>
          <w:ilvl w:val="0"/>
          <w:numId w:val="84"/>
        </w:numPr>
        <w:shd w:val="clear" w:color="auto" w:fill="FFFFFF"/>
        <w:tabs>
          <w:tab w:val="left" w:pos="567"/>
        </w:tabs>
        <w:spacing w:before="100" w:beforeAutospacing="1" w:after="100" w:afterAutospacing="1" w:line="240" w:lineRule="auto"/>
        <w:jc w:val="both"/>
        <w:rPr>
          <w:rFonts w:ascii="Times New Roman" w:eastAsia="Times New Roman" w:hAnsi="Times New Roman"/>
          <w:lang w:eastAsia="en-IN"/>
        </w:rPr>
      </w:pPr>
      <w:r w:rsidRPr="00932257">
        <w:rPr>
          <w:rFonts w:ascii="Times New Roman" w:eastAsia="Times New Roman" w:hAnsi="Times New Roman"/>
          <w:lang w:eastAsia="en-IN"/>
        </w:rPr>
        <w:t xml:space="preserve">Provided the colleges/institutions not affiliated to a University are offering programmes recognized by Statutory Professional Regulatory Councils and have been </w:t>
      </w:r>
      <w:r w:rsidR="00FC4433" w:rsidRPr="00932257">
        <w:rPr>
          <w:rFonts w:ascii="Times New Roman" w:eastAsia="Times New Roman" w:hAnsi="Times New Roman"/>
          <w:lang w:eastAsia="en-IN"/>
        </w:rPr>
        <w:t>recognized</w:t>
      </w:r>
      <w:r w:rsidRPr="00932257">
        <w:rPr>
          <w:rFonts w:ascii="Times New Roman" w:eastAsia="Times New Roman" w:hAnsi="Times New Roman"/>
          <w:lang w:eastAsia="en-IN"/>
        </w:rPr>
        <w:t xml:space="preserve"> by Association of Indian Universities</w:t>
      </w:r>
      <w:r w:rsidR="007D1F14">
        <w:rPr>
          <w:rFonts w:ascii="Times New Roman" w:eastAsia="Times New Roman" w:hAnsi="Times New Roman"/>
          <w:lang w:eastAsia="en-IN"/>
        </w:rPr>
        <w:t xml:space="preserve"> </w:t>
      </w:r>
      <w:r w:rsidRPr="00932257">
        <w:rPr>
          <w:rFonts w:ascii="Times New Roman" w:eastAsia="Times New Roman" w:hAnsi="Times New Roman"/>
          <w:lang w:eastAsia="en-IN"/>
        </w:rPr>
        <w:t>(AIU) or other such Government agencies concerned, as equivalent to a degree programme of a University</w:t>
      </w:r>
      <w:r w:rsidR="00B44690">
        <w:rPr>
          <w:rFonts w:ascii="Times New Roman" w:eastAsia="Times New Roman" w:hAnsi="Times New Roman"/>
          <w:lang w:eastAsia="en-IN"/>
        </w:rPr>
        <w:t>.</w:t>
      </w:r>
    </w:p>
    <w:p w:rsidR="00932257" w:rsidRPr="00932257" w:rsidRDefault="00932257" w:rsidP="00932257">
      <w:pPr>
        <w:pStyle w:val="ListParagraph"/>
        <w:shd w:val="clear" w:color="auto" w:fill="FFFFFF"/>
        <w:tabs>
          <w:tab w:val="left" w:pos="567"/>
        </w:tabs>
        <w:spacing w:before="100" w:beforeAutospacing="1" w:after="100" w:afterAutospacing="1" w:line="240" w:lineRule="auto"/>
        <w:ind w:left="1287"/>
        <w:jc w:val="both"/>
        <w:rPr>
          <w:rFonts w:ascii="Times New Roman" w:eastAsia="Times New Roman" w:hAnsi="Times New Roman"/>
          <w:lang w:eastAsia="en-IN"/>
        </w:rPr>
      </w:pPr>
    </w:p>
    <w:p w:rsidR="00932257" w:rsidRDefault="00932257" w:rsidP="000D1A50">
      <w:pPr>
        <w:pStyle w:val="ListParagraph"/>
        <w:numPr>
          <w:ilvl w:val="0"/>
          <w:numId w:val="83"/>
        </w:numPr>
        <w:shd w:val="clear" w:color="auto" w:fill="FFFFFF"/>
        <w:spacing w:before="100" w:beforeAutospacing="1" w:after="100" w:afterAutospacing="1" w:line="240" w:lineRule="auto"/>
        <w:ind w:left="567" w:hanging="283"/>
        <w:jc w:val="both"/>
        <w:rPr>
          <w:rFonts w:ascii="Times New Roman" w:eastAsia="Times New Roman" w:hAnsi="Times New Roman"/>
          <w:b/>
          <w:sz w:val="24"/>
          <w:szCs w:val="24"/>
          <w:lang w:eastAsia="en-IN"/>
        </w:rPr>
      </w:pPr>
      <w:r w:rsidRPr="00932257">
        <w:rPr>
          <w:rFonts w:ascii="Times New Roman" w:eastAsia="Times New Roman" w:hAnsi="Times New Roman"/>
          <w:sz w:val="28"/>
          <w:szCs w:val="28"/>
          <w:lang w:eastAsia="en-IN"/>
        </w:rPr>
        <w:t> </w:t>
      </w:r>
      <w:r w:rsidRPr="00932257">
        <w:rPr>
          <w:rFonts w:ascii="Times New Roman" w:eastAsia="Times New Roman" w:hAnsi="Times New Roman"/>
          <w:b/>
          <w:sz w:val="24"/>
          <w:szCs w:val="24"/>
          <w:lang w:eastAsia="en-IN"/>
        </w:rPr>
        <w:t>Accredited HEIs applying for Re-assessment or Subsequent Cycles (Cycle 2, Cycle 3, Cycle 4….) of Accreditation</w:t>
      </w:r>
    </w:p>
    <w:p w:rsidR="001D221C" w:rsidRPr="00932257" w:rsidRDefault="001D221C" w:rsidP="001D221C">
      <w:pPr>
        <w:pStyle w:val="ListParagraph"/>
        <w:shd w:val="clear" w:color="auto" w:fill="FFFFFF"/>
        <w:spacing w:before="100" w:beforeAutospacing="1" w:after="100" w:afterAutospacing="1" w:line="240" w:lineRule="auto"/>
        <w:ind w:left="567"/>
        <w:jc w:val="both"/>
        <w:rPr>
          <w:rFonts w:ascii="Times New Roman" w:eastAsia="Times New Roman" w:hAnsi="Times New Roman"/>
          <w:b/>
          <w:sz w:val="24"/>
          <w:szCs w:val="24"/>
          <w:lang w:eastAsia="en-IN"/>
        </w:rPr>
      </w:pPr>
    </w:p>
    <w:p w:rsidR="00932257" w:rsidRPr="001D221C" w:rsidRDefault="00932257" w:rsidP="000D1A50">
      <w:pPr>
        <w:pStyle w:val="ListParagraph"/>
        <w:numPr>
          <w:ilvl w:val="0"/>
          <w:numId w:val="85"/>
        </w:numPr>
        <w:shd w:val="clear" w:color="auto" w:fill="FFFFFF"/>
        <w:spacing w:before="100" w:beforeAutospacing="1" w:after="100" w:afterAutospacing="1" w:line="240" w:lineRule="auto"/>
        <w:ind w:left="1418" w:hanging="283"/>
        <w:jc w:val="both"/>
        <w:rPr>
          <w:rFonts w:ascii="Times New Roman" w:eastAsia="Times New Roman" w:hAnsi="Times New Roman"/>
          <w:b/>
          <w:lang w:eastAsia="en-IN"/>
        </w:rPr>
      </w:pPr>
      <w:r w:rsidRPr="001D221C">
        <w:rPr>
          <w:rFonts w:ascii="Times New Roman" w:eastAsia="Times New Roman" w:hAnsi="Times New Roman"/>
          <w:lang w:eastAsia="en-IN"/>
        </w:rPr>
        <w:t xml:space="preserve">Institutions, which would like to make an improvement in the accredited status, may apply for </w:t>
      </w:r>
      <w:r w:rsidRPr="001D221C">
        <w:rPr>
          <w:rFonts w:ascii="Times New Roman" w:eastAsia="Times New Roman" w:hAnsi="Times New Roman"/>
          <w:b/>
          <w:lang w:eastAsia="en-IN"/>
        </w:rPr>
        <w:t>Re-assessment</w:t>
      </w:r>
      <w:r w:rsidRPr="001D221C">
        <w:rPr>
          <w:rFonts w:ascii="Times New Roman" w:eastAsia="Times New Roman" w:hAnsi="Times New Roman"/>
          <w:lang w:eastAsia="en-IN"/>
        </w:rPr>
        <w:t xml:space="preserve">, after a minimum of one year and before three years of accreditation subject to the </w:t>
      </w:r>
      <w:r w:rsidR="00C567EE" w:rsidRPr="001D221C">
        <w:rPr>
          <w:rFonts w:ascii="Times New Roman" w:eastAsia="Times New Roman" w:hAnsi="Times New Roman"/>
          <w:lang w:eastAsia="en-IN"/>
        </w:rPr>
        <w:t>fulfillment</w:t>
      </w:r>
      <w:r w:rsidRPr="001D221C">
        <w:rPr>
          <w:rFonts w:ascii="Times New Roman" w:eastAsia="Times New Roman" w:hAnsi="Times New Roman"/>
          <w:lang w:eastAsia="en-IN"/>
        </w:rPr>
        <w:t xml:space="preserve"> of other conditions specified by NAAC from time to time for the purpose. </w:t>
      </w:r>
    </w:p>
    <w:p w:rsidR="00932257" w:rsidRPr="001D221C" w:rsidRDefault="00932257" w:rsidP="000D1A50">
      <w:pPr>
        <w:pStyle w:val="ListParagraph"/>
        <w:numPr>
          <w:ilvl w:val="0"/>
          <w:numId w:val="85"/>
        </w:numPr>
        <w:shd w:val="clear" w:color="auto" w:fill="FFFFFF"/>
        <w:spacing w:before="100" w:beforeAutospacing="1" w:after="100" w:afterAutospacing="1" w:line="240" w:lineRule="auto"/>
        <w:ind w:left="1418" w:hanging="283"/>
        <w:jc w:val="both"/>
        <w:rPr>
          <w:rFonts w:ascii="Times New Roman" w:eastAsia="Times New Roman" w:hAnsi="Times New Roman"/>
          <w:b/>
          <w:lang w:eastAsia="en-IN"/>
        </w:rPr>
      </w:pPr>
      <w:r w:rsidRPr="001D221C">
        <w:rPr>
          <w:rFonts w:ascii="Times New Roman" w:eastAsia="Times New Roman" w:hAnsi="Times New Roman"/>
          <w:lang w:eastAsia="en-IN"/>
        </w:rPr>
        <w:t xml:space="preserve"> Institutions opting for </w:t>
      </w:r>
      <w:r w:rsidRPr="001D221C">
        <w:rPr>
          <w:rFonts w:ascii="Times New Roman" w:eastAsia="Times New Roman" w:hAnsi="Times New Roman"/>
          <w:b/>
          <w:lang w:eastAsia="en-IN"/>
        </w:rPr>
        <w:t xml:space="preserve">Subsequent Cycles (Cycle 2, Cycle 3, Cycle 4….) of Accreditation </w:t>
      </w:r>
      <w:r w:rsidRPr="001D221C">
        <w:rPr>
          <w:rFonts w:ascii="Times New Roman" w:eastAsia="Times New Roman" w:hAnsi="Times New Roman"/>
          <w:lang w:eastAsia="en-IN"/>
        </w:rPr>
        <w:t xml:space="preserve">can submit the Institutional Information for Quality Assessment (IIQA), </w:t>
      </w:r>
      <w:r w:rsidR="006C55E2" w:rsidRPr="00FC4433">
        <w:rPr>
          <w:rFonts w:ascii="Times New Roman" w:eastAsia="Times New Roman" w:hAnsi="Times New Roman"/>
          <w:lang w:eastAsia="en-IN"/>
        </w:rPr>
        <w:t xml:space="preserve">during the last six months of the validity period </w:t>
      </w:r>
      <w:r w:rsidRPr="00FC4433">
        <w:rPr>
          <w:rFonts w:ascii="Times New Roman" w:eastAsia="Times New Roman" w:hAnsi="Times New Roman"/>
          <w:lang w:eastAsia="en-IN"/>
        </w:rPr>
        <w:t>subject</w:t>
      </w:r>
      <w:r w:rsidRPr="001D221C">
        <w:rPr>
          <w:rFonts w:ascii="Times New Roman" w:eastAsia="Times New Roman" w:hAnsi="Times New Roman"/>
          <w:lang w:eastAsia="en-IN"/>
        </w:rPr>
        <w:t xml:space="preserve"> to the </w:t>
      </w:r>
      <w:r w:rsidR="00C567EE" w:rsidRPr="001D221C">
        <w:rPr>
          <w:rFonts w:ascii="Times New Roman" w:eastAsia="Times New Roman" w:hAnsi="Times New Roman"/>
          <w:lang w:eastAsia="en-IN"/>
        </w:rPr>
        <w:t>fulfillment</w:t>
      </w:r>
      <w:r w:rsidRPr="001D221C">
        <w:rPr>
          <w:rFonts w:ascii="Times New Roman" w:eastAsia="Times New Roman" w:hAnsi="Times New Roman"/>
          <w:lang w:eastAsia="en-IN"/>
        </w:rPr>
        <w:t xml:space="preserve"> of other conditions specified by NAAC from time to time for the purpose. </w:t>
      </w:r>
    </w:p>
    <w:p w:rsidR="00932257" w:rsidRPr="00932257" w:rsidRDefault="00932257" w:rsidP="00932257">
      <w:pPr>
        <w:pStyle w:val="ListParagraph"/>
        <w:shd w:val="clear" w:color="auto" w:fill="FFFFFF"/>
        <w:spacing w:before="100" w:beforeAutospacing="1" w:after="100" w:afterAutospacing="1" w:line="240" w:lineRule="auto"/>
        <w:ind w:left="1418"/>
        <w:jc w:val="both"/>
        <w:rPr>
          <w:rFonts w:ascii="Times New Roman" w:eastAsia="Times New Roman" w:hAnsi="Times New Roman"/>
          <w:b/>
          <w:sz w:val="24"/>
          <w:szCs w:val="24"/>
          <w:lang w:eastAsia="en-IN"/>
        </w:rPr>
      </w:pPr>
    </w:p>
    <w:p w:rsidR="00932257" w:rsidRPr="00932257" w:rsidRDefault="00932257" w:rsidP="000D1A50">
      <w:pPr>
        <w:pStyle w:val="ListParagraph"/>
        <w:numPr>
          <w:ilvl w:val="0"/>
          <w:numId w:val="83"/>
        </w:numPr>
        <w:shd w:val="clear" w:color="auto" w:fill="FFFFFF"/>
        <w:spacing w:before="100" w:beforeAutospacing="1" w:after="100" w:afterAutospacing="1" w:line="240" w:lineRule="auto"/>
        <w:jc w:val="both"/>
        <w:rPr>
          <w:rFonts w:ascii="Times New Roman" w:eastAsia="Times New Roman" w:hAnsi="Times New Roman"/>
          <w:b/>
          <w:sz w:val="24"/>
          <w:szCs w:val="24"/>
          <w:lang w:eastAsia="en-IN"/>
        </w:rPr>
      </w:pPr>
      <w:r w:rsidRPr="00932257">
        <w:rPr>
          <w:rFonts w:ascii="Times New Roman" w:eastAsia="Times New Roman" w:hAnsi="Times New Roman"/>
          <w:b/>
          <w:bCs/>
          <w:sz w:val="24"/>
          <w:szCs w:val="24"/>
        </w:rPr>
        <w:t>Any other HEIs </w:t>
      </w:r>
      <w:r w:rsidRPr="00932257">
        <w:rPr>
          <w:rFonts w:ascii="Times New Roman" w:eastAsia="Times New Roman" w:hAnsi="Times New Roman"/>
          <w:sz w:val="24"/>
          <w:szCs w:val="24"/>
        </w:rPr>
        <w:t>at the discretion of NAAC.</w:t>
      </w:r>
    </w:p>
    <w:p w:rsidR="00932257" w:rsidRPr="00932257" w:rsidRDefault="00932257" w:rsidP="00932257">
      <w:pPr>
        <w:shd w:val="clear" w:color="auto" w:fill="FFFFFF"/>
        <w:spacing w:before="100" w:beforeAutospacing="1" w:after="100" w:afterAutospacing="1"/>
        <w:jc w:val="both"/>
        <w:rPr>
          <w:sz w:val="28"/>
          <w:szCs w:val="28"/>
        </w:rPr>
      </w:pPr>
      <w:r w:rsidRPr="00932257">
        <w:rPr>
          <w:b/>
          <w:sz w:val="24"/>
          <w:szCs w:val="24"/>
          <w:u w:val="single"/>
        </w:rPr>
        <w:t xml:space="preserve">Note: </w:t>
      </w:r>
    </w:p>
    <w:p w:rsidR="007A63CB" w:rsidRPr="00932257" w:rsidRDefault="00932257" w:rsidP="000D1A50">
      <w:pPr>
        <w:pStyle w:val="ListParagraph"/>
        <w:numPr>
          <w:ilvl w:val="0"/>
          <w:numId w:val="87"/>
        </w:numPr>
        <w:shd w:val="clear" w:color="auto" w:fill="FFFFFF"/>
        <w:spacing w:before="100" w:beforeAutospacing="1" w:after="100" w:afterAutospacing="1" w:line="240" w:lineRule="auto"/>
        <w:ind w:left="360"/>
        <w:jc w:val="both"/>
        <w:rPr>
          <w:rFonts w:ascii="Times New Roman" w:eastAsia="Times New Roman" w:hAnsi="Times New Roman"/>
          <w:i/>
          <w:sz w:val="24"/>
          <w:szCs w:val="24"/>
        </w:rPr>
      </w:pPr>
      <w:r w:rsidRPr="00932257">
        <w:rPr>
          <w:rFonts w:ascii="Times New Roman" w:eastAsia="Times New Roman" w:hAnsi="Times New Roman"/>
          <w:i/>
        </w:rPr>
        <w:t>All the institutions intending to apply for Assessment and Accreditation by NAAC need to mandatorily upload the information on All India Survey on Higher Education (AISHE) portal.  AISHE code (reference number) is one of the requirements for Registration.</w:t>
      </w:r>
    </w:p>
    <w:p w:rsidR="004415E4" w:rsidRPr="00157942" w:rsidRDefault="007F40DD" w:rsidP="004E5BE3">
      <w:pPr>
        <w:rPr>
          <w:b/>
          <w:bCs/>
          <w:sz w:val="20"/>
          <w:szCs w:val="20"/>
          <w:u w:val="single"/>
        </w:rPr>
      </w:pPr>
      <w:r>
        <w:rPr>
          <w:b/>
          <w:bCs/>
          <w:sz w:val="28"/>
          <w:szCs w:val="28"/>
        </w:rPr>
        <w:lastRenderedPageBreak/>
        <w:t>V</w:t>
      </w:r>
      <w:r w:rsidR="00A7769D" w:rsidRPr="00070F64">
        <w:rPr>
          <w:b/>
          <w:bCs/>
          <w:sz w:val="28"/>
          <w:szCs w:val="28"/>
        </w:rPr>
        <w:t xml:space="preserve">. </w:t>
      </w:r>
      <w:bookmarkStart w:id="10" w:name="THEASSESSMENT"/>
      <w:r w:rsidR="006755F9" w:rsidRPr="007F40DD">
        <w:rPr>
          <w:b/>
          <w:bCs/>
          <w:sz w:val="28"/>
          <w:szCs w:val="28"/>
        </w:rPr>
        <w:t xml:space="preserve">THE ASSESSMENT </w:t>
      </w:r>
      <w:bookmarkEnd w:id="10"/>
      <w:r w:rsidR="006755F9" w:rsidRPr="007F40DD">
        <w:rPr>
          <w:b/>
          <w:bCs/>
          <w:sz w:val="28"/>
          <w:szCs w:val="28"/>
        </w:rPr>
        <w:t>PROCESS</w:t>
      </w:r>
    </w:p>
    <w:p w:rsidR="004415E4" w:rsidRDefault="004415E4">
      <w:pPr>
        <w:spacing w:line="257" w:lineRule="exact"/>
        <w:rPr>
          <w:sz w:val="20"/>
          <w:szCs w:val="20"/>
        </w:rPr>
      </w:pPr>
    </w:p>
    <w:p w:rsidR="004415E4" w:rsidRDefault="007F216A">
      <w:pPr>
        <w:spacing w:line="264" w:lineRule="auto"/>
        <w:ind w:firstLine="720"/>
        <w:jc w:val="both"/>
        <w:rPr>
          <w:sz w:val="20"/>
          <w:szCs w:val="20"/>
        </w:rPr>
      </w:pPr>
      <w:r>
        <w:rPr>
          <w:sz w:val="24"/>
          <w:szCs w:val="24"/>
        </w:rPr>
        <w:t>Taking cognizance of the diversity in the kinds of institutions HEIs have been grouped under three categories namely, Universities, Autonomous Colleges and Affiliated</w:t>
      </w:r>
      <w:r w:rsidR="00D0319B">
        <w:rPr>
          <w:sz w:val="24"/>
          <w:szCs w:val="24"/>
        </w:rPr>
        <w:t xml:space="preserve">/Constituent </w:t>
      </w:r>
      <w:r>
        <w:rPr>
          <w:sz w:val="24"/>
          <w:szCs w:val="24"/>
        </w:rPr>
        <w:t>Colleges.</w:t>
      </w:r>
    </w:p>
    <w:p w:rsidR="004415E4" w:rsidRDefault="004415E4">
      <w:pPr>
        <w:spacing w:line="228" w:lineRule="exact"/>
        <w:rPr>
          <w:sz w:val="20"/>
          <w:szCs w:val="20"/>
        </w:rPr>
      </w:pPr>
    </w:p>
    <w:p w:rsidR="004415E4" w:rsidRDefault="007F216A">
      <w:pPr>
        <w:spacing w:line="274" w:lineRule="auto"/>
        <w:ind w:firstLine="720"/>
        <w:jc w:val="both"/>
        <w:rPr>
          <w:sz w:val="20"/>
          <w:szCs w:val="20"/>
        </w:rPr>
      </w:pPr>
      <w:r>
        <w:rPr>
          <w:sz w:val="24"/>
          <w:szCs w:val="24"/>
        </w:rPr>
        <w:t>The assessment process will be carried out in three stages. As stated earlier, it will comprise three main components, viz., Self Study Report (SSR), Student Satisfaction Survey and the Peer Team Report. The SSR has a total of 1</w:t>
      </w:r>
      <w:r w:rsidR="005D62B9">
        <w:rPr>
          <w:sz w:val="24"/>
          <w:szCs w:val="24"/>
        </w:rPr>
        <w:t>15</w:t>
      </w:r>
      <w:r>
        <w:rPr>
          <w:sz w:val="24"/>
          <w:szCs w:val="24"/>
        </w:rPr>
        <w:t xml:space="preserve"> Metrics </w:t>
      </w:r>
      <w:r w:rsidR="00152328">
        <w:rPr>
          <w:sz w:val="24"/>
          <w:szCs w:val="24"/>
        </w:rPr>
        <w:t>for Universities</w:t>
      </w:r>
      <w:r w:rsidR="005D62B9">
        <w:rPr>
          <w:sz w:val="24"/>
          <w:szCs w:val="24"/>
        </w:rPr>
        <w:t>, 107 Metrics for Autonomous, 93 &amp; 96 Metrics for UG &amp; PG Affiliated/Constituent Colleges respectively,</w:t>
      </w:r>
      <w:r w:rsidR="00152328">
        <w:rPr>
          <w:sz w:val="24"/>
          <w:szCs w:val="24"/>
        </w:rPr>
        <w:t xml:space="preserve"> </w:t>
      </w:r>
      <w:r>
        <w:rPr>
          <w:sz w:val="24"/>
          <w:szCs w:val="24"/>
        </w:rPr>
        <w:t>covering the seven Criteria described earlier. The SSR has two kinds of Metrics: one, those requiring quantifiable facts and figures as data which have been indicated as</w:t>
      </w:r>
      <w:r w:rsidR="00482A1E">
        <w:rPr>
          <w:sz w:val="24"/>
          <w:szCs w:val="24"/>
        </w:rPr>
        <w:t xml:space="preserve"> </w:t>
      </w:r>
      <w:r w:rsidR="00F43414">
        <w:rPr>
          <w:sz w:val="24"/>
          <w:szCs w:val="24"/>
        </w:rPr>
        <w:t>‘</w:t>
      </w:r>
      <w:r w:rsidR="00482A1E" w:rsidRPr="00F7396F">
        <w:rPr>
          <w:i/>
          <w:sz w:val="24"/>
          <w:szCs w:val="24"/>
        </w:rPr>
        <w:t>quantitative</w:t>
      </w:r>
      <w:r w:rsidRPr="00F7396F">
        <w:rPr>
          <w:i/>
          <w:sz w:val="24"/>
          <w:szCs w:val="24"/>
        </w:rPr>
        <w:t xml:space="preserve"> </w:t>
      </w:r>
      <w:r w:rsidR="00F43414" w:rsidRPr="00F7396F">
        <w:rPr>
          <w:i/>
          <w:sz w:val="24"/>
          <w:szCs w:val="24"/>
        </w:rPr>
        <w:t>metrics’</w:t>
      </w:r>
      <w:r w:rsidR="00F43414">
        <w:rPr>
          <w:sz w:val="24"/>
          <w:szCs w:val="24"/>
        </w:rPr>
        <w:t xml:space="preserve"> (Q</w:t>
      </w:r>
      <w:r w:rsidR="00F43414" w:rsidRPr="007409C8">
        <w:rPr>
          <w:sz w:val="24"/>
          <w:szCs w:val="24"/>
          <w:vertAlign w:val="subscript"/>
        </w:rPr>
        <w:t>n</w:t>
      </w:r>
      <w:r w:rsidR="00F43414">
        <w:rPr>
          <w:sz w:val="24"/>
          <w:szCs w:val="24"/>
        </w:rPr>
        <w:t>M)</w:t>
      </w:r>
      <w:r>
        <w:rPr>
          <w:sz w:val="24"/>
          <w:szCs w:val="24"/>
        </w:rPr>
        <w:t>; and two, those metrics requiring descriptive respo</w:t>
      </w:r>
      <w:r w:rsidR="00482A1E">
        <w:rPr>
          <w:sz w:val="24"/>
          <w:szCs w:val="24"/>
        </w:rPr>
        <w:t>nses and are accordingly named ‘</w:t>
      </w:r>
      <w:r w:rsidR="00482A1E" w:rsidRPr="00F7396F">
        <w:rPr>
          <w:i/>
          <w:sz w:val="24"/>
          <w:szCs w:val="24"/>
        </w:rPr>
        <w:t>qualitative</w:t>
      </w:r>
      <w:r w:rsidRPr="00F7396F">
        <w:rPr>
          <w:i/>
          <w:sz w:val="24"/>
          <w:szCs w:val="24"/>
        </w:rPr>
        <w:t xml:space="preserve"> </w:t>
      </w:r>
      <w:r w:rsidR="00F43414" w:rsidRPr="00F7396F">
        <w:rPr>
          <w:i/>
          <w:sz w:val="24"/>
          <w:szCs w:val="24"/>
        </w:rPr>
        <w:t>metrics’</w:t>
      </w:r>
      <w:r w:rsidR="00F43414">
        <w:rPr>
          <w:sz w:val="24"/>
          <w:szCs w:val="24"/>
        </w:rPr>
        <w:t xml:space="preserve"> </w:t>
      </w:r>
      <w:r>
        <w:rPr>
          <w:sz w:val="24"/>
          <w:szCs w:val="24"/>
        </w:rPr>
        <w:t>(Q</w:t>
      </w:r>
      <w:r w:rsidRPr="007409C8">
        <w:rPr>
          <w:sz w:val="24"/>
          <w:szCs w:val="24"/>
          <w:vertAlign w:val="subscript"/>
        </w:rPr>
        <w:t>l</w:t>
      </w:r>
      <w:r>
        <w:rPr>
          <w:sz w:val="24"/>
          <w:szCs w:val="24"/>
        </w:rPr>
        <w:t xml:space="preserve">M). Table 1 depicts the distribution of </w:t>
      </w:r>
      <w:r w:rsidR="00152328">
        <w:rPr>
          <w:sz w:val="24"/>
          <w:szCs w:val="24"/>
        </w:rPr>
        <w:t>Key Indicators (</w:t>
      </w:r>
      <w:r>
        <w:rPr>
          <w:sz w:val="24"/>
          <w:szCs w:val="24"/>
        </w:rPr>
        <w:t>KIs</w:t>
      </w:r>
      <w:r w:rsidR="00152328">
        <w:rPr>
          <w:sz w:val="24"/>
          <w:szCs w:val="24"/>
        </w:rPr>
        <w:t>)</w:t>
      </w:r>
      <w:r>
        <w:rPr>
          <w:sz w:val="24"/>
          <w:szCs w:val="24"/>
        </w:rPr>
        <w:t xml:space="preserve"> and Metrics across them.</w:t>
      </w:r>
    </w:p>
    <w:p w:rsidR="004415E4" w:rsidRDefault="004415E4">
      <w:pPr>
        <w:spacing w:line="209" w:lineRule="exact"/>
        <w:rPr>
          <w:sz w:val="20"/>
          <w:szCs w:val="20"/>
        </w:rPr>
      </w:pPr>
    </w:p>
    <w:p w:rsidR="004415E4" w:rsidRDefault="007F216A" w:rsidP="008569E9">
      <w:pPr>
        <w:ind w:left="720"/>
        <w:jc w:val="center"/>
        <w:rPr>
          <w:b/>
          <w:bCs/>
          <w:sz w:val="24"/>
          <w:szCs w:val="24"/>
        </w:rPr>
      </w:pPr>
      <w:r>
        <w:rPr>
          <w:b/>
          <w:bCs/>
          <w:sz w:val="24"/>
          <w:szCs w:val="24"/>
        </w:rPr>
        <w:t>Table 1: Distribution of Metrics and KIs across Criteria</w:t>
      </w:r>
    </w:p>
    <w:p w:rsidR="004E478D" w:rsidRDefault="004E478D">
      <w:pPr>
        <w:ind w:left="720"/>
        <w:rPr>
          <w:b/>
          <w:bCs/>
          <w:sz w:val="24"/>
          <w:szCs w:val="24"/>
        </w:rPr>
      </w:pPr>
    </w:p>
    <w:p w:rsidR="00964FED" w:rsidRDefault="00964FED">
      <w:pPr>
        <w:spacing w:line="200" w:lineRule="exact"/>
        <w:rPr>
          <w:sz w:val="20"/>
          <w:szCs w:val="20"/>
        </w:rPr>
      </w:pPr>
    </w:p>
    <w:tbl>
      <w:tblPr>
        <w:tblW w:w="9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1"/>
        <w:gridCol w:w="1710"/>
        <w:gridCol w:w="2107"/>
        <w:gridCol w:w="1284"/>
        <w:gridCol w:w="1617"/>
      </w:tblGrid>
      <w:tr w:rsidR="000F2658" w:rsidRPr="00813D66" w:rsidTr="000F2658">
        <w:trPr>
          <w:trHeight w:val="1060"/>
          <w:jc w:val="center"/>
        </w:trPr>
        <w:tc>
          <w:tcPr>
            <w:tcW w:w="2991" w:type="dxa"/>
            <w:vMerge w:val="restart"/>
            <w:shd w:val="clear" w:color="auto" w:fill="FBD4B4"/>
            <w:vAlign w:val="center"/>
          </w:tcPr>
          <w:p w:rsidR="000F2658" w:rsidRPr="007F76A4" w:rsidRDefault="000F2658" w:rsidP="00F90CA3">
            <w:pPr>
              <w:jc w:val="center"/>
              <w:rPr>
                <w:rFonts w:eastAsia="Calibri"/>
                <w:b/>
                <w:sz w:val="24"/>
                <w:szCs w:val="24"/>
                <w:lang w:val="en-IN" w:eastAsia="en-IN"/>
              </w:rPr>
            </w:pPr>
            <w:r w:rsidRPr="007F76A4">
              <w:rPr>
                <w:rFonts w:eastAsia="Calibri"/>
                <w:b/>
                <w:sz w:val="24"/>
                <w:szCs w:val="24"/>
                <w:lang w:val="en-IN" w:eastAsia="en-IN"/>
              </w:rPr>
              <w:t>Type of HEIs</w:t>
            </w:r>
          </w:p>
        </w:tc>
        <w:tc>
          <w:tcPr>
            <w:tcW w:w="1710" w:type="dxa"/>
            <w:vMerge w:val="restart"/>
            <w:shd w:val="clear" w:color="auto" w:fill="FBD4B4"/>
            <w:vAlign w:val="center"/>
          </w:tcPr>
          <w:p w:rsidR="000F2658" w:rsidRPr="007F76A4" w:rsidRDefault="000F2658" w:rsidP="00F90CA3">
            <w:pPr>
              <w:ind w:left="80"/>
              <w:jc w:val="center"/>
              <w:rPr>
                <w:rFonts w:eastAsia="Calibri"/>
                <w:b/>
                <w:sz w:val="24"/>
                <w:szCs w:val="24"/>
                <w:lang w:val="en-IN" w:eastAsia="en-IN"/>
              </w:rPr>
            </w:pPr>
            <w:r w:rsidRPr="007F76A4">
              <w:rPr>
                <w:b/>
                <w:bCs/>
                <w:sz w:val="24"/>
                <w:szCs w:val="24"/>
                <w:lang w:val="en-IN" w:eastAsia="en-IN"/>
              </w:rPr>
              <w:t>Universities</w:t>
            </w:r>
          </w:p>
        </w:tc>
        <w:tc>
          <w:tcPr>
            <w:tcW w:w="2107" w:type="dxa"/>
            <w:vMerge w:val="restart"/>
            <w:shd w:val="clear" w:color="auto" w:fill="FBD4B4"/>
            <w:vAlign w:val="center"/>
          </w:tcPr>
          <w:p w:rsidR="000F2658" w:rsidRPr="007F76A4" w:rsidRDefault="000F2658" w:rsidP="00F90CA3">
            <w:pPr>
              <w:jc w:val="center"/>
              <w:rPr>
                <w:b/>
                <w:bCs/>
                <w:sz w:val="24"/>
                <w:szCs w:val="24"/>
                <w:lang w:val="en-IN" w:eastAsia="en-IN"/>
              </w:rPr>
            </w:pPr>
            <w:r w:rsidRPr="007F76A4">
              <w:rPr>
                <w:b/>
                <w:bCs/>
                <w:sz w:val="24"/>
                <w:szCs w:val="24"/>
                <w:lang w:val="en-IN" w:eastAsia="en-IN"/>
              </w:rPr>
              <w:t>Autonomous</w:t>
            </w:r>
          </w:p>
          <w:p w:rsidR="000F2658" w:rsidRPr="007F76A4" w:rsidRDefault="000F2658" w:rsidP="00F90CA3">
            <w:pPr>
              <w:jc w:val="center"/>
              <w:rPr>
                <w:rFonts w:eastAsia="Calibri"/>
                <w:b/>
                <w:sz w:val="24"/>
                <w:szCs w:val="24"/>
                <w:lang w:val="en-IN" w:eastAsia="en-IN"/>
              </w:rPr>
            </w:pPr>
            <w:r w:rsidRPr="007F76A4">
              <w:rPr>
                <w:b/>
                <w:bCs/>
                <w:sz w:val="24"/>
                <w:szCs w:val="24"/>
                <w:lang w:val="en-IN" w:eastAsia="en-IN"/>
              </w:rPr>
              <w:t>Colleges</w:t>
            </w:r>
          </w:p>
        </w:tc>
        <w:tc>
          <w:tcPr>
            <w:tcW w:w="2901" w:type="dxa"/>
            <w:gridSpan w:val="2"/>
            <w:shd w:val="clear" w:color="auto" w:fill="FBD4B4"/>
            <w:vAlign w:val="center"/>
          </w:tcPr>
          <w:p w:rsidR="000F2658" w:rsidRPr="007F76A4" w:rsidRDefault="000F2658" w:rsidP="00F90CA3">
            <w:pPr>
              <w:ind w:left="100"/>
              <w:jc w:val="center"/>
              <w:rPr>
                <w:b/>
                <w:bCs/>
                <w:sz w:val="24"/>
                <w:szCs w:val="24"/>
                <w:lang w:val="en-IN" w:eastAsia="en-IN"/>
              </w:rPr>
            </w:pPr>
          </w:p>
          <w:p w:rsidR="000F2658" w:rsidRPr="007F76A4" w:rsidRDefault="000F2658" w:rsidP="00F90CA3">
            <w:pPr>
              <w:ind w:left="100"/>
              <w:jc w:val="center"/>
              <w:rPr>
                <w:b/>
                <w:bCs/>
                <w:sz w:val="24"/>
                <w:szCs w:val="24"/>
                <w:lang w:val="en-IN" w:eastAsia="en-IN"/>
              </w:rPr>
            </w:pPr>
            <w:r w:rsidRPr="007F76A4">
              <w:rPr>
                <w:b/>
                <w:bCs/>
                <w:sz w:val="24"/>
                <w:szCs w:val="24"/>
                <w:lang w:val="en-IN" w:eastAsia="en-IN"/>
              </w:rPr>
              <w:t>Affiliated</w:t>
            </w:r>
            <w:r>
              <w:rPr>
                <w:b/>
                <w:bCs/>
                <w:sz w:val="24"/>
                <w:szCs w:val="24"/>
                <w:lang w:val="en-IN" w:eastAsia="en-IN"/>
              </w:rPr>
              <w:t>/Constituent</w:t>
            </w:r>
            <w:r w:rsidRPr="007F76A4">
              <w:rPr>
                <w:b/>
                <w:bCs/>
                <w:sz w:val="24"/>
                <w:szCs w:val="24"/>
                <w:lang w:val="en-IN" w:eastAsia="en-IN"/>
              </w:rPr>
              <w:t xml:space="preserve"> Colleges</w:t>
            </w:r>
          </w:p>
          <w:p w:rsidR="000F2658" w:rsidRPr="007F76A4" w:rsidRDefault="000F2658" w:rsidP="00F90CA3">
            <w:pPr>
              <w:ind w:left="100"/>
              <w:jc w:val="center"/>
              <w:rPr>
                <w:rFonts w:eastAsia="Calibri"/>
                <w:b/>
                <w:sz w:val="24"/>
                <w:szCs w:val="24"/>
                <w:lang w:val="en-IN" w:eastAsia="en-IN"/>
              </w:rPr>
            </w:pPr>
          </w:p>
        </w:tc>
      </w:tr>
      <w:tr w:rsidR="000F2658" w:rsidRPr="00813D66" w:rsidTr="000F2658">
        <w:trPr>
          <w:trHeight w:val="524"/>
          <w:jc w:val="center"/>
        </w:trPr>
        <w:tc>
          <w:tcPr>
            <w:tcW w:w="2991" w:type="dxa"/>
            <w:vMerge/>
            <w:shd w:val="clear" w:color="auto" w:fill="FBD4B4"/>
            <w:vAlign w:val="center"/>
          </w:tcPr>
          <w:p w:rsidR="000F2658" w:rsidRPr="007F76A4" w:rsidRDefault="000F2658" w:rsidP="00F90CA3">
            <w:pPr>
              <w:jc w:val="center"/>
              <w:rPr>
                <w:rFonts w:eastAsia="Calibri"/>
                <w:b/>
                <w:sz w:val="24"/>
                <w:szCs w:val="24"/>
                <w:lang w:val="en-IN" w:eastAsia="en-IN"/>
              </w:rPr>
            </w:pPr>
          </w:p>
        </w:tc>
        <w:tc>
          <w:tcPr>
            <w:tcW w:w="1710" w:type="dxa"/>
            <w:vMerge/>
            <w:shd w:val="clear" w:color="auto" w:fill="FBD4B4"/>
            <w:vAlign w:val="center"/>
          </w:tcPr>
          <w:p w:rsidR="000F2658" w:rsidRPr="007F76A4" w:rsidRDefault="000F2658" w:rsidP="00F90CA3">
            <w:pPr>
              <w:ind w:left="80"/>
              <w:jc w:val="center"/>
              <w:rPr>
                <w:b/>
                <w:bCs/>
                <w:sz w:val="24"/>
                <w:szCs w:val="24"/>
                <w:lang w:val="en-IN" w:eastAsia="en-IN"/>
              </w:rPr>
            </w:pPr>
          </w:p>
        </w:tc>
        <w:tc>
          <w:tcPr>
            <w:tcW w:w="2107" w:type="dxa"/>
            <w:vMerge/>
            <w:shd w:val="clear" w:color="auto" w:fill="FBD4B4"/>
            <w:vAlign w:val="center"/>
          </w:tcPr>
          <w:p w:rsidR="000F2658" w:rsidRPr="007F76A4" w:rsidRDefault="000F2658" w:rsidP="00F90CA3">
            <w:pPr>
              <w:jc w:val="center"/>
              <w:rPr>
                <w:b/>
                <w:bCs/>
                <w:sz w:val="24"/>
                <w:szCs w:val="24"/>
                <w:lang w:val="en-IN" w:eastAsia="en-IN"/>
              </w:rPr>
            </w:pPr>
          </w:p>
        </w:tc>
        <w:tc>
          <w:tcPr>
            <w:tcW w:w="1284" w:type="dxa"/>
            <w:shd w:val="clear" w:color="auto" w:fill="FBD4B4"/>
            <w:vAlign w:val="center"/>
          </w:tcPr>
          <w:p w:rsidR="000F2658" w:rsidRPr="007F76A4" w:rsidRDefault="000F2658" w:rsidP="000F2658">
            <w:pPr>
              <w:ind w:left="100"/>
              <w:jc w:val="center"/>
              <w:rPr>
                <w:b/>
                <w:bCs/>
                <w:sz w:val="24"/>
                <w:szCs w:val="24"/>
                <w:lang w:val="en-IN" w:eastAsia="en-IN"/>
              </w:rPr>
            </w:pPr>
            <w:r>
              <w:rPr>
                <w:b/>
                <w:bCs/>
                <w:sz w:val="24"/>
                <w:szCs w:val="24"/>
                <w:lang w:val="en-IN" w:eastAsia="en-IN"/>
              </w:rPr>
              <w:t>UG</w:t>
            </w:r>
          </w:p>
        </w:tc>
        <w:tc>
          <w:tcPr>
            <w:tcW w:w="1617" w:type="dxa"/>
            <w:shd w:val="clear" w:color="auto" w:fill="FBD4B4"/>
            <w:vAlign w:val="center"/>
          </w:tcPr>
          <w:p w:rsidR="000F2658" w:rsidRPr="007F76A4" w:rsidRDefault="000F2658" w:rsidP="000F2658">
            <w:pPr>
              <w:ind w:left="100"/>
              <w:jc w:val="center"/>
              <w:rPr>
                <w:b/>
                <w:bCs/>
                <w:sz w:val="24"/>
                <w:szCs w:val="24"/>
                <w:lang w:val="en-IN" w:eastAsia="en-IN"/>
              </w:rPr>
            </w:pPr>
            <w:r>
              <w:rPr>
                <w:b/>
                <w:bCs/>
                <w:sz w:val="24"/>
                <w:szCs w:val="24"/>
                <w:lang w:val="en-IN" w:eastAsia="en-IN"/>
              </w:rPr>
              <w:t>PG</w:t>
            </w:r>
          </w:p>
        </w:tc>
      </w:tr>
      <w:tr w:rsidR="000F2658" w:rsidRPr="00813D66" w:rsidTr="000F2658">
        <w:trPr>
          <w:trHeight w:val="545"/>
          <w:jc w:val="center"/>
        </w:trPr>
        <w:tc>
          <w:tcPr>
            <w:tcW w:w="2991" w:type="dxa"/>
            <w:shd w:val="clear" w:color="auto" w:fill="auto"/>
            <w:vAlign w:val="center"/>
          </w:tcPr>
          <w:p w:rsidR="000F2658" w:rsidRPr="007F76A4" w:rsidRDefault="000F2658" w:rsidP="002034F8">
            <w:pPr>
              <w:jc w:val="center"/>
              <w:rPr>
                <w:rFonts w:eastAsia="Calibri"/>
                <w:b/>
                <w:sz w:val="24"/>
                <w:szCs w:val="24"/>
                <w:lang w:val="en-IN" w:eastAsia="en-IN"/>
              </w:rPr>
            </w:pPr>
            <w:r w:rsidRPr="007F76A4">
              <w:rPr>
                <w:rFonts w:eastAsia="Calibri"/>
                <w:b/>
                <w:sz w:val="24"/>
                <w:szCs w:val="24"/>
                <w:lang w:val="en-IN" w:eastAsia="en-IN"/>
              </w:rPr>
              <w:t>Criteria</w:t>
            </w:r>
          </w:p>
        </w:tc>
        <w:tc>
          <w:tcPr>
            <w:tcW w:w="1710" w:type="dxa"/>
            <w:shd w:val="clear" w:color="auto" w:fill="auto"/>
            <w:vAlign w:val="center"/>
          </w:tcPr>
          <w:p w:rsidR="000F2658" w:rsidRPr="001F1780" w:rsidRDefault="000F2658" w:rsidP="002034F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7</w:t>
            </w:r>
          </w:p>
        </w:tc>
        <w:tc>
          <w:tcPr>
            <w:tcW w:w="2107" w:type="dxa"/>
            <w:shd w:val="clear" w:color="auto" w:fill="auto"/>
            <w:vAlign w:val="center"/>
          </w:tcPr>
          <w:p w:rsidR="000F2658" w:rsidRPr="001F1780" w:rsidRDefault="000F2658" w:rsidP="002034F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7</w:t>
            </w:r>
          </w:p>
        </w:tc>
        <w:tc>
          <w:tcPr>
            <w:tcW w:w="1284" w:type="dxa"/>
            <w:shd w:val="clear" w:color="auto" w:fill="auto"/>
            <w:vAlign w:val="center"/>
          </w:tcPr>
          <w:p w:rsidR="000F2658" w:rsidRPr="001F1780" w:rsidRDefault="000F2658" w:rsidP="000F265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7</w:t>
            </w:r>
          </w:p>
        </w:tc>
        <w:tc>
          <w:tcPr>
            <w:tcW w:w="1617" w:type="dxa"/>
            <w:shd w:val="clear" w:color="auto" w:fill="auto"/>
            <w:vAlign w:val="center"/>
          </w:tcPr>
          <w:p w:rsidR="000F2658" w:rsidRPr="001F1780" w:rsidRDefault="003A34A4" w:rsidP="000F2658">
            <w:pPr>
              <w:jc w:val="center"/>
              <w:rPr>
                <w:rFonts w:ascii="Book Antiqua" w:eastAsia="Calibri" w:hAnsi="Book Antiqua"/>
                <w:sz w:val="32"/>
                <w:szCs w:val="32"/>
                <w:lang w:val="en-IN" w:eastAsia="en-IN"/>
              </w:rPr>
            </w:pPr>
            <w:r w:rsidRPr="001F1780">
              <w:rPr>
                <w:rFonts w:ascii="Book Antiqua" w:eastAsia="Calibri" w:hAnsi="Book Antiqua"/>
                <w:sz w:val="32"/>
                <w:szCs w:val="32"/>
                <w:lang w:val="en-IN" w:eastAsia="en-IN"/>
              </w:rPr>
              <w:t>7</w:t>
            </w:r>
          </w:p>
        </w:tc>
      </w:tr>
      <w:tr w:rsidR="000F2658" w:rsidRPr="00813D66" w:rsidTr="000F2658">
        <w:trPr>
          <w:trHeight w:val="655"/>
          <w:jc w:val="center"/>
        </w:trPr>
        <w:tc>
          <w:tcPr>
            <w:tcW w:w="2991" w:type="dxa"/>
            <w:shd w:val="clear" w:color="auto" w:fill="auto"/>
            <w:vAlign w:val="center"/>
          </w:tcPr>
          <w:p w:rsidR="000F2658" w:rsidRPr="007F76A4" w:rsidRDefault="000F2658" w:rsidP="002034F8">
            <w:pPr>
              <w:jc w:val="center"/>
              <w:rPr>
                <w:rFonts w:eastAsia="Calibri"/>
                <w:b/>
                <w:sz w:val="24"/>
                <w:szCs w:val="24"/>
                <w:lang w:val="en-IN" w:eastAsia="en-IN"/>
              </w:rPr>
            </w:pPr>
            <w:r w:rsidRPr="007F76A4">
              <w:rPr>
                <w:rFonts w:eastAsia="Calibri"/>
                <w:b/>
                <w:sz w:val="24"/>
                <w:szCs w:val="24"/>
                <w:lang w:val="en-IN" w:eastAsia="en-IN"/>
              </w:rPr>
              <w:t>Key Indicators (KIs)</w:t>
            </w:r>
          </w:p>
        </w:tc>
        <w:tc>
          <w:tcPr>
            <w:tcW w:w="1710" w:type="dxa"/>
            <w:shd w:val="clear" w:color="auto" w:fill="auto"/>
            <w:vAlign w:val="center"/>
          </w:tcPr>
          <w:p w:rsidR="000F2658" w:rsidRPr="001F1780" w:rsidRDefault="000F2658" w:rsidP="002034F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34</w:t>
            </w:r>
          </w:p>
        </w:tc>
        <w:tc>
          <w:tcPr>
            <w:tcW w:w="2107" w:type="dxa"/>
            <w:shd w:val="clear" w:color="auto" w:fill="auto"/>
            <w:vAlign w:val="center"/>
          </w:tcPr>
          <w:p w:rsidR="000F2658" w:rsidRPr="001F1780" w:rsidRDefault="000F2658" w:rsidP="002034F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34</w:t>
            </w:r>
          </w:p>
        </w:tc>
        <w:tc>
          <w:tcPr>
            <w:tcW w:w="1284" w:type="dxa"/>
            <w:shd w:val="clear" w:color="auto" w:fill="auto"/>
            <w:vAlign w:val="center"/>
          </w:tcPr>
          <w:p w:rsidR="000F2658" w:rsidRPr="001F1780" w:rsidRDefault="000F2658" w:rsidP="003A34A4">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3</w:t>
            </w:r>
            <w:r w:rsidR="003A34A4" w:rsidRPr="001F1780">
              <w:rPr>
                <w:rFonts w:ascii="Book Antiqua" w:hAnsi="Book Antiqua"/>
                <w:w w:val="99"/>
                <w:sz w:val="32"/>
                <w:szCs w:val="32"/>
                <w:lang w:val="en-IN" w:eastAsia="en-IN"/>
              </w:rPr>
              <w:t>1</w:t>
            </w:r>
          </w:p>
        </w:tc>
        <w:tc>
          <w:tcPr>
            <w:tcW w:w="1617" w:type="dxa"/>
            <w:shd w:val="clear" w:color="auto" w:fill="auto"/>
            <w:vAlign w:val="center"/>
          </w:tcPr>
          <w:p w:rsidR="000F2658" w:rsidRPr="001F1780" w:rsidRDefault="00E34CE1" w:rsidP="000F2658">
            <w:pPr>
              <w:jc w:val="center"/>
              <w:rPr>
                <w:rFonts w:ascii="Book Antiqua" w:eastAsia="Calibri" w:hAnsi="Book Antiqua"/>
                <w:sz w:val="32"/>
                <w:szCs w:val="32"/>
                <w:lang w:val="en-IN" w:eastAsia="en-IN"/>
              </w:rPr>
            </w:pPr>
            <w:r w:rsidRPr="001F1780">
              <w:rPr>
                <w:rFonts w:ascii="Book Antiqua" w:eastAsia="Calibri" w:hAnsi="Book Antiqua"/>
                <w:sz w:val="32"/>
                <w:szCs w:val="32"/>
                <w:lang w:val="en-IN" w:eastAsia="en-IN"/>
              </w:rPr>
              <w:t>32</w:t>
            </w:r>
          </w:p>
        </w:tc>
      </w:tr>
      <w:tr w:rsidR="000F2658" w:rsidRPr="00813D66" w:rsidTr="000F2658">
        <w:trPr>
          <w:trHeight w:val="575"/>
          <w:jc w:val="center"/>
        </w:trPr>
        <w:tc>
          <w:tcPr>
            <w:tcW w:w="2991" w:type="dxa"/>
            <w:shd w:val="clear" w:color="auto" w:fill="auto"/>
            <w:vAlign w:val="center"/>
          </w:tcPr>
          <w:p w:rsidR="000F2658" w:rsidRPr="007F76A4" w:rsidRDefault="000F2658" w:rsidP="002034F8">
            <w:pPr>
              <w:jc w:val="center"/>
              <w:rPr>
                <w:rFonts w:eastAsia="Calibri"/>
                <w:b/>
                <w:sz w:val="24"/>
                <w:szCs w:val="24"/>
                <w:lang w:val="en-IN" w:eastAsia="en-IN"/>
              </w:rPr>
            </w:pPr>
            <w:r w:rsidRPr="007F76A4">
              <w:rPr>
                <w:rFonts w:eastAsia="Calibri"/>
                <w:b/>
                <w:sz w:val="24"/>
                <w:szCs w:val="24"/>
                <w:lang w:val="en-IN" w:eastAsia="en-IN"/>
              </w:rPr>
              <w:t>Qualitative Metrics (Q</w:t>
            </w:r>
            <w:r w:rsidRPr="00FF1261">
              <w:rPr>
                <w:rFonts w:eastAsia="Calibri"/>
                <w:b/>
                <w:sz w:val="24"/>
                <w:szCs w:val="24"/>
                <w:vertAlign w:val="subscript"/>
                <w:lang w:val="en-IN" w:eastAsia="en-IN"/>
              </w:rPr>
              <w:t>l</w:t>
            </w:r>
            <w:r w:rsidRPr="007F76A4">
              <w:rPr>
                <w:rFonts w:eastAsia="Calibri"/>
                <w:b/>
                <w:sz w:val="24"/>
                <w:szCs w:val="24"/>
                <w:lang w:val="en-IN" w:eastAsia="en-IN"/>
              </w:rPr>
              <w:t>M</w:t>
            </w:r>
            <w:r>
              <w:rPr>
                <w:rFonts w:eastAsia="Calibri"/>
                <w:b/>
                <w:sz w:val="24"/>
                <w:szCs w:val="24"/>
                <w:lang w:val="en-IN" w:eastAsia="en-IN"/>
              </w:rPr>
              <w:t>)</w:t>
            </w:r>
          </w:p>
        </w:tc>
        <w:tc>
          <w:tcPr>
            <w:tcW w:w="1710" w:type="dxa"/>
            <w:shd w:val="clear" w:color="auto" w:fill="auto"/>
            <w:vAlign w:val="center"/>
          </w:tcPr>
          <w:p w:rsidR="000F2658" w:rsidRPr="001F1780" w:rsidRDefault="000F2658" w:rsidP="002034F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36</w:t>
            </w:r>
          </w:p>
        </w:tc>
        <w:tc>
          <w:tcPr>
            <w:tcW w:w="2107" w:type="dxa"/>
            <w:shd w:val="clear" w:color="auto" w:fill="auto"/>
            <w:vAlign w:val="center"/>
          </w:tcPr>
          <w:p w:rsidR="000F2658" w:rsidRPr="001F1780" w:rsidRDefault="000F2658" w:rsidP="002034F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35</w:t>
            </w:r>
          </w:p>
        </w:tc>
        <w:tc>
          <w:tcPr>
            <w:tcW w:w="1284" w:type="dxa"/>
            <w:shd w:val="clear" w:color="auto" w:fill="auto"/>
            <w:vAlign w:val="center"/>
          </w:tcPr>
          <w:p w:rsidR="000F2658" w:rsidRPr="001F1780" w:rsidRDefault="003A34A4" w:rsidP="000F265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35</w:t>
            </w:r>
          </w:p>
        </w:tc>
        <w:tc>
          <w:tcPr>
            <w:tcW w:w="1617" w:type="dxa"/>
            <w:shd w:val="clear" w:color="auto" w:fill="auto"/>
            <w:vAlign w:val="center"/>
          </w:tcPr>
          <w:p w:rsidR="000F2658" w:rsidRPr="001F1780" w:rsidRDefault="00E34CE1" w:rsidP="000F265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36</w:t>
            </w:r>
          </w:p>
        </w:tc>
      </w:tr>
      <w:tr w:rsidR="000F2658" w:rsidRPr="00813D66" w:rsidTr="000F2658">
        <w:trPr>
          <w:trHeight w:val="510"/>
          <w:jc w:val="center"/>
        </w:trPr>
        <w:tc>
          <w:tcPr>
            <w:tcW w:w="2991" w:type="dxa"/>
            <w:shd w:val="clear" w:color="auto" w:fill="auto"/>
            <w:vAlign w:val="center"/>
          </w:tcPr>
          <w:p w:rsidR="000F2658" w:rsidRPr="007F76A4" w:rsidRDefault="000F2658" w:rsidP="002034F8">
            <w:pPr>
              <w:jc w:val="center"/>
              <w:rPr>
                <w:rFonts w:eastAsia="Calibri"/>
                <w:b/>
                <w:sz w:val="24"/>
                <w:szCs w:val="24"/>
                <w:lang w:val="en-IN" w:eastAsia="en-IN"/>
              </w:rPr>
            </w:pPr>
            <w:r w:rsidRPr="007F76A4">
              <w:rPr>
                <w:rFonts w:eastAsia="Calibri"/>
                <w:b/>
                <w:sz w:val="24"/>
                <w:szCs w:val="24"/>
                <w:lang w:val="en-IN" w:eastAsia="en-IN"/>
              </w:rPr>
              <w:t>Quantitative Metrics (Q</w:t>
            </w:r>
            <w:r w:rsidRPr="00FF1261">
              <w:rPr>
                <w:rFonts w:eastAsia="Calibri"/>
                <w:b/>
                <w:sz w:val="24"/>
                <w:szCs w:val="24"/>
                <w:vertAlign w:val="subscript"/>
                <w:lang w:val="en-IN" w:eastAsia="en-IN"/>
              </w:rPr>
              <w:t>n</w:t>
            </w:r>
            <w:r w:rsidRPr="007F76A4">
              <w:rPr>
                <w:rFonts w:eastAsia="Calibri"/>
                <w:b/>
                <w:sz w:val="24"/>
                <w:szCs w:val="24"/>
                <w:lang w:val="en-IN" w:eastAsia="en-IN"/>
              </w:rPr>
              <w:t>M)</w:t>
            </w:r>
          </w:p>
        </w:tc>
        <w:tc>
          <w:tcPr>
            <w:tcW w:w="1710" w:type="dxa"/>
            <w:shd w:val="clear" w:color="auto" w:fill="auto"/>
            <w:vAlign w:val="center"/>
          </w:tcPr>
          <w:p w:rsidR="000F2658" w:rsidRPr="001F1780" w:rsidRDefault="000F2658" w:rsidP="002034F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79</w:t>
            </w:r>
          </w:p>
        </w:tc>
        <w:tc>
          <w:tcPr>
            <w:tcW w:w="2107" w:type="dxa"/>
            <w:shd w:val="clear" w:color="auto" w:fill="auto"/>
            <w:vAlign w:val="center"/>
          </w:tcPr>
          <w:p w:rsidR="000F2658" w:rsidRPr="001F1780" w:rsidRDefault="000F2658" w:rsidP="002034F8">
            <w:pPr>
              <w:jc w:val="center"/>
              <w:rPr>
                <w:rFonts w:ascii="Book Antiqua" w:eastAsia="Calibri" w:hAnsi="Book Antiqua"/>
                <w:sz w:val="32"/>
                <w:szCs w:val="32"/>
                <w:lang w:val="en-IN" w:eastAsia="en-IN"/>
              </w:rPr>
            </w:pPr>
            <w:r w:rsidRPr="001F1780">
              <w:rPr>
                <w:rFonts w:ascii="Book Antiqua" w:hAnsi="Book Antiqua"/>
                <w:w w:val="99"/>
                <w:sz w:val="32"/>
                <w:szCs w:val="32"/>
                <w:lang w:val="en-IN" w:eastAsia="en-IN"/>
              </w:rPr>
              <w:t>72</w:t>
            </w:r>
          </w:p>
        </w:tc>
        <w:tc>
          <w:tcPr>
            <w:tcW w:w="1284" w:type="dxa"/>
            <w:shd w:val="clear" w:color="auto" w:fill="auto"/>
            <w:vAlign w:val="center"/>
          </w:tcPr>
          <w:p w:rsidR="000F2658" w:rsidRPr="001F1780" w:rsidRDefault="003A34A4" w:rsidP="000F265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58</w:t>
            </w:r>
          </w:p>
        </w:tc>
        <w:tc>
          <w:tcPr>
            <w:tcW w:w="1617" w:type="dxa"/>
            <w:shd w:val="clear" w:color="auto" w:fill="auto"/>
            <w:vAlign w:val="center"/>
          </w:tcPr>
          <w:p w:rsidR="000F2658" w:rsidRPr="001F1780" w:rsidRDefault="00E34CE1" w:rsidP="000F2658">
            <w:pPr>
              <w:jc w:val="center"/>
              <w:rPr>
                <w:rFonts w:ascii="Book Antiqua" w:hAnsi="Book Antiqua"/>
                <w:w w:val="99"/>
                <w:sz w:val="32"/>
                <w:szCs w:val="32"/>
                <w:lang w:val="en-IN" w:eastAsia="en-IN"/>
              </w:rPr>
            </w:pPr>
            <w:r w:rsidRPr="001F1780">
              <w:rPr>
                <w:rFonts w:ascii="Book Antiqua" w:hAnsi="Book Antiqua"/>
                <w:w w:val="99"/>
                <w:sz w:val="32"/>
                <w:szCs w:val="32"/>
                <w:lang w:val="en-IN" w:eastAsia="en-IN"/>
              </w:rPr>
              <w:t>60</w:t>
            </w:r>
          </w:p>
        </w:tc>
      </w:tr>
      <w:tr w:rsidR="000F2658" w:rsidRPr="00813D66" w:rsidTr="000F2658">
        <w:trPr>
          <w:trHeight w:val="1091"/>
          <w:jc w:val="center"/>
        </w:trPr>
        <w:tc>
          <w:tcPr>
            <w:tcW w:w="2991" w:type="dxa"/>
            <w:shd w:val="clear" w:color="auto" w:fill="B6DDE8"/>
            <w:vAlign w:val="center"/>
          </w:tcPr>
          <w:p w:rsidR="000F2658" w:rsidRPr="007F76A4" w:rsidRDefault="000F2658" w:rsidP="002034F8">
            <w:pPr>
              <w:jc w:val="center"/>
              <w:rPr>
                <w:rFonts w:eastAsia="Calibri"/>
                <w:b/>
                <w:sz w:val="24"/>
                <w:szCs w:val="24"/>
                <w:lang w:val="en-IN" w:eastAsia="en-IN"/>
              </w:rPr>
            </w:pPr>
            <w:r w:rsidRPr="007F76A4">
              <w:rPr>
                <w:rFonts w:eastAsia="Calibri"/>
                <w:b/>
                <w:sz w:val="24"/>
                <w:szCs w:val="24"/>
                <w:lang w:val="en-IN" w:eastAsia="en-IN"/>
              </w:rPr>
              <w:t>Total Metrics (Q</w:t>
            </w:r>
            <w:r w:rsidRPr="00FF1261">
              <w:rPr>
                <w:rFonts w:eastAsia="Calibri"/>
                <w:b/>
                <w:sz w:val="24"/>
                <w:szCs w:val="24"/>
                <w:vertAlign w:val="subscript"/>
                <w:lang w:val="en-IN" w:eastAsia="en-IN"/>
              </w:rPr>
              <w:t>l</w:t>
            </w:r>
            <w:r w:rsidRPr="007F76A4">
              <w:rPr>
                <w:rFonts w:eastAsia="Calibri"/>
                <w:b/>
                <w:sz w:val="24"/>
                <w:szCs w:val="24"/>
                <w:lang w:val="en-IN" w:eastAsia="en-IN"/>
              </w:rPr>
              <w:t>M + Q</w:t>
            </w:r>
            <w:r w:rsidRPr="00FF1261">
              <w:rPr>
                <w:rFonts w:eastAsia="Calibri"/>
                <w:b/>
                <w:sz w:val="24"/>
                <w:szCs w:val="24"/>
                <w:vertAlign w:val="subscript"/>
                <w:lang w:val="en-IN" w:eastAsia="en-IN"/>
              </w:rPr>
              <w:t>n</w:t>
            </w:r>
            <w:r w:rsidRPr="007F76A4">
              <w:rPr>
                <w:rFonts w:eastAsia="Calibri"/>
                <w:b/>
                <w:sz w:val="24"/>
                <w:szCs w:val="24"/>
                <w:lang w:val="en-IN" w:eastAsia="en-IN"/>
              </w:rPr>
              <w:t>M)</w:t>
            </w:r>
          </w:p>
        </w:tc>
        <w:tc>
          <w:tcPr>
            <w:tcW w:w="1710" w:type="dxa"/>
            <w:shd w:val="clear" w:color="auto" w:fill="B6DDE8"/>
            <w:vAlign w:val="center"/>
          </w:tcPr>
          <w:p w:rsidR="000F2658" w:rsidRPr="001F1780" w:rsidRDefault="000F2658" w:rsidP="004E77FE">
            <w:pPr>
              <w:jc w:val="center"/>
              <w:rPr>
                <w:rFonts w:ascii="Book Antiqua" w:hAnsi="Book Antiqua"/>
                <w:b/>
                <w:w w:val="99"/>
                <w:sz w:val="32"/>
                <w:szCs w:val="32"/>
                <w:lang w:val="en-IN" w:eastAsia="en-IN"/>
              </w:rPr>
            </w:pPr>
            <w:r w:rsidRPr="001F1780">
              <w:rPr>
                <w:rFonts w:ascii="Book Antiqua" w:hAnsi="Book Antiqua"/>
                <w:b/>
                <w:w w:val="99"/>
                <w:sz w:val="32"/>
                <w:szCs w:val="32"/>
                <w:lang w:val="en-IN" w:eastAsia="en-IN"/>
              </w:rPr>
              <w:t>115</w:t>
            </w:r>
          </w:p>
        </w:tc>
        <w:tc>
          <w:tcPr>
            <w:tcW w:w="2107" w:type="dxa"/>
            <w:shd w:val="clear" w:color="auto" w:fill="B6DDE8"/>
            <w:vAlign w:val="center"/>
          </w:tcPr>
          <w:p w:rsidR="000F2658" w:rsidRPr="001F1780" w:rsidRDefault="000F2658" w:rsidP="004E77FE">
            <w:pPr>
              <w:jc w:val="center"/>
              <w:rPr>
                <w:rFonts w:ascii="Book Antiqua" w:hAnsi="Book Antiqua"/>
                <w:b/>
                <w:w w:val="99"/>
                <w:sz w:val="32"/>
                <w:szCs w:val="32"/>
                <w:lang w:val="en-IN" w:eastAsia="en-IN"/>
              </w:rPr>
            </w:pPr>
            <w:r w:rsidRPr="001F1780">
              <w:rPr>
                <w:rFonts w:ascii="Book Antiqua" w:hAnsi="Book Antiqua"/>
                <w:b/>
                <w:w w:val="99"/>
                <w:sz w:val="32"/>
                <w:szCs w:val="32"/>
                <w:lang w:val="en-IN" w:eastAsia="en-IN"/>
              </w:rPr>
              <w:t>107</w:t>
            </w:r>
          </w:p>
        </w:tc>
        <w:tc>
          <w:tcPr>
            <w:tcW w:w="1284" w:type="dxa"/>
            <w:shd w:val="clear" w:color="auto" w:fill="B6DDE8"/>
            <w:vAlign w:val="center"/>
          </w:tcPr>
          <w:p w:rsidR="000F2658" w:rsidRPr="001F1780" w:rsidRDefault="004E77FE" w:rsidP="004E77FE">
            <w:pPr>
              <w:jc w:val="center"/>
              <w:rPr>
                <w:rFonts w:ascii="Book Antiqua" w:hAnsi="Book Antiqua"/>
                <w:b/>
                <w:w w:val="99"/>
                <w:sz w:val="32"/>
                <w:szCs w:val="32"/>
                <w:lang w:val="en-IN" w:eastAsia="en-IN"/>
              </w:rPr>
            </w:pPr>
            <w:r w:rsidRPr="001F1780">
              <w:rPr>
                <w:rFonts w:ascii="Book Antiqua" w:hAnsi="Book Antiqua"/>
                <w:b/>
                <w:w w:val="99"/>
                <w:sz w:val="32"/>
                <w:szCs w:val="32"/>
                <w:lang w:val="en-IN" w:eastAsia="en-IN"/>
              </w:rPr>
              <w:t>9</w:t>
            </w:r>
            <w:r w:rsidR="003A34A4" w:rsidRPr="001F1780">
              <w:rPr>
                <w:rFonts w:ascii="Book Antiqua" w:hAnsi="Book Antiqua"/>
                <w:b/>
                <w:w w:val="99"/>
                <w:sz w:val="32"/>
                <w:szCs w:val="32"/>
                <w:lang w:val="en-IN" w:eastAsia="en-IN"/>
              </w:rPr>
              <w:t>3</w:t>
            </w:r>
          </w:p>
        </w:tc>
        <w:tc>
          <w:tcPr>
            <w:tcW w:w="1617" w:type="dxa"/>
            <w:shd w:val="clear" w:color="auto" w:fill="B6DDE8"/>
            <w:vAlign w:val="center"/>
          </w:tcPr>
          <w:p w:rsidR="000F2658" w:rsidRPr="001F1780" w:rsidRDefault="00E34CE1" w:rsidP="004E77FE">
            <w:pPr>
              <w:jc w:val="center"/>
              <w:rPr>
                <w:rFonts w:ascii="Cambria" w:hAnsi="Cambria"/>
                <w:b/>
                <w:bCs/>
                <w:sz w:val="28"/>
                <w:szCs w:val="28"/>
              </w:rPr>
            </w:pPr>
            <w:r w:rsidRPr="001F1780">
              <w:rPr>
                <w:rFonts w:ascii="Book Antiqua" w:hAnsi="Book Antiqua"/>
                <w:b/>
                <w:w w:val="99"/>
                <w:sz w:val="32"/>
                <w:szCs w:val="32"/>
                <w:lang w:val="en-IN" w:eastAsia="en-IN"/>
              </w:rPr>
              <w:t>96</w:t>
            </w:r>
          </w:p>
        </w:tc>
      </w:tr>
    </w:tbl>
    <w:p w:rsidR="00964FED" w:rsidRDefault="00964FED">
      <w:pPr>
        <w:spacing w:line="200" w:lineRule="exact"/>
        <w:rPr>
          <w:sz w:val="20"/>
          <w:szCs w:val="20"/>
        </w:rPr>
      </w:pPr>
    </w:p>
    <w:p w:rsidR="00152328" w:rsidRDefault="00152328" w:rsidP="00E84FB6">
      <w:pPr>
        <w:spacing w:line="274" w:lineRule="auto"/>
        <w:jc w:val="both"/>
        <w:rPr>
          <w:sz w:val="24"/>
          <w:szCs w:val="24"/>
        </w:rPr>
      </w:pPr>
    </w:p>
    <w:p w:rsidR="00152328" w:rsidRDefault="00152328" w:rsidP="00E84FB6">
      <w:pPr>
        <w:spacing w:line="274" w:lineRule="auto"/>
        <w:jc w:val="both"/>
        <w:rPr>
          <w:sz w:val="24"/>
          <w:szCs w:val="24"/>
        </w:rPr>
      </w:pPr>
    </w:p>
    <w:p w:rsidR="004415E4" w:rsidRPr="00152328" w:rsidRDefault="007F216A" w:rsidP="00E84FB6">
      <w:pPr>
        <w:spacing w:line="274" w:lineRule="auto"/>
        <w:jc w:val="both"/>
        <w:rPr>
          <w:sz w:val="20"/>
          <w:szCs w:val="20"/>
        </w:rPr>
      </w:pPr>
      <w:r w:rsidRPr="00152328">
        <w:rPr>
          <w:b/>
          <w:bCs/>
          <w:sz w:val="24"/>
          <w:szCs w:val="24"/>
        </w:rPr>
        <w:t>Table 2</w:t>
      </w:r>
      <w:r w:rsidRPr="00152328">
        <w:rPr>
          <w:sz w:val="24"/>
          <w:szCs w:val="24"/>
        </w:rPr>
        <w:t xml:space="preserve"> gives the details of weightage given to the various Key Indicators and Criteria. In view of the variations in the institutional emphasis on the KIs among the three categories of HEIs, weightages have been appropriately demarcated</w:t>
      </w:r>
      <w:r w:rsidRPr="00152328">
        <w:rPr>
          <w:sz w:val="28"/>
          <w:szCs w:val="28"/>
        </w:rPr>
        <w:t>.</w:t>
      </w:r>
      <w:r w:rsidRPr="00152328">
        <w:rPr>
          <w:sz w:val="24"/>
          <w:szCs w:val="24"/>
        </w:rPr>
        <w:t xml:space="preserve"> Each metric is designated a weightage which is indicated elsewhere in this Manual.</w:t>
      </w:r>
    </w:p>
    <w:p w:rsidR="00A24F32" w:rsidRPr="00A24F32" w:rsidRDefault="00A24F32" w:rsidP="00E84FB6">
      <w:pPr>
        <w:spacing w:line="274" w:lineRule="auto"/>
        <w:jc w:val="both"/>
        <w:rPr>
          <w:sz w:val="20"/>
          <w:szCs w:val="20"/>
        </w:rPr>
        <w:sectPr w:rsidR="00A24F32" w:rsidRPr="00A24F32" w:rsidSect="008355C1">
          <w:footerReference w:type="default" r:id="rId15"/>
          <w:pgSz w:w="11900" w:h="16841"/>
          <w:pgMar w:top="1440" w:right="1239" w:bottom="1440" w:left="1240" w:header="0" w:footer="468" w:gutter="0"/>
          <w:cols w:space="720" w:equalWidth="0">
            <w:col w:w="9420"/>
          </w:cols>
          <w:docGrid w:linePitch="299"/>
        </w:sectPr>
      </w:pPr>
    </w:p>
    <w:p w:rsidR="004415E4" w:rsidRDefault="007F216A" w:rsidP="008569E9">
      <w:pPr>
        <w:jc w:val="center"/>
        <w:rPr>
          <w:sz w:val="20"/>
          <w:szCs w:val="20"/>
        </w:rPr>
      </w:pPr>
      <w:r>
        <w:rPr>
          <w:b/>
          <w:bCs/>
          <w:sz w:val="24"/>
          <w:szCs w:val="24"/>
        </w:rPr>
        <w:lastRenderedPageBreak/>
        <w:t xml:space="preserve">Table 2 Distribution of weightages across </w:t>
      </w:r>
      <w:r w:rsidR="001562E3" w:rsidRPr="001562E3">
        <w:rPr>
          <w:rFonts w:ascii="Book Antiqua" w:hAnsi="Book Antiqua" w:cs="Book Antiqua"/>
          <w:b/>
          <w:bCs/>
          <w:sz w:val="24"/>
          <w:szCs w:val="24"/>
        </w:rPr>
        <w:t>Key</w:t>
      </w:r>
      <w:r w:rsidR="001562E3" w:rsidRPr="001562E3">
        <w:rPr>
          <w:rFonts w:ascii="Book Antiqua" w:hAnsi="Book Antiqua" w:cs="Book Antiqua"/>
          <w:b/>
          <w:bCs/>
          <w:spacing w:val="-16"/>
          <w:sz w:val="24"/>
          <w:szCs w:val="24"/>
        </w:rPr>
        <w:t xml:space="preserve"> </w:t>
      </w:r>
      <w:r w:rsidR="001562E3" w:rsidRPr="001562E3">
        <w:rPr>
          <w:rFonts w:ascii="Book Antiqua" w:hAnsi="Book Antiqua" w:cs="Book Antiqua"/>
          <w:b/>
          <w:bCs/>
          <w:sz w:val="24"/>
          <w:szCs w:val="24"/>
        </w:rPr>
        <w:t>Indicators</w:t>
      </w:r>
      <w:r w:rsidR="001562E3">
        <w:rPr>
          <w:rFonts w:ascii="Book Antiqua" w:hAnsi="Book Antiqua" w:cs="Book Antiqua"/>
          <w:b/>
          <w:bCs/>
          <w:color w:val="363435"/>
          <w:sz w:val="24"/>
          <w:szCs w:val="24"/>
        </w:rPr>
        <w:t xml:space="preserve"> (</w:t>
      </w:r>
      <w:r>
        <w:rPr>
          <w:b/>
          <w:bCs/>
          <w:sz w:val="24"/>
          <w:szCs w:val="24"/>
        </w:rPr>
        <w:t>KIs</w:t>
      </w:r>
      <w:r w:rsidR="001562E3">
        <w:rPr>
          <w:b/>
          <w:bCs/>
          <w:sz w:val="24"/>
          <w:szCs w:val="24"/>
        </w:rPr>
        <w:t>)</w:t>
      </w:r>
    </w:p>
    <w:p w:rsidR="004415E4" w:rsidRDefault="004415E4">
      <w:pPr>
        <w:spacing w:line="223" w:lineRule="exact"/>
        <w:rPr>
          <w:sz w:val="20"/>
          <w:szCs w:val="20"/>
        </w:rPr>
      </w:pPr>
    </w:p>
    <w:tbl>
      <w:tblPr>
        <w:tblW w:w="10207" w:type="dxa"/>
        <w:tblInd w:w="-275" w:type="dxa"/>
        <w:tblLayout w:type="fixed"/>
        <w:tblCellMar>
          <w:left w:w="0" w:type="dxa"/>
          <w:right w:w="0" w:type="dxa"/>
        </w:tblCellMar>
        <w:tblLook w:val="0000"/>
      </w:tblPr>
      <w:tblGrid>
        <w:gridCol w:w="1844"/>
        <w:gridCol w:w="3685"/>
        <w:gridCol w:w="1418"/>
        <w:gridCol w:w="1701"/>
        <w:gridCol w:w="761"/>
        <w:gridCol w:w="54"/>
        <w:gridCol w:w="744"/>
      </w:tblGrid>
      <w:tr w:rsidR="0054621D" w:rsidRPr="007F2DA7" w:rsidTr="0054621D">
        <w:trPr>
          <w:trHeight w:hRule="exact" w:val="776"/>
        </w:trPr>
        <w:tc>
          <w:tcPr>
            <w:tcW w:w="1844" w:type="dxa"/>
            <w:vMerge w:val="restart"/>
            <w:tcBorders>
              <w:top w:val="single" w:sz="7" w:space="0" w:color="363435"/>
              <w:left w:val="single" w:sz="7" w:space="0" w:color="363435"/>
              <w:right w:val="single" w:sz="7" w:space="0" w:color="363435"/>
            </w:tcBorders>
            <w:shd w:val="clear" w:color="auto" w:fill="DBE5F1"/>
          </w:tcPr>
          <w:p w:rsidR="0054621D" w:rsidRPr="00012A6B" w:rsidRDefault="0054621D" w:rsidP="0048454C">
            <w:pPr>
              <w:pStyle w:val="NoSpacing"/>
              <w:ind w:left="142"/>
              <w:rPr>
                <w:rFonts w:ascii="Book Antiqua" w:hAnsi="Book Antiqua"/>
                <w:sz w:val="22"/>
                <w:szCs w:val="24"/>
              </w:rPr>
            </w:pPr>
          </w:p>
          <w:p w:rsidR="0054621D" w:rsidRPr="00012A6B" w:rsidRDefault="0054621D" w:rsidP="0048454C">
            <w:pPr>
              <w:pStyle w:val="NoSpacing"/>
              <w:ind w:left="142"/>
              <w:rPr>
                <w:rFonts w:ascii="Book Antiqua" w:hAnsi="Book Antiqua"/>
                <w:sz w:val="22"/>
                <w:szCs w:val="24"/>
              </w:rPr>
            </w:pPr>
            <w:r w:rsidRPr="00012A6B">
              <w:rPr>
                <w:rFonts w:ascii="Book Antiqua" w:hAnsi="Book Antiqua" w:cs="Book Antiqua"/>
                <w:b/>
                <w:bCs/>
                <w:color w:val="363435"/>
                <w:spacing w:val="-2"/>
                <w:sz w:val="22"/>
                <w:szCs w:val="24"/>
              </w:rPr>
              <w:t>Criteria</w:t>
            </w:r>
          </w:p>
        </w:tc>
        <w:tc>
          <w:tcPr>
            <w:tcW w:w="3685" w:type="dxa"/>
            <w:vMerge w:val="restart"/>
            <w:tcBorders>
              <w:top w:val="single" w:sz="7" w:space="0" w:color="363435"/>
              <w:left w:val="single" w:sz="7" w:space="0" w:color="363435"/>
              <w:right w:val="single" w:sz="7" w:space="0" w:color="363435"/>
            </w:tcBorders>
            <w:shd w:val="clear" w:color="auto" w:fill="DBE5F1"/>
          </w:tcPr>
          <w:p w:rsidR="0054621D" w:rsidRPr="00012A6B" w:rsidRDefault="0054621D" w:rsidP="0048454C">
            <w:pPr>
              <w:pStyle w:val="NoSpacing"/>
              <w:ind w:left="141"/>
              <w:rPr>
                <w:rFonts w:ascii="Book Antiqua" w:hAnsi="Book Antiqua"/>
                <w:sz w:val="22"/>
                <w:szCs w:val="24"/>
              </w:rPr>
            </w:pPr>
          </w:p>
          <w:p w:rsidR="0054621D" w:rsidRPr="00012A6B" w:rsidRDefault="0054621D" w:rsidP="0048454C">
            <w:pPr>
              <w:pStyle w:val="NoSpacing"/>
              <w:ind w:left="141"/>
              <w:rPr>
                <w:rFonts w:ascii="Book Antiqua" w:hAnsi="Book Antiqua"/>
                <w:sz w:val="22"/>
                <w:szCs w:val="24"/>
              </w:rPr>
            </w:pPr>
            <w:r w:rsidRPr="00012A6B">
              <w:rPr>
                <w:rFonts w:ascii="Book Antiqua" w:hAnsi="Book Antiqua" w:cs="Book Antiqua"/>
                <w:b/>
                <w:bCs/>
                <w:color w:val="363435"/>
                <w:sz w:val="22"/>
                <w:szCs w:val="24"/>
              </w:rPr>
              <w:t>Key</w:t>
            </w:r>
            <w:r w:rsidRPr="00012A6B">
              <w:rPr>
                <w:rFonts w:ascii="Book Antiqua" w:hAnsi="Book Antiqua" w:cs="Book Antiqua"/>
                <w:b/>
                <w:bCs/>
                <w:color w:val="363435"/>
                <w:spacing w:val="-16"/>
                <w:sz w:val="22"/>
                <w:szCs w:val="24"/>
              </w:rPr>
              <w:t xml:space="preserve"> </w:t>
            </w:r>
            <w:r w:rsidRPr="00012A6B">
              <w:rPr>
                <w:rFonts w:ascii="Book Antiqua" w:hAnsi="Book Antiqua" w:cs="Book Antiqua"/>
                <w:b/>
                <w:bCs/>
                <w:color w:val="363435"/>
                <w:sz w:val="22"/>
                <w:szCs w:val="24"/>
              </w:rPr>
              <w:t>Indicators (KIs)</w:t>
            </w:r>
          </w:p>
        </w:tc>
        <w:tc>
          <w:tcPr>
            <w:tcW w:w="1418" w:type="dxa"/>
            <w:vMerge w:val="restart"/>
            <w:tcBorders>
              <w:top w:val="single" w:sz="7" w:space="0" w:color="363435"/>
              <w:left w:val="single" w:sz="7" w:space="0" w:color="363435"/>
              <w:right w:val="single" w:sz="7" w:space="0" w:color="363435"/>
            </w:tcBorders>
            <w:shd w:val="clear" w:color="auto" w:fill="DBE5F1"/>
          </w:tcPr>
          <w:p w:rsidR="0054621D" w:rsidRPr="00012A6B" w:rsidRDefault="0054621D" w:rsidP="0048454C">
            <w:pPr>
              <w:pStyle w:val="NoSpacing"/>
              <w:jc w:val="center"/>
              <w:rPr>
                <w:rFonts w:ascii="Book Antiqua" w:hAnsi="Book Antiqua"/>
                <w:b/>
                <w:bCs/>
                <w:sz w:val="22"/>
                <w:szCs w:val="24"/>
              </w:rPr>
            </w:pPr>
          </w:p>
          <w:p w:rsidR="0054621D" w:rsidRPr="00012A6B" w:rsidRDefault="0054621D" w:rsidP="0048454C">
            <w:pPr>
              <w:pStyle w:val="NoSpacing"/>
              <w:jc w:val="center"/>
              <w:rPr>
                <w:rFonts w:ascii="Book Antiqua" w:hAnsi="Book Antiqua"/>
                <w:b/>
                <w:bCs/>
                <w:sz w:val="22"/>
                <w:szCs w:val="24"/>
              </w:rPr>
            </w:pPr>
            <w:r w:rsidRPr="00012A6B">
              <w:rPr>
                <w:rFonts w:ascii="Book Antiqua" w:hAnsi="Book Antiqua" w:cs="Book Antiqua"/>
                <w:b/>
                <w:bCs/>
                <w:color w:val="363435"/>
                <w:spacing w:val="-2"/>
                <w:sz w:val="22"/>
                <w:szCs w:val="24"/>
              </w:rPr>
              <w:t>Universities</w:t>
            </w:r>
          </w:p>
        </w:tc>
        <w:tc>
          <w:tcPr>
            <w:tcW w:w="1701" w:type="dxa"/>
            <w:vMerge w:val="restart"/>
            <w:tcBorders>
              <w:top w:val="single" w:sz="7" w:space="0" w:color="363435"/>
              <w:left w:val="single" w:sz="7" w:space="0" w:color="363435"/>
              <w:right w:val="single" w:sz="7" w:space="0" w:color="363435"/>
            </w:tcBorders>
            <w:shd w:val="clear" w:color="auto" w:fill="DBE5F1"/>
          </w:tcPr>
          <w:p w:rsidR="0054621D" w:rsidRPr="00012A6B" w:rsidRDefault="0054621D" w:rsidP="0048454C">
            <w:pPr>
              <w:pStyle w:val="NoSpacing"/>
              <w:jc w:val="center"/>
              <w:rPr>
                <w:rFonts w:ascii="Book Antiqua" w:hAnsi="Book Antiqua" w:cs="Book Antiqua"/>
                <w:b/>
                <w:bCs/>
                <w:color w:val="000000"/>
                <w:sz w:val="22"/>
                <w:szCs w:val="24"/>
              </w:rPr>
            </w:pPr>
            <w:r w:rsidRPr="00012A6B">
              <w:rPr>
                <w:rFonts w:ascii="Book Antiqua" w:hAnsi="Book Antiqua" w:cs="Book Antiqua"/>
                <w:b/>
                <w:bCs/>
                <w:color w:val="363435"/>
                <w:spacing w:val="-1"/>
                <w:sz w:val="22"/>
                <w:szCs w:val="24"/>
              </w:rPr>
              <w:t>Autonomous</w:t>
            </w:r>
          </w:p>
          <w:p w:rsidR="0054621D" w:rsidRPr="00012A6B" w:rsidRDefault="0054621D" w:rsidP="0048454C">
            <w:pPr>
              <w:pStyle w:val="NoSpacing"/>
              <w:jc w:val="center"/>
              <w:rPr>
                <w:rFonts w:ascii="Book Antiqua" w:hAnsi="Book Antiqua"/>
                <w:b/>
                <w:bCs/>
                <w:sz w:val="22"/>
                <w:szCs w:val="24"/>
              </w:rPr>
            </w:pPr>
            <w:r w:rsidRPr="00012A6B">
              <w:rPr>
                <w:rFonts w:ascii="Book Antiqua" w:hAnsi="Book Antiqua" w:cs="Book Antiqua"/>
                <w:b/>
                <w:bCs/>
                <w:color w:val="363435"/>
                <w:sz w:val="22"/>
                <w:szCs w:val="24"/>
              </w:rPr>
              <w:t>Colleges</w:t>
            </w:r>
          </w:p>
        </w:tc>
        <w:tc>
          <w:tcPr>
            <w:tcW w:w="1559" w:type="dxa"/>
            <w:gridSpan w:val="3"/>
            <w:tcBorders>
              <w:top w:val="single" w:sz="7" w:space="0" w:color="363435"/>
              <w:left w:val="single" w:sz="7" w:space="0" w:color="363435"/>
              <w:bottom w:val="single" w:sz="4" w:space="0" w:color="auto"/>
              <w:right w:val="single" w:sz="7" w:space="0" w:color="363435"/>
            </w:tcBorders>
            <w:shd w:val="clear" w:color="auto" w:fill="DBE5F1"/>
          </w:tcPr>
          <w:p w:rsidR="0054621D" w:rsidRPr="00012A6B" w:rsidRDefault="0054621D" w:rsidP="0048454C">
            <w:pPr>
              <w:pStyle w:val="NoSpacing"/>
              <w:jc w:val="center"/>
              <w:rPr>
                <w:rFonts w:ascii="Book Antiqua" w:hAnsi="Book Antiqua" w:cs="Book Antiqua"/>
                <w:b/>
                <w:bCs/>
                <w:color w:val="000000"/>
                <w:sz w:val="22"/>
                <w:szCs w:val="24"/>
              </w:rPr>
            </w:pPr>
            <w:r w:rsidRPr="00012A6B">
              <w:rPr>
                <w:rFonts w:ascii="Book Antiqua" w:hAnsi="Book Antiqua" w:cs="Book Antiqua"/>
                <w:b/>
                <w:bCs/>
                <w:color w:val="363435"/>
                <w:spacing w:val="-3"/>
                <w:sz w:val="22"/>
                <w:szCs w:val="24"/>
              </w:rPr>
              <w:t>Affiliated/Constituent</w:t>
            </w:r>
          </w:p>
          <w:p w:rsidR="0054621D" w:rsidRPr="00012A6B" w:rsidRDefault="0054621D" w:rsidP="0048454C">
            <w:pPr>
              <w:pStyle w:val="NoSpacing"/>
              <w:jc w:val="center"/>
              <w:rPr>
                <w:rFonts w:ascii="Book Antiqua" w:hAnsi="Book Antiqua"/>
                <w:b/>
                <w:bCs/>
                <w:sz w:val="22"/>
                <w:szCs w:val="24"/>
              </w:rPr>
            </w:pPr>
            <w:r w:rsidRPr="00012A6B">
              <w:rPr>
                <w:rFonts w:ascii="Book Antiqua" w:hAnsi="Book Antiqua" w:cs="Book Antiqua"/>
                <w:b/>
                <w:bCs/>
                <w:color w:val="363435"/>
                <w:sz w:val="22"/>
                <w:szCs w:val="24"/>
              </w:rPr>
              <w:t>Colleges</w:t>
            </w:r>
          </w:p>
        </w:tc>
      </w:tr>
      <w:tr w:rsidR="0054621D" w:rsidRPr="007F2DA7" w:rsidTr="0054621D">
        <w:trPr>
          <w:trHeight w:hRule="exact" w:val="391"/>
        </w:trPr>
        <w:tc>
          <w:tcPr>
            <w:tcW w:w="1844" w:type="dxa"/>
            <w:vMerge/>
            <w:tcBorders>
              <w:left w:val="single" w:sz="7" w:space="0" w:color="363435"/>
              <w:bottom w:val="single" w:sz="7" w:space="0" w:color="363435"/>
              <w:right w:val="single" w:sz="7" w:space="0" w:color="363435"/>
            </w:tcBorders>
            <w:shd w:val="clear" w:color="auto" w:fill="DBE5F1"/>
          </w:tcPr>
          <w:p w:rsidR="0054621D" w:rsidRPr="00012A6B" w:rsidRDefault="0054621D" w:rsidP="0048454C">
            <w:pPr>
              <w:pStyle w:val="NoSpacing"/>
              <w:ind w:left="142"/>
              <w:rPr>
                <w:rFonts w:ascii="Book Antiqua" w:hAnsi="Book Antiqua"/>
                <w:sz w:val="22"/>
                <w:szCs w:val="24"/>
              </w:rPr>
            </w:pPr>
          </w:p>
        </w:tc>
        <w:tc>
          <w:tcPr>
            <w:tcW w:w="3685" w:type="dxa"/>
            <w:vMerge/>
            <w:tcBorders>
              <w:left w:val="single" w:sz="7" w:space="0" w:color="363435"/>
              <w:bottom w:val="single" w:sz="7" w:space="0" w:color="363435"/>
              <w:right w:val="single" w:sz="7" w:space="0" w:color="363435"/>
            </w:tcBorders>
            <w:shd w:val="clear" w:color="auto" w:fill="DBE5F1"/>
          </w:tcPr>
          <w:p w:rsidR="0054621D" w:rsidRPr="00012A6B" w:rsidRDefault="0054621D" w:rsidP="0048454C">
            <w:pPr>
              <w:pStyle w:val="NoSpacing"/>
              <w:ind w:left="141"/>
              <w:rPr>
                <w:rFonts w:ascii="Book Antiqua" w:hAnsi="Book Antiqua"/>
                <w:sz w:val="22"/>
                <w:szCs w:val="24"/>
              </w:rPr>
            </w:pPr>
          </w:p>
        </w:tc>
        <w:tc>
          <w:tcPr>
            <w:tcW w:w="1418" w:type="dxa"/>
            <w:vMerge/>
            <w:tcBorders>
              <w:left w:val="single" w:sz="7" w:space="0" w:color="363435"/>
              <w:bottom w:val="single" w:sz="7" w:space="0" w:color="363435"/>
              <w:right w:val="single" w:sz="7" w:space="0" w:color="363435"/>
            </w:tcBorders>
            <w:shd w:val="clear" w:color="auto" w:fill="DBE5F1"/>
          </w:tcPr>
          <w:p w:rsidR="0054621D" w:rsidRPr="00012A6B" w:rsidRDefault="0054621D" w:rsidP="0048454C">
            <w:pPr>
              <w:pStyle w:val="NoSpacing"/>
              <w:jc w:val="center"/>
              <w:rPr>
                <w:rFonts w:ascii="Book Antiqua" w:hAnsi="Book Antiqua"/>
                <w:b/>
                <w:bCs/>
                <w:sz w:val="22"/>
                <w:szCs w:val="24"/>
              </w:rPr>
            </w:pPr>
          </w:p>
        </w:tc>
        <w:tc>
          <w:tcPr>
            <w:tcW w:w="1701" w:type="dxa"/>
            <w:vMerge/>
            <w:tcBorders>
              <w:left w:val="single" w:sz="7" w:space="0" w:color="363435"/>
              <w:bottom w:val="single" w:sz="7" w:space="0" w:color="363435"/>
              <w:right w:val="single" w:sz="7" w:space="0" w:color="363435"/>
            </w:tcBorders>
            <w:shd w:val="clear" w:color="auto" w:fill="DBE5F1"/>
          </w:tcPr>
          <w:p w:rsidR="0054621D" w:rsidRPr="00012A6B" w:rsidRDefault="0054621D" w:rsidP="0048454C">
            <w:pPr>
              <w:pStyle w:val="NoSpacing"/>
              <w:jc w:val="center"/>
              <w:rPr>
                <w:rFonts w:ascii="Book Antiqua" w:hAnsi="Book Antiqua" w:cs="Book Antiqua"/>
                <w:b/>
                <w:bCs/>
                <w:color w:val="363435"/>
                <w:spacing w:val="-1"/>
                <w:sz w:val="22"/>
                <w:szCs w:val="24"/>
              </w:rPr>
            </w:pPr>
          </w:p>
        </w:tc>
        <w:tc>
          <w:tcPr>
            <w:tcW w:w="815" w:type="dxa"/>
            <w:gridSpan w:val="2"/>
            <w:tcBorders>
              <w:top w:val="single" w:sz="4" w:space="0" w:color="auto"/>
              <w:left w:val="single" w:sz="7" w:space="0" w:color="363435"/>
              <w:bottom w:val="single" w:sz="7" w:space="0" w:color="363435"/>
              <w:right w:val="single" w:sz="4" w:space="0" w:color="auto"/>
            </w:tcBorders>
            <w:shd w:val="clear" w:color="auto" w:fill="DBE5F1"/>
          </w:tcPr>
          <w:p w:rsidR="0054621D" w:rsidRPr="00012A6B" w:rsidRDefault="0054621D" w:rsidP="0048454C">
            <w:pPr>
              <w:pStyle w:val="NoSpacing"/>
              <w:jc w:val="center"/>
              <w:rPr>
                <w:rFonts w:ascii="Book Antiqua" w:hAnsi="Book Antiqua" w:cs="Book Antiqua"/>
                <w:b/>
                <w:bCs/>
                <w:color w:val="363435"/>
                <w:spacing w:val="-3"/>
                <w:sz w:val="22"/>
                <w:szCs w:val="24"/>
              </w:rPr>
            </w:pPr>
            <w:r>
              <w:rPr>
                <w:rFonts w:ascii="Book Antiqua" w:hAnsi="Book Antiqua" w:cs="Book Antiqua"/>
                <w:b/>
                <w:bCs/>
                <w:color w:val="363435"/>
                <w:spacing w:val="-3"/>
                <w:sz w:val="22"/>
                <w:szCs w:val="24"/>
              </w:rPr>
              <w:t>UG</w:t>
            </w:r>
          </w:p>
        </w:tc>
        <w:tc>
          <w:tcPr>
            <w:tcW w:w="744" w:type="dxa"/>
            <w:tcBorders>
              <w:top w:val="single" w:sz="4" w:space="0" w:color="auto"/>
              <w:left w:val="single" w:sz="4" w:space="0" w:color="auto"/>
              <w:bottom w:val="single" w:sz="7" w:space="0" w:color="363435"/>
              <w:right w:val="single" w:sz="7" w:space="0" w:color="363435"/>
            </w:tcBorders>
            <w:shd w:val="clear" w:color="auto" w:fill="DBE5F1"/>
          </w:tcPr>
          <w:p w:rsidR="0054621D" w:rsidRPr="00012A6B" w:rsidRDefault="0054621D" w:rsidP="0048454C">
            <w:pPr>
              <w:pStyle w:val="NoSpacing"/>
              <w:jc w:val="center"/>
              <w:rPr>
                <w:rFonts w:ascii="Book Antiqua" w:hAnsi="Book Antiqua" w:cs="Book Antiqua"/>
                <w:b/>
                <w:bCs/>
                <w:color w:val="363435"/>
                <w:spacing w:val="-3"/>
                <w:sz w:val="22"/>
                <w:szCs w:val="24"/>
              </w:rPr>
            </w:pPr>
            <w:r>
              <w:rPr>
                <w:rFonts w:ascii="Book Antiqua" w:hAnsi="Book Antiqua" w:cs="Book Antiqua"/>
                <w:b/>
                <w:bCs/>
                <w:color w:val="363435"/>
                <w:spacing w:val="-3"/>
                <w:sz w:val="22"/>
                <w:szCs w:val="24"/>
              </w:rPr>
              <w:t>PG</w:t>
            </w:r>
          </w:p>
        </w:tc>
      </w:tr>
      <w:tr w:rsidR="0054621D" w:rsidRPr="007F2DA7" w:rsidTr="0054621D">
        <w:trPr>
          <w:trHeight w:hRule="exact" w:val="725"/>
        </w:trPr>
        <w:tc>
          <w:tcPr>
            <w:tcW w:w="1844" w:type="dxa"/>
            <w:vMerge w:val="restart"/>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cs="Book Antiqua"/>
                <w:color w:val="000000"/>
                <w:sz w:val="24"/>
                <w:szCs w:val="24"/>
              </w:rPr>
            </w:pPr>
            <w:r w:rsidRPr="00E2266D">
              <w:rPr>
                <w:rFonts w:ascii="Book Antiqua" w:hAnsi="Book Antiqua" w:cs="Book Antiqua"/>
                <w:b/>
                <w:bCs/>
                <w:color w:val="363435"/>
                <w:sz w:val="24"/>
                <w:szCs w:val="24"/>
              </w:rPr>
              <w:t>1.</w:t>
            </w:r>
            <w:r w:rsidRPr="00E2266D">
              <w:rPr>
                <w:rFonts w:ascii="Book Antiqua" w:hAnsi="Book Antiqua" w:cs="Book Antiqua"/>
                <w:b/>
                <w:bCs/>
                <w:color w:val="363435"/>
                <w:spacing w:val="32"/>
                <w:sz w:val="24"/>
                <w:szCs w:val="24"/>
              </w:rPr>
              <w:t xml:space="preserve"> </w:t>
            </w:r>
            <w:r w:rsidRPr="00E2266D">
              <w:rPr>
                <w:rFonts w:ascii="Book Antiqua" w:hAnsi="Book Antiqua" w:cs="Book Antiqua"/>
                <w:b/>
                <w:bCs/>
                <w:color w:val="363435"/>
                <w:sz w:val="24"/>
                <w:szCs w:val="24"/>
              </w:rPr>
              <w:t>Curricular</w:t>
            </w:r>
          </w:p>
          <w:p w:rsidR="0054621D" w:rsidRPr="00E2266D" w:rsidRDefault="0054621D" w:rsidP="0048454C">
            <w:pPr>
              <w:pStyle w:val="NoSpacing"/>
              <w:ind w:left="142"/>
              <w:rPr>
                <w:rFonts w:ascii="Book Antiqua" w:hAnsi="Book Antiqua"/>
                <w:sz w:val="24"/>
                <w:szCs w:val="24"/>
              </w:rPr>
            </w:pPr>
            <w:r w:rsidRPr="00E2266D">
              <w:rPr>
                <w:rFonts w:ascii="Book Antiqua" w:hAnsi="Book Antiqua" w:cs="Book Antiqua"/>
                <w:b/>
                <w:bCs/>
                <w:color w:val="363435"/>
                <w:spacing w:val="-2"/>
                <w:sz w:val="24"/>
                <w:szCs w:val="24"/>
              </w:rPr>
              <w:t>Aspects</w:t>
            </w: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1.</w:t>
            </w:r>
            <w:r w:rsidRPr="00E2266D">
              <w:rPr>
                <w:rFonts w:ascii="Book Antiqua" w:hAnsi="Book Antiqua" w:cs="Book Antiqua"/>
                <w:color w:val="363435"/>
                <w:sz w:val="24"/>
                <w:szCs w:val="24"/>
              </w:rPr>
              <w:t xml:space="preserve">1 </w:t>
            </w:r>
            <w:r w:rsidRPr="00E2266D">
              <w:rPr>
                <w:rFonts w:ascii="Book Antiqua" w:hAnsi="Book Antiqua" w:cs="Book Antiqua"/>
                <w:color w:val="363435"/>
                <w:spacing w:val="10"/>
                <w:sz w:val="24"/>
                <w:szCs w:val="24"/>
              </w:rPr>
              <w:t xml:space="preserve"> </w:t>
            </w:r>
            <w:r w:rsidRPr="005B4790">
              <w:rPr>
                <w:rFonts w:ascii="Book Antiqua" w:hAnsi="Book Antiqua" w:cs="Book Antiqua"/>
                <w:b/>
                <w:bCs/>
                <w:color w:val="363435"/>
                <w:sz w:val="24"/>
                <w:szCs w:val="24"/>
              </w:rPr>
              <w:t>*(U)</w:t>
            </w:r>
            <w:r w:rsidRPr="00E2266D">
              <w:rPr>
                <w:rFonts w:ascii="Book Antiqua" w:hAnsi="Book Antiqua" w:cs="Book Antiqua"/>
                <w:color w:val="363435"/>
                <w:sz w:val="24"/>
                <w:szCs w:val="24"/>
              </w:rPr>
              <w:t>Curriculum</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Design and</w:t>
            </w:r>
            <w:r w:rsidRPr="00E2266D">
              <w:rPr>
                <w:rFonts w:ascii="Book Antiqua" w:hAnsi="Book Antiqua" w:cs="Book Antiqua"/>
                <w:color w:val="363435"/>
                <w:spacing w:val="11"/>
                <w:sz w:val="24"/>
                <w:szCs w:val="24"/>
              </w:rPr>
              <w:t xml:space="preserve"> </w:t>
            </w:r>
            <w:r w:rsidRPr="00E2266D">
              <w:rPr>
                <w:rFonts w:ascii="Book Antiqua" w:hAnsi="Book Antiqua" w:cs="Book Antiqua"/>
                <w:color w:val="363435"/>
                <w:sz w:val="24"/>
                <w:szCs w:val="24"/>
              </w:rPr>
              <w:t>Development</w:t>
            </w:r>
          </w:p>
        </w:tc>
        <w:tc>
          <w:tcPr>
            <w:tcW w:w="1418" w:type="dxa"/>
            <w:tcBorders>
              <w:top w:val="single" w:sz="7" w:space="0" w:color="363435"/>
              <w:left w:val="single" w:sz="7" w:space="0" w:color="363435"/>
              <w:bottom w:val="single" w:sz="7" w:space="0" w:color="363435"/>
              <w:right w:val="single" w:sz="7" w:space="0" w:color="363435"/>
            </w:tcBorders>
          </w:tcPr>
          <w:p w:rsidR="0054621D" w:rsidRPr="0044013E" w:rsidRDefault="0054621D" w:rsidP="0048454C">
            <w:pPr>
              <w:pStyle w:val="NoSpacing"/>
              <w:jc w:val="center"/>
              <w:rPr>
                <w:rFonts w:ascii="Book Antiqua" w:hAnsi="Book Antiqua"/>
                <w:b/>
                <w:bCs/>
                <w:sz w:val="24"/>
                <w:szCs w:val="24"/>
              </w:rPr>
            </w:pPr>
            <w:r w:rsidRPr="0044013E">
              <w:rPr>
                <w:rFonts w:ascii="Book Antiqua" w:hAnsi="Book Antiqua" w:cs="Book Antiqua"/>
                <w:b/>
                <w:bCs/>
                <w:color w:val="363435"/>
                <w:sz w:val="24"/>
                <w:szCs w:val="24"/>
              </w:rPr>
              <w:t>50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9D05DE" w:rsidP="0048454C">
            <w:pPr>
              <w:pStyle w:val="NoSpacing"/>
              <w:jc w:val="center"/>
              <w:rPr>
                <w:rFonts w:ascii="Book Antiqua" w:hAnsi="Book Antiqua"/>
                <w:b/>
                <w:bCs/>
                <w:sz w:val="24"/>
                <w:szCs w:val="24"/>
              </w:rPr>
            </w:pPr>
            <w:r w:rsidRPr="003D1A92">
              <w:rPr>
                <w:rFonts w:ascii="Book Antiqua" w:hAnsi="Book Antiqua"/>
                <w:b/>
                <w:bCs/>
                <w:sz w:val="24"/>
                <w:szCs w:val="24"/>
              </w:rPr>
              <w:t>NA</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9D05DE" w:rsidP="0048454C">
            <w:pPr>
              <w:pStyle w:val="NoSpacing"/>
              <w:jc w:val="center"/>
              <w:rPr>
                <w:rFonts w:ascii="Book Antiqua" w:hAnsi="Book Antiqua"/>
                <w:b/>
                <w:bCs/>
                <w:sz w:val="24"/>
                <w:szCs w:val="24"/>
              </w:rPr>
            </w:pPr>
            <w:r w:rsidRPr="003D1A92">
              <w:rPr>
                <w:rFonts w:ascii="Book Antiqua" w:hAnsi="Book Antiqua"/>
                <w:b/>
                <w:bCs/>
                <w:sz w:val="24"/>
                <w:szCs w:val="24"/>
              </w:rPr>
              <w:t>NA</w:t>
            </w:r>
          </w:p>
        </w:tc>
      </w:tr>
      <w:tr w:rsidR="0054621D" w:rsidRPr="007F2DA7" w:rsidTr="0054621D">
        <w:trPr>
          <w:trHeight w:hRule="exact" w:val="586"/>
        </w:trPr>
        <w:tc>
          <w:tcPr>
            <w:tcW w:w="1844" w:type="dxa"/>
            <w:vMerge/>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1.1.</w:t>
            </w:r>
            <w:r w:rsidRPr="00E2266D">
              <w:rPr>
                <w:rFonts w:ascii="Book Antiqua" w:hAnsi="Book Antiqua" w:cs="Book Antiqua"/>
                <w:color w:val="363435"/>
                <w:spacing w:val="-3"/>
                <w:sz w:val="24"/>
                <w:szCs w:val="24"/>
              </w:rPr>
              <w:t xml:space="preserve"> </w:t>
            </w:r>
            <w:r w:rsidRPr="005B4790">
              <w:rPr>
                <w:rFonts w:ascii="Book Antiqua" w:hAnsi="Book Antiqua" w:cs="Book Antiqua"/>
                <w:b/>
                <w:bCs/>
                <w:color w:val="363435"/>
                <w:sz w:val="24"/>
                <w:szCs w:val="24"/>
              </w:rPr>
              <w:t>*(A)</w:t>
            </w:r>
            <w:r w:rsidRPr="005B4790">
              <w:rPr>
                <w:rFonts w:ascii="Book Antiqua" w:hAnsi="Book Antiqua" w:cs="Book Antiqua"/>
                <w:b/>
                <w:bCs/>
                <w:color w:val="363435"/>
                <w:spacing w:val="-10"/>
                <w:sz w:val="24"/>
                <w:szCs w:val="24"/>
              </w:rPr>
              <w:t xml:space="preserve"> </w:t>
            </w:r>
            <w:r w:rsidRPr="00E2266D">
              <w:rPr>
                <w:rFonts w:ascii="Book Antiqua" w:hAnsi="Book Antiqua" w:cs="Book Antiqua"/>
                <w:color w:val="363435"/>
                <w:sz w:val="24"/>
                <w:szCs w:val="24"/>
              </w:rPr>
              <w:t>Curricular</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Planning and</w:t>
            </w:r>
            <w:r w:rsidRPr="00E2266D">
              <w:rPr>
                <w:rFonts w:ascii="Book Antiqua" w:hAnsi="Book Antiqua" w:cs="Book Antiqua"/>
                <w:color w:val="363435"/>
                <w:spacing w:val="2"/>
                <w:sz w:val="24"/>
                <w:szCs w:val="24"/>
              </w:rPr>
              <w:t xml:space="preserve"> </w:t>
            </w:r>
            <w:r w:rsidRPr="00E2266D">
              <w:rPr>
                <w:rFonts w:ascii="Book Antiqua" w:hAnsi="Book Antiqua" w:cs="Book Antiqua"/>
                <w:color w:val="363435"/>
                <w:sz w:val="24"/>
                <w:szCs w:val="24"/>
              </w:rPr>
              <w:t>Implementation</w:t>
            </w:r>
          </w:p>
        </w:tc>
        <w:tc>
          <w:tcPr>
            <w:tcW w:w="1418" w:type="dxa"/>
            <w:tcBorders>
              <w:top w:val="single" w:sz="7" w:space="0" w:color="363435"/>
              <w:left w:val="single" w:sz="7" w:space="0" w:color="363435"/>
              <w:bottom w:val="single" w:sz="7" w:space="0" w:color="363435"/>
              <w:right w:val="single" w:sz="7" w:space="0" w:color="363435"/>
            </w:tcBorders>
          </w:tcPr>
          <w:p w:rsidR="0054621D" w:rsidRPr="0044013E" w:rsidRDefault="0054621D" w:rsidP="0048454C">
            <w:pPr>
              <w:pStyle w:val="NoSpacing"/>
              <w:jc w:val="center"/>
              <w:rPr>
                <w:rFonts w:ascii="Book Antiqua" w:hAnsi="Book Antiqua"/>
                <w:b/>
                <w:bCs/>
                <w:sz w:val="24"/>
                <w:szCs w:val="24"/>
              </w:rPr>
            </w:pPr>
            <w:r w:rsidRPr="0044013E">
              <w:rPr>
                <w:rFonts w:ascii="Book Antiqua" w:hAnsi="Book Antiqua" w:cs="Book Antiqua"/>
                <w:b/>
                <w:bCs/>
                <w:color w:val="363435"/>
                <w:spacing w:val="-12"/>
                <w:sz w:val="24"/>
                <w:szCs w:val="24"/>
              </w:rPr>
              <w:t>NA</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pacing w:val="-12"/>
                <w:sz w:val="24"/>
                <w:szCs w:val="24"/>
              </w:rPr>
              <w:t>NA</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20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20</w:t>
            </w:r>
          </w:p>
        </w:tc>
      </w:tr>
      <w:tr w:rsidR="0054621D" w:rsidRPr="007F2DA7" w:rsidTr="0054621D">
        <w:trPr>
          <w:trHeight w:hRule="exact" w:val="485"/>
        </w:trPr>
        <w:tc>
          <w:tcPr>
            <w:tcW w:w="1844" w:type="dxa"/>
            <w:vMerge/>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1.</w:t>
            </w:r>
            <w:r w:rsidRPr="00E2266D">
              <w:rPr>
                <w:rFonts w:ascii="Book Antiqua" w:hAnsi="Book Antiqua" w:cs="Book Antiqua"/>
                <w:color w:val="363435"/>
                <w:sz w:val="24"/>
                <w:szCs w:val="24"/>
              </w:rPr>
              <w:t xml:space="preserve">2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Academic</w:t>
            </w:r>
            <w:r w:rsidRPr="00E2266D">
              <w:rPr>
                <w:rFonts w:ascii="Book Antiqua" w:hAnsi="Book Antiqua" w:cs="Book Antiqua"/>
                <w:color w:val="363435"/>
                <w:spacing w:val="29"/>
                <w:sz w:val="24"/>
                <w:szCs w:val="24"/>
              </w:rPr>
              <w:t xml:space="preserve"> </w:t>
            </w:r>
            <w:r w:rsidRPr="00E2266D">
              <w:rPr>
                <w:rFonts w:ascii="Book Antiqua" w:hAnsi="Book Antiqua" w:cs="Book Antiqua"/>
                <w:color w:val="363435"/>
                <w:sz w:val="24"/>
                <w:szCs w:val="24"/>
              </w:rPr>
              <w:t>Flexibility</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50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40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30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30</w:t>
            </w:r>
          </w:p>
        </w:tc>
      </w:tr>
      <w:tr w:rsidR="0054621D" w:rsidRPr="007F2DA7" w:rsidTr="0054621D">
        <w:trPr>
          <w:trHeight w:hRule="exact" w:val="403"/>
        </w:trPr>
        <w:tc>
          <w:tcPr>
            <w:tcW w:w="1844" w:type="dxa"/>
            <w:vMerge/>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1.</w:t>
            </w:r>
            <w:r w:rsidRPr="00E2266D">
              <w:rPr>
                <w:rFonts w:ascii="Book Antiqua" w:hAnsi="Book Antiqua" w:cs="Book Antiqua"/>
                <w:color w:val="363435"/>
                <w:sz w:val="24"/>
                <w:szCs w:val="24"/>
              </w:rPr>
              <w:t xml:space="preserve">3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Curriculum</w:t>
            </w:r>
            <w:r w:rsidRPr="00E2266D">
              <w:rPr>
                <w:rFonts w:ascii="Book Antiqua" w:hAnsi="Book Antiqua" w:cs="Book Antiqua"/>
                <w:color w:val="363435"/>
                <w:spacing w:val="-8"/>
                <w:sz w:val="24"/>
                <w:szCs w:val="24"/>
              </w:rPr>
              <w:t xml:space="preserve"> </w:t>
            </w:r>
            <w:r w:rsidRPr="00E2266D">
              <w:rPr>
                <w:rFonts w:ascii="Book Antiqua" w:hAnsi="Book Antiqua" w:cs="Book Antiqua"/>
                <w:color w:val="363435"/>
                <w:sz w:val="24"/>
                <w:szCs w:val="24"/>
              </w:rPr>
              <w:t>Enrichment</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40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30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30</w:t>
            </w:r>
          </w:p>
        </w:tc>
      </w:tr>
      <w:tr w:rsidR="0054621D" w:rsidRPr="007F2DA7" w:rsidTr="0054621D">
        <w:trPr>
          <w:trHeight w:hRule="exact" w:val="398"/>
        </w:trPr>
        <w:tc>
          <w:tcPr>
            <w:tcW w:w="1844" w:type="dxa"/>
            <w:vMerge/>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1.</w:t>
            </w:r>
            <w:r w:rsidRPr="00E2266D">
              <w:rPr>
                <w:rFonts w:ascii="Book Antiqua" w:hAnsi="Book Antiqua" w:cs="Book Antiqua"/>
                <w:color w:val="363435"/>
                <w:sz w:val="24"/>
                <w:szCs w:val="24"/>
              </w:rPr>
              <w:t xml:space="preserve">4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Feedback</w:t>
            </w:r>
            <w:r w:rsidRPr="00E2266D">
              <w:rPr>
                <w:rFonts w:ascii="Book Antiqua" w:hAnsi="Book Antiqua" w:cs="Book Antiqua"/>
                <w:color w:val="363435"/>
                <w:spacing w:val="16"/>
                <w:sz w:val="24"/>
                <w:szCs w:val="24"/>
              </w:rPr>
              <w:t xml:space="preserve"> </w:t>
            </w:r>
            <w:r w:rsidRPr="00E2266D">
              <w:rPr>
                <w:rFonts w:ascii="Book Antiqua" w:hAnsi="Book Antiqua" w:cs="Book Antiqua"/>
                <w:color w:val="363435"/>
                <w:sz w:val="24"/>
                <w:szCs w:val="24"/>
              </w:rPr>
              <w:t>System</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20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20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20</w:t>
            </w:r>
          </w:p>
        </w:tc>
      </w:tr>
      <w:tr w:rsidR="0054621D" w:rsidRPr="007F2DA7" w:rsidTr="0054621D">
        <w:trPr>
          <w:trHeight w:hRule="exact" w:val="456"/>
        </w:trPr>
        <w:tc>
          <w:tcPr>
            <w:tcW w:w="1844" w:type="dxa"/>
            <w:vMerge/>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E2266D" w:rsidRDefault="0054621D" w:rsidP="0048454C">
            <w:pPr>
              <w:pStyle w:val="NoSpacing"/>
              <w:ind w:left="141"/>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150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150</w:t>
            </w:r>
          </w:p>
        </w:tc>
        <w:tc>
          <w:tcPr>
            <w:tcW w:w="815" w:type="dxa"/>
            <w:gridSpan w:val="2"/>
            <w:tcBorders>
              <w:top w:val="single" w:sz="7" w:space="0" w:color="363435"/>
              <w:left w:val="single" w:sz="7" w:space="0" w:color="363435"/>
              <w:bottom w:val="single" w:sz="7" w:space="0" w:color="363435"/>
              <w:right w:val="single" w:sz="4" w:space="0" w:color="auto"/>
            </w:tcBorders>
            <w:shd w:val="clear" w:color="auto" w:fill="D9D9D9"/>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100</w:t>
            </w:r>
          </w:p>
        </w:tc>
        <w:tc>
          <w:tcPr>
            <w:tcW w:w="744" w:type="dxa"/>
            <w:tcBorders>
              <w:top w:val="single" w:sz="7" w:space="0" w:color="363435"/>
              <w:left w:val="single" w:sz="4" w:space="0" w:color="auto"/>
              <w:bottom w:val="single" w:sz="7" w:space="0" w:color="363435"/>
              <w:right w:val="single" w:sz="7" w:space="0" w:color="363435"/>
            </w:tcBorders>
            <w:shd w:val="clear" w:color="auto" w:fill="D9D9D9"/>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100</w:t>
            </w:r>
          </w:p>
        </w:tc>
      </w:tr>
      <w:tr w:rsidR="0054621D" w:rsidRPr="007F2DA7" w:rsidTr="0054621D">
        <w:trPr>
          <w:trHeight w:hRule="exact" w:val="663"/>
        </w:trPr>
        <w:tc>
          <w:tcPr>
            <w:tcW w:w="1844" w:type="dxa"/>
            <w:vMerge w:val="restart"/>
            <w:tcBorders>
              <w:top w:val="single" w:sz="7" w:space="0" w:color="363435"/>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r w:rsidRPr="00E2266D">
              <w:rPr>
                <w:rFonts w:ascii="Book Antiqua" w:hAnsi="Book Antiqua" w:cs="Book Antiqua"/>
                <w:b/>
                <w:bCs/>
                <w:color w:val="363435"/>
                <w:sz w:val="24"/>
                <w:szCs w:val="24"/>
              </w:rPr>
              <w:t>2.</w:t>
            </w:r>
            <w:r w:rsidRPr="00E2266D">
              <w:rPr>
                <w:rFonts w:ascii="Book Antiqua" w:hAnsi="Book Antiqua" w:cs="Book Antiqua"/>
                <w:b/>
                <w:bCs/>
                <w:color w:val="363435"/>
                <w:spacing w:val="-9"/>
                <w:sz w:val="24"/>
                <w:szCs w:val="24"/>
              </w:rPr>
              <w:t xml:space="preserve"> </w:t>
            </w:r>
            <w:r w:rsidRPr="00E2266D">
              <w:rPr>
                <w:rFonts w:ascii="Book Antiqua" w:hAnsi="Book Antiqua" w:cs="Book Antiqua"/>
                <w:b/>
                <w:bCs/>
                <w:color w:val="363435"/>
                <w:sz w:val="24"/>
                <w:szCs w:val="24"/>
              </w:rPr>
              <w:t xml:space="preserve">Teaching- </w:t>
            </w:r>
            <w:r w:rsidRPr="00E2266D">
              <w:rPr>
                <w:rFonts w:ascii="Book Antiqua" w:hAnsi="Book Antiqua" w:cs="Book Antiqua"/>
                <w:b/>
                <w:bCs/>
                <w:color w:val="363435"/>
                <w:spacing w:val="-4"/>
                <w:sz w:val="24"/>
                <w:szCs w:val="24"/>
              </w:rPr>
              <w:t>Learning</w:t>
            </w:r>
            <w:r w:rsidRPr="00E2266D">
              <w:rPr>
                <w:rFonts w:ascii="Book Antiqua" w:hAnsi="Book Antiqua" w:cs="Book Antiqua"/>
                <w:b/>
                <w:bCs/>
                <w:color w:val="363435"/>
                <w:sz w:val="24"/>
                <w:szCs w:val="24"/>
              </w:rPr>
              <w:t xml:space="preserve"> </w:t>
            </w:r>
            <w:r w:rsidRPr="00E2266D">
              <w:rPr>
                <w:rFonts w:ascii="Book Antiqua" w:hAnsi="Book Antiqua" w:cs="Book Antiqua"/>
                <w:b/>
                <w:bCs/>
                <w:color w:val="363435"/>
                <w:spacing w:val="-5"/>
                <w:sz w:val="24"/>
                <w:szCs w:val="24"/>
              </w:rPr>
              <w:t xml:space="preserve">and </w:t>
            </w:r>
            <w:r w:rsidRPr="00E2266D">
              <w:rPr>
                <w:rFonts w:ascii="Book Antiqua" w:hAnsi="Book Antiqua" w:cs="Book Antiqua"/>
                <w:b/>
                <w:bCs/>
                <w:color w:val="363435"/>
                <w:sz w:val="24"/>
                <w:szCs w:val="24"/>
              </w:rPr>
              <w:t>Evaluation</w:t>
            </w: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1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Student</w:t>
            </w:r>
            <w:r w:rsidRPr="00E2266D">
              <w:rPr>
                <w:rFonts w:ascii="Book Antiqua" w:hAnsi="Book Antiqua" w:cs="Book Antiqua"/>
                <w:color w:val="363435"/>
                <w:spacing w:val="-4"/>
                <w:sz w:val="24"/>
                <w:szCs w:val="24"/>
              </w:rPr>
              <w:t xml:space="preserve"> </w:t>
            </w:r>
            <w:r w:rsidRPr="00E2266D">
              <w:rPr>
                <w:rFonts w:ascii="Book Antiqua" w:hAnsi="Book Antiqua" w:cs="Book Antiqua"/>
                <w:color w:val="363435"/>
                <w:sz w:val="24"/>
                <w:szCs w:val="24"/>
              </w:rPr>
              <w:t>Enrolment</w:t>
            </w:r>
            <w:r w:rsidRPr="00E2266D">
              <w:rPr>
                <w:rFonts w:ascii="Book Antiqua" w:hAnsi="Book Antiqua" w:cs="Book Antiqua"/>
                <w:color w:val="363435"/>
                <w:spacing w:val="-4"/>
                <w:sz w:val="24"/>
                <w:szCs w:val="24"/>
              </w:rPr>
              <w:t xml:space="preserve"> </w:t>
            </w:r>
            <w:r w:rsidRPr="00E2266D">
              <w:rPr>
                <w:rFonts w:ascii="Book Antiqua" w:hAnsi="Book Antiqua" w:cs="Book Antiqua"/>
                <w:color w:val="363435"/>
                <w:sz w:val="24"/>
                <w:szCs w:val="24"/>
              </w:rPr>
              <w:t>and</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2"/>
                <w:sz w:val="24"/>
                <w:szCs w:val="24"/>
              </w:rPr>
              <w:t>Profile</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20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40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40</w:t>
            </w:r>
          </w:p>
        </w:tc>
      </w:tr>
      <w:tr w:rsidR="0054621D" w:rsidRPr="007F2DA7" w:rsidTr="0054621D">
        <w:trPr>
          <w:trHeight w:hRule="exact" w:val="571"/>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2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Catering</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to</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Student</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Diversity</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30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50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50</w:t>
            </w:r>
          </w:p>
        </w:tc>
      </w:tr>
      <w:tr w:rsidR="0054621D" w:rsidRPr="007F2DA7" w:rsidTr="0054621D">
        <w:trPr>
          <w:trHeight w:hRule="exact" w:val="667"/>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3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Teaching-Learning</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3"/>
                <w:sz w:val="24"/>
                <w:szCs w:val="24"/>
              </w:rPr>
              <w:t>Process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50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50</w:t>
            </w:r>
          </w:p>
        </w:tc>
      </w:tr>
      <w:tr w:rsidR="0054621D" w:rsidRPr="007F2DA7" w:rsidTr="0054621D">
        <w:trPr>
          <w:trHeight w:hRule="exact" w:val="617"/>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4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Teacher</w:t>
            </w:r>
            <w:r w:rsidRPr="00E2266D">
              <w:rPr>
                <w:rFonts w:ascii="Book Antiqua" w:hAnsi="Book Antiqua" w:cs="Book Antiqua"/>
                <w:color w:val="363435"/>
                <w:spacing w:val="21"/>
                <w:sz w:val="24"/>
                <w:szCs w:val="24"/>
              </w:rPr>
              <w:t xml:space="preserve"> </w:t>
            </w:r>
            <w:r>
              <w:rPr>
                <w:rFonts w:ascii="Book Antiqua" w:hAnsi="Book Antiqua" w:cs="Book Antiqua"/>
                <w:color w:val="363435"/>
                <w:spacing w:val="21"/>
                <w:sz w:val="24"/>
                <w:szCs w:val="24"/>
              </w:rPr>
              <w:t xml:space="preserve">Profile and </w:t>
            </w:r>
            <w:r w:rsidRPr="00E2266D">
              <w:rPr>
                <w:rFonts w:ascii="Book Antiqua" w:hAnsi="Book Antiqua" w:cs="Book Antiqua"/>
                <w:color w:val="363435"/>
                <w:sz w:val="24"/>
                <w:szCs w:val="24"/>
              </w:rPr>
              <w:t>Quality</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50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 xml:space="preserve"> 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60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60</w:t>
            </w:r>
          </w:p>
        </w:tc>
      </w:tr>
      <w:tr w:rsidR="0054621D" w:rsidRPr="007F2DA7" w:rsidTr="0054621D">
        <w:trPr>
          <w:trHeight w:hRule="exact" w:val="672"/>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5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Evaluation</w:t>
            </w:r>
            <w:r w:rsidRPr="00E2266D">
              <w:rPr>
                <w:rFonts w:ascii="Book Antiqua" w:hAnsi="Book Antiqua" w:cs="Book Antiqua"/>
                <w:color w:val="363435"/>
                <w:spacing w:val="12"/>
                <w:sz w:val="24"/>
                <w:szCs w:val="24"/>
              </w:rPr>
              <w:t xml:space="preserve"> </w:t>
            </w:r>
            <w:r w:rsidRPr="00E2266D">
              <w:rPr>
                <w:rFonts w:ascii="Book Antiqua" w:hAnsi="Book Antiqua" w:cs="Book Antiqua"/>
                <w:color w:val="363435"/>
                <w:sz w:val="24"/>
                <w:szCs w:val="24"/>
              </w:rPr>
              <w:t>Process</w:t>
            </w:r>
            <w:r w:rsidRPr="00E2266D">
              <w:rPr>
                <w:rFonts w:ascii="Book Antiqua" w:hAnsi="Book Antiqua" w:cs="Book Antiqua"/>
                <w:color w:val="363435"/>
                <w:spacing w:val="13"/>
                <w:sz w:val="24"/>
                <w:szCs w:val="24"/>
              </w:rPr>
              <w:t xml:space="preserve"> </w:t>
            </w:r>
            <w:r w:rsidRPr="00E2266D">
              <w:rPr>
                <w:rFonts w:ascii="Book Antiqua" w:hAnsi="Book Antiqua" w:cs="Book Antiqua"/>
                <w:color w:val="363435"/>
                <w:sz w:val="24"/>
                <w:szCs w:val="24"/>
              </w:rPr>
              <w:t>and</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Reforms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40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30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30</w:t>
            </w:r>
          </w:p>
        </w:tc>
      </w:tr>
      <w:tr w:rsidR="0054621D" w:rsidRPr="007F2DA7" w:rsidTr="0054621D">
        <w:trPr>
          <w:trHeight w:hRule="exact" w:val="699"/>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2.</w:t>
            </w:r>
            <w:r w:rsidRPr="00E2266D">
              <w:rPr>
                <w:rFonts w:ascii="Book Antiqua" w:hAnsi="Book Antiqua" w:cs="Book Antiqua"/>
                <w:color w:val="363435"/>
                <w:sz w:val="24"/>
                <w:szCs w:val="24"/>
              </w:rPr>
              <w:t xml:space="preserve">6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Student</w:t>
            </w:r>
            <w:r w:rsidRPr="00E2266D">
              <w:rPr>
                <w:rFonts w:ascii="Book Antiqua" w:hAnsi="Book Antiqua" w:cs="Book Antiqua"/>
                <w:color w:val="363435"/>
                <w:spacing w:val="-9"/>
                <w:sz w:val="24"/>
                <w:szCs w:val="24"/>
              </w:rPr>
              <w:t xml:space="preserve"> </w:t>
            </w:r>
            <w:r w:rsidRPr="00E2266D">
              <w:rPr>
                <w:rFonts w:ascii="Book Antiqua" w:hAnsi="Book Antiqua" w:cs="Book Antiqua"/>
                <w:color w:val="363435"/>
                <w:sz w:val="24"/>
                <w:szCs w:val="24"/>
              </w:rPr>
              <w:t>Performance and</w:t>
            </w:r>
            <w:r w:rsidRPr="00E2266D">
              <w:rPr>
                <w:rFonts w:ascii="Book Antiqua" w:hAnsi="Book Antiqua" w:cs="Book Antiqua"/>
                <w:color w:val="363435"/>
                <w:spacing w:val="7"/>
                <w:sz w:val="24"/>
                <w:szCs w:val="24"/>
              </w:rPr>
              <w:t xml:space="preserve"> </w:t>
            </w:r>
            <w:r w:rsidRPr="00E2266D">
              <w:rPr>
                <w:rFonts w:ascii="Book Antiqua" w:hAnsi="Book Antiqua" w:cs="Book Antiqua"/>
                <w:color w:val="363435"/>
                <w:sz w:val="24"/>
                <w:szCs w:val="24"/>
              </w:rPr>
              <w:t>Learning</w:t>
            </w:r>
            <w:r w:rsidRPr="00E2266D">
              <w:rPr>
                <w:rFonts w:ascii="Book Antiqua" w:hAnsi="Book Antiqua" w:cs="Book Antiqua"/>
                <w:color w:val="363435"/>
                <w:spacing w:val="7"/>
                <w:sz w:val="24"/>
                <w:szCs w:val="24"/>
              </w:rPr>
              <w:t xml:space="preserve"> </w:t>
            </w:r>
            <w:r w:rsidRPr="00E2266D">
              <w:rPr>
                <w:rFonts w:ascii="Book Antiqua" w:hAnsi="Book Antiqua" w:cs="Book Antiqua"/>
                <w:color w:val="363435"/>
                <w:sz w:val="24"/>
                <w:szCs w:val="24"/>
              </w:rPr>
              <w:t>Outcomes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60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60</w:t>
            </w:r>
          </w:p>
        </w:tc>
      </w:tr>
      <w:tr w:rsidR="0054621D" w:rsidRPr="007F2DA7" w:rsidTr="0054621D">
        <w:trPr>
          <w:trHeight w:hRule="exact" w:val="362"/>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cs="Book Antiqua"/>
                <w:color w:val="363435"/>
                <w:spacing w:val="-1"/>
                <w:sz w:val="24"/>
                <w:szCs w:val="24"/>
              </w:rPr>
            </w:pPr>
            <w:r w:rsidRPr="001562E3">
              <w:rPr>
                <w:rFonts w:ascii="Book Antiqua" w:hAnsi="Book Antiqua" w:cs="Book Antiqua"/>
                <w:color w:val="363435"/>
                <w:spacing w:val="-1"/>
                <w:sz w:val="24"/>
                <w:szCs w:val="24"/>
              </w:rPr>
              <w:t>2.7 Student satisfaction Survey</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cs="Book Antiqua"/>
                <w:b/>
                <w:bCs/>
                <w:color w:val="363435"/>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cs="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cs="Book Antiqua"/>
                <w:b/>
                <w:bCs/>
                <w:sz w:val="24"/>
                <w:szCs w:val="24"/>
              </w:rPr>
            </w:pPr>
            <w:r w:rsidRPr="003D1A92">
              <w:rPr>
                <w:rFonts w:ascii="Book Antiqua" w:hAnsi="Book Antiqua" w:cs="Book Antiqua"/>
                <w:b/>
                <w:bCs/>
                <w:sz w:val="24"/>
                <w:szCs w:val="24"/>
              </w:rPr>
              <w:t>60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cs="Book Antiqua"/>
                <w:b/>
                <w:bCs/>
                <w:sz w:val="24"/>
                <w:szCs w:val="24"/>
              </w:rPr>
            </w:pPr>
            <w:r w:rsidRPr="003D1A92">
              <w:rPr>
                <w:rFonts w:ascii="Book Antiqua" w:hAnsi="Book Antiqua" w:cs="Book Antiqua"/>
                <w:b/>
                <w:bCs/>
                <w:sz w:val="24"/>
                <w:szCs w:val="24"/>
              </w:rPr>
              <w:t>60</w:t>
            </w:r>
          </w:p>
        </w:tc>
      </w:tr>
      <w:tr w:rsidR="0054621D" w:rsidRPr="007F2DA7" w:rsidTr="0054621D">
        <w:trPr>
          <w:trHeight w:hRule="exact" w:val="439"/>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ind w:left="141"/>
              <w:jc w:val="center"/>
              <w:rPr>
                <w:rFonts w:ascii="Book Antiqua" w:hAnsi="Book Antiqua"/>
                <w:sz w:val="24"/>
                <w:szCs w:val="24"/>
              </w:rPr>
            </w:pPr>
            <w:r w:rsidRPr="001562E3">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300</w:t>
            </w:r>
          </w:p>
        </w:tc>
        <w:tc>
          <w:tcPr>
            <w:tcW w:w="815" w:type="dxa"/>
            <w:gridSpan w:val="2"/>
            <w:tcBorders>
              <w:top w:val="single" w:sz="7" w:space="0" w:color="363435"/>
              <w:left w:val="single" w:sz="7" w:space="0" w:color="363435"/>
              <w:bottom w:val="single" w:sz="7" w:space="0" w:color="363435"/>
              <w:right w:val="single" w:sz="4" w:space="0" w:color="auto"/>
            </w:tcBorders>
            <w:shd w:val="clear" w:color="auto" w:fill="D9D9D9"/>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350</w:t>
            </w:r>
          </w:p>
        </w:tc>
        <w:tc>
          <w:tcPr>
            <w:tcW w:w="744" w:type="dxa"/>
            <w:tcBorders>
              <w:top w:val="single" w:sz="7" w:space="0" w:color="363435"/>
              <w:left w:val="single" w:sz="4" w:space="0" w:color="auto"/>
              <w:bottom w:val="single" w:sz="7" w:space="0" w:color="363435"/>
              <w:right w:val="single" w:sz="7" w:space="0" w:color="363435"/>
            </w:tcBorders>
            <w:shd w:val="clear" w:color="auto" w:fill="D9D9D9"/>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350</w:t>
            </w:r>
          </w:p>
        </w:tc>
      </w:tr>
      <w:tr w:rsidR="0054621D" w:rsidRPr="007F2DA7" w:rsidTr="0054621D">
        <w:trPr>
          <w:trHeight w:hRule="exact" w:val="691"/>
        </w:trPr>
        <w:tc>
          <w:tcPr>
            <w:tcW w:w="1844" w:type="dxa"/>
            <w:vMerge w:val="restart"/>
            <w:tcBorders>
              <w:top w:val="single" w:sz="7" w:space="0" w:color="363435"/>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r w:rsidRPr="00E2266D">
              <w:rPr>
                <w:rFonts w:ascii="Book Antiqua" w:hAnsi="Book Antiqua" w:cs="Book Antiqua"/>
                <w:b/>
                <w:bCs/>
                <w:color w:val="363435"/>
                <w:spacing w:val="-2"/>
                <w:sz w:val="24"/>
                <w:szCs w:val="24"/>
              </w:rPr>
              <w:t>3</w:t>
            </w:r>
            <w:r w:rsidRPr="00E2266D">
              <w:rPr>
                <w:rFonts w:ascii="Book Antiqua" w:hAnsi="Book Antiqua" w:cs="Book Antiqua"/>
                <w:b/>
                <w:bCs/>
                <w:color w:val="363435"/>
                <w:sz w:val="24"/>
                <w:szCs w:val="24"/>
              </w:rPr>
              <w:t xml:space="preserve">. </w:t>
            </w:r>
            <w:r w:rsidRPr="00E2266D">
              <w:rPr>
                <w:rFonts w:ascii="Book Antiqua" w:hAnsi="Book Antiqua" w:cs="Book Antiqua"/>
                <w:b/>
                <w:bCs/>
                <w:color w:val="363435"/>
                <w:spacing w:val="36"/>
                <w:sz w:val="24"/>
                <w:szCs w:val="24"/>
              </w:rPr>
              <w:t xml:space="preserve"> </w:t>
            </w:r>
            <w:r w:rsidRPr="00E2266D">
              <w:rPr>
                <w:rFonts w:ascii="Book Antiqua" w:hAnsi="Book Antiqua" w:cs="Book Antiqua"/>
                <w:b/>
                <w:bCs/>
                <w:color w:val="363435"/>
                <w:spacing w:val="1"/>
                <w:sz w:val="24"/>
                <w:szCs w:val="24"/>
              </w:rPr>
              <w:t xml:space="preserve">Research,   </w:t>
            </w:r>
            <w:r w:rsidRPr="00E2266D">
              <w:rPr>
                <w:rFonts w:ascii="Book Antiqua" w:hAnsi="Book Antiqua" w:cs="Book Antiqua"/>
                <w:b/>
                <w:bCs/>
                <w:color w:val="363435"/>
                <w:sz w:val="24"/>
                <w:szCs w:val="24"/>
              </w:rPr>
              <w:t xml:space="preserve">             </w:t>
            </w:r>
            <w:r w:rsidRPr="001562E3">
              <w:rPr>
                <w:rFonts w:ascii="Book Antiqua" w:hAnsi="Book Antiqua" w:cs="Book Antiqua"/>
                <w:b/>
                <w:bCs/>
                <w:color w:val="363435"/>
                <w:spacing w:val="2"/>
                <w:sz w:val="24"/>
                <w:szCs w:val="24"/>
              </w:rPr>
              <w:t>Innovations</w:t>
            </w:r>
            <w:r w:rsidRPr="00E2266D">
              <w:rPr>
                <w:rFonts w:ascii="Book Antiqua" w:hAnsi="Book Antiqua" w:cs="Book Antiqua"/>
                <w:b/>
                <w:bCs/>
                <w:color w:val="363435"/>
                <w:sz w:val="24"/>
                <w:szCs w:val="24"/>
              </w:rPr>
              <w:t xml:space="preserve"> </w:t>
            </w:r>
            <w:r w:rsidRPr="00E2266D">
              <w:rPr>
                <w:rFonts w:ascii="Book Antiqua" w:hAnsi="Book Antiqua" w:cs="Book Antiqua"/>
                <w:b/>
                <w:bCs/>
                <w:color w:val="363435"/>
                <w:spacing w:val="2"/>
                <w:sz w:val="24"/>
                <w:szCs w:val="24"/>
              </w:rPr>
              <w:t>and</w:t>
            </w:r>
            <w:r w:rsidRPr="00E2266D">
              <w:rPr>
                <w:rFonts w:ascii="Book Antiqua" w:hAnsi="Book Antiqua" w:cs="Book Antiqua"/>
                <w:b/>
                <w:bCs/>
                <w:color w:val="363435"/>
                <w:sz w:val="24"/>
                <w:szCs w:val="24"/>
              </w:rPr>
              <w:t xml:space="preserve"> Extension</w:t>
            </w:r>
            <w:r w:rsidRPr="00E2266D">
              <w:rPr>
                <w:rFonts w:ascii="Book Antiqua" w:hAnsi="Book Antiqua" w:cs="Book Antiqua"/>
                <w:b/>
                <w:bCs/>
                <w:color w:val="363435"/>
                <w:spacing w:val="2"/>
                <w:sz w:val="24"/>
                <w:szCs w:val="24"/>
              </w:rPr>
              <w:t xml:space="preserve"> </w:t>
            </w: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3.</w:t>
            </w:r>
            <w:r w:rsidRPr="001562E3">
              <w:rPr>
                <w:rFonts w:ascii="Book Antiqua" w:hAnsi="Book Antiqua" w:cs="Book Antiqua"/>
                <w:color w:val="363435"/>
                <w:sz w:val="24"/>
                <w:szCs w:val="24"/>
              </w:rPr>
              <w:t xml:space="preserve">1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Promotion</w:t>
            </w:r>
            <w:r w:rsidRPr="001562E3">
              <w:rPr>
                <w:rFonts w:ascii="Book Antiqua" w:hAnsi="Book Antiqua" w:cs="Book Antiqua"/>
                <w:color w:val="363435"/>
                <w:spacing w:val="6"/>
                <w:sz w:val="24"/>
                <w:szCs w:val="24"/>
              </w:rPr>
              <w:t xml:space="preserve"> </w:t>
            </w:r>
            <w:r w:rsidRPr="001562E3">
              <w:rPr>
                <w:rFonts w:ascii="Book Antiqua" w:hAnsi="Book Antiqua" w:cs="Book Antiqua"/>
                <w:color w:val="363435"/>
                <w:sz w:val="24"/>
                <w:szCs w:val="24"/>
              </w:rPr>
              <w:t>of</w:t>
            </w:r>
            <w:r w:rsidRPr="001562E3">
              <w:rPr>
                <w:rFonts w:ascii="Book Antiqua" w:hAnsi="Book Antiqua" w:cs="Book Antiqua"/>
                <w:color w:val="363435"/>
                <w:spacing w:val="6"/>
                <w:sz w:val="24"/>
                <w:szCs w:val="24"/>
              </w:rPr>
              <w:t xml:space="preserve"> </w:t>
            </w:r>
            <w:r w:rsidRPr="001562E3">
              <w:rPr>
                <w:rFonts w:ascii="Book Antiqua" w:hAnsi="Book Antiqua" w:cs="Book Antiqua"/>
                <w:color w:val="363435"/>
                <w:sz w:val="24"/>
                <w:szCs w:val="24"/>
              </w:rPr>
              <w:t>Research and Facilities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20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NA</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NA</w:t>
            </w:r>
          </w:p>
        </w:tc>
      </w:tr>
      <w:tr w:rsidR="0054621D" w:rsidRPr="007F2DA7" w:rsidTr="0054621D">
        <w:trPr>
          <w:trHeight w:hRule="exact" w:val="693"/>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3.</w:t>
            </w:r>
            <w:r w:rsidRPr="001562E3">
              <w:rPr>
                <w:rFonts w:ascii="Book Antiqua" w:hAnsi="Book Antiqua" w:cs="Book Antiqua"/>
                <w:color w:val="363435"/>
                <w:sz w:val="24"/>
                <w:szCs w:val="24"/>
              </w:rPr>
              <w:t xml:space="preserve">2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pacing w:val="1"/>
                <w:sz w:val="24"/>
                <w:szCs w:val="24"/>
              </w:rPr>
              <w:t>Resourc</w:t>
            </w:r>
            <w:r w:rsidRPr="001562E3">
              <w:rPr>
                <w:rFonts w:ascii="Book Antiqua" w:hAnsi="Book Antiqua" w:cs="Book Antiqua"/>
                <w:color w:val="363435"/>
                <w:sz w:val="24"/>
                <w:szCs w:val="24"/>
              </w:rPr>
              <w:t>e</w:t>
            </w:r>
            <w:r w:rsidRPr="001562E3">
              <w:rPr>
                <w:rFonts w:ascii="Book Antiqua" w:hAnsi="Book Antiqua" w:cs="Book Antiqua"/>
                <w:color w:val="363435"/>
                <w:spacing w:val="21"/>
                <w:sz w:val="24"/>
                <w:szCs w:val="24"/>
              </w:rPr>
              <w:t xml:space="preserve"> </w:t>
            </w:r>
            <w:r w:rsidRPr="001562E3">
              <w:rPr>
                <w:rFonts w:ascii="Book Antiqua" w:hAnsi="Book Antiqua" w:cs="Book Antiqua"/>
                <w:color w:val="363435"/>
                <w:spacing w:val="1"/>
                <w:sz w:val="24"/>
                <w:szCs w:val="24"/>
              </w:rPr>
              <w:t>Mobilization</w:t>
            </w:r>
            <w:r w:rsidRPr="001562E3">
              <w:rPr>
                <w:rFonts w:ascii="Book Antiqua" w:hAnsi="Book Antiqua" w:cs="Book Antiqua"/>
                <w:color w:val="363435"/>
                <w:sz w:val="24"/>
                <w:szCs w:val="24"/>
              </w:rPr>
              <w:t xml:space="preserve"> for  Research</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10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15</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15</w:t>
            </w:r>
          </w:p>
        </w:tc>
      </w:tr>
      <w:tr w:rsidR="0054621D" w:rsidRPr="007F2DA7" w:rsidTr="0054621D">
        <w:trPr>
          <w:trHeight w:hRule="exact" w:val="441"/>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3.</w:t>
            </w:r>
            <w:r w:rsidRPr="001562E3">
              <w:rPr>
                <w:rFonts w:ascii="Book Antiqua" w:hAnsi="Book Antiqua" w:cs="Book Antiqua"/>
                <w:color w:val="363435"/>
                <w:sz w:val="24"/>
                <w:szCs w:val="24"/>
              </w:rPr>
              <w:t xml:space="preserve">3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Innovation Ecosystem</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10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NA</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10</w:t>
            </w:r>
          </w:p>
        </w:tc>
      </w:tr>
      <w:tr w:rsidR="0054621D" w:rsidRPr="007F2DA7" w:rsidTr="0054621D">
        <w:trPr>
          <w:trHeight w:hRule="exact" w:val="697"/>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3.</w:t>
            </w:r>
            <w:r w:rsidRPr="001562E3">
              <w:rPr>
                <w:rFonts w:ascii="Book Antiqua" w:hAnsi="Book Antiqua" w:cs="Book Antiqua"/>
                <w:color w:val="363435"/>
                <w:sz w:val="24"/>
                <w:szCs w:val="24"/>
              </w:rPr>
              <w:t xml:space="preserve">4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Research</w:t>
            </w:r>
            <w:r w:rsidRPr="001562E3">
              <w:rPr>
                <w:rFonts w:ascii="Book Antiqua" w:hAnsi="Book Antiqua" w:cs="Book Antiqua"/>
                <w:color w:val="363435"/>
                <w:spacing w:val="21"/>
                <w:sz w:val="24"/>
                <w:szCs w:val="24"/>
              </w:rPr>
              <w:t xml:space="preserve"> </w:t>
            </w:r>
            <w:r w:rsidRPr="001562E3">
              <w:rPr>
                <w:rFonts w:ascii="Book Antiqua" w:hAnsi="Book Antiqua" w:cs="Book Antiqua"/>
                <w:color w:val="363435"/>
                <w:sz w:val="24"/>
                <w:szCs w:val="24"/>
              </w:rPr>
              <w:t>Publications and</w:t>
            </w:r>
            <w:r w:rsidRPr="001562E3">
              <w:rPr>
                <w:rFonts w:ascii="Book Antiqua" w:hAnsi="Book Antiqua" w:cs="Book Antiqua"/>
                <w:color w:val="363435"/>
                <w:spacing w:val="-12"/>
                <w:sz w:val="24"/>
                <w:szCs w:val="24"/>
              </w:rPr>
              <w:t xml:space="preserve"> </w:t>
            </w:r>
            <w:r w:rsidRPr="001562E3">
              <w:rPr>
                <w:rFonts w:ascii="Book Antiqua" w:hAnsi="Book Antiqua" w:cs="Book Antiqua"/>
                <w:color w:val="363435"/>
                <w:sz w:val="24"/>
                <w:szCs w:val="24"/>
              </w:rPr>
              <w:t>Awards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30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15</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25</w:t>
            </w:r>
          </w:p>
        </w:tc>
      </w:tr>
      <w:tr w:rsidR="0054621D" w:rsidRPr="007F2DA7" w:rsidTr="0054621D">
        <w:trPr>
          <w:trHeight w:hRule="exact" w:val="429"/>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3.</w:t>
            </w:r>
            <w:r w:rsidRPr="001562E3">
              <w:rPr>
                <w:rFonts w:ascii="Book Antiqua" w:hAnsi="Book Antiqua" w:cs="Book Antiqua"/>
                <w:color w:val="363435"/>
                <w:sz w:val="24"/>
                <w:szCs w:val="24"/>
              </w:rPr>
              <w:t xml:space="preserve">5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Consultancy</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10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NA</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NA</w:t>
            </w:r>
          </w:p>
        </w:tc>
      </w:tr>
      <w:tr w:rsidR="0054621D" w:rsidRPr="007F2DA7" w:rsidTr="0054621D">
        <w:trPr>
          <w:trHeight w:hRule="exact" w:val="496"/>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3.</w:t>
            </w:r>
            <w:r w:rsidRPr="00E2266D">
              <w:rPr>
                <w:rFonts w:ascii="Book Antiqua" w:hAnsi="Book Antiqua" w:cs="Book Antiqua"/>
                <w:color w:val="363435"/>
                <w:sz w:val="24"/>
                <w:szCs w:val="24"/>
              </w:rPr>
              <w:t xml:space="preserve">6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Extension</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 xml:space="preserve">Activities </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40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50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60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50</w:t>
            </w:r>
          </w:p>
        </w:tc>
      </w:tr>
      <w:tr w:rsidR="0054621D" w:rsidRPr="007F2DA7" w:rsidTr="0054621D">
        <w:trPr>
          <w:trHeight w:hRule="exact" w:val="422"/>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3.</w:t>
            </w:r>
            <w:r w:rsidRPr="00E2266D">
              <w:rPr>
                <w:rFonts w:ascii="Book Antiqua" w:hAnsi="Book Antiqua" w:cs="Book Antiqua"/>
                <w:color w:val="363435"/>
                <w:sz w:val="24"/>
                <w:szCs w:val="24"/>
              </w:rPr>
              <w:t xml:space="preserve">7 </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pacing w:val="1"/>
                <w:sz w:val="24"/>
                <w:szCs w:val="24"/>
              </w:rPr>
              <w:t>Collaboration</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20</w:t>
            </w:r>
          </w:p>
        </w:tc>
        <w:tc>
          <w:tcPr>
            <w:tcW w:w="815" w:type="dxa"/>
            <w:gridSpan w:val="2"/>
            <w:tcBorders>
              <w:top w:val="single" w:sz="7" w:space="0" w:color="363435"/>
              <w:left w:val="single" w:sz="7" w:space="0" w:color="363435"/>
              <w:bottom w:val="single" w:sz="7" w:space="0" w:color="363435"/>
              <w:right w:val="single" w:sz="4" w:space="0" w:color="auto"/>
            </w:tcBorders>
          </w:tcPr>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20</w:t>
            </w:r>
          </w:p>
        </w:tc>
        <w:tc>
          <w:tcPr>
            <w:tcW w:w="744" w:type="dxa"/>
            <w:tcBorders>
              <w:top w:val="single" w:sz="7" w:space="0" w:color="363435"/>
              <w:left w:val="single" w:sz="4" w:space="0" w:color="auto"/>
              <w:bottom w:val="single" w:sz="7" w:space="0" w:color="363435"/>
              <w:right w:val="single" w:sz="7" w:space="0" w:color="363435"/>
            </w:tcBorders>
          </w:tcPr>
          <w:p w:rsidR="0054621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20</w:t>
            </w:r>
          </w:p>
        </w:tc>
      </w:tr>
      <w:tr w:rsidR="0054621D" w:rsidRPr="007F2DA7" w:rsidTr="004F20C0">
        <w:trPr>
          <w:trHeight w:hRule="exact" w:val="585"/>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E2266D" w:rsidRDefault="0054621D" w:rsidP="0048454C">
            <w:pPr>
              <w:pStyle w:val="NoSpacing"/>
              <w:ind w:left="141"/>
              <w:rPr>
                <w:rFonts w:ascii="Book Antiqua" w:hAnsi="Book Antiqua"/>
                <w:sz w:val="24"/>
                <w:szCs w:val="24"/>
              </w:rPr>
            </w:pPr>
          </w:p>
          <w:p w:rsidR="0054621D" w:rsidRPr="00E2266D" w:rsidRDefault="0054621D" w:rsidP="0048454C">
            <w:pPr>
              <w:pStyle w:val="NoSpacing"/>
              <w:ind w:left="141"/>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p>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250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3D1A92" w:rsidRDefault="0054621D" w:rsidP="0048454C">
            <w:pPr>
              <w:pStyle w:val="NoSpacing"/>
              <w:jc w:val="center"/>
              <w:rPr>
                <w:rFonts w:ascii="Book Antiqua" w:hAnsi="Book Antiqua"/>
                <w:b/>
                <w:bCs/>
                <w:sz w:val="24"/>
                <w:szCs w:val="24"/>
              </w:rPr>
            </w:pPr>
          </w:p>
          <w:p w:rsidR="0054621D" w:rsidRPr="003D1A92" w:rsidRDefault="0054621D" w:rsidP="0048454C">
            <w:pPr>
              <w:pStyle w:val="NoSpacing"/>
              <w:jc w:val="center"/>
              <w:rPr>
                <w:rFonts w:ascii="Book Antiqua" w:hAnsi="Book Antiqua"/>
                <w:b/>
                <w:bCs/>
                <w:sz w:val="24"/>
                <w:szCs w:val="24"/>
              </w:rPr>
            </w:pPr>
            <w:r w:rsidRPr="003D1A92">
              <w:rPr>
                <w:rFonts w:ascii="Book Antiqua" w:hAnsi="Book Antiqua" w:cs="Book Antiqua"/>
                <w:b/>
                <w:bCs/>
                <w:sz w:val="24"/>
                <w:szCs w:val="24"/>
              </w:rPr>
              <w:t>150</w:t>
            </w:r>
          </w:p>
        </w:tc>
        <w:tc>
          <w:tcPr>
            <w:tcW w:w="761" w:type="dxa"/>
            <w:tcBorders>
              <w:top w:val="single" w:sz="7" w:space="0" w:color="363435"/>
              <w:left w:val="single" w:sz="7" w:space="0" w:color="363435"/>
              <w:bottom w:val="single" w:sz="7" w:space="0" w:color="363435"/>
              <w:right w:val="single" w:sz="4" w:space="0" w:color="auto"/>
            </w:tcBorders>
            <w:shd w:val="clear" w:color="auto" w:fill="D9D9D9"/>
          </w:tcPr>
          <w:p w:rsidR="004F20C0" w:rsidRPr="003D1A92" w:rsidRDefault="004F20C0" w:rsidP="0048454C">
            <w:pPr>
              <w:pStyle w:val="NoSpacing"/>
              <w:jc w:val="center"/>
              <w:rPr>
                <w:rFonts w:ascii="Book Antiqua" w:hAnsi="Book Antiqua"/>
                <w:b/>
                <w:bCs/>
                <w:sz w:val="24"/>
                <w:szCs w:val="24"/>
              </w:rPr>
            </w:pPr>
          </w:p>
          <w:p w:rsidR="0054621D" w:rsidRPr="003D1A92" w:rsidRDefault="003A34A4" w:rsidP="0048454C">
            <w:pPr>
              <w:pStyle w:val="NoSpacing"/>
              <w:jc w:val="center"/>
              <w:rPr>
                <w:rFonts w:ascii="Book Antiqua" w:hAnsi="Book Antiqua"/>
                <w:b/>
                <w:bCs/>
                <w:sz w:val="24"/>
                <w:szCs w:val="24"/>
              </w:rPr>
            </w:pPr>
            <w:r w:rsidRPr="003D1A92">
              <w:rPr>
                <w:rFonts w:ascii="Book Antiqua" w:hAnsi="Book Antiqua"/>
                <w:b/>
                <w:bCs/>
                <w:sz w:val="24"/>
                <w:szCs w:val="24"/>
              </w:rPr>
              <w:t>110</w:t>
            </w:r>
          </w:p>
        </w:tc>
        <w:tc>
          <w:tcPr>
            <w:tcW w:w="798" w:type="dxa"/>
            <w:gridSpan w:val="2"/>
            <w:tcBorders>
              <w:top w:val="single" w:sz="7" w:space="0" w:color="363435"/>
              <w:left w:val="single" w:sz="4" w:space="0" w:color="auto"/>
              <w:bottom w:val="single" w:sz="7" w:space="0" w:color="363435"/>
              <w:right w:val="single" w:sz="7" w:space="0" w:color="363435"/>
            </w:tcBorders>
            <w:shd w:val="clear" w:color="auto" w:fill="D9D9D9"/>
          </w:tcPr>
          <w:p w:rsidR="0054621D" w:rsidRPr="003D1A92" w:rsidRDefault="0054621D" w:rsidP="0048454C">
            <w:pPr>
              <w:pStyle w:val="NoSpacing"/>
              <w:jc w:val="center"/>
              <w:rPr>
                <w:rFonts w:ascii="Book Antiqua" w:hAnsi="Book Antiqua"/>
                <w:b/>
                <w:bCs/>
                <w:sz w:val="24"/>
                <w:szCs w:val="24"/>
              </w:rPr>
            </w:pPr>
          </w:p>
          <w:p w:rsidR="00A4113D" w:rsidRPr="003D1A92" w:rsidRDefault="00A4113D" w:rsidP="0048454C">
            <w:pPr>
              <w:pStyle w:val="NoSpacing"/>
              <w:jc w:val="center"/>
              <w:rPr>
                <w:rFonts w:ascii="Book Antiqua" w:hAnsi="Book Antiqua"/>
                <w:b/>
                <w:bCs/>
                <w:sz w:val="24"/>
                <w:szCs w:val="24"/>
              </w:rPr>
            </w:pPr>
            <w:r w:rsidRPr="003D1A92">
              <w:rPr>
                <w:rFonts w:ascii="Book Antiqua" w:hAnsi="Book Antiqua"/>
                <w:b/>
                <w:bCs/>
                <w:sz w:val="24"/>
                <w:szCs w:val="24"/>
              </w:rPr>
              <w:t>120</w:t>
            </w:r>
          </w:p>
        </w:tc>
      </w:tr>
      <w:tr w:rsidR="0054621D" w:rsidRPr="007F2DA7" w:rsidTr="0054621D">
        <w:trPr>
          <w:trHeight w:hRule="exact" w:val="443"/>
        </w:trPr>
        <w:tc>
          <w:tcPr>
            <w:tcW w:w="1844" w:type="dxa"/>
            <w:vMerge w:val="restart"/>
            <w:tcBorders>
              <w:top w:val="single" w:sz="7" w:space="0" w:color="363435"/>
              <w:left w:val="single" w:sz="7" w:space="0" w:color="363435"/>
              <w:right w:val="single" w:sz="7" w:space="0" w:color="363435"/>
            </w:tcBorders>
          </w:tcPr>
          <w:p w:rsidR="0054621D" w:rsidRPr="001562E3" w:rsidRDefault="0054621D" w:rsidP="0048454C">
            <w:pPr>
              <w:pStyle w:val="NoSpacing"/>
              <w:ind w:left="142"/>
              <w:rPr>
                <w:rFonts w:ascii="Book Antiqua" w:hAnsi="Book Antiqua" w:cs="Book Antiqua"/>
                <w:color w:val="000000"/>
                <w:sz w:val="24"/>
                <w:szCs w:val="24"/>
              </w:rPr>
            </w:pPr>
            <w:r w:rsidRPr="001562E3">
              <w:rPr>
                <w:rFonts w:ascii="Book Antiqua" w:hAnsi="Book Antiqua" w:cs="Book Antiqua"/>
                <w:b/>
                <w:bCs/>
                <w:color w:val="363435"/>
                <w:sz w:val="24"/>
                <w:szCs w:val="24"/>
              </w:rPr>
              <w:lastRenderedPageBreak/>
              <w:t>4.</w:t>
            </w:r>
            <w:r w:rsidRPr="001562E3">
              <w:rPr>
                <w:rFonts w:ascii="Book Antiqua" w:hAnsi="Book Antiqua" w:cs="Book Antiqua"/>
                <w:b/>
                <w:bCs/>
                <w:color w:val="363435"/>
                <w:spacing w:val="-15"/>
                <w:sz w:val="24"/>
                <w:szCs w:val="24"/>
              </w:rPr>
              <w:t xml:space="preserve"> </w:t>
            </w:r>
            <w:r w:rsidRPr="001562E3">
              <w:rPr>
                <w:rFonts w:ascii="Book Antiqua" w:hAnsi="Book Antiqua" w:cs="Book Antiqua"/>
                <w:b/>
                <w:bCs/>
                <w:color w:val="363435"/>
                <w:spacing w:val="-5"/>
                <w:sz w:val="24"/>
                <w:szCs w:val="24"/>
              </w:rPr>
              <w:t xml:space="preserve">Infrastructure </w:t>
            </w:r>
            <w:r w:rsidRPr="001562E3">
              <w:rPr>
                <w:rFonts w:ascii="Book Antiqua" w:hAnsi="Book Antiqua" w:cs="Book Antiqua"/>
                <w:b/>
                <w:bCs/>
                <w:color w:val="363435"/>
                <w:spacing w:val="2"/>
                <w:sz w:val="24"/>
                <w:szCs w:val="24"/>
              </w:rPr>
              <w:t>and</w:t>
            </w:r>
            <w:r w:rsidRPr="001562E3">
              <w:rPr>
                <w:rFonts w:ascii="Book Antiqua" w:hAnsi="Book Antiqua" w:cs="Book Antiqua"/>
                <w:color w:val="000000"/>
                <w:sz w:val="24"/>
                <w:szCs w:val="24"/>
              </w:rPr>
              <w:t xml:space="preserve"> </w:t>
            </w:r>
            <w:r w:rsidRPr="001562E3">
              <w:rPr>
                <w:rFonts w:ascii="Book Antiqua" w:hAnsi="Book Antiqua" w:cs="Book Antiqua"/>
                <w:b/>
                <w:bCs/>
                <w:color w:val="363435"/>
                <w:sz w:val="24"/>
                <w:szCs w:val="24"/>
              </w:rPr>
              <w:t>Learning</w:t>
            </w:r>
          </w:p>
          <w:p w:rsidR="0054621D" w:rsidRPr="001562E3" w:rsidRDefault="0054621D" w:rsidP="0048454C">
            <w:pPr>
              <w:pStyle w:val="NoSpacing"/>
              <w:ind w:left="142"/>
              <w:rPr>
                <w:rFonts w:ascii="Book Antiqua" w:hAnsi="Book Antiqua"/>
                <w:sz w:val="24"/>
                <w:szCs w:val="24"/>
              </w:rPr>
            </w:pPr>
            <w:r w:rsidRPr="001562E3">
              <w:rPr>
                <w:rFonts w:ascii="Book Antiqua" w:hAnsi="Book Antiqua" w:cs="Book Antiqua"/>
                <w:b/>
                <w:bCs/>
                <w:color w:val="363435"/>
                <w:sz w:val="24"/>
                <w:szCs w:val="24"/>
              </w:rPr>
              <w:t>Resources</w:t>
            </w: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4.</w:t>
            </w:r>
            <w:r w:rsidRPr="001562E3">
              <w:rPr>
                <w:rFonts w:ascii="Book Antiqua" w:hAnsi="Book Antiqua" w:cs="Book Antiqua"/>
                <w:color w:val="363435"/>
                <w:sz w:val="24"/>
                <w:szCs w:val="24"/>
              </w:rPr>
              <w:t xml:space="preserve">1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pacing w:val="1"/>
                <w:sz w:val="24"/>
                <w:szCs w:val="24"/>
              </w:rPr>
              <w:t>Physica</w:t>
            </w:r>
            <w:r w:rsidRPr="001562E3">
              <w:rPr>
                <w:rFonts w:ascii="Book Antiqua" w:hAnsi="Book Antiqua" w:cs="Book Antiqua"/>
                <w:color w:val="363435"/>
                <w:sz w:val="24"/>
                <w:szCs w:val="24"/>
              </w:rPr>
              <w:t>l</w:t>
            </w:r>
            <w:r w:rsidRPr="001562E3">
              <w:rPr>
                <w:rFonts w:ascii="Book Antiqua" w:hAnsi="Book Antiqua" w:cs="Book Antiqua"/>
                <w:color w:val="363435"/>
                <w:spacing w:val="21"/>
                <w:sz w:val="24"/>
                <w:szCs w:val="24"/>
              </w:rPr>
              <w:t xml:space="preserve"> </w:t>
            </w:r>
            <w:r w:rsidRPr="001562E3">
              <w:rPr>
                <w:rFonts w:ascii="Book Antiqua" w:hAnsi="Book Antiqua" w:cs="Book Antiqua"/>
                <w:color w:val="363435"/>
                <w:spacing w:val="1"/>
                <w:sz w:val="24"/>
                <w:szCs w:val="24"/>
              </w:rPr>
              <w:t>Facilities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30</w:t>
            </w:r>
          </w:p>
        </w:tc>
      </w:tr>
      <w:tr w:rsidR="0054621D" w:rsidRPr="007F2DA7" w:rsidTr="0054621D">
        <w:trPr>
          <w:trHeight w:hRule="exact" w:val="563"/>
        </w:trPr>
        <w:tc>
          <w:tcPr>
            <w:tcW w:w="1844" w:type="dxa"/>
            <w:vMerge/>
            <w:tcBorders>
              <w:left w:val="single" w:sz="7" w:space="0" w:color="363435"/>
              <w:right w:val="single" w:sz="7" w:space="0" w:color="363435"/>
            </w:tcBorders>
          </w:tcPr>
          <w:p w:rsidR="0054621D" w:rsidRPr="001562E3"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cs="Book Antiqua"/>
                <w:color w:val="000000"/>
                <w:sz w:val="24"/>
                <w:szCs w:val="24"/>
              </w:rPr>
            </w:pPr>
            <w:r w:rsidRPr="001562E3">
              <w:rPr>
                <w:rFonts w:ascii="Book Antiqua" w:hAnsi="Book Antiqua" w:cs="Book Antiqua"/>
                <w:color w:val="363435"/>
                <w:spacing w:val="-1"/>
                <w:sz w:val="24"/>
                <w:szCs w:val="24"/>
              </w:rPr>
              <w:t>4.</w:t>
            </w:r>
            <w:r w:rsidRPr="001562E3">
              <w:rPr>
                <w:rFonts w:ascii="Book Antiqua" w:hAnsi="Book Antiqua" w:cs="Book Antiqua"/>
                <w:color w:val="363435"/>
                <w:sz w:val="24"/>
                <w:szCs w:val="24"/>
              </w:rPr>
              <w:t xml:space="preserve">2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Library</w:t>
            </w:r>
            <w:r w:rsidRPr="001562E3">
              <w:rPr>
                <w:rFonts w:ascii="Book Antiqua" w:hAnsi="Book Antiqua" w:cs="Book Antiqua"/>
                <w:color w:val="363435"/>
                <w:spacing w:val="2"/>
                <w:sz w:val="24"/>
                <w:szCs w:val="24"/>
              </w:rPr>
              <w:t xml:space="preserve"> </w:t>
            </w:r>
            <w:r w:rsidRPr="001562E3">
              <w:rPr>
                <w:rFonts w:ascii="Book Antiqua" w:hAnsi="Book Antiqua" w:cs="Book Antiqua"/>
                <w:color w:val="363435"/>
                <w:sz w:val="24"/>
                <w:szCs w:val="24"/>
              </w:rPr>
              <w:t>as</w:t>
            </w:r>
            <w:r w:rsidRPr="001562E3">
              <w:rPr>
                <w:rFonts w:ascii="Book Antiqua" w:hAnsi="Book Antiqua" w:cs="Book Antiqua"/>
                <w:color w:val="363435"/>
                <w:spacing w:val="2"/>
                <w:sz w:val="24"/>
                <w:szCs w:val="24"/>
              </w:rPr>
              <w:t xml:space="preserve"> </w:t>
            </w:r>
            <w:r w:rsidRPr="001562E3">
              <w:rPr>
                <w:rFonts w:ascii="Book Antiqua" w:hAnsi="Book Antiqua" w:cs="Book Antiqua"/>
                <w:color w:val="363435"/>
                <w:sz w:val="24"/>
                <w:szCs w:val="24"/>
              </w:rPr>
              <w:t>a</w:t>
            </w:r>
            <w:r w:rsidRPr="001562E3">
              <w:rPr>
                <w:rFonts w:ascii="Book Antiqua" w:hAnsi="Book Antiqua" w:cs="Book Antiqua"/>
                <w:color w:val="363435"/>
                <w:spacing w:val="2"/>
                <w:sz w:val="24"/>
                <w:szCs w:val="24"/>
              </w:rPr>
              <w:t xml:space="preserve"> </w:t>
            </w:r>
            <w:r w:rsidRPr="001562E3">
              <w:rPr>
                <w:rFonts w:ascii="Book Antiqua" w:hAnsi="Book Antiqua" w:cs="Book Antiqua"/>
                <w:color w:val="363435"/>
                <w:sz w:val="24"/>
                <w:szCs w:val="24"/>
              </w:rPr>
              <w:t>Learning</w:t>
            </w:r>
          </w:p>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3"/>
                <w:sz w:val="24"/>
                <w:szCs w:val="24"/>
              </w:rPr>
              <w:t>Resource</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20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20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20</w:t>
            </w:r>
          </w:p>
        </w:tc>
      </w:tr>
      <w:tr w:rsidR="0054621D" w:rsidRPr="007F2DA7" w:rsidTr="0054621D">
        <w:trPr>
          <w:trHeight w:hRule="exact" w:val="488"/>
        </w:trPr>
        <w:tc>
          <w:tcPr>
            <w:tcW w:w="1844" w:type="dxa"/>
            <w:vMerge/>
            <w:tcBorders>
              <w:left w:val="single" w:sz="7" w:space="0" w:color="363435"/>
              <w:right w:val="single" w:sz="7" w:space="0" w:color="363435"/>
            </w:tcBorders>
          </w:tcPr>
          <w:p w:rsidR="0054621D" w:rsidRPr="001562E3"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4.</w:t>
            </w:r>
            <w:r w:rsidRPr="001562E3">
              <w:rPr>
                <w:rFonts w:ascii="Book Antiqua" w:hAnsi="Book Antiqua" w:cs="Book Antiqua"/>
                <w:color w:val="363435"/>
                <w:sz w:val="24"/>
                <w:szCs w:val="24"/>
              </w:rPr>
              <w:t xml:space="preserve">3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pacing w:val="-1"/>
                <w:sz w:val="24"/>
                <w:szCs w:val="24"/>
              </w:rPr>
              <w:t>I</w:t>
            </w:r>
            <w:r w:rsidRPr="001562E3">
              <w:rPr>
                <w:rFonts w:ascii="Book Antiqua" w:hAnsi="Book Antiqua" w:cs="Book Antiqua"/>
                <w:color w:val="363435"/>
                <w:sz w:val="24"/>
                <w:szCs w:val="24"/>
              </w:rPr>
              <w:t>T</w:t>
            </w:r>
            <w:r w:rsidRPr="001562E3">
              <w:rPr>
                <w:rFonts w:ascii="Book Antiqua" w:hAnsi="Book Antiqua" w:cs="Book Antiqua"/>
                <w:color w:val="363435"/>
                <w:spacing w:val="-16"/>
                <w:sz w:val="24"/>
                <w:szCs w:val="24"/>
              </w:rPr>
              <w:t xml:space="preserve"> </w:t>
            </w:r>
            <w:r w:rsidRPr="001562E3">
              <w:rPr>
                <w:rFonts w:ascii="Book Antiqua" w:hAnsi="Book Antiqua" w:cs="Book Antiqua"/>
                <w:color w:val="363435"/>
                <w:spacing w:val="-1"/>
                <w:sz w:val="24"/>
                <w:szCs w:val="24"/>
              </w:rPr>
              <w:t>Infrastructure</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30</w:t>
            </w:r>
          </w:p>
        </w:tc>
      </w:tr>
      <w:tr w:rsidR="0054621D" w:rsidRPr="007F2DA7" w:rsidTr="0054621D">
        <w:trPr>
          <w:trHeight w:hRule="exact" w:val="634"/>
        </w:trPr>
        <w:tc>
          <w:tcPr>
            <w:tcW w:w="1844" w:type="dxa"/>
            <w:vMerge/>
            <w:tcBorders>
              <w:left w:val="single" w:sz="7" w:space="0" w:color="363435"/>
              <w:right w:val="single" w:sz="7" w:space="0" w:color="363435"/>
            </w:tcBorders>
          </w:tcPr>
          <w:p w:rsidR="0054621D" w:rsidRPr="001562E3"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cs="Book Antiqua"/>
                <w:color w:val="000000"/>
                <w:sz w:val="24"/>
                <w:szCs w:val="24"/>
              </w:rPr>
            </w:pPr>
            <w:r w:rsidRPr="001562E3">
              <w:rPr>
                <w:rFonts w:ascii="Book Antiqua" w:hAnsi="Book Antiqua" w:cs="Book Antiqua"/>
                <w:color w:val="363435"/>
                <w:spacing w:val="-1"/>
                <w:sz w:val="24"/>
                <w:szCs w:val="24"/>
              </w:rPr>
              <w:t>4.</w:t>
            </w:r>
            <w:r w:rsidRPr="001562E3">
              <w:rPr>
                <w:rFonts w:ascii="Book Antiqua" w:hAnsi="Book Antiqua" w:cs="Book Antiqua"/>
                <w:color w:val="363435"/>
                <w:sz w:val="24"/>
                <w:szCs w:val="24"/>
              </w:rPr>
              <w:t xml:space="preserve">4 </w:t>
            </w:r>
            <w:r w:rsidRPr="001562E3">
              <w:rPr>
                <w:rFonts w:ascii="Book Antiqua" w:hAnsi="Book Antiqua" w:cs="Book Antiqua"/>
                <w:color w:val="363435"/>
                <w:spacing w:val="10"/>
                <w:sz w:val="24"/>
                <w:szCs w:val="24"/>
              </w:rPr>
              <w:t xml:space="preserve"> </w:t>
            </w:r>
            <w:r w:rsidRPr="001562E3">
              <w:rPr>
                <w:rFonts w:ascii="Book Antiqua" w:hAnsi="Book Antiqua" w:cs="Book Antiqua"/>
                <w:color w:val="363435"/>
                <w:sz w:val="24"/>
                <w:szCs w:val="24"/>
              </w:rPr>
              <w:t>Maintenance of Campus</w:t>
            </w:r>
          </w:p>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3"/>
                <w:sz w:val="24"/>
                <w:szCs w:val="24"/>
              </w:rPr>
              <w:t>Infrastructure</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20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20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20</w:t>
            </w:r>
          </w:p>
        </w:tc>
      </w:tr>
      <w:tr w:rsidR="0054621D" w:rsidRPr="007F2DA7" w:rsidTr="0054621D">
        <w:trPr>
          <w:trHeight w:hRule="exact" w:val="430"/>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E2266D" w:rsidRDefault="0054621D" w:rsidP="0048454C">
            <w:pPr>
              <w:pStyle w:val="NoSpacing"/>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100</w:t>
            </w:r>
          </w:p>
        </w:tc>
        <w:tc>
          <w:tcPr>
            <w:tcW w:w="761" w:type="dxa"/>
            <w:tcBorders>
              <w:top w:val="single" w:sz="7" w:space="0" w:color="363435"/>
              <w:left w:val="single" w:sz="7" w:space="0" w:color="363435"/>
              <w:bottom w:val="single" w:sz="7" w:space="0" w:color="363435"/>
              <w:right w:val="single" w:sz="4" w:space="0" w:color="auto"/>
            </w:tcBorders>
            <w:shd w:val="clear" w:color="auto" w:fill="D9D9D9"/>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100</w:t>
            </w:r>
          </w:p>
        </w:tc>
        <w:tc>
          <w:tcPr>
            <w:tcW w:w="798" w:type="dxa"/>
            <w:gridSpan w:val="2"/>
            <w:tcBorders>
              <w:top w:val="single" w:sz="7" w:space="0" w:color="363435"/>
              <w:left w:val="single" w:sz="4" w:space="0" w:color="auto"/>
              <w:bottom w:val="single" w:sz="7" w:space="0" w:color="363435"/>
              <w:right w:val="single" w:sz="7" w:space="0" w:color="363435"/>
            </w:tcBorders>
            <w:shd w:val="clear" w:color="auto" w:fill="D9D9D9"/>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100</w:t>
            </w:r>
          </w:p>
        </w:tc>
      </w:tr>
      <w:tr w:rsidR="0054621D" w:rsidRPr="007F2DA7" w:rsidTr="0054621D">
        <w:trPr>
          <w:trHeight w:hRule="exact" w:val="426"/>
        </w:trPr>
        <w:tc>
          <w:tcPr>
            <w:tcW w:w="1844" w:type="dxa"/>
            <w:vMerge w:val="restart"/>
            <w:tcBorders>
              <w:top w:val="single" w:sz="7" w:space="0" w:color="363435"/>
              <w:left w:val="single" w:sz="7" w:space="0" w:color="363435"/>
              <w:right w:val="single" w:sz="7" w:space="0" w:color="363435"/>
            </w:tcBorders>
          </w:tcPr>
          <w:p w:rsidR="0054621D" w:rsidRPr="00E2266D" w:rsidRDefault="0054621D" w:rsidP="0048454C">
            <w:pPr>
              <w:pStyle w:val="NoSpacing"/>
              <w:ind w:left="142"/>
              <w:rPr>
                <w:rFonts w:ascii="Book Antiqua" w:hAnsi="Book Antiqua" w:cs="Book Antiqua"/>
                <w:color w:val="000000"/>
                <w:sz w:val="24"/>
                <w:szCs w:val="24"/>
              </w:rPr>
            </w:pPr>
            <w:r w:rsidRPr="00E2266D">
              <w:rPr>
                <w:rFonts w:ascii="Book Antiqua" w:hAnsi="Book Antiqua" w:cs="Book Antiqua"/>
                <w:b/>
                <w:bCs/>
                <w:color w:val="363435"/>
                <w:spacing w:val="-2"/>
                <w:sz w:val="24"/>
                <w:szCs w:val="24"/>
              </w:rPr>
              <w:t>5</w:t>
            </w:r>
            <w:r w:rsidRPr="00E2266D">
              <w:rPr>
                <w:rFonts w:ascii="Book Antiqua" w:hAnsi="Book Antiqua" w:cs="Book Antiqua"/>
                <w:b/>
                <w:bCs/>
                <w:color w:val="363435"/>
                <w:sz w:val="24"/>
                <w:szCs w:val="24"/>
              </w:rPr>
              <w:t xml:space="preserve">. Student   </w:t>
            </w:r>
            <w:r w:rsidRPr="00E2266D">
              <w:rPr>
                <w:rFonts w:ascii="Book Antiqua" w:hAnsi="Book Antiqua" w:cs="Book Antiqua"/>
                <w:b/>
                <w:bCs/>
                <w:color w:val="363435"/>
                <w:spacing w:val="1"/>
                <w:sz w:val="24"/>
                <w:szCs w:val="24"/>
              </w:rPr>
              <w:t xml:space="preserve">Support </w:t>
            </w:r>
            <w:r w:rsidRPr="00E2266D">
              <w:rPr>
                <w:rFonts w:ascii="Book Antiqua" w:hAnsi="Book Antiqua" w:cs="Book Antiqua"/>
                <w:b/>
                <w:bCs/>
                <w:color w:val="363435"/>
                <w:spacing w:val="2"/>
                <w:sz w:val="24"/>
                <w:szCs w:val="24"/>
              </w:rPr>
              <w:t>and</w:t>
            </w:r>
          </w:p>
          <w:p w:rsidR="0054621D" w:rsidRPr="00E2266D" w:rsidRDefault="0054621D" w:rsidP="0048454C">
            <w:pPr>
              <w:pStyle w:val="NoSpacing"/>
              <w:ind w:left="142"/>
              <w:rPr>
                <w:rFonts w:ascii="Book Antiqua" w:hAnsi="Book Antiqua"/>
                <w:sz w:val="24"/>
                <w:szCs w:val="24"/>
              </w:rPr>
            </w:pPr>
            <w:r w:rsidRPr="00E2266D">
              <w:rPr>
                <w:rFonts w:ascii="Book Antiqua" w:hAnsi="Book Antiqua" w:cs="Book Antiqua"/>
                <w:b/>
                <w:bCs/>
                <w:color w:val="363435"/>
                <w:sz w:val="24"/>
                <w:szCs w:val="24"/>
              </w:rPr>
              <w:t>Progression</w:t>
            </w: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5.</w:t>
            </w:r>
            <w:r w:rsidRPr="00E2266D">
              <w:rPr>
                <w:rFonts w:ascii="Book Antiqua" w:hAnsi="Book Antiqua" w:cs="Book Antiqua"/>
                <w:color w:val="363435"/>
                <w:sz w:val="24"/>
                <w:szCs w:val="24"/>
              </w:rPr>
              <w:t xml:space="preserve">1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Student</w:t>
            </w:r>
            <w:r w:rsidRPr="00E2266D">
              <w:rPr>
                <w:rFonts w:ascii="Book Antiqua" w:hAnsi="Book Antiqua" w:cs="Book Antiqua"/>
                <w:color w:val="363435"/>
                <w:spacing w:val="-8"/>
                <w:sz w:val="24"/>
                <w:szCs w:val="24"/>
              </w:rPr>
              <w:t xml:space="preserve"> </w:t>
            </w:r>
            <w:r w:rsidRPr="00E2266D">
              <w:rPr>
                <w:rFonts w:ascii="Book Antiqua" w:hAnsi="Book Antiqua" w:cs="Book Antiqua"/>
                <w:color w:val="363435"/>
                <w:sz w:val="24"/>
                <w:szCs w:val="24"/>
              </w:rPr>
              <w:t>Support</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50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50</w:t>
            </w:r>
          </w:p>
        </w:tc>
      </w:tr>
      <w:tr w:rsidR="0054621D" w:rsidRPr="007F2DA7" w:rsidTr="0054621D">
        <w:trPr>
          <w:trHeight w:hRule="exact" w:val="551"/>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5.</w:t>
            </w:r>
            <w:r w:rsidRPr="00E2266D">
              <w:rPr>
                <w:rFonts w:ascii="Book Antiqua" w:hAnsi="Book Antiqua" w:cs="Book Antiqua"/>
                <w:color w:val="363435"/>
                <w:sz w:val="24"/>
                <w:szCs w:val="24"/>
              </w:rPr>
              <w:t xml:space="preserve">2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Student</w:t>
            </w:r>
            <w:r w:rsidRPr="00E2266D">
              <w:rPr>
                <w:rFonts w:ascii="Book Antiqua" w:hAnsi="Book Antiqua" w:cs="Book Antiqua"/>
                <w:color w:val="363435"/>
                <w:spacing w:val="12"/>
                <w:sz w:val="24"/>
                <w:szCs w:val="24"/>
              </w:rPr>
              <w:t xml:space="preserve"> </w:t>
            </w:r>
            <w:r w:rsidRPr="00E2266D">
              <w:rPr>
                <w:rFonts w:ascii="Book Antiqua" w:hAnsi="Book Antiqua" w:cs="Book Antiqua"/>
                <w:color w:val="363435"/>
                <w:sz w:val="24"/>
                <w:szCs w:val="24"/>
              </w:rPr>
              <w:t>Progression</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40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25</w:t>
            </w:r>
          </w:p>
        </w:tc>
      </w:tr>
      <w:tr w:rsidR="0054621D" w:rsidRPr="007F2DA7" w:rsidTr="0054621D">
        <w:trPr>
          <w:trHeight w:hRule="exact" w:val="607"/>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1"/>
                <w:sz w:val="24"/>
                <w:szCs w:val="24"/>
              </w:rPr>
              <w:t>5.</w:t>
            </w:r>
            <w:r w:rsidRPr="00E2266D">
              <w:rPr>
                <w:rFonts w:ascii="Book Antiqua" w:hAnsi="Book Antiqua" w:cs="Book Antiqua"/>
                <w:color w:val="363435"/>
                <w:sz w:val="24"/>
                <w:szCs w:val="24"/>
              </w:rPr>
              <w:t xml:space="preserve">3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Student</w:t>
            </w:r>
            <w:r w:rsidRPr="00E2266D">
              <w:rPr>
                <w:rFonts w:ascii="Book Antiqua" w:hAnsi="Book Antiqua" w:cs="Book Antiqua"/>
                <w:color w:val="363435"/>
                <w:spacing w:val="8"/>
                <w:sz w:val="24"/>
                <w:szCs w:val="24"/>
              </w:rPr>
              <w:t xml:space="preserve"> </w:t>
            </w:r>
            <w:r w:rsidRPr="00E2266D">
              <w:rPr>
                <w:rFonts w:ascii="Book Antiqua" w:hAnsi="Book Antiqua" w:cs="Book Antiqua"/>
                <w:color w:val="363435"/>
                <w:sz w:val="24"/>
                <w:szCs w:val="24"/>
              </w:rPr>
              <w:t>Participation and</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Activities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50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45</w:t>
            </w:r>
          </w:p>
        </w:tc>
      </w:tr>
      <w:tr w:rsidR="0054621D" w:rsidRPr="007F2DA7" w:rsidTr="0054621D">
        <w:trPr>
          <w:trHeight w:hRule="exact" w:val="522"/>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cs="Book Antiqua"/>
                <w:color w:val="363435"/>
                <w:spacing w:val="-1"/>
                <w:sz w:val="24"/>
                <w:szCs w:val="24"/>
                <w:highlight w:val="yellow"/>
              </w:rPr>
            </w:pPr>
            <w:r w:rsidRPr="001562E3">
              <w:rPr>
                <w:rFonts w:ascii="Book Antiqua" w:hAnsi="Book Antiqua" w:cs="Book Antiqua"/>
                <w:color w:val="363435"/>
                <w:spacing w:val="-1"/>
                <w:sz w:val="24"/>
                <w:szCs w:val="24"/>
              </w:rPr>
              <w:t>5.</w:t>
            </w:r>
            <w:r w:rsidRPr="001562E3">
              <w:rPr>
                <w:rFonts w:ascii="Book Antiqua" w:hAnsi="Book Antiqua" w:cs="Book Antiqua"/>
                <w:color w:val="363435"/>
                <w:sz w:val="24"/>
                <w:szCs w:val="24"/>
              </w:rPr>
              <w:t xml:space="preserve">4 </w:t>
            </w:r>
            <w:r w:rsidRPr="001562E3">
              <w:rPr>
                <w:rFonts w:ascii="Book Antiqua" w:hAnsi="Book Antiqua" w:cs="Book Antiqua"/>
                <w:color w:val="363435"/>
                <w:spacing w:val="5"/>
                <w:sz w:val="24"/>
                <w:szCs w:val="24"/>
              </w:rPr>
              <w:t xml:space="preserve"> </w:t>
            </w:r>
            <w:r w:rsidRPr="001562E3">
              <w:rPr>
                <w:rFonts w:ascii="Book Antiqua" w:hAnsi="Book Antiqua" w:cs="Book Antiqua"/>
                <w:color w:val="363435"/>
                <w:sz w:val="24"/>
                <w:szCs w:val="24"/>
              </w:rPr>
              <w:t>Alumni Engagement</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cs="Book Antiqua"/>
                <w:b/>
                <w:bCs/>
                <w:color w:val="363435"/>
                <w:sz w:val="24"/>
                <w:szCs w:val="24"/>
              </w:rPr>
            </w:pPr>
            <w:r w:rsidRPr="001562E3">
              <w:rPr>
                <w:rFonts w:ascii="Book Antiqua" w:hAnsi="Book Antiqua" w:cs="Book Antiqua"/>
                <w:b/>
                <w:bCs/>
                <w:color w:val="363435"/>
                <w:sz w:val="24"/>
                <w:szCs w:val="24"/>
              </w:rPr>
              <w:t>10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cs="Book Antiqua"/>
                <w:b/>
                <w:bCs/>
                <w:sz w:val="24"/>
                <w:szCs w:val="24"/>
              </w:rPr>
            </w:pPr>
            <w:r w:rsidRPr="00433D11">
              <w:rPr>
                <w:rFonts w:ascii="Book Antiqua" w:hAnsi="Book Antiqua" w:cs="Book Antiqua"/>
                <w:b/>
                <w:bCs/>
                <w:sz w:val="24"/>
                <w:szCs w:val="24"/>
              </w:rPr>
              <w:t>10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cs="Book Antiqua"/>
                <w:b/>
                <w:bCs/>
                <w:sz w:val="24"/>
                <w:szCs w:val="24"/>
              </w:rPr>
            </w:pPr>
            <w:r w:rsidRPr="00433D11">
              <w:rPr>
                <w:rFonts w:ascii="Book Antiqua" w:hAnsi="Book Antiqua" w:cs="Book Antiqua"/>
                <w:b/>
                <w:bCs/>
                <w:sz w:val="24"/>
                <w:szCs w:val="24"/>
              </w:rPr>
              <w:t>10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cs="Book Antiqua"/>
                <w:b/>
                <w:bCs/>
                <w:sz w:val="24"/>
                <w:szCs w:val="24"/>
              </w:rPr>
            </w:pPr>
            <w:r w:rsidRPr="00433D11">
              <w:rPr>
                <w:rFonts w:ascii="Book Antiqua" w:hAnsi="Book Antiqua" w:cs="Book Antiqua"/>
                <w:b/>
                <w:bCs/>
                <w:sz w:val="24"/>
                <w:szCs w:val="24"/>
              </w:rPr>
              <w:t>10</w:t>
            </w:r>
          </w:p>
        </w:tc>
      </w:tr>
      <w:tr w:rsidR="0054621D" w:rsidRPr="007F2DA7" w:rsidTr="0054621D">
        <w:trPr>
          <w:trHeight w:hRule="exact" w:val="436"/>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E2266D" w:rsidRDefault="0054621D" w:rsidP="0048454C">
            <w:pPr>
              <w:pStyle w:val="NoSpacing"/>
              <w:ind w:left="141"/>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100</w:t>
            </w:r>
          </w:p>
        </w:tc>
        <w:tc>
          <w:tcPr>
            <w:tcW w:w="761" w:type="dxa"/>
            <w:tcBorders>
              <w:top w:val="single" w:sz="7" w:space="0" w:color="363435"/>
              <w:left w:val="single" w:sz="7" w:space="0" w:color="363435"/>
              <w:bottom w:val="single" w:sz="7" w:space="0" w:color="363435"/>
              <w:right w:val="single" w:sz="4" w:space="0" w:color="auto"/>
            </w:tcBorders>
            <w:shd w:val="clear" w:color="auto" w:fill="D9D9D9"/>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140</w:t>
            </w:r>
          </w:p>
        </w:tc>
        <w:tc>
          <w:tcPr>
            <w:tcW w:w="798" w:type="dxa"/>
            <w:gridSpan w:val="2"/>
            <w:tcBorders>
              <w:top w:val="single" w:sz="7" w:space="0" w:color="363435"/>
              <w:left w:val="single" w:sz="4" w:space="0" w:color="auto"/>
              <w:bottom w:val="single" w:sz="7" w:space="0" w:color="363435"/>
              <w:right w:val="single" w:sz="7" w:space="0" w:color="363435"/>
            </w:tcBorders>
            <w:shd w:val="clear" w:color="auto" w:fill="D9D9D9"/>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130</w:t>
            </w:r>
          </w:p>
        </w:tc>
      </w:tr>
      <w:tr w:rsidR="0054621D" w:rsidRPr="007F2DA7" w:rsidTr="0054621D">
        <w:trPr>
          <w:trHeight w:hRule="exact" w:val="695"/>
        </w:trPr>
        <w:tc>
          <w:tcPr>
            <w:tcW w:w="1844" w:type="dxa"/>
            <w:vMerge w:val="restart"/>
            <w:tcBorders>
              <w:top w:val="single" w:sz="7" w:space="0" w:color="363435"/>
              <w:left w:val="single" w:sz="7" w:space="0" w:color="363435"/>
              <w:right w:val="single" w:sz="7" w:space="0" w:color="363435"/>
            </w:tcBorders>
          </w:tcPr>
          <w:p w:rsidR="0054621D" w:rsidRDefault="0054621D" w:rsidP="0048454C">
            <w:pPr>
              <w:pStyle w:val="NoSpacing"/>
              <w:ind w:left="142"/>
              <w:rPr>
                <w:rFonts w:ascii="Book Antiqua" w:hAnsi="Book Antiqua" w:cs="Book Antiqua"/>
                <w:b/>
                <w:bCs/>
                <w:color w:val="363435"/>
                <w:spacing w:val="2"/>
                <w:sz w:val="24"/>
                <w:szCs w:val="24"/>
              </w:rPr>
            </w:pPr>
            <w:r w:rsidRPr="00E2266D">
              <w:rPr>
                <w:rFonts w:ascii="Book Antiqua" w:hAnsi="Book Antiqua" w:cs="Book Antiqua"/>
                <w:b/>
                <w:bCs/>
                <w:color w:val="363435"/>
                <w:sz w:val="24"/>
                <w:szCs w:val="24"/>
              </w:rPr>
              <w:t>6.</w:t>
            </w:r>
            <w:r w:rsidRPr="00E2266D">
              <w:rPr>
                <w:rFonts w:ascii="Book Antiqua" w:hAnsi="Book Antiqua" w:cs="Book Antiqua"/>
                <w:b/>
                <w:bCs/>
                <w:color w:val="363435"/>
                <w:spacing w:val="-10"/>
                <w:sz w:val="24"/>
                <w:szCs w:val="24"/>
              </w:rPr>
              <w:t xml:space="preserve"> </w:t>
            </w:r>
            <w:r w:rsidRPr="00E2266D">
              <w:rPr>
                <w:rFonts w:ascii="Book Antiqua" w:hAnsi="Book Antiqua" w:cs="Book Antiqua"/>
                <w:b/>
                <w:bCs/>
                <w:color w:val="363435"/>
                <w:sz w:val="24"/>
                <w:szCs w:val="24"/>
              </w:rPr>
              <w:t xml:space="preserve">Governance, Leadership </w:t>
            </w:r>
            <w:r w:rsidRPr="00E2266D">
              <w:rPr>
                <w:rFonts w:ascii="Book Antiqua" w:hAnsi="Book Antiqua" w:cs="Book Antiqua"/>
                <w:b/>
                <w:bCs/>
                <w:color w:val="363435"/>
                <w:spacing w:val="2"/>
                <w:sz w:val="24"/>
                <w:szCs w:val="24"/>
              </w:rPr>
              <w:t>and</w:t>
            </w:r>
          </w:p>
          <w:p w:rsidR="0054621D" w:rsidRPr="00E2266D" w:rsidRDefault="0054621D" w:rsidP="0048454C">
            <w:pPr>
              <w:pStyle w:val="NoSpacing"/>
              <w:ind w:left="142"/>
              <w:rPr>
                <w:rFonts w:ascii="Book Antiqua" w:hAnsi="Book Antiqua"/>
                <w:sz w:val="24"/>
                <w:szCs w:val="24"/>
              </w:rPr>
            </w:pPr>
            <w:r w:rsidRPr="00E2266D">
              <w:rPr>
                <w:rFonts w:ascii="Book Antiqua" w:hAnsi="Book Antiqua" w:cs="Book Antiqua"/>
                <w:b/>
                <w:bCs/>
                <w:color w:val="363435"/>
                <w:spacing w:val="-10"/>
                <w:sz w:val="24"/>
                <w:szCs w:val="24"/>
              </w:rPr>
              <w:t>Management</w:t>
            </w:r>
          </w:p>
        </w:tc>
        <w:tc>
          <w:tcPr>
            <w:tcW w:w="3685" w:type="dxa"/>
            <w:tcBorders>
              <w:top w:val="single" w:sz="7" w:space="0" w:color="363435"/>
              <w:left w:val="single" w:sz="7" w:space="0" w:color="363435"/>
              <w:bottom w:val="single" w:sz="7" w:space="0" w:color="363435"/>
              <w:right w:val="single" w:sz="7" w:space="0" w:color="363435"/>
            </w:tcBorders>
          </w:tcPr>
          <w:p w:rsidR="0054621D" w:rsidRPr="00070F65" w:rsidRDefault="0054621D" w:rsidP="0048454C">
            <w:pPr>
              <w:pStyle w:val="NoSpacing"/>
              <w:rPr>
                <w:rFonts w:ascii="Book Antiqua" w:hAnsi="Book Antiqua" w:cs="Book Antiqua"/>
                <w:color w:val="363435"/>
                <w:spacing w:val="-1"/>
                <w:sz w:val="24"/>
                <w:szCs w:val="24"/>
              </w:rPr>
            </w:pPr>
            <w:r>
              <w:rPr>
                <w:rFonts w:ascii="Book Antiqua" w:hAnsi="Book Antiqua" w:cs="Book Antiqua"/>
                <w:color w:val="363435"/>
                <w:spacing w:val="-1"/>
                <w:sz w:val="24"/>
                <w:szCs w:val="24"/>
              </w:rPr>
              <w:t xml:space="preserve">  </w:t>
            </w:r>
            <w:r w:rsidRPr="00E2266D">
              <w:rPr>
                <w:rFonts w:ascii="Book Antiqua" w:hAnsi="Book Antiqua" w:cs="Book Antiqua"/>
                <w:color w:val="363435"/>
                <w:spacing w:val="-1"/>
                <w:sz w:val="24"/>
                <w:szCs w:val="24"/>
              </w:rPr>
              <w:t>6.</w:t>
            </w:r>
            <w:r w:rsidRPr="00E2266D">
              <w:rPr>
                <w:rFonts w:ascii="Book Antiqua" w:hAnsi="Book Antiqua" w:cs="Book Antiqua"/>
                <w:color w:val="363435"/>
                <w:sz w:val="24"/>
                <w:szCs w:val="24"/>
              </w:rPr>
              <w:t xml:space="preserve">1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Institutional</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Vision</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and</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pacing w:val="2"/>
                <w:sz w:val="24"/>
                <w:szCs w:val="24"/>
              </w:rPr>
              <w:t>Leadership</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p>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p>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10</w:t>
            </w:r>
          </w:p>
        </w:tc>
      </w:tr>
      <w:tr w:rsidR="0054621D" w:rsidRPr="007F2DA7" w:rsidTr="0054621D">
        <w:trPr>
          <w:trHeight w:hRule="exact" w:val="702"/>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6.2</w:t>
            </w:r>
            <w:r w:rsidRPr="00E2266D">
              <w:rPr>
                <w:rFonts w:ascii="Book Antiqua" w:hAnsi="Book Antiqua" w:cs="Book Antiqua"/>
                <w:color w:val="363435"/>
                <w:spacing w:val="43"/>
                <w:sz w:val="24"/>
                <w:szCs w:val="24"/>
              </w:rPr>
              <w:t xml:space="preserve"> </w:t>
            </w:r>
            <w:r w:rsidRPr="00E2266D">
              <w:rPr>
                <w:rFonts w:ascii="Book Antiqua" w:hAnsi="Book Antiqua" w:cs="Book Antiqua"/>
                <w:color w:val="363435"/>
                <w:sz w:val="24"/>
                <w:szCs w:val="24"/>
              </w:rPr>
              <w:t>Strategy</w:t>
            </w:r>
            <w:r w:rsidRPr="00E2266D">
              <w:rPr>
                <w:rFonts w:ascii="Book Antiqua" w:hAnsi="Book Antiqua" w:cs="Book Antiqua"/>
                <w:color w:val="363435"/>
                <w:spacing w:val="1"/>
                <w:sz w:val="24"/>
                <w:szCs w:val="24"/>
              </w:rPr>
              <w:t xml:space="preserve"> </w:t>
            </w:r>
            <w:r w:rsidRPr="00E2266D">
              <w:rPr>
                <w:rFonts w:ascii="Book Antiqua" w:hAnsi="Book Antiqua" w:cs="Book Antiqua"/>
                <w:color w:val="363435"/>
                <w:sz w:val="24"/>
                <w:szCs w:val="24"/>
              </w:rPr>
              <w:t>Development and</w:t>
            </w:r>
            <w:r w:rsidRPr="00E2266D">
              <w:rPr>
                <w:rFonts w:ascii="Book Antiqua" w:hAnsi="Book Antiqua" w:cs="Book Antiqua"/>
                <w:color w:val="363435"/>
                <w:spacing w:val="9"/>
                <w:sz w:val="24"/>
                <w:szCs w:val="24"/>
              </w:rPr>
              <w:t xml:space="preserve"> </w:t>
            </w:r>
            <w:r w:rsidRPr="00E2266D">
              <w:rPr>
                <w:rFonts w:ascii="Book Antiqua" w:hAnsi="Book Antiqua" w:cs="Book Antiqua"/>
                <w:color w:val="363435"/>
                <w:sz w:val="24"/>
                <w:szCs w:val="24"/>
              </w:rPr>
              <w:t>Deployment</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10</w:t>
            </w:r>
          </w:p>
        </w:tc>
      </w:tr>
      <w:tr w:rsidR="0054621D" w:rsidRPr="007F2DA7" w:rsidTr="0054621D">
        <w:trPr>
          <w:trHeight w:hRule="exact" w:val="595"/>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6.</w:t>
            </w:r>
            <w:r w:rsidRPr="00E2266D">
              <w:rPr>
                <w:rFonts w:ascii="Book Antiqua" w:hAnsi="Book Antiqua" w:cs="Book Antiqua"/>
                <w:color w:val="363435"/>
                <w:sz w:val="24"/>
                <w:szCs w:val="24"/>
              </w:rPr>
              <w:t xml:space="preserve">3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Faculty</w:t>
            </w:r>
            <w:r w:rsidRPr="00E2266D">
              <w:rPr>
                <w:rFonts w:ascii="Book Antiqua" w:hAnsi="Book Antiqua" w:cs="Book Antiqua"/>
                <w:color w:val="363435"/>
                <w:spacing w:val="10"/>
                <w:sz w:val="24"/>
                <w:szCs w:val="24"/>
              </w:rPr>
              <w:t xml:space="preserve"> </w:t>
            </w:r>
            <w:r w:rsidRPr="00E2266D">
              <w:rPr>
                <w:rFonts w:ascii="Book Antiqua" w:hAnsi="Book Antiqua" w:cs="Book Antiqua"/>
                <w:color w:val="363435"/>
                <w:sz w:val="24"/>
                <w:szCs w:val="24"/>
              </w:rPr>
              <w:t>Empowerment</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Strategies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30</w:t>
            </w:r>
          </w:p>
        </w:tc>
      </w:tr>
      <w:tr w:rsidR="0054621D" w:rsidRPr="007F2DA7" w:rsidTr="0054621D">
        <w:trPr>
          <w:trHeight w:hRule="exact" w:val="703"/>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6.4</w:t>
            </w:r>
            <w:r w:rsidRPr="00E2266D">
              <w:rPr>
                <w:rFonts w:ascii="Book Antiqua" w:hAnsi="Book Antiqua" w:cs="Book Antiqua"/>
                <w:color w:val="363435"/>
                <w:spacing w:val="40"/>
                <w:sz w:val="24"/>
                <w:szCs w:val="24"/>
              </w:rPr>
              <w:t xml:space="preserve"> </w:t>
            </w:r>
            <w:r w:rsidRPr="00E2266D">
              <w:rPr>
                <w:rFonts w:ascii="Book Antiqua" w:hAnsi="Book Antiqua" w:cs="Book Antiqua"/>
                <w:color w:val="363435"/>
                <w:sz w:val="24"/>
                <w:szCs w:val="24"/>
              </w:rPr>
              <w:t xml:space="preserve">Financial Management </w:t>
            </w:r>
            <w:r w:rsidRPr="00E2266D">
              <w:rPr>
                <w:rFonts w:ascii="Book Antiqua" w:hAnsi="Book Antiqua" w:cs="Book Antiqua"/>
                <w:color w:val="363435"/>
                <w:spacing w:val="-5"/>
                <w:sz w:val="24"/>
                <w:szCs w:val="24"/>
              </w:rPr>
              <w:t>an</w:t>
            </w:r>
            <w:r w:rsidRPr="00E2266D">
              <w:rPr>
                <w:rFonts w:ascii="Book Antiqua" w:hAnsi="Book Antiqua" w:cs="Book Antiqua"/>
                <w:color w:val="363435"/>
                <w:sz w:val="24"/>
                <w:szCs w:val="24"/>
              </w:rPr>
              <w:t>d</w:t>
            </w:r>
            <w:r w:rsidRPr="00E2266D">
              <w:rPr>
                <w:rFonts w:ascii="Book Antiqua" w:hAnsi="Book Antiqua" w:cs="Book Antiqua"/>
                <w:color w:val="363435"/>
                <w:spacing w:val="7"/>
                <w:sz w:val="24"/>
                <w:szCs w:val="24"/>
              </w:rPr>
              <w:t xml:space="preserve"> </w:t>
            </w:r>
            <w:r w:rsidRPr="00E2266D">
              <w:rPr>
                <w:rFonts w:ascii="Book Antiqua" w:hAnsi="Book Antiqua" w:cs="Book Antiqua"/>
                <w:color w:val="363435"/>
                <w:spacing w:val="-5"/>
                <w:sz w:val="24"/>
                <w:szCs w:val="24"/>
              </w:rPr>
              <w:t>Resourc</w:t>
            </w:r>
            <w:r w:rsidRPr="00E2266D">
              <w:rPr>
                <w:rFonts w:ascii="Book Antiqua" w:hAnsi="Book Antiqua" w:cs="Book Antiqua"/>
                <w:color w:val="363435"/>
                <w:sz w:val="24"/>
                <w:szCs w:val="24"/>
              </w:rPr>
              <w:t>e</w:t>
            </w:r>
            <w:r w:rsidRPr="00E2266D">
              <w:rPr>
                <w:rFonts w:ascii="Book Antiqua" w:hAnsi="Book Antiqua" w:cs="Book Antiqua"/>
                <w:color w:val="363435"/>
                <w:spacing w:val="7"/>
                <w:sz w:val="24"/>
                <w:szCs w:val="24"/>
              </w:rPr>
              <w:t xml:space="preserve"> </w:t>
            </w:r>
            <w:r w:rsidRPr="00E2266D">
              <w:rPr>
                <w:rFonts w:ascii="Book Antiqua" w:hAnsi="Book Antiqua" w:cs="Book Antiqua"/>
                <w:color w:val="363435"/>
                <w:spacing w:val="-5"/>
                <w:sz w:val="24"/>
                <w:szCs w:val="24"/>
              </w:rPr>
              <w:t>Mobilization</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20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20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20</w:t>
            </w:r>
          </w:p>
        </w:tc>
      </w:tr>
      <w:tr w:rsidR="0054621D" w:rsidRPr="007F2DA7" w:rsidTr="0054621D">
        <w:trPr>
          <w:trHeight w:hRule="exact" w:val="713"/>
        </w:trPr>
        <w:tc>
          <w:tcPr>
            <w:tcW w:w="1844" w:type="dxa"/>
            <w:vMerge/>
            <w:tcBorders>
              <w:left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ind w:left="141"/>
              <w:rPr>
                <w:rFonts w:ascii="Book Antiqua" w:hAnsi="Book Antiqua" w:cs="Book Antiqua"/>
                <w:color w:val="000000"/>
                <w:sz w:val="24"/>
                <w:szCs w:val="24"/>
              </w:rPr>
            </w:pPr>
            <w:r w:rsidRPr="00E2266D">
              <w:rPr>
                <w:rFonts w:ascii="Book Antiqua" w:hAnsi="Book Antiqua" w:cs="Book Antiqua"/>
                <w:color w:val="363435"/>
                <w:spacing w:val="-1"/>
                <w:sz w:val="24"/>
                <w:szCs w:val="24"/>
              </w:rPr>
              <w:t>6.</w:t>
            </w:r>
            <w:r w:rsidRPr="00E2266D">
              <w:rPr>
                <w:rFonts w:ascii="Book Antiqua" w:hAnsi="Book Antiqua" w:cs="Book Antiqua"/>
                <w:color w:val="363435"/>
                <w:sz w:val="24"/>
                <w:szCs w:val="24"/>
              </w:rPr>
              <w:t xml:space="preserve">5 </w:t>
            </w:r>
            <w:r w:rsidRPr="00E2266D">
              <w:rPr>
                <w:rFonts w:ascii="Book Antiqua" w:hAnsi="Book Antiqua" w:cs="Book Antiqua"/>
                <w:color w:val="363435"/>
                <w:spacing w:val="5"/>
                <w:sz w:val="24"/>
                <w:szCs w:val="24"/>
              </w:rPr>
              <w:t xml:space="preserve"> </w:t>
            </w:r>
            <w:r w:rsidRPr="00E2266D">
              <w:rPr>
                <w:rFonts w:ascii="Book Antiqua" w:hAnsi="Book Antiqua" w:cs="Book Antiqua"/>
                <w:color w:val="363435"/>
                <w:sz w:val="24"/>
                <w:szCs w:val="24"/>
              </w:rPr>
              <w:t>Internal</w:t>
            </w:r>
            <w:r w:rsidRPr="00E2266D">
              <w:rPr>
                <w:rFonts w:ascii="Book Antiqua" w:hAnsi="Book Antiqua" w:cs="Book Antiqua"/>
                <w:color w:val="363435"/>
                <w:spacing w:val="6"/>
                <w:sz w:val="24"/>
                <w:szCs w:val="24"/>
              </w:rPr>
              <w:t xml:space="preserve"> </w:t>
            </w:r>
            <w:r w:rsidRPr="00E2266D">
              <w:rPr>
                <w:rFonts w:ascii="Book Antiqua" w:hAnsi="Book Antiqua" w:cs="Book Antiqua"/>
                <w:color w:val="363435"/>
                <w:sz w:val="24"/>
                <w:szCs w:val="24"/>
              </w:rPr>
              <w:t>Quality</w:t>
            </w:r>
          </w:p>
          <w:p w:rsidR="0054621D" w:rsidRPr="00E2266D" w:rsidRDefault="0054621D" w:rsidP="0048454C">
            <w:pPr>
              <w:pStyle w:val="NoSpacing"/>
              <w:ind w:left="141"/>
              <w:rPr>
                <w:rFonts w:ascii="Book Antiqua" w:hAnsi="Book Antiqua"/>
                <w:sz w:val="24"/>
                <w:szCs w:val="24"/>
              </w:rPr>
            </w:pPr>
            <w:r w:rsidRPr="00E2266D">
              <w:rPr>
                <w:rFonts w:ascii="Book Antiqua" w:hAnsi="Book Antiqua" w:cs="Book Antiqua"/>
                <w:color w:val="363435"/>
                <w:sz w:val="24"/>
                <w:szCs w:val="24"/>
              </w:rPr>
              <w:t>Assurance</w:t>
            </w:r>
            <w:r w:rsidRPr="00E2266D">
              <w:rPr>
                <w:rFonts w:ascii="Book Antiqua" w:hAnsi="Book Antiqua" w:cs="Book Antiqua"/>
                <w:color w:val="363435"/>
                <w:spacing w:val="-14"/>
                <w:sz w:val="24"/>
                <w:szCs w:val="24"/>
              </w:rPr>
              <w:t xml:space="preserve"> </w:t>
            </w:r>
            <w:r w:rsidRPr="00E2266D">
              <w:rPr>
                <w:rFonts w:ascii="Book Antiqua" w:hAnsi="Book Antiqua" w:cs="Book Antiqua"/>
                <w:color w:val="363435"/>
                <w:sz w:val="24"/>
                <w:szCs w:val="24"/>
              </w:rPr>
              <w:t>System</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30</w:t>
            </w:r>
          </w:p>
        </w:tc>
      </w:tr>
      <w:tr w:rsidR="0054621D" w:rsidRPr="007F2DA7" w:rsidTr="0054621D">
        <w:trPr>
          <w:trHeight w:hRule="exact" w:val="518"/>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54621D" w:rsidRPr="00E2266D" w:rsidRDefault="0054621D" w:rsidP="0048454C">
            <w:pPr>
              <w:pStyle w:val="NoSpacing"/>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100</w:t>
            </w:r>
          </w:p>
        </w:tc>
        <w:tc>
          <w:tcPr>
            <w:tcW w:w="761" w:type="dxa"/>
            <w:tcBorders>
              <w:top w:val="single" w:sz="7" w:space="0" w:color="363435"/>
              <w:left w:val="single" w:sz="7" w:space="0" w:color="363435"/>
              <w:bottom w:val="single" w:sz="7" w:space="0" w:color="363435"/>
              <w:right w:val="single" w:sz="4" w:space="0" w:color="auto"/>
            </w:tcBorders>
            <w:shd w:val="clear" w:color="auto" w:fill="D9D9D9"/>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100</w:t>
            </w:r>
          </w:p>
        </w:tc>
        <w:tc>
          <w:tcPr>
            <w:tcW w:w="798" w:type="dxa"/>
            <w:gridSpan w:val="2"/>
            <w:tcBorders>
              <w:top w:val="single" w:sz="7" w:space="0" w:color="363435"/>
              <w:left w:val="single" w:sz="4" w:space="0" w:color="auto"/>
              <w:bottom w:val="single" w:sz="7" w:space="0" w:color="363435"/>
              <w:right w:val="single" w:sz="7" w:space="0" w:color="363435"/>
            </w:tcBorders>
            <w:shd w:val="clear" w:color="auto" w:fill="D9D9D9"/>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100</w:t>
            </w:r>
          </w:p>
        </w:tc>
      </w:tr>
      <w:tr w:rsidR="0054621D" w:rsidRPr="007F2DA7" w:rsidTr="0054621D">
        <w:trPr>
          <w:trHeight w:hRule="exact" w:val="721"/>
        </w:trPr>
        <w:tc>
          <w:tcPr>
            <w:tcW w:w="1844" w:type="dxa"/>
            <w:vMerge w:val="restart"/>
            <w:tcBorders>
              <w:top w:val="single" w:sz="7" w:space="0" w:color="363435"/>
              <w:left w:val="single" w:sz="7" w:space="0" w:color="363435"/>
              <w:right w:val="single" w:sz="7" w:space="0" w:color="363435"/>
            </w:tcBorders>
          </w:tcPr>
          <w:p w:rsidR="0054621D" w:rsidRPr="001562E3" w:rsidRDefault="0054621D" w:rsidP="0048454C">
            <w:pPr>
              <w:pStyle w:val="NoSpacing"/>
              <w:ind w:left="142"/>
              <w:rPr>
                <w:rFonts w:ascii="Book Antiqua" w:hAnsi="Book Antiqua"/>
                <w:b/>
                <w:bCs/>
                <w:sz w:val="24"/>
                <w:szCs w:val="24"/>
              </w:rPr>
            </w:pPr>
            <w:r w:rsidRPr="001562E3">
              <w:rPr>
                <w:rFonts w:ascii="Book Antiqua" w:hAnsi="Book Antiqua" w:cs="Book Antiqua"/>
                <w:b/>
                <w:bCs/>
                <w:color w:val="363435"/>
                <w:sz w:val="24"/>
                <w:szCs w:val="24"/>
              </w:rPr>
              <w:t>7.</w:t>
            </w:r>
            <w:r w:rsidRPr="001562E3">
              <w:rPr>
                <w:rFonts w:ascii="Book Antiqua" w:hAnsi="Book Antiqua" w:cs="Book Antiqua"/>
                <w:b/>
                <w:bCs/>
                <w:color w:val="363435"/>
                <w:spacing w:val="-10"/>
                <w:sz w:val="24"/>
                <w:szCs w:val="24"/>
              </w:rPr>
              <w:t xml:space="preserve"> </w:t>
            </w:r>
            <w:r w:rsidRPr="001562E3">
              <w:rPr>
                <w:rFonts w:ascii="Book Antiqua" w:hAnsi="Book Antiqua" w:cs="Book Antiqua"/>
                <w:b/>
                <w:bCs/>
                <w:color w:val="363435"/>
                <w:sz w:val="24"/>
                <w:szCs w:val="24"/>
              </w:rPr>
              <w:t>Institutional Values and Best Practices</w:t>
            </w: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7.</w:t>
            </w:r>
            <w:r w:rsidRPr="001562E3">
              <w:rPr>
                <w:rFonts w:ascii="Book Antiqua" w:hAnsi="Book Antiqua" w:cs="Book Antiqua"/>
                <w:color w:val="363435"/>
                <w:sz w:val="24"/>
                <w:szCs w:val="24"/>
              </w:rPr>
              <w:t xml:space="preserve">1 </w:t>
            </w:r>
            <w:r w:rsidRPr="001562E3">
              <w:rPr>
                <w:rFonts w:ascii="Book Antiqua" w:hAnsi="Book Antiqua" w:cs="Book Antiqua"/>
                <w:color w:val="363435"/>
                <w:spacing w:val="5"/>
                <w:sz w:val="24"/>
                <w:szCs w:val="24"/>
              </w:rPr>
              <w:t xml:space="preserve"> </w:t>
            </w:r>
            <w:r w:rsidRPr="001562E3">
              <w:rPr>
                <w:rFonts w:ascii="Book Antiqua" w:hAnsi="Book Antiqua" w:cs="Book Antiqua"/>
                <w:color w:val="363435"/>
                <w:spacing w:val="-1"/>
                <w:sz w:val="24"/>
                <w:szCs w:val="24"/>
              </w:rPr>
              <w:t>Institutional Values and Social Responsibilities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50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50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50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50</w:t>
            </w:r>
          </w:p>
        </w:tc>
      </w:tr>
      <w:tr w:rsidR="0054621D" w:rsidRPr="007F2DA7" w:rsidTr="0054621D">
        <w:trPr>
          <w:trHeight w:hRule="exact" w:val="419"/>
        </w:trPr>
        <w:tc>
          <w:tcPr>
            <w:tcW w:w="1844" w:type="dxa"/>
            <w:vMerge/>
            <w:tcBorders>
              <w:left w:val="single" w:sz="7" w:space="0" w:color="363435"/>
              <w:right w:val="single" w:sz="7" w:space="0" w:color="363435"/>
            </w:tcBorders>
          </w:tcPr>
          <w:p w:rsidR="0054621D" w:rsidRPr="001562E3" w:rsidRDefault="0054621D" w:rsidP="0048454C">
            <w:pPr>
              <w:pStyle w:val="NoSpacing"/>
              <w:ind w:left="142"/>
              <w:rPr>
                <w:rFonts w:ascii="Book Antiqua" w:hAnsi="Book Antiqua"/>
                <w:b/>
                <w:bCs/>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7.</w:t>
            </w:r>
            <w:r w:rsidRPr="001562E3">
              <w:rPr>
                <w:rFonts w:ascii="Book Antiqua" w:hAnsi="Book Antiqua" w:cs="Book Antiqua"/>
                <w:color w:val="363435"/>
                <w:sz w:val="24"/>
                <w:szCs w:val="24"/>
              </w:rPr>
              <w:t xml:space="preserve">2 </w:t>
            </w:r>
            <w:r w:rsidRPr="001562E3">
              <w:rPr>
                <w:rFonts w:ascii="Book Antiqua" w:hAnsi="Book Antiqua" w:cs="Book Antiqua"/>
                <w:color w:val="363435"/>
                <w:spacing w:val="5"/>
                <w:sz w:val="24"/>
                <w:szCs w:val="24"/>
              </w:rPr>
              <w:t xml:space="preserve"> </w:t>
            </w:r>
            <w:r w:rsidRPr="001562E3">
              <w:rPr>
                <w:rFonts w:ascii="Book Antiqua" w:hAnsi="Book Antiqua" w:cs="Book Antiqua"/>
                <w:color w:val="363435"/>
                <w:spacing w:val="-1"/>
                <w:sz w:val="24"/>
                <w:szCs w:val="24"/>
              </w:rPr>
              <w:t>Best Practices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30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30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30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30</w:t>
            </w:r>
          </w:p>
        </w:tc>
      </w:tr>
      <w:tr w:rsidR="0054621D" w:rsidRPr="007F2DA7" w:rsidTr="0054621D">
        <w:trPr>
          <w:trHeight w:hRule="exact" w:val="624"/>
        </w:trPr>
        <w:tc>
          <w:tcPr>
            <w:tcW w:w="1844" w:type="dxa"/>
            <w:vMerge/>
            <w:tcBorders>
              <w:left w:val="single" w:sz="7" w:space="0" w:color="363435"/>
              <w:right w:val="single" w:sz="7" w:space="0" w:color="363435"/>
            </w:tcBorders>
          </w:tcPr>
          <w:p w:rsidR="0054621D" w:rsidRPr="001562E3" w:rsidRDefault="0054621D" w:rsidP="0048454C">
            <w:pPr>
              <w:pStyle w:val="NoSpacing"/>
              <w:ind w:left="142"/>
              <w:rPr>
                <w:rFonts w:ascii="Book Antiqua" w:hAnsi="Book Antiqua"/>
                <w:b/>
                <w:bCs/>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ind w:left="141"/>
              <w:rPr>
                <w:rFonts w:ascii="Book Antiqua" w:hAnsi="Book Antiqua"/>
                <w:sz w:val="24"/>
                <w:szCs w:val="24"/>
              </w:rPr>
            </w:pPr>
            <w:r w:rsidRPr="001562E3">
              <w:rPr>
                <w:rFonts w:ascii="Book Antiqua" w:hAnsi="Book Antiqua" w:cs="Book Antiqua"/>
                <w:color w:val="363435"/>
                <w:spacing w:val="-1"/>
                <w:sz w:val="24"/>
                <w:szCs w:val="24"/>
              </w:rPr>
              <w:t>7.</w:t>
            </w:r>
            <w:r w:rsidRPr="001562E3">
              <w:rPr>
                <w:rFonts w:ascii="Book Antiqua" w:hAnsi="Book Antiqua" w:cs="Book Antiqua"/>
                <w:color w:val="363435"/>
                <w:sz w:val="24"/>
                <w:szCs w:val="24"/>
              </w:rPr>
              <w:t xml:space="preserve">3 </w:t>
            </w:r>
            <w:r w:rsidRPr="001562E3">
              <w:rPr>
                <w:rFonts w:ascii="Book Antiqua" w:hAnsi="Book Antiqua" w:cs="Book Antiqua"/>
                <w:color w:val="363435"/>
                <w:spacing w:val="5"/>
                <w:sz w:val="24"/>
                <w:szCs w:val="24"/>
              </w:rPr>
              <w:t xml:space="preserve"> </w:t>
            </w:r>
            <w:r w:rsidRPr="001562E3">
              <w:rPr>
                <w:rFonts w:ascii="Book Antiqua" w:hAnsi="Book Antiqua" w:cs="Book Antiqua"/>
                <w:color w:val="363435"/>
                <w:sz w:val="24"/>
                <w:szCs w:val="24"/>
              </w:rPr>
              <w:t>Institutional Distinctiveness</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20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20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sz w:val="24"/>
                <w:szCs w:val="24"/>
              </w:rPr>
            </w:pPr>
            <w:r w:rsidRPr="00433D11">
              <w:rPr>
                <w:rFonts w:ascii="Book Antiqua" w:hAnsi="Book Antiqua"/>
                <w:sz w:val="24"/>
                <w:szCs w:val="24"/>
              </w:rPr>
              <w:t>20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sz w:val="24"/>
                <w:szCs w:val="24"/>
              </w:rPr>
            </w:pPr>
            <w:r w:rsidRPr="00433D11">
              <w:rPr>
                <w:rFonts w:ascii="Book Antiqua" w:hAnsi="Book Antiqua"/>
                <w:sz w:val="24"/>
                <w:szCs w:val="24"/>
              </w:rPr>
              <w:t>20</w:t>
            </w:r>
          </w:p>
        </w:tc>
      </w:tr>
      <w:tr w:rsidR="0054621D" w:rsidRPr="007F2DA7" w:rsidTr="0054621D">
        <w:trPr>
          <w:trHeight w:hRule="exact" w:val="392"/>
        </w:trPr>
        <w:tc>
          <w:tcPr>
            <w:tcW w:w="1844" w:type="dxa"/>
            <w:vMerge/>
            <w:tcBorders>
              <w:left w:val="single" w:sz="7" w:space="0" w:color="363435"/>
              <w:bottom w:val="single" w:sz="7" w:space="0" w:color="363435"/>
              <w:right w:val="single" w:sz="7" w:space="0" w:color="363435"/>
            </w:tcBorders>
          </w:tcPr>
          <w:p w:rsidR="0054621D" w:rsidRPr="00E2266D" w:rsidRDefault="0054621D"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tcPr>
          <w:p w:rsidR="0054621D" w:rsidRPr="00E2266D" w:rsidRDefault="0054621D" w:rsidP="0048454C">
            <w:pPr>
              <w:pStyle w:val="NoSpacing"/>
              <w:jc w:val="center"/>
              <w:rPr>
                <w:rFonts w:ascii="Book Antiqua" w:hAnsi="Book Antiqua"/>
                <w:sz w:val="24"/>
                <w:szCs w:val="24"/>
              </w:rPr>
            </w:pPr>
            <w:r w:rsidRPr="00E2266D">
              <w:rPr>
                <w:rFonts w:ascii="Book Antiqua" w:hAnsi="Book Antiqua" w:cs="Book Antiqua"/>
                <w:b/>
                <w:bCs/>
                <w:color w:val="363435"/>
                <w:spacing w:val="-1"/>
                <w:sz w:val="24"/>
                <w:szCs w:val="24"/>
              </w:rPr>
              <w:t>Total</w:t>
            </w:r>
          </w:p>
        </w:tc>
        <w:tc>
          <w:tcPr>
            <w:tcW w:w="1418" w:type="dxa"/>
            <w:tcBorders>
              <w:top w:val="single" w:sz="7" w:space="0" w:color="363435"/>
              <w:left w:val="single" w:sz="7" w:space="0" w:color="363435"/>
              <w:bottom w:val="single" w:sz="7" w:space="0" w:color="363435"/>
              <w:right w:val="single" w:sz="7" w:space="0" w:color="363435"/>
            </w:tcBorders>
          </w:tcPr>
          <w:p w:rsidR="0054621D" w:rsidRPr="001562E3" w:rsidRDefault="0054621D"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w:t>
            </w:r>
          </w:p>
        </w:tc>
        <w:tc>
          <w:tcPr>
            <w:tcW w:w="1701" w:type="dxa"/>
            <w:tcBorders>
              <w:top w:val="single" w:sz="7" w:space="0" w:color="363435"/>
              <w:left w:val="single" w:sz="7" w:space="0" w:color="363435"/>
              <w:bottom w:val="single" w:sz="7" w:space="0" w:color="363435"/>
              <w:right w:val="single" w:sz="7" w:space="0" w:color="363435"/>
            </w:tcBorders>
          </w:tcPr>
          <w:p w:rsidR="0054621D" w:rsidRPr="00433D11" w:rsidRDefault="0054621D" w:rsidP="0048454C">
            <w:pPr>
              <w:pStyle w:val="NoSpacing"/>
              <w:jc w:val="center"/>
              <w:rPr>
                <w:rFonts w:ascii="Book Antiqua" w:hAnsi="Book Antiqua"/>
                <w:b/>
                <w:bCs/>
                <w:sz w:val="24"/>
                <w:szCs w:val="24"/>
              </w:rPr>
            </w:pPr>
            <w:r w:rsidRPr="00433D11">
              <w:rPr>
                <w:rFonts w:ascii="Book Antiqua" w:hAnsi="Book Antiqua" w:cs="Book Antiqua"/>
                <w:b/>
                <w:bCs/>
                <w:sz w:val="24"/>
                <w:szCs w:val="24"/>
              </w:rPr>
              <w:t>100</w:t>
            </w:r>
          </w:p>
        </w:tc>
        <w:tc>
          <w:tcPr>
            <w:tcW w:w="761" w:type="dxa"/>
            <w:tcBorders>
              <w:top w:val="single" w:sz="7" w:space="0" w:color="363435"/>
              <w:left w:val="single" w:sz="7" w:space="0" w:color="363435"/>
              <w:bottom w:val="single" w:sz="7" w:space="0" w:color="363435"/>
              <w:right w:val="single" w:sz="4" w:space="0" w:color="auto"/>
            </w:tcBorders>
          </w:tcPr>
          <w:p w:rsidR="0054621D" w:rsidRPr="00433D11" w:rsidRDefault="003A34A4" w:rsidP="0048454C">
            <w:pPr>
              <w:pStyle w:val="NoSpacing"/>
              <w:jc w:val="center"/>
              <w:rPr>
                <w:rFonts w:ascii="Book Antiqua" w:hAnsi="Book Antiqua"/>
                <w:b/>
                <w:bCs/>
                <w:sz w:val="24"/>
                <w:szCs w:val="24"/>
              </w:rPr>
            </w:pPr>
            <w:r w:rsidRPr="00433D11">
              <w:rPr>
                <w:rFonts w:ascii="Book Antiqua" w:hAnsi="Book Antiqua"/>
                <w:b/>
                <w:bCs/>
                <w:sz w:val="24"/>
                <w:szCs w:val="24"/>
              </w:rPr>
              <w:t>100</w:t>
            </w:r>
          </w:p>
        </w:tc>
        <w:tc>
          <w:tcPr>
            <w:tcW w:w="798" w:type="dxa"/>
            <w:gridSpan w:val="2"/>
            <w:tcBorders>
              <w:top w:val="single" w:sz="7" w:space="0" w:color="363435"/>
              <w:left w:val="single" w:sz="4" w:space="0" w:color="auto"/>
              <w:bottom w:val="single" w:sz="7" w:space="0" w:color="363435"/>
              <w:right w:val="single" w:sz="7" w:space="0" w:color="363435"/>
            </w:tcBorders>
          </w:tcPr>
          <w:p w:rsidR="0054621D" w:rsidRPr="00433D11" w:rsidRDefault="00A4113D" w:rsidP="0048454C">
            <w:pPr>
              <w:pStyle w:val="NoSpacing"/>
              <w:jc w:val="center"/>
              <w:rPr>
                <w:rFonts w:ascii="Book Antiqua" w:hAnsi="Book Antiqua"/>
                <w:b/>
                <w:bCs/>
                <w:sz w:val="24"/>
                <w:szCs w:val="24"/>
              </w:rPr>
            </w:pPr>
            <w:r w:rsidRPr="00433D11">
              <w:rPr>
                <w:rFonts w:ascii="Book Antiqua" w:hAnsi="Book Antiqua"/>
                <w:b/>
                <w:bCs/>
                <w:sz w:val="24"/>
                <w:szCs w:val="24"/>
              </w:rPr>
              <w:t>100</w:t>
            </w:r>
          </w:p>
        </w:tc>
      </w:tr>
      <w:tr w:rsidR="001562E3" w:rsidRPr="007F2DA7" w:rsidTr="0048454C">
        <w:trPr>
          <w:trHeight w:hRule="exact" w:val="696"/>
        </w:trPr>
        <w:tc>
          <w:tcPr>
            <w:tcW w:w="1844" w:type="dxa"/>
            <w:tcBorders>
              <w:top w:val="single" w:sz="7" w:space="0" w:color="363435"/>
              <w:left w:val="single" w:sz="7" w:space="0" w:color="363435"/>
              <w:bottom w:val="single" w:sz="7" w:space="0" w:color="363435"/>
              <w:right w:val="single" w:sz="7" w:space="0" w:color="363435"/>
            </w:tcBorders>
          </w:tcPr>
          <w:p w:rsidR="001562E3" w:rsidRPr="00E2266D" w:rsidRDefault="001562E3" w:rsidP="0048454C">
            <w:pPr>
              <w:pStyle w:val="NoSpacing"/>
              <w:ind w:left="142"/>
              <w:rPr>
                <w:rFonts w:ascii="Book Antiqua" w:hAnsi="Book Antiqua"/>
                <w:sz w:val="24"/>
                <w:szCs w:val="24"/>
              </w:rPr>
            </w:pPr>
          </w:p>
        </w:tc>
        <w:tc>
          <w:tcPr>
            <w:tcW w:w="3685" w:type="dxa"/>
            <w:tcBorders>
              <w:top w:val="single" w:sz="7" w:space="0" w:color="363435"/>
              <w:left w:val="single" w:sz="7" w:space="0" w:color="363435"/>
              <w:bottom w:val="single" w:sz="7" w:space="0" w:color="363435"/>
              <w:right w:val="single" w:sz="7" w:space="0" w:color="363435"/>
            </w:tcBorders>
            <w:shd w:val="clear" w:color="auto" w:fill="D9D9D9"/>
          </w:tcPr>
          <w:p w:rsidR="001562E3" w:rsidRPr="00E2266D" w:rsidRDefault="001562E3" w:rsidP="0048454C">
            <w:pPr>
              <w:pStyle w:val="NoSpacing"/>
              <w:rPr>
                <w:rFonts w:ascii="Book Antiqua" w:hAnsi="Book Antiqua"/>
                <w:sz w:val="24"/>
                <w:szCs w:val="24"/>
              </w:rPr>
            </w:pPr>
          </w:p>
          <w:p w:rsidR="001562E3" w:rsidRPr="00E2266D" w:rsidRDefault="001562E3" w:rsidP="0048454C">
            <w:pPr>
              <w:pStyle w:val="NoSpacing"/>
              <w:ind w:left="141"/>
              <w:jc w:val="center"/>
              <w:rPr>
                <w:rFonts w:ascii="Book Antiqua" w:hAnsi="Book Antiqua"/>
                <w:sz w:val="24"/>
                <w:szCs w:val="24"/>
              </w:rPr>
            </w:pPr>
            <w:r w:rsidRPr="00E2266D">
              <w:rPr>
                <w:rFonts w:ascii="Book Antiqua" w:hAnsi="Book Antiqua" w:cs="Book Antiqua"/>
                <w:b/>
                <w:bCs/>
                <w:color w:val="363435"/>
                <w:sz w:val="24"/>
                <w:szCs w:val="24"/>
              </w:rPr>
              <w:t>TOTAL</w:t>
            </w:r>
            <w:r w:rsidRPr="00E2266D">
              <w:rPr>
                <w:rFonts w:ascii="Book Antiqua" w:hAnsi="Book Antiqua" w:cs="Book Antiqua"/>
                <w:b/>
                <w:bCs/>
                <w:color w:val="363435"/>
                <w:spacing w:val="-7"/>
                <w:sz w:val="24"/>
                <w:szCs w:val="24"/>
              </w:rPr>
              <w:t xml:space="preserve"> </w:t>
            </w:r>
            <w:r w:rsidRPr="00E2266D">
              <w:rPr>
                <w:rFonts w:ascii="Book Antiqua" w:hAnsi="Book Antiqua" w:cs="Book Antiqua"/>
                <w:b/>
                <w:bCs/>
                <w:color w:val="363435"/>
                <w:sz w:val="24"/>
                <w:szCs w:val="24"/>
              </w:rPr>
              <w:t>SCORE</w:t>
            </w:r>
          </w:p>
        </w:tc>
        <w:tc>
          <w:tcPr>
            <w:tcW w:w="1418" w:type="dxa"/>
            <w:tcBorders>
              <w:top w:val="single" w:sz="7" w:space="0" w:color="363435"/>
              <w:left w:val="single" w:sz="7" w:space="0" w:color="363435"/>
              <w:bottom w:val="single" w:sz="7" w:space="0" w:color="363435"/>
              <w:right w:val="single" w:sz="7" w:space="0" w:color="363435"/>
            </w:tcBorders>
            <w:shd w:val="clear" w:color="auto" w:fill="D9D9D9"/>
          </w:tcPr>
          <w:p w:rsidR="001562E3" w:rsidRPr="001562E3" w:rsidRDefault="001562E3" w:rsidP="0048454C">
            <w:pPr>
              <w:pStyle w:val="NoSpacing"/>
              <w:jc w:val="center"/>
              <w:rPr>
                <w:rFonts w:ascii="Book Antiqua" w:hAnsi="Book Antiqua"/>
                <w:b/>
                <w:bCs/>
                <w:sz w:val="24"/>
                <w:szCs w:val="24"/>
              </w:rPr>
            </w:pPr>
          </w:p>
          <w:p w:rsidR="001562E3" w:rsidRPr="001562E3" w:rsidRDefault="001562E3"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1000</w:t>
            </w:r>
            <w:r w:rsidR="00074009">
              <w:rPr>
                <w:rFonts w:ascii="Book Antiqua" w:hAnsi="Book Antiqua" w:cs="Book Antiqua"/>
                <w:b/>
                <w:bCs/>
                <w:color w:val="363435"/>
                <w:sz w:val="24"/>
                <w:szCs w:val="24"/>
              </w:rPr>
              <w:t xml:space="preserve"> </w:t>
            </w:r>
            <w:r w:rsidR="00074009" w:rsidRPr="00230332">
              <w:rPr>
                <w:rFonts w:ascii="Book Antiqua" w:hAnsi="Book Antiqua" w:cs="Book Antiqua"/>
                <w:b/>
                <w:bCs/>
                <w:sz w:val="24"/>
                <w:szCs w:val="24"/>
              </w:rPr>
              <w:t>*</w:t>
            </w:r>
          </w:p>
        </w:tc>
        <w:tc>
          <w:tcPr>
            <w:tcW w:w="1701" w:type="dxa"/>
            <w:tcBorders>
              <w:top w:val="single" w:sz="7" w:space="0" w:color="363435"/>
              <w:left w:val="single" w:sz="7" w:space="0" w:color="363435"/>
              <w:bottom w:val="single" w:sz="7" w:space="0" w:color="363435"/>
              <w:right w:val="single" w:sz="7" w:space="0" w:color="363435"/>
            </w:tcBorders>
            <w:shd w:val="clear" w:color="auto" w:fill="D9D9D9"/>
          </w:tcPr>
          <w:p w:rsidR="001562E3" w:rsidRPr="001562E3" w:rsidRDefault="001562E3" w:rsidP="0048454C">
            <w:pPr>
              <w:pStyle w:val="NoSpacing"/>
              <w:jc w:val="center"/>
              <w:rPr>
                <w:rFonts w:ascii="Book Antiqua" w:hAnsi="Book Antiqua"/>
                <w:b/>
                <w:bCs/>
                <w:sz w:val="24"/>
                <w:szCs w:val="24"/>
              </w:rPr>
            </w:pPr>
          </w:p>
          <w:p w:rsidR="001562E3" w:rsidRPr="001562E3" w:rsidRDefault="001562E3"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1000</w:t>
            </w:r>
            <w:r w:rsidR="00074009">
              <w:rPr>
                <w:rFonts w:ascii="Book Antiqua" w:hAnsi="Book Antiqua" w:cs="Book Antiqua"/>
                <w:b/>
                <w:bCs/>
                <w:color w:val="363435"/>
                <w:sz w:val="24"/>
                <w:szCs w:val="24"/>
              </w:rPr>
              <w:t xml:space="preserve"> </w:t>
            </w:r>
            <w:r w:rsidR="00074009" w:rsidRPr="00230332">
              <w:rPr>
                <w:rFonts w:ascii="Book Antiqua" w:hAnsi="Book Antiqua" w:cs="Book Antiqua"/>
                <w:b/>
                <w:bCs/>
                <w:sz w:val="24"/>
                <w:szCs w:val="24"/>
              </w:rPr>
              <w:t>*</w:t>
            </w:r>
          </w:p>
        </w:tc>
        <w:tc>
          <w:tcPr>
            <w:tcW w:w="1559" w:type="dxa"/>
            <w:gridSpan w:val="3"/>
            <w:tcBorders>
              <w:top w:val="single" w:sz="7" w:space="0" w:color="363435"/>
              <w:left w:val="single" w:sz="7" w:space="0" w:color="363435"/>
              <w:bottom w:val="single" w:sz="7" w:space="0" w:color="363435"/>
              <w:right w:val="single" w:sz="7" w:space="0" w:color="363435"/>
            </w:tcBorders>
            <w:shd w:val="clear" w:color="auto" w:fill="D9D9D9"/>
          </w:tcPr>
          <w:p w:rsidR="001562E3" w:rsidRPr="001562E3" w:rsidRDefault="001562E3" w:rsidP="0048454C">
            <w:pPr>
              <w:pStyle w:val="NoSpacing"/>
              <w:jc w:val="center"/>
              <w:rPr>
                <w:rFonts w:ascii="Book Antiqua" w:hAnsi="Book Antiqua"/>
                <w:b/>
                <w:bCs/>
                <w:sz w:val="24"/>
                <w:szCs w:val="24"/>
              </w:rPr>
            </w:pPr>
          </w:p>
          <w:p w:rsidR="001562E3" w:rsidRPr="001562E3" w:rsidRDefault="001562E3" w:rsidP="0048454C">
            <w:pPr>
              <w:pStyle w:val="NoSpacing"/>
              <w:jc w:val="center"/>
              <w:rPr>
                <w:rFonts w:ascii="Book Antiqua" w:hAnsi="Book Antiqua"/>
                <w:b/>
                <w:bCs/>
                <w:sz w:val="24"/>
                <w:szCs w:val="24"/>
              </w:rPr>
            </w:pPr>
            <w:r w:rsidRPr="001562E3">
              <w:rPr>
                <w:rFonts w:ascii="Book Antiqua" w:hAnsi="Book Antiqua" w:cs="Book Antiqua"/>
                <w:b/>
                <w:bCs/>
                <w:color w:val="363435"/>
                <w:sz w:val="24"/>
                <w:szCs w:val="24"/>
              </w:rPr>
              <w:t>1000</w:t>
            </w:r>
            <w:r w:rsidR="00074009">
              <w:rPr>
                <w:rFonts w:ascii="Book Antiqua" w:hAnsi="Book Antiqua" w:cs="Book Antiqua"/>
                <w:b/>
                <w:bCs/>
                <w:color w:val="363435"/>
                <w:sz w:val="24"/>
                <w:szCs w:val="24"/>
              </w:rPr>
              <w:t xml:space="preserve"> </w:t>
            </w:r>
            <w:r w:rsidR="00074009" w:rsidRPr="00230332">
              <w:rPr>
                <w:rFonts w:ascii="Book Antiqua" w:hAnsi="Book Antiqua" w:cs="Book Antiqua"/>
                <w:b/>
                <w:bCs/>
                <w:sz w:val="24"/>
                <w:szCs w:val="24"/>
              </w:rPr>
              <w:t>*</w:t>
            </w:r>
          </w:p>
        </w:tc>
      </w:tr>
    </w:tbl>
    <w:p w:rsidR="001562E3" w:rsidRPr="00FC4433" w:rsidRDefault="001562E3" w:rsidP="002C0469">
      <w:pPr>
        <w:pStyle w:val="NoSpacing"/>
        <w:ind w:left="284" w:hanging="284"/>
        <w:rPr>
          <w:rFonts w:ascii="Book Antiqua" w:hAnsi="Book Antiqua"/>
          <w:bCs/>
          <w:sz w:val="18"/>
          <w:szCs w:val="36"/>
        </w:rPr>
      </w:pPr>
      <w:r w:rsidRPr="00656285">
        <w:rPr>
          <w:rFonts w:ascii="Book Antiqua" w:hAnsi="Book Antiqua"/>
          <w:b/>
          <w:bCs/>
          <w:sz w:val="36"/>
          <w:szCs w:val="36"/>
        </w:rPr>
        <w:t>*</w:t>
      </w:r>
      <w:r w:rsidR="00074009">
        <w:rPr>
          <w:rFonts w:ascii="Book Antiqua" w:hAnsi="Book Antiqua"/>
          <w:b/>
          <w:bCs/>
          <w:sz w:val="36"/>
          <w:szCs w:val="36"/>
        </w:rPr>
        <w:t xml:space="preserve"> </w:t>
      </w:r>
      <w:r w:rsidR="00074009" w:rsidRPr="00230332">
        <w:rPr>
          <w:rFonts w:ascii="Book Antiqua" w:hAnsi="Book Antiqua"/>
          <w:bCs/>
          <w:sz w:val="24"/>
          <w:szCs w:val="36"/>
        </w:rPr>
        <w:t xml:space="preserve">In case of HEIs who exercise to opt for </w:t>
      </w:r>
      <w:r w:rsidR="00074009" w:rsidRPr="006C55E2">
        <w:rPr>
          <w:rFonts w:ascii="Book Antiqua" w:hAnsi="Book Antiqua"/>
          <w:bCs/>
          <w:sz w:val="24"/>
          <w:szCs w:val="36"/>
        </w:rPr>
        <w:t xml:space="preserve">the </w:t>
      </w:r>
      <w:r w:rsidR="006C55E2" w:rsidRPr="00FC4433">
        <w:rPr>
          <w:rFonts w:ascii="Book Antiqua" w:hAnsi="Book Antiqua"/>
          <w:bCs/>
          <w:sz w:val="24"/>
          <w:szCs w:val="36"/>
        </w:rPr>
        <w:t xml:space="preserve">weightage of </w:t>
      </w:r>
      <w:r w:rsidR="00433D11">
        <w:rPr>
          <w:rFonts w:ascii="Book Antiqua" w:hAnsi="Book Antiqua"/>
          <w:bCs/>
          <w:sz w:val="24"/>
          <w:szCs w:val="36"/>
        </w:rPr>
        <w:t>≤3</w:t>
      </w:r>
      <w:r w:rsidR="00074009" w:rsidRPr="00FC4433">
        <w:rPr>
          <w:rFonts w:ascii="Book Antiqua" w:hAnsi="Book Antiqua"/>
          <w:bCs/>
          <w:sz w:val="24"/>
          <w:szCs w:val="36"/>
        </w:rPr>
        <w:t>% of Non Applicabl</w:t>
      </w:r>
      <w:r w:rsidR="00B21B25" w:rsidRPr="00FC4433">
        <w:rPr>
          <w:rFonts w:ascii="Book Antiqua" w:hAnsi="Book Antiqua"/>
          <w:bCs/>
          <w:sz w:val="24"/>
          <w:szCs w:val="36"/>
        </w:rPr>
        <w:t xml:space="preserve">e Metrics, the total score will </w:t>
      </w:r>
      <w:r w:rsidR="00074009" w:rsidRPr="00FC4433">
        <w:rPr>
          <w:rFonts w:ascii="Book Antiqua" w:hAnsi="Book Antiqua"/>
          <w:bCs/>
          <w:sz w:val="24"/>
          <w:szCs w:val="36"/>
        </w:rPr>
        <w:t>vary</w:t>
      </w:r>
      <w:r w:rsidR="006C55E2" w:rsidRPr="00FC4433">
        <w:rPr>
          <w:rFonts w:ascii="Book Antiqua" w:hAnsi="Book Antiqua"/>
          <w:bCs/>
          <w:sz w:val="24"/>
          <w:szCs w:val="36"/>
        </w:rPr>
        <w:t xml:space="preserve"> accordingly</w:t>
      </w:r>
      <w:r w:rsidR="00074009" w:rsidRPr="00FC4433">
        <w:rPr>
          <w:rFonts w:ascii="Book Antiqua" w:hAnsi="Book Antiqua"/>
          <w:bCs/>
          <w:sz w:val="24"/>
          <w:szCs w:val="36"/>
        </w:rPr>
        <w:t>.</w:t>
      </w:r>
    </w:p>
    <w:p w:rsidR="001562E3" w:rsidRPr="00E2266D" w:rsidRDefault="001562E3" w:rsidP="00657132">
      <w:pPr>
        <w:pStyle w:val="NoSpacing"/>
        <w:rPr>
          <w:rFonts w:ascii="Book Antiqua" w:hAnsi="Book Antiqua"/>
          <w:b/>
          <w:bCs/>
          <w:color w:val="000000"/>
          <w:sz w:val="24"/>
          <w:szCs w:val="24"/>
        </w:rPr>
      </w:pPr>
      <w:r w:rsidRPr="00E2266D">
        <w:rPr>
          <w:rFonts w:ascii="Book Antiqua" w:hAnsi="Book Antiqua"/>
          <w:b/>
          <w:bCs/>
          <w:sz w:val="24"/>
          <w:szCs w:val="24"/>
        </w:rPr>
        <w:t>(U)</w:t>
      </w:r>
      <w:r w:rsidRPr="00E2266D">
        <w:rPr>
          <w:rFonts w:ascii="Book Antiqua" w:hAnsi="Book Antiqua"/>
          <w:b/>
          <w:bCs/>
          <w:spacing w:val="-15"/>
          <w:sz w:val="24"/>
          <w:szCs w:val="24"/>
        </w:rPr>
        <w:t xml:space="preserve"> </w:t>
      </w:r>
      <w:r w:rsidRPr="00E2266D">
        <w:rPr>
          <w:rFonts w:ascii="Book Antiqua" w:hAnsi="Book Antiqua"/>
          <w:b/>
          <w:bCs/>
          <w:sz w:val="24"/>
          <w:szCs w:val="24"/>
        </w:rPr>
        <w:t>-</w:t>
      </w:r>
      <w:r w:rsidRPr="00E2266D">
        <w:rPr>
          <w:rFonts w:ascii="Book Antiqua" w:hAnsi="Book Antiqua"/>
          <w:b/>
          <w:bCs/>
          <w:spacing w:val="-10"/>
          <w:sz w:val="24"/>
          <w:szCs w:val="24"/>
        </w:rPr>
        <w:t xml:space="preserve"> </w:t>
      </w:r>
      <w:r w:rsidRPr="00E2266D">
        <w:rPr>
          <w:rFonts w:ascii="Book Antiqua" w:hAnsi="Book Antiqua"/>
          <w:b/>
          <w:bCs/>
          <w:i/>
          <w:iCs/>
          <w:sz w:val="24"/>
          <w:szCs w:val="24"/>
        </w:rPr>
        <w:t>applicable</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only</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for</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Universities</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and</w:t>
      </w:r>
      <w:r w:rsidRPr="00E2266D">
        <w:rPr>
          <w:rFonts w:ascii="Book Antiqua" w:hAnsi="Book Antiqua"/>
          <w:b/>
          <w:bCs/>
          <w:i/>
          <w:iCs/>
          <w:spacing w:val="28"/>
          <w:sz w:val="24"/>
          <w:szCs w:val="24"/>
        </w:rPr>
        <w:t xml:space="preserve"> </w:t>
      </w:r>
      <w:r w:rsidRPr="00E2266D">
        <w:rPr>
          <w:rFonts w:ascii="Book Antiqua" w:hAnsi="Book Antiqua"/>
          <w:b/>
          <w:bCs/>
          <w:i/>
          <w:iCs/>
          <w:sz w:val="24"/>
          <w:szCs w:val="24"/>
        </w:rPr>
        <w:t>Autonomous</w:t>
      </w:r>
      <w:r w:rsidRPr="00E2266D">
        <w:rPr>
          <w:rFonts w:ascii="Book Antiqua" w:hAnsi="Book Antiqua"/>
          <w:b/>
          <w:bCs/>
          <w:i/>
          <w:iCs/>
          <w:spacing w:val="-16"/>
          <w:sz w:val="24"/>
          <w:szCs w:val="24"/>
        </w:rPr>
        <w:t xml:space="preserve"> </w:t>
      </w:r>
      <w:r w:rsidRPr="00E2266D">
        <w:rPr>
          <w:rFonts w:ascii="Book Antiqua" w:hAnsi="Book Antiqua"/>
          <w:b/>
          <w:bCs/>
          <w:i/>
          <w:iCs/>
          <w:sz w:val="24"/>
          <w:szCs w:val="24"/>
        </w:rPr>
        <w:t>Colleges</w:t>
      </w:r>
    </w:p>
    <w:p w:rsidR="001562E3" w:rsidRPr="00E2266D" w:rsidRDefault="001562E3" w:rsidP="00657132">
      <w:pPr>
        <w:pStyle w:val="NoSpacing"/>
        <w:rPr>
          <w:rFonts w:ascii="Book Antiqua" w:hAnsi="Book Antiqua"/>
          <w:b/>
          <w:bCs/>
          <w:color w:val="000000"/>
          <w:sz w:val="13"/>
          <w:szCs w:val="13"/>
        </w:rPr>
      </w:pPr>
    </w:p>
    <w:p w:rsidR="001562E3" w:rsidRDefault="001562E3" w:rsidP="00657132">
      <w:pPr>
        <w:pStyle w:val="NoSpacing"/>
        <w:rPr>
          <w:rFonts w:ascii="Book Antiqua" w:hAnsi="Book Antiqua"/>
          <w:b/>
          <w:bCs/>
          <w:i/>
          <w:iCs/>
          <w:sz w:val="24"/>
          <w:szCs w:val="24"/>
        </w:rPr>
      </w:pPr>
      <w:r w:rsidRPr="00E2266D">
        <w:rPr>
          <w:rFonts w:ascii="Book Antiqua" w:hAnsi="Book Antiqua"/>
          <w:b/>
          <w:bCs/>
          <w:sz w:val="24"/>
          <w:szCs w:val="24"/>
        </w:rPr>
        <w:t>(A)</w:t>
      </w:r>
      <w:r w:rsidRPr="00E2266D">
        <w:rPr>
          <w:rFonts w:ascii="Book Antiqua" w:hAnsi="Book Antiqua"/>
          <w:b/>
          <w:bCs/>
          <w:spacing w:val="-15"/>
          <w:sz w:val="24"/>
          <w:szCs w:val="24"/>
        </w:rPr>
        <w:t xml:space="preserve"> </w:t>
      </w:r>
      <w:r w:rsidRPr="00E2266D">
        <w:rPr>
          <w:rFonts w:ascii="Book Antiqua" w:hAnsi="Book Antiqua"/>
          <w:b/>
          <w:bCs/>
          <w:sz w:val="24"/>
          <w:szCs w:val="24"/>
        </w:rPr>
        <w:t>-</w:t>
      </w:r>
      <w:r w:rsidRPr="00E2266D">
        <w:rPr>
          <w:rFonts w:ascii="Book Antiqua" w:hAnsi="Book Antiqua"/>
          <w:b/>
          <w:bCs/>
          <w:spacing w:val="-15"/>
          <w:sz w:val="24"/>
          <w:szCs w:val="24"/>
        </w:rPr>
        <w:t xml:space="preserve"> </w:t>
      </w:r>
      <w:r w:rsidRPr="00E2266D">
        <w:rPr>
          <w:rFonts w:ascii="Book Antiqua" w:hAnsi="Book Antiqua"/>
          <w:b/>
          <w:bCs/>
          <w:i/>
          <w:iCs/>
          <w:sz w:val="24"/>
          <w:szCs w:val="24"/>
        </w:rPr>
        <w:t>applicable</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only</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for</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the</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Affiliated</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w:t>
      </w:r>
      <w:r w:rsidRPr="00E2266D">
        <w:rPr>
          <w:rFonts w:ascii="Book Antiqua" w:hAnsi="Book Antiqua"/>
          <w:b/>
          <w:bCs/>
          <w:i/>
          <w:iCs/>
          <w:spacing w:val="-15"/>
          <w:sz w:val="24"/>
          <w:szCs w:val="24"/>
        </w:rPr>
        <w:t xml:space="preserve"> </w:t>
      </w:r>
      <w:r w:rsidRPr="00E2266D">
        <w:rPr>
          <w:rFonts w:ascii="Book Antiqua" w:hAnsi="Book Antiqua"/>
          <w:b/>
          <w:bCs/>
          <w:i/>
          <w:iCs/>
          <w:sz w:val="24"/>
          <w:szCs w:val="24"/>
        </w:rPr>
        <w:t>Constituent</w:t>
      </w:r>
      <w:r w:rsidRPr="00E2266D">
        <w:rPr>
          <w:rFonts w:ascii="Book Antiqua" w:hAnsi="Book Antiqua"/>
          <w:b/>
          <w:bCs/>
          <w:i/>
          <w:iCs/>
          <w:spacing w:val="-16"/>
          <w:sz w:val="24"/>
          <w:szCs w:val="24"/>
        </w:rPr>
        <w:t xml:space="preserve"> </w:t>
      </w:r>
      <w:r w:rsidRPr="00E2266D">
        <w:rPr>
          <w:rFonts w:ascii="Book Antiqua" w:hAnsi="Book Antiqua"/>
          <w:b/>
          <w:bCs/>
          <w:i/>
          <w:iCs/>
          <w:sz w:val="24"/>
          <w:szCs w:val="24"/>
        </w:rPr>
        <w:t>Colleges</w:t>
      </w:r>
    </w:p>
    <w:p w:rsidR="001562E3" w:rsidRDefault="001562E3" w:rsidP="001562E3">
      <w:pPr>
        <w:pStyle w:val="NoSpacing"/>
        <w:rPr>
          <w:rFonts w:ascii="Book Antiqua" w:hAnsi="Book Antiqua"/>
          <w:b/>
          <w:bCs/>
          <w:color w:val="000000"/>
          <w:sz w:val="24"/>
          <w:szCs w:val="24"/>
        </w:rPr>
      </w:pPr>
      <w:r>
        <w:rPr>
          <w:rFonts w:ascii="Book Antiqua" w:hAnsi="Book Antiqua"/>
          <w:b/>
          <w:bCs/>
          <w:color w:val="000000"/>
          <w:sz w:val="24"/>
          <w:szCs w:val="24"/>
        </w:rPr>
        <w:t xml:space="preserve"> </w:t>
      </w:r>
    </w:p>
    <w:p w:rsidR="001562E3" w:rsidRPr="00230332" w:rsidRDefault="001562E3" w:rsidP="001562E3">
      <w:pPr>
        <w:pStyle w:val="NoSpacing"/>
        <w:rPr>
          <w:rFonts w:ascii="Book Antiqua" w:hAnsi="Book Antiqua"/>
          <w:b/>
          <w:bCs/>
          <w:sz w:val="24"/>
          <w:szCs w:val="24"/>
        </w:rPr>
      </w:pPr>
      <w:r w:rsidRPr="001562E3">
        <w:rPr>
          <w:rFonts w:ascii="Book Antiqua" w:hAnsi="Book Antiqua"/>
          <w:b/>
          <w:bCs/>
          <w:color w:val="000000"/>
          <w:sz w:val="24"/>
          <w:szCs w:val="24"/>
        </w:rPr>
        <w:t>NA</w:t>
      </w:r>
      <w:r>
        <w:rPr>
          <w:rFonts w:ascii="Book Antiqua" w:hAnsi="Book Antiqua"/>
          <w:b/>
          <w:bCs/>
          <w:color w:val="000000"/>
          <w:sz w:val="24"/>
          <w:szCs w:val="24"/>
        </w:rPr>
        <w:t xml:space="preserve"> - Not Applicable</w:t>
      </w:r>
    </w:p>
    <w:p w:rsidR="00872311" w:rsidRPr="00230332" w:rsidRDefault="00872311" w:rsidP="00872311">
      <w:pPr>
        <w:rPr>
          <w:sz w:val="20"/>
          <w:szCs w:val="20"/>
          <w:u w:val="single"/>
        </w:rPr>
      </w:pPr>
      <w:r w:rsidRPr="00230332">
        <w:rPr>
          <w:b/>
          <w:bCs/>
          <w:sz w:val="28"/>
          <w:szCs w:val="28"/>
        </w:rPr>
        <w:lastRenderedPageBreak/>
        <w:t xml:space="preserve">VI. </w:t>
      </w:r>
      <w:bookmarkStart w:id="11" w:name="PROCEDURALDETAILS"/>
      <w:r w:rsidRPr="00230332">
        <w:rPr>
          <w:b/>
          <w:bCs/>
          <w:sz w:val="28"/>
          <w:szCs w:val="28"/>
        </w:rPr>
        <w:t>PROCEDURAL DETAILS</w:t>
      </w:r>
    </w:p>
    <w:bookmarkEnd w:id="11"/>
    <w:p w:rsidR="00872311" w:rsidRPr="00230332" w:rsidRDefault="00872311" w:rsidP="00872311">
      <w:pPr>
        <w:spacing w:line="254" w:lineRule="exact"/>
        <w:rPr>
          <w:sz w:val="20"/>
          <w:szCs w:val="20"/>
        </w:rPr>
      </w:pPr>
    </w:p>
    <w:p w:rsidR="00872311" w:rsidRPr="00230332" w:rsidRDefault="00872311" w:rsidP="002E5733">
      <w:pPr>
        <w:spacing w:line="271" w:lineRule="auto"/>
        <w:ind w:firstLine="360"/>
        <w:rPr>
          <w:sz w:val="24"/>
          <w:szCs w:val="24"/>
        </w:rPr>
      </w:pPr>
      <w:r w:rsidRPr="00230332">
        <w:rPr>
          <w:sz w:val="24"/>
          <w:szCs w:val="24"/>
        </w:rPr>
        <w:t>HEIs are expected to read the below given details carefully and note the specifications of the revised process of A&amp;A.</w:t>
      </w:r>
    </w:p>
    <w:p w:rsidR="00872311" w:rsidRPr="00230332" w:rsidRDefault="00230332" w:rsidP="000D1A50">
      <w:pPr>
        <w:numPr>
          <w:ilvl w:val="0"/>
          <w:numId w:val="190"/>
        </w:numPr>
        <w:tabs>
          <w:tab w:val="left" w:pos="780"/>
        </w:tabs>
        <w:spacing w:line="271" w:lineRule="auto"/>
        <w:ind w:left="709" w:hanging="425"/>
        <w:jc w:val="both"/>
        <w:rPr>
          <w:strike/>
          <w:sz w:val="24"/>
          <w:szCs w:val="24"/>
        </w:rPr>
      </w:pPr>
      <w:r w:rsidRPr="00230332">
        <w:rPr>
          <w:sz w:val="24"/>
          <w:szCs w:val="24"/>
        </w:rPr>
        <w:t>Eligible HEIs seeking A&amp;A are required to submit Institutional Information for Quality Assessment (IIQA) online any time during the year.</w:t>
      </w:r>
      <w:r w:rsidRPr="00230332">
        <w:rPr>
          <w:b/>
          <w:sz w:val="24"/>
          <w:szCs w:val="24"/>
        </w:rPr>
        <w:t xml:space="preserve"> </w:t>
      </w:r>
      <w:r w:rsidRPr="00230332">
        <w:rPr>
          <w:sz w:val="24"/>
          <w:szCs w:val="24"/>
        </w:rPr>
        <w:t>Duly filled in IIQAs of eligible HEIs will be accepted by NAAC for further processing and others will be rejected.</w:t>
      </w:r>
    </w:p>
    <w:p w:rsidR="00872311" w:rsidRPr="00230332" w:rsidRDefault="00872311" w:rsidP="002E5733">
      <w:pPr>
        <w:numPr>
          <w:ilvl w:val="0"/>
          <w:numId w:val="5"/>
        </w:numPr>
        <w:tabs>
          <w:tab w:val="left" w:pos="780"/>
        </w:tabs>
        <w:spacing w:line="271" w:lineRule="auto"/>
        <w:ind w:left="720" w:hanging="436"/>
        <w:jc w:val="both"/>
        <w:rPr>
          <w:sz w:val="24"/>
          <w:szCs w:val="24"/>
        </w:rPr>
      </w:pPr>
      <w:r w:rsidRPr="00230332">
        <w:rPr>
          <w:sz w:val="24"/>
          <w:szCs w:val="24"/>
        </w:rPr>
        <w:t>In case of rejection of IIQA applications specific suggestions would be given to HEIs to facilitate them to resubmit IIQA</w:t>
      </w:r>
      <w:r w:rsidR="00EA2115" w:rsidRPr="00230332">
        <w:rPr>
          <w:sz w:val="24"/>
          <w:szCs w:val="24"/>
        </w:rPr>
        <w:t>.</w:t>
      </w:r>
      <w:r w:rsidRPr="00230332">
        <w:rPr>
          <w:sz w:val="24"/>
          <w:szCs w:val="24"/>
        </w:rPr>
        <w:t xml:space="preserve"> An institution can reapply twice after the first attempt resulted in rejection. That is, each HEI is permitted three attempts </w:t>
      </w:r>
      <w:r w:rsidR="00EA2115" w:rsidRPr="00230332">
        <w:rPr>
          <w:sz w:val="24"/>
          <w:szCs w:val="24"/>
        </w:rPr>
        <w:t>in a year</w:t>
      </w:r>
      <w:r w:rsidRPr="00230332">
        <w:rPr>
          <w:sz w:val="24"/>
          <w:szCs w:val="24"/>
        </w:rPr>
        <w:t>, with a single fee. After this, it will be considered a fresh application with required fees.</w:t>
      </w:r>
    </w:p>
    <w:p w:rsidR="00872311" w:rsidRPr="00230332" w:rsidRDefault="00872311" w:rsidP="002E5733">
      <w:pPr>
        <w:numPr>
          <w:ilvl w:val="0"/>
          <w:numId w:val="5"/>
        </w:numPr>
        <w:tabs>
          <w:tab w:val="left" w:pos="720"/>
        </w:tabs>
        <w:spacing w:line="271" w:lineRule="auto"/>
        <w:ind w:left="720" w:hanging="436"/>
        <w:jc w:val="both"/>
        <w:rPr>
          <w:strike/>
          <w:sz w:val="24"/>
          <w:szCs w:val="24"/>
        </w:rPr>
      </w:pPr>
      <w:r w:rsidRPr="00230332">
        <w:rPr>
          <w:sz w:val="24"/>
          <w:szCs w:val="24"/>
        </w:rPr>
        <w:t xml:space="preserve">After the acceptance of IIQA, the institution will be asked to fill the </w:t>
      </w:r>
      <w:r w:rsidR="00B8085C">
        <w:rPr>
          <w:sz w:val="24"/>
          <w:szCs w:val="24"/>
        </w:rPr>
        <w:t>Self Study Report (</w:t>
      </w:r>
      <w:r w:rsidRPr="00230332">
        <w:rPr>
          <w:sz w:val="24"/>
          <w:szCs w:val="24"/>
        </w:rPr>
        <w:t>SSR</w:t>
      </w:r>
      <w:r w:rsidR="00B8085C">
        <w:rPr>
          <w:sz w:val="24"/>
          <w:szCs w:val="24"/>
        </w:rPr>
        <w:t>)</w:t>
      </w:r>
      <w:r w:rsidRPr="00230332">
        <w:rPr>
          <w:sz w:val="24"/>
          <w:szCs w:val="24"/>
        </w:rPr>
        <w:t xml:space="preserve"> with the required document to be uploaded in the portal of NAAC website</w:t>
      </w:r>
      <w:r w:rsidR="00DC51C7" w:rsidRPr="00230332">
        <w:rPr>
          <w:sz w:val="24"/>
          <w:szCs w:val="24"/>
        </w:rPr>
        <w:t xml:space="preserve"> within </w:t>
      </w:r>
      <w:r w:rsidR="003C246C">
        <w:rPr>
          <w:sz w:val="24"/>
          <w:szCs w:val="24"/>
        </w:rPr>
        <w:t>45</w:t>
      </w:r>
      <w:r w:rsidR="001F1AD9" w:rsidRPr="00230332">
        <w:rPr>
          <w:sz w:val="24"/>
          <w:szCs w:val="24"/>
        </w:rPr>
        <w:t xml:space="preserve"> days</w:t>
      </w:r>
      <w:r w:rsidRPr="00230332">
        <w:rPr>
          <w:sz w:val="24"/>
          <w:szCs w:val="24"/>
        </w:rPr>
        <w:t xml:space="preserve">. The SSR of the HEI will then be subjected to further process.  </w:t>
      </w:r>
      <w:r w:rsidR="00C618CB" w:rsidRPr="00230332">
        <w:rPr>
          <w:sz w:val="24"/>
          <w:szCs w:val="24"/>
        </w:rPr>
        <w:t xml:space="preserve">As preparation of </w:t>
      </w:r>
      <w:r w:rsidR="00C618CB" w:rsidRPr="00230332">
        <w:rPr>
          <w:sz w:val="24"/>
          <w:szCs w:val="24"/>
          <w:lang w:val="en-IN"/>
        </w:rPr>
        <w:t xml:space="preserve">SSR is </w:t>
      </w:r>
      <w:r w:rsidR="00B24398" w:rsidRPr="00230332">
        <w:rPr>
          <w:sz w:val="24"/>
          <w:szCs w:val="24"/>
          <w:lang w:val="en-IN"/>
        </w:rPr>
        <w:t>a systematic</w:t>
      </w:r>
      <w:r w:rsidR="00C618CB" w:rsidRPr="00230332">
        <w:rPr>
          <w:sz w:val="24"/>
          <w:szCs w:val="24"/>
          <w:lang w:val="en-IN"/>
        </w:rPr>
        <w:t xml:space="preserve"> process, so it is suggested that the HEIs should be ready with soft copy of SSR and related document</w:t>
      </w:r>
      <w:r w:rsidR="00DC51C7" w:rsidRPr="00230332">
        <w:rPr>
          <w:sz w:val="24"/>
          <w:szCs w:val="24"/>
          <w:lang w:val="en-IN"/>
        </w:rPr>
        <w:t>s</w:t>
      </w:r>
      <w:r w:rsidR="00C618CB" w:rsidRPr="00230332">
        <w:rPr>
          <w:sz w:val="24"/>
          <w:szCs w:val="24"/>
          <w:lang w:val="en-IN"/>
        </w:rPr>
        <w:t xml:space="preserve"> well in advance of submitting IIQA.</w:t>
      </w:r>
      <w:r w:rsidR="004F56CC" w:rsidRPr="00230332">
        <w:rPr>
          <w:sz w:val="24"/>
          <w:szCs w:val="24"/>
          <w:lang w:val="en-IN"/>
        </w:rPr>
        <w:t xml:space="preserve"> </w:t>
      </w:r>
      <w:r w:rsidR="00DC51C7" w:rsidRPr="00230332">
        <w:rPr>
          <w:sz w:val="24"/>
          <w:szCs w:val="24"/>
          <w:lang w:val="en-IN"/>
        </w:rPr>
        <w:t>Those institutions who fail</w:t>
      </w:r>
      <w:r w:rsidR="004F56CC" w:rsidRPr="00230332">
        <w:rPr>
          <w:sz w:val="24"/>
          <w:szCs w:val="24"/>
          <w:lang w:val="en-IN"/>
        </w:rPr>
        <w:t xml:space="preserve"> to submit SSR </w:t>
      </w:r>
      <w:r w:rsidR="006325CD" w:rsidRPr="00230332">
        <w:rPr>
          <w:sz w:val="24"/>
          <w:szCs w:val="24"/>
          <w:lang w:val="en-IN"/>
        </w:rPr>
        <w:t xml:space="preserve">within </w:t>
      </w:r>
      <w:r w:rsidR="003C246C">
        <w:rPr>
          <w:sz w:val="24"/>
          <w:szCs w:val="24"/>
          <w:lang w:val="en-IN"/>
        </w:rPr>
        <w:t>45</w:t>
      </w:r>
      <w:r w:rsidR="00644FC0" w:rsidRPr="00230332">
        <w:rPr>
          <w:sz w:val="24"/>
          <w:szCs w:val="24"/>
        </w:rPr>
        <w:t xml:space="preserve"> </w:t>
      </w:r>
      <w:r w:rsidR="006325CD" w:rsidRPr="00230332">
        <w:rPr>
          <w:sz w:val="24"/>
          <w:szCs w:val="24"/>
          <w:lang w:val="en-IN"/>
        </w:rPr>
        <w:t>days</w:t>
      </w:r>
      <w:r w:rsidR="004F56CC" w:rsidRPr="00230332">
        <w:rPr>
          <w:sz w:val="24"/>
          <w:szCs w:val="24"/>
          <w:lang w:val="en-IN"/>
        </w:rPr>
        <w:t xml:space="preserve"> will have</w:t>
      </w:r>
      <w:r w:rsidR="00DC51C7" w:rsidRPr="00230332">
        <w:rPr>
          <w:sz w:val="24"/>
          <w:szCs w:val="24"/>
          <w:lang w:val="en-IN"/>
        </w:rPr>
        <w:t xml:space="preserve"> to</w:t>
      </w:r>
      <w:r w:rsidR="004F56CC" w:rsidRPr="00230332">
        <w:rPr>
          <w:sz w:val="24"/>
          <w:szCs w:val="24"/>
          <w:lang w:val="en-IN"/>
        </w:rPr>
        <w:t xml:space="preserve"> apply afresh starting from IIQA &amp; its fees.</w:t>
      </w:r>
      <w:r w:rsidR="00BE541A" w:rsidRPr="00230332">
        <w:rPr>
          <w:sz w:val="24"/>
          <w:szCs w:val="24"/>
          <w:lang w:val="en-IN"/>
        </w:rPr>
        <w:t xml:space="preserve"> </w:t>
      </w:r>
      <w:r w:rsidR="00644FC0" w:rsidRPr="00D1203A">
        <w:rPr>
          <w:sz w:val="24"/>
          <w:szCs w:val="23"/>
        </w:rPr>
        <w:t>It is to be noted that the extension for submission of SSR will be possible, if the request (by raising the issue in</w:t>
      </w:r>
      <w:r w:rsidR="00841BBB">
        <w:rPr>
          <w:sz w:val="24"/>
          <w:szCs w:val="23"/>
        </w:rPr>
        <w:t xml:space="preserve"> </w:t>
      </w:r>
      <w:r w:rsidR="00841BBB" w:rsidRPr="00273D1B">
        <w:rPr>
          <w:sz w:val="24"/>
          <w:szCs w:val="23"/>
        </w:rPr>
        <w:t>Issues Management System</w:t>
      </w:r>
      <w:r w:rsidR="00644FC0" w:rsidRPr="00D1203A">
        <w:rPr>
          <w:sz w:val="24"/>
          <w:szCs w:val="23"/>
        </w:rPr>
        <w:t xml:space="preserve"> </w:t>
      </w:r>
      <w:r w:rsidR="00841BBB">
        <w:rPr>
          <w:sz w:val="24"/>
          <w:szCs w:val="23"/>
        </w:rPr>
        <w:t>(</w:t>
      </w:r>
      <w:r w:rsidR="00644FC0" w:rsidRPr="00D1203A">
        <w:rPr>
          <w:sz w:val="24"/>
          <w:szCs w:val="23"/>
        </w:rPr>
        <w:t>IMS</w:t>
      </w:r>
      <w:r w:rsidR="00841BBB">
        <w:rPr>
          <w:sz w:val="24"/>
          <w:szCs w:val="23"/>
        </w:rPr>
        <w:t>)</w:t>
      </w:r>
      <w:r w:rsidR="00644FC0" w:rsidRPr="00D1203A">
        <w:rPr>
          <w:sz w:val="24"/>
          <w:szCs w:val="23"/>
        </w:rPr>
        <w:t xml:space="preserve"> with proper reason &amp; proof) is done by the HEI</w:t>
      </w:r>
      <w:r w:rsidR="000D5926">
        <w:rPr>
          <w:sz w:val="24"/>
          <w:szCs w:val="23"/>
        </w:rPr>
        <w:t xml:space="preserve"> </w:t>
      </w:r>
      <w:r w:rsidR="000D5926" w:rsidRPr="00273D1B">
        <w:rPr>
          <w:sz w:val="24"/>
          <w:szCs w:val="23"/>
        </w:rPr>
        <w:t>before the expiry of the stipulated time,</w:t>
      </w:r>
      <w:r w:rsidR="00644FC0" w:rsidRPr="00D1203A">
        <w:rPr>
          <w:sz w:val="24"/>
          <w:szCs w:val="23"/>
        </w:rPr>
        <w:t xml:space="preserve"> only in cases of natural calamities, floods, payment settlement delay, technical problems for a period upto maximum of 15 days after seeking approval from the Competent Authority. No further extension will be given in the portal. In all such cases the A&amp;A process gets terminated and IIQA fees paid shall be forfeited and the HEIs have to come afresh by submitting IIQA with the requisite fees.</w:t>
      </w:r>
      <w:r w:rsidR="00644FC0">
        <w:rPr>
          <w:rFonts w:ascii="Cambria" w:hAnsi="Cambria" w:cs="Calibri"/>
          <w:b/>
          <w:i/>
          <w:color w:val="222222"/>
          <w:sz w:val="23"/>
          <w:szCs w:val="23"/>
        </w:rPr>
        <w:t xml:space="preserve"> </w:t>
      </w:r>
      <w:r w:rsidR="00BE541A" w:rsidRPr="00230332">
        <w:rPr>
          <w:sz w:val="24"/>
          <w:szCs w:val="24"/>
          <w:lang w:val="en-IN"/>
        </w:rPr>
        <w:t>In any case fees for IIQA will not be refundable.</w:t>
      </w:r>
    </w:p>
    <w:p w:rsidR="00872311" w:rsidRPr="00230332" w:rsidRDefault="00872311" w:rsidP="002E5733">
      <w:pPr>
        <w:numPr>
          <w:ilvl w:val="0"/>
          <w:numId w:val="5"/>
        </w:numPr>
        <w:tabs>
          <w:tab w:val="left" w:pos="720"/>
        </w:tabs>
        <w:spacing w:line="271" w:lineRule="auto"/>
        <w:ind w:left="720" w:hanging="436"/>
        <w:jc w:val="both"/>
        <w:rPr>
          <w:sz w:val="24"/>
          <w:szCs w:val="24"/>
        </w:rPr>
      </w:pPr>
      <w:r w:rsidRPr="00230332">
        <w:rPr>
          <w:sz w:val="24"/>
          <w:szCs w:val="24"/>
        </w:rPr>
        <w:t>The SSR has to be uploaded as per the format in portal of NAAC. After submission of SSR on NAAC portal HEI would receive an auto generated link/ID of SSR in their registered email id. The same SSR in .pdf format should be then uploaded on institutional website.</w:t>
      </w:r>
    </w:p>
    <w:p w:rsidR="00872311" w:rsidRDefault="00872311" w:rsidP="002E5733">
      <w:pPr>
        <w:numPr>
          <w:ilvl w:val="0"/>
          <w:numId w:val="5"/>
        </w:numPr>
        <w:tabs>
          <w:tab w:val="left" w:pos="720"/>
        </w:tabs>
        <w:spacing w:line="271" w:lineRule="auto"/>
        <w:ind w:left="720" w:hanging="436"/>
        <w:jc w:val="both"/>
        <w:rPr>
          <w:sz w:val="24"/>
          <w:szCs w:val="24"/>
        </w:rPr>
      </w:pPr>
      <w:r w:rsidRPr="00230332">
        <w:rPr>
          <w:sz w:val="24"/>
          <w:szCs w:val="24"/>
        </w:rPr>
        <w:t>The SSR has to be submitted only online. HEIs should make necessary preparations with the required data, documents and/or responses before logging on to the NAAC website for submission of SSR online. Careful study of the Manual will be of great help in this regard.</w:t>
      </w:r>
      <w:r w:rsidR="00B8085C">
        <w:rPr>
          <w:sz w:val="24"/>
          <w:szCs w:val="24"/>
        </w:rPr>
        <w:t xml:space="preserve"> </w:t>
      </w:r>
    </w:p>
    <w:p w:rsidR="00B8085C" w:rsidRPr="002562DA" w:rsidRDefault="00B8085C" w:rsidP="002E5733">
      <w:pPr>
        <w:numPr>
          <w:ilvl w:val="0"/>
          <w:numId w:val="5"/>
        </w:numPr>
        <w:tabs>
          <w:tab w:val="left" w:pos="720"/>
        </w:tabs>
        <w:spacing w:line="271" w:lineRule="auto"/>
        <w:ind w:left="720" w:hanging="436"/>
        <w:jc w:val="both"/>
        <w:rPr>
          <w:sz w:val="24"/>
          <w:szCs w:val="24"/>
        </w:rPr>
      </w:pPr>
      <w:r w:rsidRPr="002562DA">
        <w:rPr>
          <w:sz w:val="24"/>
          <w:szCs w:val="24"/>
        </w:rPr>
        <w:t xml:space="preserve">HEIs are requested to go through the Standard Operating Procedure (SOP) available in Apply Online Tab in NAAC website, before preparation of SSR. </w:t>
      </w:r>
    </w:p>
    <w:p w:rsidR="00872311" w:rsidRPr="00230332" w:rsidRDefault="00872311" w:rsidP="002E5733">
      <w:pPr>
        <w:numPr>
          <w:ilvl w:val="0"/>
          <w:numId w:val="5"/>
        </w:numPr>
        <w:tabs>
          <w:tab w:val="left" w:pos="720"/>
        </w:tabs>
        <w:spacing w:line="271" w:lineRule="auto"/>
        <w:ind w:left="720" w:hanging="436"/>
        <w:jc w:val="both"/>
        <w:rPr>
          <w:sz w:val="24"/>
          <w:szCs w:val="24"/>
        </w:rPr>
      </w:pPr>
      <w:r w:rsidRPr="00230332">
        <w:rPr>
          <w:sz w:val="24"/>
          <w:szCs w:val="24"/>
        </w:rPr>
        <w:t xml:space="preserve">As indicated earlier, the SSR comprises both </w:t>
      </w:r>
      <w:r w:rsidR="000C674F" w:rsidRPr="00230332">
        <w:rPr>
          <w:sz w:val="24"/>
          <w:szCs w:val="24"/>
        </w:rPr>
        <w:t>Qualitative and Q</w:t>
      </w:r>
      <w:r w:rsidRPr="00230332">
        <w:rPr>
          <w:sz w:val="24"/>
          <w:szCs w:val="24"/>
        </w:rPr>
        <w:t>uantitative metrics. The Quantitative Metrics (Q</w:t>
      </w:r>
      <w:r w:rsidRPr="00230332">
        <w:rPr>
          <w:sz w:val="24"/>
          <w:szCs w:val="24"/>
          <w:vertAlign w:val="subscript"/>
        </w:rPr>
        <w:t>n</w:t>
      </w:r>
      <w:r w:rsidRPr="00230332">
        <w:rPr>
          <w:sz w:val="24"/>
          <w:szCs w:val="24"/>
        </w:rPr>
        <w:t>M) add up to about 70% and the remaining about 30% are Qualitative Metrics (Q</w:t>
      </w:r>
      <w:r w:rsidRPr="00230332">
        <w:rPr>
          <w:sz w:val="24"/>
          <w:szCs w:val="24"/>
          <w:vertAlign w:val="subscript"/>
        </w:rPr>
        <w:t>l</w:t>
      </w:r>
      <w:r w:rsidRPr="00230332">
        <w:rPr>
          <w:sz w:val="24"/>
          <w:szCs w:val="24"/>
        </w:rPr>
        <w:t>M).</w:t>
      </w:r>
    </w:p>
    <w:p w:rsidR="009D6C2F" w:rsidRPr="00230332" w:rsidRDefault="009D6C2F" w:rsidP="002E5733">
      <w:pPr>
        <w:numPr>
          <w:ilvl w:val="0"/>
          <w:numId w:val="5"/>
        </w:numPr>
        <w:tabs>
          <w:tab w:val="left" w:pos="720"/>
        </w:tabs>
        <w:spacing w:line="271" w:lineRule="auto"/>
        <w:ind w:left="720" w:hanging="436"/>
        <w:jc w:val="both"/>
        <w:rPr>
          <w:b/>
          <w:sz w:val="24"/>
          <w:szCs w:val="24"/>
        </w:rPr>
      </w:pPr>
      <w:r w:rsidRPr="00230332">
        <w:rPr>
          <w:b/>
          <w:sz w:val="24"/>
          <w:szCs w:val="24"/>
        </w:rPr>
        <w:t>Optional Metrics</w:t>
      </w:r>
      <w:r w:rsidR="00071A54">
        <w:rPr>
          <w:b/>
          <w:sz w:val="24"/>
          <w:szCs w:val="24"/>
        </w:rPr>
        <w:t xml:space="preserve"> </w:t>
      </w:r>
      <w:r w:rsidR="00071A54" w:rsidRPr="002562DA">
        <w:rPr>
          <w:b/>
          <w:sz w:val="24"/>
          <w:szCs w:val="24"/>
        </w:rPr>
        <w:t>(Applicable only for Colleges)</w:t>
      </w:r>
      <w:r w:rsidR="005A7DBC" w:rsidRPr="002562DA">
        <w:rPr>
          <w:b/>
          <w:sz w:val="24"/>
          <w:szCs w:val="24"/>
        </w:rPr>
        <w:t>:</w:t>
      </w:r>
      <w:r w:rsidR="005A7DBC" w:rsidRPr="00230332">
        <w:rPr>
          <w:b/>
          <w:sz w:val="24"/>
          <w:szCs w:val="24"/>
        </w:rPr>
        <w:t xml:space="preserve"> </w:t>
      </w:r>
      <w:r w:rsidRPr="00230332">
        <w:rPr>
          <w:sz w:val="24"/>
          <w:szCs w:val="24"/>
        </w:rPr>
        <w:t>In th</w:t>
      </w:r>
      <w:r w:rsidR="008B07A5" w:rsidRPr="00230332">
        <w:rPr>
          <w:sz w:val="24"/>
          <w:szCs w:val="24"/>
        </w:rPr>
        <w:t>ese</w:t>
      </w:r>
      <w:r w:rsidRPr="00230332">
        <w:rPr>
          <w:sz w:val="24"/>
          <w:szCs w:val="24"/>
        </w:rPr>
        <w:t xml:space="preserve"> diversified education system, there can be few metrics which may not be applicable to the HEI</w:t>
      </w:r>
      <w:r w:rsidR="00637A39" w:rsidRPr="00230332">
        <w:rPr>
          <w:sz w:val="24"/>
          <w:szCs w:val="24"/>
        </w:rPr>
        <w:t>’</w:t>
      </w:r>
      <w:r w:rsidRPr="00230332">
        <w:rPr>
          <w:sz w:val="24"/>
          <w:szCs w:val="24"/>
        </w:rPr>
        <w:t>s. Thus in order to facilitate the HEI</w:t>
      </w:r>
      <w:r w:rsidR="00637A39" w:rsidRPr="00230332">
        <w:rPr>
          <w:sz w:val="24"/>
          <w:szCs w:val="24"/>
        </w:rPr>
        <w:t>’</w:t>
      </w:r>
      <w:r w:rsidRPr="00230332">
        <w:rPr>
          <w:sz w:val="24"/>
          <w:szCs w:val="24"/>
        </w:rPr>
        <w:t>s NAAC has co</w:t>
      </w:r>
      <w:r w:rsidR="00804308" w:rsidRPr="00230332">
        <w:rPr>
          <w:sz w:val="24"/>
          <w:szCs w:val="24"/>
        </w:rPr>
        <w:t xml:space="preserve">me out with this concept of Non </w:t>
      </w:r>
      <w:r w:rsidRPr="00230332">
        <w:rPr>
          <w:sz w:val="24"/>
          <w:szCs w:val="24"/>
        </w:rPr>
        <w:t>Applicable Metrics.</w:t>
      </w:r>
    </w:p>
    <w:p w:rsidR="00D900B4" w:rsidRPr="00230332" w:rsidRDefault="00637A39" w:rsidP="002E5733">
      <w:pPr>
        <w:autoSpaceDE w:val="0"/>
        <w:autoSpaceDN w:val="0"/>
        <w:adjustRightInd w:val="0"/>
        <w:spacing w:line="271" w:lineRule="auto"/>
        <w:ind w:left="709"/>
        <w:jc w:val="both"/>
        <w:rPr>
          <w:sz w:val="24"/>
          <w:szCs w:val="24"/>
          <w:lang w:val="en-IN" w:eastAsia="en-IN" w:bidi="ar-SA"/>
        </w:rPr>
      </w:pPr>
      <w:r w:rsidRPr="00230332">
        <w:rPr>
          <w:sz w:val="24"/>
          <w:szCs w:val="24"/>
        </w:rPr>
        <w:t xml:space="preserve">Thus the provision is made for the HEI’s to opt out some of the metrics which may not be </w:t>
      </w:r>
      <w:r w:rsidR="00D900B4" w:rsidRPr="00230332">
        <w:rPr>
          <w:sz w:val="24"/>
          <w:szCs w:val="24"/>
        </w:rPr>
        <w:t xml:space="preserve">                    </w:t>
      </w:r>
      <w:r w:rsidRPr="00230332">
        <w:rPr>
          <w:sz w:val="24"/>
          <w:szCs w:val="24"/>
        </w:rPr>
        <w:t>applicable to them for various reasons.</w:t>
      </w:r>
      <w:r w:rsidR="00D900B4" w:rsidRPr="00230332">
        <w:rPr>
          <w:sz w:val="24"/>
          <w:szCs w:val="24"/>
          <w:lang w:val="en-IN" w:eastAsia="en-IN" w:bidi="ar-SA"/>
        </w:rPr>
        <w:t xml:space="preserve"> Following are the rules for </w:t>
      </w:r>
      <w:r w:rsidR="003F2D47" w:rsidRPr="00230332">
        <w:rPr>
          <w:sz w:val="24"/>
          <w:szCs w:val="24"/>
          <w:lang w:val="en-IN" w:eastAsia="en-IN" w:bidi="ar-SA"/>
        </w:rPr>
        <w:t xml:space="preserve">opting out </w:t>
      </w:r>
      <w:r w:rsidR="00D900B4" w:rsidRPr="00230332">
        <w:rPr>
          <w:sz w:val="24"/>
          <w:szCs w:val="24"/>
          <w:lang w:val="en-IN" w:eastAsia="en-IN" w:bidi="ar-SA"/>
        </w:rPr>
        <w:t>non applicable metrics:</w:t>
      </w:r>
    </w:p>
    <w:p w:rsidR="00D900B4" w:rsidRPr="00230332" w:rsidRDefault="00D900B4" w:rsidP="002E5733">
      <w:pPr>
        <w:autoSpaceDE w:val="0"/>
        <w:autoSpaceDN w:val="0"/>
        <w:adjustRightInd w:val="0"/>
        <w:spacing w:line="271" w:lineRule="auto"/>
        <w:ind w:left="993" w:hanging="284"/>
        <w:jc w:val="both"/>
        <w:rPr>
          <w:sz w:val="24"/>
          <w:szCs w:val="24"/>
          <w:lang w:val="en-IN" w:eastAsia="en-IN" w:bidi="ar-SA"/>
        </w:rPr>
      </w:pPr>
      <w:r w:rsidRPr="00230332">
        <w:rPr>
          <w:sz w:val="24"/>
          <w:szCs w:val="24"/>
          <w:lang w:val="en-IN" w:eastAsia="en-IN" w:bidi="ar-SA"/>
        </w:rPr>
        <w:t xml:space="preserve">a) </w:t>
      </w:r>
      <w:r w:rsidR="008B3B02" w:rsidRPr="00230332">
        <w:rPr>
          <w:sz w:val="24"/>
          <w:szCs w:val="24"/>
          <w:lang w:val="en-IN" w:eastAsia="en-IN" w:bidi="ar-SA"/>
        </w:rPr>
        <w:t xml:space="preserve"> </w:t>
      </w:r>
      <w:r w:rsidRPr="00230332">
        <w:rPr>
          <w:sz w:val="24"/>
          <w:szCs w:val="24"/>
          <w:lang w:val="en-IN" w:eastAsia="en-IN" w:bidi="ar-SA"/>
        </w:rPr>
        <w:t xml:space="preserve">Maximum weightage of metrics that can be opted out shouldn’t exceed </w:t>
      </w:r>
      <w:r w:rsidR="005E3B2E" w:rsidRPr="002562DA">
        <w:rPr>
          <w:sz w:val="24"/>
          <w:szCs w:val="24"/>
          <w:lang w:val="en-IN" w:eastAsia="en-IN" w:bidi="ar-SA"/>
        </w:rPr>
        <w:t>30 (up to 3%).</w:t>
      </w:r>
      <w:r w:rsidR="005E3B2E" w:rsidRPr="005E3B2E">
        <w:rPr>
          <w:color w:val="FF0000"/>
          <w:sz w:val="24"/>
          <w:szCs w:val="24"/>
          <w:lang w:val="en-IN" w:eastAsia="en-IN" w:bidi="ar-SA"/>
        </w:rPr>
        <w:t xml:space="preserve"> </w:t>
      </w:r>
    </w:p>
    <w:p w:rsidR="00D900B4" w:rsidRPr="00230332" w:rsidRDefault="00D900B4" w:rsidP="002E5733">
      <w:pPr>
        <w:tabs>
          <w:tab w:val="left" w:pos="1134"/>
        </w:tabs>
        <w:autoSpaceDE w:val="0"/>
        <w:autoSpaceDN w:val="0"/>
        <w:adjustRightInd w:val="0"/>
        <w:spacing w:line="271" w:lineRule="auto"/>
        <w:ind w:left="709"/>
        <w:jc w:val="both"/>
        <w:rPr>
          <w:sz w:val="24"/>
          <w:szCs w:val="24"/>
          <w:lang w:val="en-IN" w:eastAsia="en-IN" w:bidi="ar-SA"/>
        </w:rPr>
      </w:pPr>
      <w:r w:rsidRPr="00230332">
        <w:rPr>
          <w:sz w:val="24"/>
          <w:szCs w:val="24"/>
          <w:lang w:val="en-IN" w:eastAsia="en-IN" w:bidi="ar-SA"/>
        </w:rPr>
        <w:t xml:space="preserve">b) </w:t>
      </w:r>
      <w:r w:rsidR="008B3B02" w:rsidRPr="00230332">
        <w:rPr>
          <w:sz w:val="24"/>
          <w:szCs w:val="24"/>
          <w:lang w:val="en-IN" w:eastAsia="en-IN" w:bidi="ar-SA"/>
        </w:rPr>
        <w:t xml:space="preserve"> </w:t>
      </w:r>
      <w:r w:rsidRPr="00230332">
        <w:rPr>
          <w:sz w:val="24"/>
          <w:szCs w:val="24"/>
          <w:lang w:val="en-IN" w:eastAsia="en-IN" w:bidi="ar-SA"/>
        </w:rPr>
        <w:t xml:space="preserve">Metrics with maximum of total </w:t>
      </w:r>
      <w:r w:rsidR="005E3B2E" w:rsidRPr="002562DA">
        <w:rPr>
          <w:sz w:val="24"/>
          <w:szCs w:val="24"/>
          <w:lang w:val="en-IN" w:eastAsia="en-IN" w:bidi="ar-SA"/>
        </w:rPr>
        <w:t>10</w:t>
      </w:r>
      <w:r w:rsidR="005E3B2E">
        <w:rPr>
          <w:sz w:val="24"/>
          <w:szCs w:val="24"/>
          <w:lang w:val="en-IN" w:eastAsia="en-IN" w:bidi="ar-SA"/>
        </w:rPr>
        <w:t xml:space="preserve"> </w:t>
      </w:r>
      <w:r w:rsidRPr="00230332">
        <w:rPr>
          <w:sz w:val="24"/>
          <w:szCs w:val="24"/>
          <w:lang w:val="en-IN" w:eastAsia="en-IN" w:bidi="ar-SA"/>
        </w:rPr>
        <w:t>weightage per criteria can</w:t>
      </w:r>
      <w:r w:rsidR="00070A19" w:rsidRPr="00230332">
        <w:rPr>
          <w:sz w:val="24"/>
          <w:szCs w:val="24"/>
          <w:lang w:val="en-IN" w:eastAsia="en-IN" w:bidi="ar-SA"/>
        </w:rPr>
        <w:t xml:space="preserve"> only</w:t>
      </w:r>
      <w:r w:rsidRPr="00230332">
        <w:rPr>
          <w:sz w:val="24"/>
          <w:szCs w:val="24"/>
          <w:lang w:val="en-IN" w:eastAsia="en-IN" w:bidi="ar-SA"/>
        </w:rPr>
        <w:t xml:space="preserve"> be opted out.</w:t>
      </w:r>
    </w:p>
    <w:p w:rsidR="00D900B4" w:rsidRPr="00230332" w:rsidRDefault="00D900B4" w:rsidP="002E5733">
      <w:pPr>
        <w:autoSpaceDE w:val="0"/>
        <w:autoSpaceDN w:val="0"/>
        <w:adjustRightInd w:val="0"/>
        <w:spacing w:line="271" w:lineRule="auto"/>
        <w:ind w:left="709"/>
        <w:jc w:val="both"/>
        <w:rPr>
          <w:sz w:val="24"/>
          <w:szCs w:val="24"/>
          <w:lang w:val="en-IN" w:eastAsia="en-IN" w:bidi="ar-SA"/>
        </w:rPr>
      </w:pPr>
      <w:r w:rsidRPr="00230332">
        <w:rPr>
          <w:sz w:val="24"/>
          <w:szCs w:val="24"/>
          <w:lang w:val="en-IN" w:eastAsia="en-IN" w:bidi="ar-SA"/>
        </w:rPr>
        <w:lastRenderedPageBreak/>
        <w:t xml:space="preserve">c) </w:t>
      </w:r>
      <w:r w:rsidR="008B3B02" w:rsidRPr="00230332">
        <w:rPr>
          <w:sz w:val="24"/>
          <w:szCs w:val="24"/>
          <w:lang w:val="en-IN" w:eastAsia="en-IN" w:bidi="ar-SA"/>
        </w:rPr>
        <w:t xml:space="preserve"> </w:t>
      </w:r>
      <w:r w:rsidR="00BA21EF" w:rsidRPr="00230332">
        <w:rPr>
          <w:sz w:val="24"/>
          <w:szCs w:val="24"/>
          <w:lang w:val="en-IN" w:eastAsia="en-IN" w:bidi="ar-SA"/>
        </w:rPr>
        <w:t xml:space="preserve">All metrics in </w:t>
      </w:r>
      <w:r w:rsidR="00804308" w:rsidRPr="00230332">
        <w:rPr>
          <w:sz w:val="24"/>
          <w:szCs w:val="24"/>
          <w:lang w:val="en-IN" w:eastAsia="en-IN" w:bidi="ar-SA"/>
        </w:rPr>
        <w:t>Criteri</w:t>
      </w:r>
      <w:r w:rsidR="00A118C8">
        <w:rPr>
          <w:sz w:val="24"/>
          <w:szCs w:val="24"/>
          <w:lang w:val="en-IN" w:eastAsia="en-IN" w:bidi="ar-SA"/>
        </w:rPr>
        <w:t>a</w:t>
      </w:r>
      <w:r w:rsidR="00804308" w:rsidRPr="00230332">
        <w:rPr>
          <w:sz w:val="24"/>
          <w:szCs w:val="24"/>
          <w:lang w:val="en-IN" w:eastAsia="en-IN" w:bidi="ar-SA"/>
        </w:rPr>
        <w:t xml:space="preserve"> </w:t>
      </w:r>
      <w:r w:rsidR="004F20C0" w:rsidRPr="00CE5425">
        <w:rPr>
          <w:sz w:val="24"/>
          <w:szCs w:val="24"/>
          <w:lang w:val="en-IN" w:eastAsia="en-IN" w:bidi="ar-SA"/>
        </w:rPr>
        <w:t xml:space="preserve">1, 2 &amp; </w:t>
      </w:r>
      <w:r w:rsidR="00804308" w:rsidRPr="00CE5425">
        <w:rPr>
          <w:sz w:val="24"/>
          <w:szCs w:val="24"/>
          <w:lang w:val="en-IN" w:eastAsia="en-IN" w:bidi="ar-SA"/>
        </w:rPr>
        <w:t>7</w:t>
      </w:r>
      <w:r w:rsidR="00804308" w:rsidRPr="00230332">
        <w:rPr>
          <w:sz w:val="24"/>
          <w:szCs w:val="24"/>
          <w:lang w:val="en-IN" w:eastAsia="en-IN" w:bidi="ar-SA"/>
        </w:rPr>
        <w:t xml:space="preserve"> </w:t>
      </w:r>
      <w:r w:rsidR="00BA21EF" w:rsidRPr="00230332">
        <w:rPr>
          <w:sz w:val="24"/>
          <w:szCs w:val="24"/>
          <w:lang w:val="en-IN" w:eastAsia="en-IN" w:bidi="ar-SA"/>
        </w:rPr>
        <w:t>are</w:t>
      </w:r>
      <w:r w:rsidR="00804308" w:rsidRPr="00230332">
        <w:rPr>
          <w:sz w:val="24"/>
          <w:szCs w:val="24"/>
          <w:lang w:val="en-IN" w:eastAsia="en-IN" w:bidi="ar-SA"/>
        </w:rPr>
        <w:t xml:space="preserve"> essential</w:t>
      </w:r>
      <w:r w:rsidRPr="00230332">
        <w:rPr>
          <w:sz w:val="24"/>
          <w:szCs w:val="24"/>
          <w:lang w:val="en-IN" w:eastAsia="en-IN" w:bidi="ar-SA"/>
        </w:rPr>
        <w:t>.</w:t>
      </w:r>
      <w:r w:rsidR="00804308" w:rsidRPr="00230332">
        <w:rPr>
          <w:sz w:val="24"/>
          <w:szCs w:val="24"/>
          <w:lang w:val="en-IN" w:eastAsia="en-IN" w:bidi="ar-SA"/>
        </w:rPr>
        <w:t xml:space="preserve"> </w:t>
      </w:r>
      <w:r w:rsidRPr="00230332">
        <w:rPr>
          <w:sz w:val="24"/>
          <w:szCs w:val="24"/>
          <w:lang w:val="en-IN" w:eastAsia="en-IN" w:bidi="ar-SA"/>
        </w:rPr>
        <w:t>No</w:t>
      </w:r>
      <w:r w:rsidR="0039245E" w:rsidRPr="00230332">
        <w:rPr>
          <w:sz w:val="24"/>
          <w:szCs w:val="24"/>
          <w:lang w:val="en-IN" w:eastAsia="en-IN" w:bidi="ar-SA"/>
        </w:rPr>
        <w:t>ne of the</w:t>
      </w:r>
      <w:r w:rsidRPr="00230332">
        <w:rPr>
          <w:sz w:val="24"/>
          <w:szCs w:val="24"/>
          <w:lang w:val="en-IN" w:eastAsia="en-IN" w:bidi="ar-SA"/>
        </w:rPr>
        <w:t xml:space="preserve"> metrics</w:t>
      </w:r>
      <w:r w:rsidR="00A118C8">
        <w:rPr>
          <w:sz w:val="24"/>
          <w:szCs w:val="24"/>
          <w:lang w:val="en-IN" w:eastAsia="en-IN" w:bidi="ar-SA"/>
        </w:rPr>
        <w:t xml:space="preserve"> in </w:t>
      </w:r>
      <w:r w:rsidR="00A118C8" w:rsidRPr="00CE5425">
        <w:rPr>
          <w:sz w:val="24"/>
          <w:szCs w:val="24"/>
          <w:lang w:val="en-IN" w:eastAsia="en-IN" w:bidi="ar-SA"/>
        </w:rPr>
        <w:t>these</w:t>
      </w:r>
      <w:r w:rsidR="0039245E" w:rsidRPr="00230332">
        <w:rPr>
          <w:sz w:val="24"/>
          <w:szCs w:val="24"/>
          <w:lang w:val="en-IN" w:eastAsia="en-IN" w:bidi="ar-SA"/>
        </w:rPr>
        <w:t xml:space="preserve"> Criteri</w:t>
      </w:r>
      <w:r w:rsidR="00A118C8">
        <w:rPr>
          <w:sz w:val="24"/>
          <w:szCs w:val="24"/>
          <w:lang w:val="en-IN" w:eastAsia="en-IN" w:bidi="ar-SA"/>
        </w:rPr>
        <w:t>a</w:t>
      </w:r>
      <w:r w:rsidRPr="00230332">
        <w:rPr>
          <w:sz w:val="24"/>
          <w:szCs w:val="24"/>
          <w:lang w:val="en-IN" w:eastAsia="en-IN" w:bidi="ar-SA"/>
        </w:rPr>
        <w:t xml:space="preserve"> can be opted out.</w:t>
      </w:r>
    </w:p>
    <w:p w:rsidR="00D900B4" w:rsidRPr="00230332" w:rsidRDefault="00D900B4" w:rsidP="002E5733">
      <w:pPr>
        <w:autoSpaceDE w:val="0"/>
        <w:autoSpaceDN w:val="0"/>
        <w:adjustRightInd w:val="0"/>
        <w:spacing w:line="271" w:lineRule="auto"/>
        <w:ind w:left="993" w:hanging="284"/>
        <w:jc w:val="both"/>
        <w:rPr>
          <w:sz w:val="24"/>
          <w:szCs w:val="24"/>
          <w:lang w:val="en-IN" w:eastAsia="en-IN" w:bidi="ar-SA"/>
        </w:rPr>
      </w:pPr>
      <w:r w:rsidRPr="00230332">
        <w:rPr>
          <w:sz w:val="24"/>
          <w:szCs w:val="24"/>
          <w:lang w:val="en-IN" w:eastAsia="en-IN" w:bidi="ar-SA"/>
        </w:rPr>
        <w:t xml:space="preserve">d) Metrics identified as </w:t>
      </w:r>
      <w:r w:rsidR="00A118C8" w:rsidRPr="00362025">
        <w:rPr>
          <w:sz w:val="24"/>
          <w:szCs w:val="24"/>
          <w:lang w:val="en-IN" w:eastAsia="en-IN" w:bidi="ar-SA"/>
        </w:rPr>
        <w:t>optional</w:t>
      </w:r>
      <w:r w:rsidRPr="00362025">
        <w:rPr>
          <w:sz w:val="24"/>
          <w:szCs w:val="24"/>
          <w:lang w:val="en-IN" w:eastAsia="en-IN" w:bidi="ar-SA"/>
        </w:rPr>
        <w:t xml:space="preserve"> </w:t>
      </w:r>
      <w:r w:rsidR="00A118C8" w:rsidRPr="00362025">
        <w:rPr>
          <w:sz w:val="24"/>
          <w:szCs w:val="24"/>
          <w:lang w:val="en-IN" w:eastAsia="en-IN" w:bidi="ar-SA"/>
        </w:rPr>
        <w:t>can only</w:t>
      </w:r>
      <w:r w:rsidR="00A118C8">
        <w:rPr>
          <w:sz w:val="24"/>
          <w:szCs w:val="24"/>
          <w:lang w:val="en-IN" w:eastAsia="en-IN" w:bidi="ar-SA"/>
        </w:rPr>
        <w:t xml:space="preserve"> </w:t>
      </w:r>
      <w:r w:rsidRPr="00230332">
        <w:rPr>
          <w:sz w:val="24"/>
          <w:szCs w:val="24"/>
          <w:lang w:val="en-IN" w:eastAsia="en-IN" w:bidi="ar-SA"/>
        </w:rPr>
        <w:t xml:space="preserve">be opted out (list of </w:t>
      </w:r>
      <w:r w:rsidR="00A118C8" w:rsidRPr="00362025">
        <w:rPr>
          <w:sz w:val="24"/>
          <w:szCs w:val="24"/>
          <w:lang w:val="en-IN" w:eastAsia="en-IN" w:bidi="ar-SA"/>
        </w:rPr>
        <w:t>optional</w:t>
      </w:r>
      <w:r w:rsidRPr="00362025">
        <w:rPr>
          <w:sz w:val="24"/>
          <w:szCs w:val="24"/>
          <w:lang w:val="en-IN" w:eastAsia="en-IN" w:bidi="ar-SA"/>
        </w:rPr>
        <w:t xml:space="preserve"> </w:t>
      </w:r>
      <w:r w:rsidRPr="00230332">
        <w:rPr>
          <w:sz w:val="24"/>
          <w:szCs w:val="24"/>
          <w:lang w:val="en-IN" w:eastAsia="en-IN" w:bidi="ar-SA"/>
        </w:rPr>
        <w:t>metrics are</w:t>
      </w:r>
      <w:r w:rsidR="008B3B02" w:rsidRPr="00230332">
        <w:rPr>
          <w:sz w:val="24"/>
          <w:szCs w:val="24"/>
          <w:lang w:val="en-IN" w:eastAsia="en-IN" w:bidi="ar-SA"/>
        </w:rPr>
        <w:t xml:space="preserve"> </w:t>
      </w:r>
      <w:r w:rsidR="00A9414C" w:rsidRPr="00230332">
        <w:rPr>
          <w:sz w:val="24"/>
          <w:szCs w:val="24"/>
          <w:lang w:val="en-IN" w:eastAsia="en-IN" w:bidi="ar-SA"/>
        </w:rPr>
        <w:t xml:space="preserve">stated in </w:t>
      </w:r>
      <w:r w:rsidR="00714B92" w:rsidRPr="00230332">
        <w:rPr>
          <w:sz w:val="24"/>
          <w:szCs w:val="24"/>
          <w:lang w:val="en-IN" w:eastAsia="en-IN" w:bidi="ar-SA"/>
        </w:rPr>
        <w:t xml:space="preserve">  </w:t>
      </w:r>
      <w:r w:rsidR="00A9414C" w:rsidRPr="00230332">
        <w:rPr>
          <w:sz w:val="24"/>
          <w:szCs w:val="24"/>
          <w:lang w:val="en-IN" w:eastAsia="en-IN" w:bidi="ar-SA"/>
        </w:rPr>
        <w:t>Appendi</w:t>
      </w:r>
      <w:r w:rsidR="005142A7" w:rsidRPr="00230332">
        <w:rPr>
          <w:sz w:val="24"/>
          <w:szCs w:val="24"/>
          <w:lang w:val="en-IN" w:eastAsia="en-IN" w:bidi="ar-SA"/>
        </w:rPr>
        <w:t>ces</w:t>
      </w:r>
      <w:r w:rsidR="00A118C8">
        <w:rPr>
          <w:sz w:val="24"/>
          <w:szCs w:val="24"/>
          <w:lang w:val="en-IN" w:eastAsia="en-IN" w:bidi="ar-SA"/>
        </w:rPr>
        <w:t xml:space="preserve"> </w:t>
      </w:r>
      <w:r w:rsidR="00A118C8" w:rsidRPr="00362025">
        <w:rPr>
          <w:sz w:val="24"/>
          <w:szCs w:val="24"/>
          <w:lang w:val="en-IN" w:eastAsia="en-IN" w:bidi="ar-SA"/>
        </w:rPr>
        <w:t>3</w:t>
      </w:r>
      <w:r w:rsidR="00FD5753">
        <w:rPr>
          <w:sz w:val="24"/>
          <w:szCs w:val="24"/>
          <w:lang w:val="en-IN" w:eastAsia="en-IN" w:bidi="ar-SA"/>
        </w:rPr>
        <w:t xml:space="preserve"> of Autonomous and Affiliated College Manual</w:t>
      </w:r>
      <w:r w:rsidRPr="00230332">
        <w:rPr>
          <w:sz w:val="24"/>
          <w:szCs w:val="24"/>
          <w:lang w:val="en-IN" w:eastAsia="en-IN" w:bidi="ar-SA"/>
        </w:rPr>
        <w:t>).</w:t>
      </w:r>
    </w:p>
    <w:p w:rsidR="00D900B4" w:rsidRPr="00230332" w:rsidRDefault="00D900B4" w:rsidP="002E5733">
      <w:pPr>
        <w:autoSpaceDE w:val="0"/>
        <w:autoSpaceDN w:val="0"/>
        <w:adjustRightInd w:val="0"/>
        <w:spacing w:line="271" w:lineRule="auto"/>
        <w:ind w:left="709"/>
        <w:jc w:val="both"/>
        <w:rPr>
          <w:sz w:val="24"/>
          <w:szCs w:val="24"/>
          <w:lang w:val="en-IN" w:eastAsia="en-IN" w:bidi="ar-SA"/>
        </w:rPr>
      </w:pPr>
      <w:r w:rsidRPr="00230332">
        <w:rPr>
          <w:sz w:val="24"/>
          <w:szCs w:val="24"/>
          <w:lang w:val="en-IN" w:eastAsia="en-IN" w:bidi="ar-SA"/>
        </w:rPr>
        <w:t xml:space="preserve">e) </w:t>
      </w:r>
      <w:r w:rsidR="008B3B02" w:rsidRPr="00230332">
        <w:rPr>
          <w:sz w:val="24"/>
          <w:szCs w:val="24"/>
          <w:lang w:val="en-IN" w:eastAsia="en-IN" w:bidi="ar-SA"/>
        </w:rPr>
        <w:t xml:space="preserve"> </w:t>
      </w:r>
      <w:r w:rsidRPr="00230332">
        <w:rPr>
          <w:sz w:val="24"/>
          <w:szCs w:val="24"/>
          <w:lang w:val="en-IN" w:eastAsia="en-IN" w:bidi="ar-SA"/>
        </w:rPr>
        <w:t>Qualitative metrics cannot be opted out.</w:t>
      </w:r>
    </w:p>
    <w:p w:rsidR="00637A39" w:rsidRPr="00230332" w:rsidRDefault="00D900B4" w:rsidP="003F481E">
      <w:pPr>
        <w:autoSpaceDE w:val="0"/>
        <w:autoSpaceDN w:val="0"/>
        <w:adjustRightInd w:val="0"/>
        <w:spacing w:line="271" w:lineRule="auto"/>
        <w:ind w:left="709"/>
        <w:jc w:val="both"/>
        <w:rPr>
          <w:sz w:val="24"/>
          <w:szCs w:val="24"/>
          <w:lang w:val="en-IN" w:eastAsia="en-IN" w:bidi="ar-SA"/>
        </w:rPr>
      </w:pPr>
      <w:r w:rsidRPr="00230332">
        <w:rPr>
          <w:sz w:val="24"/>
          <w:szCs w:val="24"/>
          <w:lang w:val="en-IN" w:eastAsia="en-IN" w:bidi="ar-SA"/>
        </w:rPr>
        <w:t xml:space="preserve">The calculation of Cumulative Grade Point Average (CGPA) of Higher Education Institutions (HEIs) will be done excluding the metrics as opted out </w:t>
      </w:r>
      <w:r w:rsidR="00D06A1F" w:rsidRPr="00FC4433">
        <w:rPr>
          <w:sz w:val="24"/>
          <w:szCs w:val="24"/>
          <w:lang w:val="en-IN" w:eastAsia="en-IN" w:bidi="ar-SA"/>
        </w:rPr>
        <w:t>with</w:t>
      </w:r>
      <w:r w:rsidR="0066702E">
        <w:rPr>
          <w:sz w:val="24"/>
          <w:szCs w:val="24"/>
          <w:lang w:val="en-IN" w:eastAsia="en-IN" w:bidi="ar-SA"/>
        </w:rPr>
        <w:t xml:space="preserve"> </w:t>
      </w:r>
      <w:r w:rsidR="0066702E" w:rsidRPr="00F3733D">
        <w:rPr>
          <w:sz w:val="24"/>
          <w:szCs w:val="24"/>
          <w:lang w:val="en-IN" w:eastAsia="en-IN" w:bidi="ar-SA"/>
        </w:rPr>
        <w:t>30</w:t>
      </w:r>
      <w:r w:rsidR="00D06A1F" w:rsidRPr="00FC4433">
        <w:rPr>
          <w:sz w:val="24"/>
          <w:szCs w:val="24"/>
          <w:lang w:val="en-IN" w:eastAsia="en-IN" w:bidi="ar-SA"/>
        </w:rPr>
        <w:t xml:space="preserve"> weightage (up to </w:t>
      </w:r>
      <w:r w:rsidR="0066702E" w:rsidRPr="00F3733D">
        <w:rPr>
          <w:sz w:val="24"/>
          <w:szCs w:val="24"/>
          <w:lang w:val="en-IN" w:eastAsia="en-IN" w:bidi="ar-SA"/>
        </w:rPr>
        <w:t>3%</w:t>
      </w:r>
      <w:r w:rsidR="00D06A1F" w:rsidRPr="00F3733D">
        <w:rPr>
          <w:sz w:val="24"/>
          <w:szCs w:val="24"/>
          <w:lang w:val="en-IN" w:eastAsia="en-IN" w:bidi="ar-SA"/>
        </w:rPr>
        <w:t>)</w:t>
      </w:r>
      <w:r w:rsidR="00D06A1F">
        <w:rPr>
          <w:sz w:val="24"/>
          <w:szCs w:val="24"/>
          <w:lang w:val="en-IN" w:eastAsia="en-IN" w:bidi="ar-SA"/>
        </w:rPr>
        <w:t xml:space="preserve"> </w:t>
      </w:r>
      <w:r w:rsidRPr="00230332">
        <w:rPr>
          <w:sz w:val="24"/>
          <w:szCs w:val="24"/>
          <w:lang w:val="en-IN" w:eastAsia="en-IN" w:bidi="ar-SA"/>
        </w:rPr>
        <w:t>by the HEIs. This decision is aimed at helping HEIs</w:t>
      </w:r>
      <w:r w:rsidR="00227EE1">
        <w:rPr>
          <w:sz w:val="24"/>
          <w:szCs w:val="24"/>
          <w:lang w:val="en-IN" w:eastAsia="en-IN" w:bidi="ar-SA"/>
        </w:rPr>
        <w:t>,</w:t>
      </w:r>
      <w:r w:rsidRPr="00230332">
        <w:rPr>
          <w:sz w:val="24"/>
          <w:szCs w:val="24"/>
          <w:lang w:val="en-IN" w:eastAsia="en-IN" w:bidi="ar-SA"/>
        </w:rPr>
        <w:t xml:space="preserve"> as they will not be assessed on metrics not applicable to them.</w:t>
      </w:r>
      <w:r w:rsidR="006E5782" w:rsidRPr="00230332">
        <w:rPr>
          <w:sz w:val="24"/>
          <w:szCs w:val="24"/>
          <w:lang w:val="en-IN" w:eastAsia="en-IN" w:bidi="ar-SA"/>
        </w:rPr>
        <w:t xml:space="preserve"> HEIs willing to opt out the non applicable metrics need to exercise the same, prior to final submission of SSR to NAAC</w:t>
      </w:r>
      <w:r w:rsidR="00E04E10" w:rsidRPr="00230332">
        <w:rPr>
          <w:sz w:val="24"/>
          <w:szCs w:val="24"/>
          <w:lang w:val="en-IN" w:eastAsia="en-IN" w:bidi="ar-SA"/>
        </w:rPr>
        <w:t>.</w:t>
      </w:r>
      <w:r w:rsidR="006E5782" w:rsidRPr="00230332">
        <w:rPr>
          <w:sz w:val="24"/>
          <w:szCs w:val="24"/>
          <w:lang w:val="en-IN" w:eastAsia="en-IN" w:bidi="ar-SA"/>
        </w:rPr>
        <w:t xml:space="preserve"> </w:t>
      </w:r>
    </w:p>
    <w:p w:rsidR="00872311" w:rsidRPr="00230332" w:rsidRDefault="00872311" w:rsidP="002E5733">
      <w:pPr>
        <w:numPr>
          <w:ilvl w:val="0"/>
          <w:numId w:val="5"/>
        </w:numPr>
        <w:tabs>
          <w:tab w:val="left" w:pos="720"/>
        </w:tabs>
        <w:spacing w:line="271" w:lineRule="auto"/>
        <w:ind w:left="720" w:hanging="436"/>
        <w:jc w:val="both"/>
        <w:rPr>
          <w:sz w:val="24"/>
          <w:szCs w:val="24"/>
        </w:rPr>
      </w:pPr>
      <w:r w:rsidRPr="00230332">
        <w:rPr>
          <w:sz w:val="24"/>
          <w:szCs w:val="24"/>
        </w:rPr>
        <w:t>The data submitted on Quantitative Metrics (Q</w:t>
      </w:r>
      <w:r w:rsidRPr="00230332">
        <w:rPr>
          <w:sz w:val="24"/>
          <w:szCs w:val="24"/>
          <w:vertAlign w:val="subscript"/>
        </w:rPr>
        <w:t>n</w:t>
      </w:r>
      <w:r w:rsidRPr="00230332">
        <w:rPr>
          <w:sz w:val="24"/>
          <w:szCs w:val="24"/>
        </w:rPr>
        <w:t>M) will be subjected to validation exercise with the help of Data Validation and Verification (DVV) process done by NAAC. The responses to Qualitative Metrics (Q</w:t>
      </w:r>
      <w:r w:rsidRPr="00230332">
        <w:rPr>
          <w:sz w:val="24"/>
          <w:szCs w:val="24"/>
          <w:vertAlign w:val="subscript"/>
        </w:rPr>
        <w:t>l</w:t>
      </w:r>
      <w:r w:rsidRPr="00230332">
        <w:rPr>
          <w:sz w:val="24"/>
          <w:szCs w:val="24"/>
        </w:rPr>
        <w:t>M) will be reviewed by the Peer Team on site only after the institution clears the Pre-qualifier stage.</w:t>
      </w:r>
    </w:p>
    <w:p w:rsidR="00872311" w:rsidRPr="00230332" w:rsidRDefault="00872311" w:rsidP="002E5733">
      <w:pPr>
        <w:numPr>
          <w:ilvl w:val="0"/>
          <w:numId w:val="5"/>
        </w:numPr>
        <w:tabs>
          <w:tab w:val="left" w:pos="720"/>
        </w:tabs>
        <w:spacing w:line="271" w:lineRule="auto"/>
        <w:ind w:left="720" w:hanging="436"/>
        <w:jc w:val="both"/>
        <w:rPr>
          <w:sz w:val="28"/>
          <w:szCs w:val="28"/>
        </w:rPr>
      </w:pPr>
      <w:r w:rsidRPr="00230332">
        <w:rPr>
          <w:sz w:val="24"/>
          <w:szCs w:val="24"/>
        </w:rPr>
        <w:t>Any Institution found to be providing wrong information/data during validation and verification stage will be asked for clarifications</w:t>
      </w:r>
      <w:r w:rsidRPr="00230332">
        <w:rPr>
          <w:sz w:val="24"/>
          <w:szCs w:val="28"/>
        </w:rPr>
        <w:t xml:space="preserve">. </w:t>
      </w:r>
      <w:r w:rsidRPr="00230332">
        <w:rPr>
          <w:sz w:val="24"/>
          <w:szCs w:val="24"/>
        </w:rPr>
        <w:t>On the basis of clarifications submitted by the HEIs the data will be again sent for DVV process. The process of Data Validation and Verification (DVV) by NAAC will be done in not more than 30 days.</w:t>
      </w:r>
    </w:p>
    <w:p w:rsidR="00872311" w:rsidRPr="00230332" w:rsidRDefault="00872311" w:rsidP="002E5733">
      <w:pPr>
        <w:numPr>
          <w:ilvl w:val="0"/>
          <w:numId w:val="5"/>
        </w:numPr>
        <w:spacing w:line="271" w:lineRule="auto"/>
        <w:ind w:left="721" w:hanging="437"/>
        <w:jc w:val="both"/>
        <w:rPr>
          <w:sz w:val="28"/>
          <w:szCs w:val="28"/>
        </w:rPr>
      </w:pPr>
      <w:r w:rsidRPr="00230332">
        <w:rPr>
          <w:b/>
          <w:sz w:val="24"/>
        </w:rPr>
        <w:t>Pre-qualifier</w:t>
      </w:r>
      <w:r w:rsidRPr="00230332">
        <w:rPr>
          <w:sz w:val="24"/>
        </w:rPr>
        <w:t>: The Quantitative Metrics (Q</w:t>
      </w:r>
      <w:r w:rsidRPr="00230332">
        <w:rPr>
          <w:sz w:val="24"/>
          <w:vertAlign w:val="subscript"/>
        </w:rPr>
        <w:t>n</w:t>
      </w:r>
      <w:r w:rsidRPr="00230332">
        <w:rPr>
          <w:sz w:val="24"/>
        </w:rPr>
        <w:t xml:space="preserve">M) of SSR will be sent for Data Validation and Verification (DVV) Process. After DVV process, a DVV </w:t>
      </w:r>
      <w:r w:rsidR="00E8270E">
        <w:rPr>
          <w:sz w:val="24"/>
        </w:rPr>
        <w:t>d</w:t>
      </w:r>
      <w:r w:rsidRPr="00230332">
        <w:rPr>
          <w:sz w:val="24"/>
        </w:rPr>
        <w:t xml:space="preserve">eviation report will be </w:t>
      </w:r>
      <w:r w:rsidR="000676DB">
        <w:rPr>
          <w:sz w:val="24"/>
        </w:rPr>
        <w:t>generated. On the basis of the d</w:t>
      </w:r>
      <w:r w:rsidRPr="00230332">
        <w:rPr>
          <w:sz w:val="24"/>
        </w:rPr>
        <w:t xml:space="preserve">eviation report, the A&amp;A process will proceed further as per the following conditions:   </w:t>
      </w:r>
    </w:p>
    <w:p w:rsidR="00DC3D1F" w:rsidRPr="00230332" w:rsidRDefault="00267499" w:rsidP="000D1A50">
      <w:pPr>
        <w:pStyle w:val="ListParagraph"/>
        <w:numPr>
          <w:ilvl w:val="0"/>
          <w:numId w:val="191"/>
        </w:numPr>
        <w:spacing w:after="0" w:line="271" w:lineRule="auto"/>
        <w:ind w:hanging="295"/>
        <w:jc w:val="both"/>
        <w:rPr>
          <w:rFonts w:ascii="Times New Roman" w:hAnsi="Times New Roman"/>
          <w:sz w:val="24"/>
        </w:rPr>
      </w:pPr>
      <w:r w:rsidRPr="00230332">
        <w:rPr>
          <w:rFonts w:ascii="Times New Roman" w:hAnsi="Times New Roman"/>
          <w:sz w:val="24"/>
          <w:szCs w:val="24"/>
        </w:rPr>
        <w:t xml:space="preserve">HEI </w:t>
      </w:r>
      <w:r w:rsidR="00DC3D1F" w:rsidRPr="00230332">
        <w:rPr>
          <w:rFonts w:ascii="Times New Roman" w:hAnsi="Times New Roman"/>
          <w:sz w:val="24"/>
        </w:rPr>
        <w:t>whose Metrics are found to be deviated will be liable for the penalty or legal action. The</w:t>
      </w:r>
      <w:r w:rsidRPr="00230332">
        <w:rPr>
          <w:rFonts w:ascii="Times New Roman" w:hAnsi="Times New Roman"/>
          <w:sz w:val="24"/>
        </w:rPr>
        <w:t>ir</w:t>
      </w:r>
      <w:r w:rsidR="00DC3D1F" w:rsidRPr="00230332">
        <w:rPr>
          <w:rFonts w:ascii="Times New Roman" w:hAnsi="Times New Roman"/>
          <w:sz w:val="24"/>
        </w:rPr>
        <w:t xml:space="preserve"> first installment of accreditation fees will </w:t>
      </w:r>
      <w:r w:rsidRPr="00230332">
        <w:rPr>
          <w:rFonts w:ascii="Times New Roman" w:hAnsi="Times New Roman"/>
          <w:sz w:val="24"/>
        </w:rPr>
        <w:t>also be forfeited, and the name</w:t>
      </w:r>
      <w:r w:rsidR="00DC3D1F" w:rsidRPr="00230332">
        <w:rPr>
          <w:rFonts w:ascii="Times New Roman" w:hAnsi="Times New Roman"/>
          <w:sz w:val="24"/>
        </w:rPr>
        <w:t xml:space="preserve"> of such </w:t>
      </w:r>
      <w:r w:rsidRPr="00230332">
        <w:rPr>
          <w:rFonts w:ascii="Times New Roman" w:hAnsi="Times New Roman"/>
          <w:sz w:val="24"/>
          <w:szCs w:val="24"/>
        </w:rPr>
        <w:t xml:space="preserve">HEI </w:t>
      </w:r>
      <w:r w:rsidR="00DC3D1F" w:rsidRPr="00230332">
        <w:rPr>
          <w:rFonts w:ascii="Times New Roman" w:hAnsi="Times New Roman"/>
          <w:sz w:val="24"/>
        </w:rPr>
        <w:t>will be sent to statutory authorities for further actions.</w:t>
      </w:r>
    </w:p>
    <w:p w:rsidR="00872311" w:rsidRPr="000D4679" w:rsidRDefault="00267499" w:rsidP="000D1A50">
      <w:pPr>
        <w:pStyle w:val="ListParagraph"/>
        <w:numPr>
          <w:ilvl w:val="0"/>
          <w:numId w:val="191"/>
        </w:numPr>
        <w:spacing w:after="0" w:line="271" w:lineRule="auto"/>
        <w:ind w:hanging="295"/>
        <w:jc w:val="both"/>
        <w:rPr>
          <w:rFonts w:ascii="Times New Roman" w:hAnsi="Times New Roman"/>
          <w:color w:val="FF0000"/>
          <w:sz w:val="24"/>
        </w:rPr>
      </w:pPr>
      <w:r w:rsidRPr="00230332">
        <w:rPr>
          <w:rFonts w:ascii="Times New Roman" w:hAnsi="Times New Roman"/>
          <w:sz w:val="24"/>
          <w:szCs w:val="24"/>
        </w:rPr>
        <w:t xml:space="preserve">HEI </w:t>
      </w:r>
      <w:r w:rsidRPr="00230332">
        <w:rPr>
          <w:rFonts w:ascii="Times New Roman" w:hAnsi="Times New Roman"/>
          <w:sz w:val="24"/>
        </w:rPr>
        <w:t>that clears</w:t>
      </w:r>
      <w:r w:rsidR="00FB1409" w:rsidRPr="00230332">
        <w:rPr>
          <w:rFonts w:ascii="Times New Roman" w:hAnsi="Times New Roman"/>
          <w:sz w:val="24"/>
        </w:rPr>
        <w:t xml:space="preserve"> the DVV process </w:t>
      </w:r>
      <w:r w:rsidR="00DC3D1F" w:rsidRPr="00230332">
        <w:rPr>
          <w:rFonts w:ascii="Times New Roman" w:hAnsi="Times New Roman"/>
          <w:sz w:val="24"/>
        </w:rPr>
        <w:t xml:space="preserve">will proceed for Peer Team Visit with a condition of a Pre-qualifier, that the </w:t>
      </w:r>
      <w:r w:rsidRPr="00230332">
        <w:rPr>
          <w:rFonts w:ascii="Times New Roman" w:hAnsi="Times New Roman"/>
          <w:sz w:val="24"/>
          <w:szCs w:val="24"/>
        </w:rPr>
        <w:t xml:space="preserve">HEI </w:t>
      </w:r>
      <w:r w:rsidR="00DC3D1F" w:rsidRPr="00230332">
        <w:rPr>
          <w:rFonts w:ascii="Times New Roman" w:hAnsi="Times New Roman"/>
          <w:sz w:val="24"/>
        </w:rPr>
        <w:t xml:space="preserve">should score at least </w:t>
      </w:r>
      <w:r w:rsidR="000676DB" w:rsidRPr="00F3733D">
        <w:rPr>
          <w:rFonts w:ascii="Times New Roman" w:hAnsi="Times New Roman"/>
          <w:sz w:val="24"/>
        </w:rPr>
        <w:t>25</w:t>
      </w:r>
      <w:r w:rsidR="00DC3D1F" w:rsidRPr="00F3733D">
        <w:rPr>
          <w:rFonts w:ascii="Times New Roman" w:hAnsi="Times New Roman"/>
          <w:sz w:val="24"/>
        </w:rPr>
        <w:t>%</w:t>
      </w:r>
      <w:r w:rsidR="00DC3D1F" w:rsidRPr="00230332">
        <w:rPr>
          <w:rFonts w:ascii="Times New Roman" w:hAnsi="Times New Roman"/>
          <w:sz w:val="24"/>
        </w:rPr>
        <w:t xml:space="preserve"> in Quantitative Metrics (Q</w:t>
      </w:r>
      <w:r w:rsidR="00DC3D1F" w:rsidRPr="00230332">
        <w:rPr>
          <w:rFonts w:ascii="Times New Roman" w:hAnsi="Times New Roman"/>
          <w:sz w:val="24"/>
          <w:vertAlign w:val="subscript"/>
        </w:rPr>
        <w:t>n</w:t>
      </w:r>
      <w:r w:rsidR="00DC3D1F" w:rsidRPr="00230332">
        <w:rPr>
          <w:rFonts w:ascii="Times New Roman" w:hAnsi="Times New Roman"/>
          <w:sz w:val="24"/>
        </w:rPr>
        <w:t xml:space="preserve">M) as per the final score after the DVV Process.  </w:t>
      </w:r>
      <w:r w:rsidR="00DC3D1F" w:rsidRPr="00230332">
        <w:rPr>
          <w:rFonts w:ascii="Times New Roman" w:hAnsi="Times New Roman"/>
          <w:sz w:val="24"/>
          <w:szCs w:val="24"/>
        </w:rPr>
        <w:t>If the HEI does not clear the Pre-qualifier s</w:t>
      </w:r>
      <w:r w:rsidR="00EC0FEF" w:rsidRPr="00230332">
        <w:rPr>
          <w:rFonts w:ascii="Times New Roman" w:hAnsi="Times New Roman"/>
          <w:sz w:val="24"/>
          <w:szCs w:val="24"/>
        </w:rPr>
        <w:t>tage</w:t>
      </w:r>
      <w:r w:rsidR="00DC3D1F" w:rsidRPr="00230332">
        <w:rPr>
          <w:rFonts w:ascii="Times New Roman" w:hAnsi="Times New Roman"/>
          <w:sz w:val="24"/>
          <w:szCs w:val="24"/>
        </w:rPr>
        <w:t xml:space="preserve"> then they </w:t>
      </w:r>
      <w:r w:rsidR="009528C4" w:rsidRPr="00230332">
        <w:rPr>
          <w:rFonts w:ascii="Times New Roman" w:hAnsi="Times New Roman"/>
          <w:sz w:val="24"/>
          <w:szCs w:val="24"/>
        </w:rPr>
        <w:t xml:space="preserve">will have to apply afresh </w:t>
      </w:r>
      <w:r w:rsidR="00DC3D1F" w:rsidRPr="00230332">
        <w:rPr>
          <w:rFonts w:ascii="Times New Roman" w:hAnsi="Times New Roman"/>
          <w:sz w:val="24"/>
          <w:szCs w:val="24"/>
        </w:rPr>
        <w:t xml:space="preserve">by submitting the IIQA and </w:t>
      </w:r>
      <w:r w:rsidR="009528C4" w:rsidRPr="00230332">
        <w:rPr>
          <w:rFonts w:ascii="Times New Roman" w:hAnsi="Times New Roman"/>
          <w:sz w:val="24"/>
          <w:szCs w:val="24"/>
        </w:rPr>
        <w:t>its</w:t>
      </w:r>
      <w:r w:rsidR="00DC3D1F" w:rsidRPr="00230332">
        <w:rPr>
          <w:rFonts w:ascii="Times New Roman" w:hAnsi="Times New Roman"/>
          <w:sz w:val="24"/>
          <w:szCs w:val="24"/>
        </w:rPr>
        <w:t xml:space="preserve"> fees.</w:t>
      </w:r>
      <w:r w:rsidR="00F03B4B" w:rsidRPr="00230332">
        <w:rPr>
          <w:rFonts w:ascii="Times New Roman" w:hAnsi="Times New Roman"/>
          <w:sz w:val="24"/>
          <w:szCs w:val="24"/>
        </w:rPr>
        <w:t xml:space="preserve"> Such </w:t>
      </w:r>
      <w:r w:rsidRPr="00230332">
        <w:rPr>
          <w:rFonts w:ascii="Times New Roman" w:hAnsi="Times New Roman"/>
          <w:sz w:val="24"/>
          <w:szCs w:val="24"/>
        </w:rPr>
        <w:t xml:space="preserve">HEIs </w:t>
      </w:r>
      <w:r w:rsidR="00F03B4B" w:rsidRPr="00230332">
        <w:rPr>
          <w:rFonts w:ascii="Times New Roman" w:hAnsi="Times New Roman"/>
          <w:sz w:val="24"/>
          <w:szCs w:val="24"/>
        </w:rPr>
        <w:t xml:space="preserve">are eligible to </w:t>
      </w:r>
      <w:r w:rsidR="00EE338A" w:rsidRPr="00230332">
        <w:rPr>
          <w:rFonts w:ascii="Times New Roman" w:hAnsi="Times New Roman"/>
          <w:sz w:val="24"/>
          <w:szCs w:val="24"/>
        </w:rPr>
        <w:t xml:space="preserve">apply </w:t>
      </w:r>
      <w:r w:rsidR="007C453A" w:rsidRPr="00230332">
        <w:rPr>
          <w:rFonts w:ascii="Times New Roman" w:hAnsi="Times New Roman"/>
          <w:sz w:val="24"/>
          <w:szCs w:val="24"/>
        </w:rPr>
        <w:t>again</w:t>
      </w:r>
      <w:r w:rsidR="000D4679">
        <w:rPr>
          <w:rFonts w:ascii="Times New Roman" w:hAnsi="Times New Roman"/>
          <w:sz w:val="24"/>
          <w:szCs w:val="24"/>
        </w:rPr>
        <w:t xml:space="preserve"> only after six months </w:t>
      </w:r>
      <w:r w:rsidR="000D4679" w:rsidRPr="008F442D">
        <w:rPr>
          <w:rFonts w:ascii="Times New Roman" w:hAnsi="Times New Roman"/>
          <w:sz w:val="24"/>
          <w:szCs w:val="24"/>
        </w:rPr>
        <w:t>from the day of declaration of Pre-qualification status.</w:t>
      </w:r>
    </w:p>
    <w:p w:rsidR="00872311" w:rsidRPr="00230332" w:rsidRDefault="00872311" w:rsidP="002E5733">
      <w:pPr>
        <w:pStyle w:val="ListParagraph"/>
        <w:numPr>
          <w:ilvl w:val="0"/>
          <w:numId w:val="5"/>
        </w:numPr>
        <w:spacing w:after="0" w:line="271" w:lineRule="auto"/>
        <w:ind w:left="709" w:hanging="425"/>
        <w:jc w:val="both"/>
        <w:rPr>
          <w:rFonts w:ascii="Times New Roman" w:hAnsi="Times New Roman"/>
          <w:sz w:val="24"/>
          <w:szCs w:val="28"/>
        </w:rPr>
      </w:pPr>
      <w:r w:rsidRPr="00230332">
        <w:rPr>
          <w:rFonts w:ascii="Times New Roman" w:hAnsi="Times New Roman"/>
          <w:sz w:val="24"/>
          <w:szCs w:val="28"/>
        </w:rPr>
        <w:t>After the DVV process, NAAC will intimate the HEI</w:t>
      </w:r>
      <w:r w:rsidR="009C4937" w:rsidRPr="00230332">
        <w:rPr>
          <w:rFonts w:ascii="Times New Roman" w:hAnsi="Times New Roman"/>
          <w:sz w:val="24"/>
          <w:szCs w:val="28"/>
        </w:rPr>
        <w:t>,</w:t>
      </w:r>
      <w:r w:rsidR="00D55EFE">
        <w:rPr>
          <w:rFonts w:ascii="Times New Roman" w:hAnsi="Times New Roman"/>
          <w:sz w:val="24"/>
          <w:szCs w:val="28"/>
        </w:rPr>
        <w:t xml:space="preserve"> </w:t>
      </w:r>
      <w:r w:rsidR="00D55EFE" w:rsidRPr="00596C5E">
        <w:rPr>
          <w:rFonts w:ascii="Times New Roman" w:hAnsi="Times New Roman"/>
          <w:sz w:val="24"/>
          <w:szCs w:val="28"/>
        </w:rPr>
        <w:t>regarding the status of the pre-qualification</w:t>
      </w:r>
      <w:r w:rsidR="00D55EFE">
        <w:rPr>
          <w:rFonts w:ascii="Times New Roman" w:hAnsi="Times New Roman"/>
          <w:sz w:val="24"/>
          <w:szCs w:val="28"/>
        </w:rPr>
        <w:t>.</w:t>
      </w:r>
      <w:r w:rsidRPr="00230332">
        <w:rPr>
          <w:rFonts w:ascii="Times New Roman" w:hAnsi="Times New Roman"/>
          <w:sz w:val="24"/>
          <w:szCs w:val="28"/>
        </w:rPr>
        <w:t xml:space="preserve"> </w:t>
      </w:r>
      <w:r w:rsidR="00D55EFE" w:rsidRPr="00596C5E">
        <w:rPr>
          <w:rFonts w:ascii="Times New Roman" w:hAnsi="Times New Roman"/>
          <w:sz w:val="24"/>
          <w:szCs w:val="28"/>
        </w:rPr>
        <w:t xml:space="preserve">Only pre-qualified HEIs will enter </w:t>
      </w:r>
      <w:r w:rsidRPr="00596C5E">
        <w:rPr>
          <w:rFonts w:ascii="Times New Roman" w:hAnsi="Times New Roman"/>
          <w:sz w:val="24"/>
          <w:szCs w:val="28"/>
        </w:rPr>
        <w:t>the next round of assessment</w:t>
      </w:r>
      <w:r w:rsidRPr="00230332">
        <w:rPr>
          <w:rFonts w:ascii="Times New Roman" w:hAnsi="Times New Roman"/>
          <w:sz w:val="24"/>
          <w:szCs w:val="28"/>
        </w:rPr>
        <w:t xml:space="preserve"> to be done by the Peer Team during their on-site visit. The focus of Peer Team visit will be on the Qualitative Metrics (Q</w:t>
      </w:r>
      <w:r w:rsidRPr="00230332">
        <w:rPr>
          <w:rFonts w:ascii="Times New Roman" w:hAnsi="Times New Roman"/>
          <w:sz w:val="24"/>
          <w:szCs w:val="28"/>
          <w:vertAlign w:val="subscript"/>
        </w:rPr>
        <w:t>l</w:t>
      </w:r>
      <w:r w:rsidRPr="00230332">
        <w:rPr>
          <w:rFonts w:ascii="Times New Roman" w:hAnsi="Times New Roman"/>
          <w:sz w:val="24"/>
          <w:szCs w:val="28"/>
        </w:rPr>
        <w:t>M).</w:t>
      </w:r>
    </w:p>
    <w:p w:rsidR="00872311" w:rsidRPr="00230332" w:rsidRDefault="00872311" w:rsidP="002E5733">
      <w:pPr>
        <w:numPr>
          <w:ilvl w:val="0"/>
          <w:numId w:val="5"/>
        </w:numPr>
        <w:tabs>
          <w:tab w:val="left" w:pos="567"/>
        </w:tabs>
        <w:spacing w:line="271" w:lineRule="auto"/>
        <w:ind w:left="720" w:hanging="436"/>
        <w:jc w:val="both"/>
        <w:rPr>
          <w:sz w:val="24"/>
          <w:szCs w:val="24"/>
        </w:rPr>
      </w:pPr>
      <w:r w:rsidRPr="00230332">
        <w:rPr>
          <w:b/>
          <w:sz w:val="24"/>
          <w:szCs w:val="24"/>
        </w:rPr>
        <w:t xml:space="preserve">Student Satisfaction Survey (SSS): </w:t>
      </w:r>
      <w:r w:rsidRPr="00230332">
        <w:rPr>
          <w:sz w:val="24"/>
          <w:szCs w:val="24"/>
        </w:rPr>
        <w:t>It will be conducted as per the following conditions:</w:t>
      </w:r>
    </w:p>
    <w:p w:rsidR="00872311" w:rsidRPr="00230332" w:rsidRDefault="00872311" w:rsidP="000D1A50">
      <w:pPr>
        <w:pStyle w:val="ListParagraph"/>
        <w:numPr>
          <w:ilvl w:val="0"/>
          <w:numId w:val="192"/>
        </w:numPr>
        <w:tabs>
          <w:tab w:val="left" w:pos="720"/>
        </w:tabs>
        <w:spacing w:after="0" w:line="271" w:lineRule="auto"/>
        <w:ind w:left="993" w:hanging="284"/>
        <w:jc w:val="both"/>
        <w:rPr>
          <w:rFonts w:ascii="Times New Roman" w:hAnsi="Times New Roman"/>
          <w:sz w:val="24"/>
          <w:szCs w:val="24"/>
        </w:rPr>
      </w:pPr>
      <w:r w:rsidRPr="00230332">
        <w:rPr>
          <w:rFonts w:ascii="Times New Roman" w:hAnsi="Times New Roman"/>
          <w:sz w:val="24"/>
          <w:szCs w:val="24"/>
        </w:rPr>
        <w:t xml:space="preserve">SSS will be </w:t>
      </w:r>
      <w:r w:rsidR="00F05C23" w:rsidRPr="00230332">
        <w:rPr>
          <w:rFonts w:ascii="Times New Roman" w:hAnsi="Times New Roman"/>
          <w:sz w:val="24"/>
          <w:szCs w:val="24"/>
        </w:rPr>
        <w:t>conducted</w:t>
      </w:r>
      <w:r w:rsidRPr="00230332">
        <w:rPr>
          <w:rFonts w:ascii="Times New Roman" w:hAnsi="Times New Roman"/>
          <w:sz w:val="24"/>
          <w:szCs w:val="24"/>
        </w:rPr>
        <w:t xml:space="preserve"> </w:t>
      </w:r>
      <w:r w:rsidR="005C12D2" w:rsidRPr="00230332">
        <w:rPr>
          <w:rFonts w:ascii="Times New Roman" w:hAnsi="Times New Roman"/>
          <w:sz w:val="24"/>
          <w:szCs w:val="24"/>
        </w:rPr>
        <w:t xml:space="preserve">simultaneously with DVV process. </w:t>
      </w:r>
    </w:p>
    <w:p w:rsidR="00872311" w:rsidRPr="00230332" w:rsidRDefault="007C35AD" w:rsidP="000D1A50">
      <w:pPr>
        <w:pStyle w:val="ListParagraph"/>
        <w:numPr>
          <w:ilvl w:val="0"/>
          <w:numId w:val="192"/>
        </w:numPr>
        <w:spacing w:after="0" w:line="271" w:lineRule="auto"/>
        <w:ind w:left="993" w:hanging="284"/>
        <w:jc w:val="both"/>
        <w:rPr>
          <w:rFonts w:ascii="Times New Roman" w:hAnsi="Times New Roman"/>
          <w:sz w:val="24"/>
          <w:szCs w:val="24"/>
        </w:rPr>
      </w:pPr>
      <w:r w:rsidRPr="007C35AD">
        <w:rPr>
          <w:rFonts w:ascii="Times New Roman" w:hAnsi="Times New Roman"/>
          <w:sz w:val="24"/>
          <w:szCs w:val="24"/>
        </w:rPr>
        <w:t>Higher Education Institutions (HEIs) have to strictly upload data of at least 50% of currently enrolled students as per data template format of excel sheet given in portal</w:t>
      </w:r>
      <w:r w:rsidR="005C12D2" w:rsidRPr="00230332">
        <w:rPr>
          <w:rFonts w:ascii="Times New Roman" w:hAnsi="Times New Roman"/>
          <w:sz w:val="24"/>
          <w:szCs w:val="24"/>
        </w:rPr>
        <w:t xml:space="preserve">. </w:t>
      </w:r>
      <w:r w:rsidR="00872311" w:rsidRPr="00230332">
        <w:rPr>
          <w:rFonts w:ascii="Times New Roman" w:hAnsi="Times New Roman"/>
          <w:sz w:val="24"/>
          <w:szCs w:val="24"/>
        </w:rPr>
        <w:t xml:space="preserve"> </w:t>
      </w:r>
    </w:p>
    <w:p w:rsidR="00872311" w:rsidRPr="00230332" w:rsidRDefault="00872311" w:rsidP="000D1A50">
      <w:pPr>
        <w:pStyle w:val="ListParagraph"/>
        <w:numPr>
          <w:ilvl w:val="0"/>
          <w:numId w:val="192"/>
        </w:numPr>
        <w:spacing w:after="0" w:line="271" w:lineRule="auto"/>
        <w:ind w:left="993" w:hanging="284"/>
        <w:jc w:val="both"/>
        <w:rPr>
          <w:rFonts w:ascii="Times New Roman" w:hAnsi="Times New Roman"/>
          <w:sz w:val="24"/>
          <w:szCs w:val="24"/>
        </w:rPr>
      </w:pPr>
      <w:r w:rsidRPr="00230332">
        <w:rPr>
          <w:rFonts w:ascii="Times New Roman" w:hAnsi="Times New Roman"/>
          <w:sz w:val="24"/>
          <w:szCs w:val="24"/>
        </w:rPr>
        <w:t xml:space="preserve">The SSS questionnaire </w:t>
      </w:r>
      <w:r w:rsidR="00944494" w:rsidRPr="00230332">
        <w:rPr>
          <w:rFonts w:ascii="Times New Roman" w:hAnsi="Times New Roman"/>
          <w:sz w:val="24"/>
          <w:szCs w:val="24"/>
        </w:rPr>
        <w:t>(20 objective &amp; 01 subjective)</w:t>
      </w:r>
      <w:r w:rsidR="00944494" w:rsidRPr="00230332">
        <w:rPr>
          <w:rFonts w:ascii="Times New Roman" w:hAnsi="Times New Roman"/>
          <w:b/>
          <w:sz w:val="24"/>
          <w:szCs w:val="24"/>
        </w:rPr>
        <w:t xml:space="preserve"> </w:t>
      </w:r>
      <w:r w:rsidRPr="00230332">
        <w:rPr>
          <w:rFonts w:ascii="Times New Roman" w:hAnsi="Times New Roman"/>
          <w:sz w:val="24"/>
          <w:szCs w:val="24"/>
        </w:rPr>
        <w:t xml:space="preserve">will be e-mailed to all students and the following rule will be applied for processing the responses. </w:t>
      </w:r>
    </w:p>
    <w:p w:rsidR="00872311" w:rsidRPr="00230332" w:rsidRDefault="00872311" w:rsidP="000D1A50">
      <w:pPr>
        <w:pStyle w:val="ListParagraph"/>
        <w:numPr>
          <w:ilvl w:val="0"/>
          <w:numId w:val="193"/>
        </w:numPr>
        <w:spacing w:after="0" w:line="271" w:lineRule="auto"/>
        <w:ind w:left="1418" w:hanging="284"/>
        <w:jc w:val="both"/>
        <w:rPr>
          <w:rFonts w:ascii="Times New Roman" w:hAnsi="Times New Roman"/>
          <w:sz w:val="24"/>
          <w:szCs w:val="24"/>
        </w:rPr>
      </w:pPr>
      <w:r w:rsidRPr="00230332">
        <w:rPr>
          <w:rFonts w:ascii="Times New Roman" w:hAnsi="Times New Roman"/>
          <w:sz w:val="24"/>
          <w:szCs w:val="24"/>
        </w:rPr>
        <w:t xml:space="preserve">For colleges – (UG/PG and Autonomous) responses should be received from at least 10% of the student population or 100, whichever is lesser.  </w:t>
      </w:r>
    </w:p>
    <w:p w:rsidR="00872311" w:rsidRPr="00230332" w:rsidRDefault="00872311" w:rsidP="000D1A50">
      <w:pPr>
        <w:pStyle w:val="ListParagraph"/>
        <w:numPr>
          <w:ilvl w:val="0"/>
          <w:numId w:val="193"/>
        </w:numPr>
        <w:spacing w:after="0" w:line="271" w:lineRule="auto"/>
        <w:ind w:left="1418" w:right="-46" w:hanging="294"/>
        <w:jc w:val="both"/>
        <w:rPr>
          <w:rFonts w:ascii="Times New Roman" w:hAnsi="Times New Roman"/>
          <w:sz w:val="24"/>
          <w:szCs w:val="24"/>
        </w:rPr>
      </w:pPr>
      <w:r w:rsidRPr="00230332">
        <w:rPr>
          <w:rFonts w:ascii="Times New Roman" w:hAnsi="Times New Roman"/>
          <w:sz w:val="24"/>
          <w:szCs w:val="24"/>
        </w:rPr>
        <w:t xml:space="preserve">For Universities – 10% of the student population or 500, whichever is lesser. </w:t>
      </w:r>
    </w:p>
    <w:p w:rsidR="00872311" w:rsidRPr="00230332" w:rsidRDefault="00872311" w:rsidP="000D1A50">
      <w:pPr>
        <w:pStyle w:val="ListParagraph"/>
        <w:numPr>
          <w:ilvl w:val="0"/>
          <w:numId w:val="192"/>
        </w:numPr>
        <w:spacing w:after="0" w:line="271" w:lineRule="auto"/>
        <w:ind w:left="993" w:hanging="284"/>
        <w:jc w:val="both"/>
        <w:rPr>
          <w:rFonts w:ascii="Times New Roman" w:hAnsi="Times New Roman"/>
          <w:sz w:val="24"/>
          <w:szCs w:val="24"/>
        </w:rPr>
      </w:pPr>
      <w:r w:rsidRPr="00230332">
        <w:rPr>
          <w:rFonts w:ascii="Times New Roman" w:hAnsi="Times New Roman"/>
          <w:sz w:val="24"/>
          <w:szCs w:val="24"/>
        </w:rPr>
        <w:t>If the response rate is lower than the limits mentioned by NAAC, the metric will not be taken up for evaluation.</w:t>
      </w:r>
    </w:p>
    <w:p w:rsidR="008C78E3" w:rsidRPr="00230332" w:rsidRDefault="005E366B" w:rsidP="000D1A50">
      <w:pPr>
        <w:pStyle w:val="ListParagraph"/>
        <w:numPr>
          <w:ilvl w:val="0"/>
          <w:numId w:val="192"/>
        </w:numPr>
        <w:spacing w:after="0" w:line="271" w:lineRule="auto"/>
        <w:ind w:left="993" w:hanging="284"/>
        <w:jc w:val="both"/>
        <w:rPr>
          <w:rFonts w:ascii="Times New Roman" w:hAnsi="Times New Roman"/>
          <w:sz w:val="24"/>
          <w:szCs w:val="24"/>
        </w:rPr>
      </w:pPr>
      <w:r w:rsidRPr="00230332">
        <w:rPr>
          <w:rFonts w:ascii="Times New Roman" w:hAnsi="Times New Roman"/>
          <w:sz w:val="24"/>
          <w:szCs w:val="24"/>
        </w:rPr>
        <w:lastRenderedPageBreak/>
        <w:t xml:space="preserve">SSS will be completed </w:t>
      </w:r>
      <w:r w:rsidR="008E36BB" w:rsidRPr="00230332">
        <w:rPr>
          <w:rFonts w:ascii="Times New Roman" w:hAnsi="Times New Roman"/>
          <w:sz w:val="24"/>
          <w:szCs w:val="24"/>
        </w:rPr>
        <w:t>within one month after its initiation.</w:t>
      </w:r>
    </w:p>
    <w:p w:rsidR="004F56CC" w:rsidRPr="00230332" w:rsidRDefault="00B54E55" w:rsidP="002E5733">
      <w:pPr>
        <w:numPr>
          <w:ilvl w:val="0"/>
          <w:numId w:val="5"/>
        </w:numPr>
        <w:tabs>
          <w:tab w:val="left" w:pos="720"/>
        </w:tabs>
        <w:spacing w:line="271" w:lineRule="auto"/>
        <w:ind w:left="721" w:hanging="437"/>
        <w:jc w:val="both"/>
        <w:rPr>
          <w:sz w:val="24"/>
          <w:szCs w:val="24"/>
          <w:lang w:val="en-IN" w:eastAsia="en-IN"/>
        </w:rPr>
      </w:pPr>
      <w:r w:rsidRPr="00230332">
        <w:rPr>
          <w:sz w:val="24"/>
          <w:szCs w:val="24"/>
        </w:rPr>
        <w:t xml:space="preserve">Peer Team visit </w:t>
      </w:r>
      <w:r w:rsidR="008E36BB" w:rsidRPr="00230332">
        <w:rPr>
          <w:sz w:val="24"/>
          <w:szCs w:val="24"/>
        </w:rPr>
        <w:t xml:space="preserve">of the institution should not exceed </w:t>
      </w:r>
      <w:r w:rsidR="00F03B4B" w:rsidRPr="00230332">
        <w:rPr>
          <w:sz w:val="24"/>
          <w:szCs w:val="24"/>
        </w:rPr>
        <w:t>three</w:t>
      </w:r>
      <w:r w:rsidRPr="00230332">
        <w:rPr>
          <w:sz w:val="24"/>
          <w:szCs w:val="24"/>
        </w:rPr>
        <w:t xml:space="preserve"> months after clearance of Pre-qualifier stage. </w:t>
      </w:r>
    </w:p>
    <w:p w:rsidR="00872311" w:rsidRPr="00230332" w:rsidRDefault="00872311" w:rsidP="002E5733">
      <w:pPr>
        <w:numPr>
          <w:ilvl w:val="0"/>
          <w:numId w:val="5"/>
        </w:numPr>
        <w:tabs>
          <w:tab w:val="left" w:pos="720"/>
        </w:tabs>
        <w:spacing w:line="271" w:lineRule="auto"/>
        <w:ind w:left="721" w:hanging="437"/>
        <w:jc w:val="both"/>
        <w:rPr>
          <w:sz w:val="24"/>
          <w:szCs w:val="24"/>
        </w:rPr>
      </w:pPr>
      <w:r w:rsidRPr="00230332">
        <w:rPr>
          <w:sz w:val="24"/>
          <w:szCs w:val="24"/>
          <w:lang w:val="en-IN" w:eastAsia="en-IN"/>
        </w:rPr>
        <w:t xml:space="preserve">Based on the size and scope of academic offerings at the HEIs, the number of days and experts for onsite visit may vary from 2-3 days with 2-5 expert reviewers visiting the institutions. The visiting teams’ role would be very specific in the revised model limited to Qualitative Metrics </w:t>
      </w:r>
      <w:r w:rsidRPr="00230332">
        <w:rPr>
          <w:bCs/>
          <w:sz w:val="24"/>
          <w:szCs w:val="24"/>
          <w:lang w:val="en-IN" w:eastAsia="en-IN"/>
        </w:rPr>
        <w:t>(</w:t>
      </w:r>
      <w:r w:rsidR="00685BBA" w:rsidRPr="00230332">
        <w:rPr>
          <w:sz w:val="24"/>
          <w:szCs w:val="24"/>
          <w:lang w:val="en-IN" w:eastAsia="en-IN"/>
        </w:rPr>
        <w:t>Q</w:t>
      </w:r>
      <w:r w:rsidRPr="00230332">
        <w:rPr>
          <w:bCs/>
          <w:sz w:val="24"/>
          <w:szCs w:val="24"/>
          <w:vertAlign w:val="subscript"/>
          <w:lang w:val="en-IN" w:eastAsia="en-IN"/>
        </w:rPr>
        <w:t>l</w:t>
      </w:r>
      <w:r w:rsidRPr="00230332">
        <w:rPr>
          <w:bCs/>
          <w:sz w:val="24"/>
          <w:szCs w:val="24"/>
          <w:lang w:val="en-IN" w:eastAsia="en-IN"/>
        </w:rPr>
        <w:t>M</w:t>
      </w:r>
      <w:r w:rsidRPr="00230332">
        <w:rPr>
          <w:sz w:val="24"/>
          <w:szCs w:val="24"/>
          <w:lang w:val="en-IN" w:eastAsia="en-IN"/>
        </w:rPr>
        <w:t>). The teams would play an important role in reviewing the intangible aspects</w:t>
      </w:r>
      <w:r w:rsidRPr="00230332">
        <w:rPr>
          <w:sz w:val="24"/>
          <w:szCs w:val="24"/>
        </w:rPr>
        <w:t>.</w:t>
      </w:r>
    </w:p>
    <w:p w:rsidR="00872311" w:rsidRPr="00230332" w:rsidRDefault="00D07191" w:rsidP="002E5733">
      <w:pPr>
        <w:numPr>
          <w:ilvl w:val="0"/>
          <w:numId w:val="5"/>
        </w:numPr>
        <w:tabs>
          <w:tab w:val="left" w:pos="720"/>
        </w:tabs>
        <w:spacing w:line="271" w:lineRule="auto"/>
        <w:ind w:left="720" w:hanging="436"/>
        <w:jc w:val="both"/>
        <w:rPr>
          <w:sz w:val="24"/>
          <w:szCs w:val="24"/>
        </w:rPr>
      </w:pPr>
      <w:r w:rsidRPr="004B15E7">
        <w:rPr>
          <w:sz w:val="24"/>
          <w:szCs w:val="24"/>
          <w:lang w:val="en-IN" w:eastAsia="en-IN"/>
        </w:rPr>
        <w:t xml:space="preserve">NAAC will disclose the </w:t>
      </w:r>
      <w:r w:rsidR="006C2AB1" w:rsidRPr="004B15E7">
        <w:rPr>
          <w:sz w:val="24"/>
          <w:szCs w:val="24"/>
          <w:lang w:val="en-IN" w:eastAsia="en-IN"/>
        </w:rPr>
        <w:t>details</w:t>
      </w:r>
      <w:r w:rsidRPr="004B15E7">
        <w:rPr>
          <w:sz w:val="24"/>
          <w:szCs w:val="24"/>
          <w:lang w:val="en-IN" w:eastAsia="en-IN"/>
        </w:rPr>
        <w:t xml:space="preserve"> of the Peer Team members only three days before the scheduled PTV dates.</w:t>
      </w:r>
      <w:r w:rsidR="004B15E7">
        <w:rPr>
          <w:sz w:val="24"/>
          <w:szCs w:val="24"/>
          <w:lang w:val="en-IN" w:eastAsia="en-IN"/>
        </w:rPr>
        <w:t xml:space="preserve"> </w:t>
      </w:r>
      <w:r w:rsidR="00872311" w:rsidRPr="00230332">
        <w:rPr>
          <w:sz w:val="24"/>
          <w:szCs w:val="24"/>
          <w:lang w:val="en-IN" w:eastAsia="en-IN"/>
        </w:rPr>
        <w:t xml:space="preserve">HEIs will not be responsible for </w:t>
      </w:r>
      <w:r w:rsidR="00872311" w:rsidRPr="00230332">
        <w:rPr>
          <w:bCs/>
          <w:sz w:val="24"/>
          <w:szCs w:val="24"/>
          <w:lang w:val="en-IN" w:eastAsia="en-IN"/>
        </w:rPr>
        <w:t>Logistics for the Visiting Teams</w:t>
      </w:r>
      <w:r w:rsidR="00872311" w:rsidRPr="00230332">
        <w:rPr>
          <w:sz w:val="24"/>
          <w:szCs w:val="24"/>
          <w:lang w:val="en-IN" w:eastAsia="en-IN"/>
        </w:rPr>
        <w:t xml:space="preserve">. </w:t>
      </w:r>
      <w:r w:rsidR="00872311" w:rsidRPr="00230332">
        <w:rPr>
          <w:sz w:val="24"/>
          <w:szCs w:val="24"/>
        </w:rPr>
        <w:t xml:space="preserve">Hence forth NAAC will directly take care of all the logistics regarding the Peer Teams visiting the institutions. All payment towards TA, DA, Honorarium, etc., will be directly paid by NAAC to the nominated members. There would be no financial transactions between the Institution and the </w:t>
      </w:r>
      <w:r w:rsidR="00343FAF">
        <w:rPr>
          <w:sz w:val="24"/>
          <w:szCs w:val="24"/>
        </w:rPr>
        <w:t>Peer T</w:t>
      </w:r>
      <w:r w:rsidR="00872311" w:rsidRPr="00230332">
        <w:rPr>
          <w:sz w:val="24"/>
          <w:szCs w:val="24"/>
        </w:rPr>
        <w:t>eam</w:t>
      </w:r>
      <w:r w:rsidR="00343FAF">
        <w:rPr>
          <w:sz w:val="24"/>
          <w:szCs w:val="24"/>
        </w:rPr>
        <w:t xml:space="preserve"> members</w:t>
      </w:r>
      <w:r w:rsidR="00872311" w:rsidRPr="00230332">
        <w:rPr>
          <w:sz w:val="24"/>
          <w:szCs w:val="24"/>
        </w:rPr>
        <w:t>.</w:t>
      </w:r>
    </w:p>
    <w:p w:rsidR="009B251E" w:rsidRPr="00230332" w:rsidRDefault="00872311" w:rsidP="002E5733">
      <w:pPr>
        <w:numPr>
          <w:ilvl w:val="0"/>
          <w:numId w:val="5"/>
        </w:numPr>
        <w:tabs>
          <w:tab w:val="left" w:pos="720"/>
        </w:tabs>
        <w:spacing w:line="271" w:lineRule="auto"/>
        <w:ind w:left="721" w:hanging="437"/>
        <w:jc w:val="both"/>
        <w:rPr>
          <w:sz w:val="24"/>
          <w:szCs w:val="24"/>
        </w:rPr>
      </w:pPr>
      <w:r w:rsidRPr="00230332">
        <w:rPr>
          <w:sz w:val="24"/>
          <w:szCs w:val="24"/>
        </w:rPr>
        <w:t>The institutions need to add a link in home page of their institutional website for NAAC records/files viz., SSR, Peer Team Report, AQAR, Certificate of NAAC and Accreditation documents etc., for easy access by its stakeholders. The said link should be clearly visible/ highlighted</w:t>
      </w:r>
      <w:r w:rsidR="00F5481B">
        <w:rPr>
          <w:sz w:val="24"/>
          <w:szCs w:val="24"/>
        </w:rPr>
        <w:t xml:space="preserve"> (without password)</w:t>
      </w:r>
      <w:r w:rsidRPr="00230332">
        <w:rPr>
          <w:sz w:val="24"/>
          <w:szCs w:val="24"/>
        </w:rPr>
        <w:t>.</w:t>
      </w:r>
    </w:p>
    <w:p w:rsidR="000D5696" w:rsidRPr="00230332" w:rsidRDefault="000D5696" w:rsidP="002E5733">
      <w:pPr>
        <w:numPr>
          <w:ilvl w:val="0"/>
          <w:numId w:val="5"/>
        </w:numPr>
        <w:tabs>
          <w:tab w:val="left" w:pos="720"/>
        </w:tabs>
        <w:spacing w:line="271" w:lineRule="auto"/>
        <w:ind w:left="721" w:hanging="437"/>
        <w:jc w:val="both"/>
        <w:rPr>
          <w:sz w:val="24"/>
          <w:szCs w:val="24"/>
        </w:rPr>
      </w:pPr>
      <w:r w:rsidRPr="00230332">
        <w:rPr>
          <w:b/>
          <w:sz w:val="24"/>
        </w:rPr>
        <w:t>Guidelines for filling up Self-Study Report (SSR):</w:t>
      </w:r>
    </w:p>
    <w:p w:rsidR="000D5696" w:rsidRPr="00230332" w:rsidRDefault="000D5696" w:rsidP="000D1A50">
      <w:pPr>
        <w:pStyle w:val="ListParagraph"/>
        <w:numPr>
          <w:ilvl w:val="0"/>
          <w:numId w:val="195"/>
        </w:numPr>
        <w:tabs>
          <w:tab w:val="left" w:pos="993"/>
        </w:tabs>
        <w:spacing w:after="0" w:line="271" w:lineRule="auto"/>
        <w:jc w:val="both"/>
        <w:rPr>
          <w:rFonts w:ascii="Times New Roman" w:hAnsi="Times New Roman"/>
          <w:sz w:val="24"/>
        </w:rPr>
      </w:pPr>
      <w:r w:rsidRPr="00230332">
        <w:rPr>
          <w:rFonts w:ascii="Times New Roman" w:hAnsi="Times New Roman"/>
          <w:sz w:val="24"/>
        </w:rPr>
        <w:t>Extended profile contains all the questions which are basically the figures of denominators of the formulas used for calculation of various Metrics values.</w:t>
      </w:r>
    </w:p>
    <w:p w:rsidR="000D5696" w:rsidRPr="00230332" w:rsidRDefault="000D5696" w:rsidP="000D1A50">
      <w:pPr>
        <w:pStyle w:val="ListParagraph"/>
        <w:numPr>
          <w:ilvl w:val="0"/>
          <w:numId w:val="195"/>
        </w:numPr>
        <w:tabs>
          <w:tab w:val="left" w:pos="993"/>
        </w:tabs>
        <w:spacing w:after="0" w:line="271" w:lineRule="auto"/>
        <w:jc w:val="both"/>
        <w:rPr>
          <w:rFonts w:ascii="Times New Roman" w:hAnsi="Times New Roman"/>
          <w:sz w:val="24"/>
        </w:rPr>
      </w:pPr>
      <w:r w:rsidRPr="00230332">
        <w:rPr>
          <w:rFonts w:ascii="Times New Roman" w:hAnsi="Times New Roman"/>
          <w:sz w:val="24"/>
        </w:rPr>
        <w:t xml:space="preserve">There are Tool Tips at various places in portal, such as Metrics, sub-metrics, upload, etc. which </w:t>
      </w:r>
      <w:r w:rsidR="00623D19" w:rsidRPr="00230332">
        <w:rPr>
          <w:rFonts w:ascii="Times New Roman" w:hAnsi="Times New Roman"/>
          <w:sz w:val="24"/>
        </w:rPr>
        <w:t>are</w:t>
      </w:r>
      <w:r w:rsidRPr="00230332">
        <w:rPr>
          <w:rFonts w:ascii="Times New Roman" w:hAnsi="Times New Roman"/>
          <w:sz w:val="24"/>
        </w:rPr>
        <w:t xml:space="preserve"> given as guidance regarding the sort of data required to be submitted by the institution. The Tool Tip is denoted in the form of</w:t>
      </w:r>
      <w:r w:rsidRPr="00230332">
        <w:rPr>
          <w:rFonts w:ascii="Times New Roman" w:hAnsi="Times New Roman"/>
          <w:noProof/>
          <w:sz w:val="24"/>
          <w:lang w:val="en-IN" w:eastAsia="en-IN" w:bidi="hi-IN"/>
        </w:rPr>
        <w:drawing>
          <wp:inline distT="0" distB="0" distL="0" distR="0">
            <wp:extent cx="162352" cy="162352"/>
            <wp:effectExtent l="19050" t="0" r="9098" b="0"/>
            <wp:docPr id="3" name="Picture 1" descr="Image result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
                    <pic:cNvPicPr>
                      <a:picLocks noChangeAspect="1" noChangeArrowheads="1"/>
                    </pic:cNvPicPr>
                  </pic:nvPicPr>
                  <pic:blipFill>
                    <a:blip r:embed="rId16" cstate="print"/>
                    <a:srcRect/>
                    <a:stretch>
                      <a:fillRect/>
                    </a:stretch>
                  </pic:blipFill>
                  <pic:spPr bwMode="auto">
                    <a:xfrm>
                      <a:off x="0" y="0"/>
                      <a:ext cx="159824" cy="159824"/>
                    </a:xfrm>
                    <a:prstGeom prst="rect">
                      <a:avLst/>
                    </a:prstGeom>
                    <a:noFill/>
                    <a:ln w="9525">
                      <a:noFill/>
                      <a:miter lim="800000"/>
                      <a:headEnd/>
                      <a:tailEnd/>
                    </a:ln>
                  </pic:spPr>
                </pic:pic>
              </a:graphicData>
            </a:graphic>
          </wp:inline>
        </w:drawing>
      </w:r>
      <w:r w:rsidRPr="00230332">
        <w:rPr>
          <w:rFonts w:ascii="Times New Roman" w:hAnsi="Times New Roman"/>
          <w:sz w:val="24"/>
        </w:rPr>
        <w:t xml:space="preserve">. Institutions are required to go through the respective Tool Tip thoroughly before filling the data. </w:t>
      </w:r>
    </w:p>
    <w:p w:rsidR="000D5696" w:rsidRPr="00230332" w:rsidRDefault="000D5696" w:rsidP="000D1A50">
      <w:pPr>
        <w:pStyle w:val="ListParagraph"/>
        <w:numPr>
          <w:ilvl w:val="0"/>
          <w:numId w:val="195"/>
        </w:numPr>
        <w:tabs>
          <w:tab w:val="left" w:pos="993"/>
        </w:tabs>
        <w:spacing w:after="0" w:line="271" w:lineRule="auto"/>
        <w:jc w:val="both"/>
        <w:rPr>
          <w:rFonts w:ascii="Times New Roman" w:hAnsi="Times New Roman"/>
          <w:sz w:val="24"/>
        </w:rPr>
      </w:pPr>
      <w:r w:rsidRPr="00230332">
        <w:rPr>
          <w:rFonts w:ascii="Times New Roman" w:hAnsi="Times New Roman"/>
          <w:sz w:val="24"/>
        </w:rPr>
        <w:t xml:space="preserve">The data filled should </w:t>
      </w:r>
      <w:r w:rsidR="00DB77B7" w:rsidRPr="00230332">
        <w:rPr>
          <w:rFonts w:ascii="Times New Roman" w:hAnsi="Times New Roman"/>
          <w:sz w:val="24"/>
        </w:rPr>
        <w:t>contextualize</w:t>
      </w:r>
      <w:r w:rsidRPr="00230332">
        <w:rPr>
          <w:rFonts w:ascii="Times New Roman" w:hAnsi="Times New Roman"/>
          <w:sz w:val="24"/>
        </w:rPr>
        <w:t xml:space="preserve"> with the related me</w:t>
      </w:r>
      <w:r w:rsidR="00065AC5">
        <w:rPr>
          <w:rFonts w:ascii="Times New Roman" w:hAnsi="Times New Roman"/>
          <w:sz w:val="24"/>
        </w:rPr>
        <w:t>trics. There is an upload limit</w:t>
      </w:r>
      <w:r w:rsidRPr="00230332">
        <w:rPr>
          <w:rFonts w:ascii="Times New Roman" w:hAnsi="Times New Roman"/>
          <w:sz w:val="24"/>
        </w:rPr>
        <w:t xml:space="preserve"> </w:t>
      </w:r>
      <w:r w:rsidR="00065AC5">
        <w:rPr>
          <w:rFonts w:ascii="Times New Roman" w:hAnsi="Times New Roman"/>
          <w:sz w:val="24"/>
        </w:rPr>
        <w:t xml:space="preserve">(5 MB) </w:t>
      </w:r>
      <w:r w:rsidRPr="00230332">
        <w:rPr>
          <w:rFonts w:ascii="Times New Roman" w:hAnsi="Times New Roman"/>
          <w:sz w:val="24"/>
        </w:rPr>
        <w:t xml:space="preserve">for the documents for various Metrics, if the size of the document exceeds that limit, Institution may upload the same in their own website </w:t>
      </w:r>
      <w:r w:rsidRPr="004B15E7">
        <w:rPr>
          <w:rFonts w:ascii="Times New Roman" w:hAnsi="Times New Roman"/>
          <w:sz w:val="24"/>
        </w:rPr>
        <w:t>with</w:t>
      </w:r>
      <w:r w:rsidR="000F1C96" w:rsidRPr="004B15E7">
        <w:rPr>
          <w:rFonts w:ascii="Times New Roman" w:hAnsi="Times New Roman"/>
          <w:sz w:val="24"/>
        </w:rPr>
        <w:t>out</w:t>
      </w:r>
      <w:r w:rsidRPr="00230332">
        <w:rPr>
          <w:rFonts w:ascii="Times New Roman" w:hAnsi="Times New Roman"/>
          <w:sz w:val="24"/>
        </w:rPr>
        <w:t xml:space="preserve"> password protection</w:t>
      </w:r>
      <w:r w:rsidR="00485DDA">
        <w:rPr>
          <w:rFonts w:ascii="Times New Roman" w:hAnsi="Times New Roman"/>
          <w:sz w:val="24"/>
        </w:rPr>
        <w:t>.</w:t>
      </w:r>
      <w:r w:rsidR="004B15E7">
        <w:rPr>
          <w:rFonts w:ascii="Times New Roman" w:hAnsi="Times New Roman"/>
          <w:sz w:val="24"/>
        </w:rPr>
        <w:t xml:space="preserve"> </w:t>
      </w:r>
      <w:r w:rsidRPr="00230332">
        <w:rPr>
          <w:rFonts w:ascii="Times New Roman" w:hAnsi="Times New Roman"/>
          <w:sz w:val="24"/>
        </w:rPr>
        <w:t>The link of the said uploaded document should be given in the portal.</w:t>
      </w:r>
    </w:p>
    <w:p w:rsidR="000D5696" w:rsidRPr="00230332" w:rsidRDefault="000D5696" w:rsidP="000D1A50">
      <w:pPr>
        <w:pStyle w:val="ListParagraph"/>
        <w:numPr>
          <w:ilvl w:val="0"/>
          <w:numId w:val="195"/>
        </w:numPr>
        <w:tabs>
          <w:tab w:val="left" w:pos="993"/>
        </w:tabs>
        <w:spacing w:after="0" w:line="271" w:lineRule="auto"/>
        <w:jc w:val="both"/>
        <w:rPr>
          <w:rFonts w:ascii="Times New Roman" w:hAnsi="Times New Roman"/>
          <w:sz w:val="24"/>
        </w:rPr>
      </w:pPr>
      <w:r w:rsidRPr="00230332">
        <w:rPr>
          <w:rFonts w:ascii="Times New Roman" w:hAnsi="Times New Roman"/>
          <w:sz w:val="24"/>
        </w:rPr>
        <w:t xml:space="preserve">The data of the students for Student Satisfaction Survey (SSS) has to be submitted </w:t>
      </w:r>
      <w:r w:rsidR="00405560" w:rsidRPr="00230332">
        <w:rPr>
          <w:rFonts w:ascii="Times New Roman" w:hAnsi="Times New Roman"/>
          <w:sz w:val="24"/>
        </w:rPr>
        <w:t>concurrently during</w:t>
      </w:r>
      <w:r w:rsidRPr="00230332">
        <w:rPr>
          <w:rFonts w:ascii="Times New Roman" w:hAnsi="Times New Roman"/>
          <w:sz w:val="24"/>
        </w:rPr>
        <w:t xml:space="preserve"> online submission of SSR.</w:t>
      </w:r>
    </w:p>
    <w:p w:rsidR="000D5696" w:rsidRPr="00230332" w:rsidRDefault="000D5696" w:rsidP="000D1A50">
      <w:pPr>
        <w:pStyle w:val="ListParagraph"/>
        <w:numPr>
          <w:ilvl w:val="0"/>
          <w:numId w:val="195"/>
        </w:numPr>
        <w:tabs>
          <w:tab w:val="left" w:pos="993"/>
        </w:tabs>
        <w:spacing w:after="0" w:line="271" w:lineRule="auto"/>
        <w:jc w:val="both"/>
        <w:rPr>
          <w:rFonts w:ascii="Times New Roman" w:hAnsi="Times New Roman"/>
          <w:sz w:val="24"/>
        </w:rPr>
      </w:pPr>
      <w:r w:rsidRPr="00230332">
        <w:rPr>
          <w:rFonts w:ascii="Times New Roman" w:hAnsi="Times New Roman"/>
          <w:sz w:val="24"/>
        </w:rPr>
        <w:t>Where-so-ever ‘</w:t>
      </w:r>
      <w:r w:rsidR="007E56BC" w:rsidRPr="00230332">
        <w:rPr>
          <w:rFonts w:ascii="Times New Roman" w:hAnsi="Times New Roman"/>
          <w:sz w:val="24"/>
        </w:rPr>
        <w:t>Asterisk</w:t>
      </w:r>
      <w:r w:rsidRPr="00230332">
        <w:rPr>
          <w:rFonts w:ascii="Times New Roman" w:hAnsi="Times New Roman"/>
          <w:sz w:val="24"/>
        </w:rPr>
        <w:t xml:space="preserve"> Red mark’</w:t>
      </w:r>
      <w:r w:rsidRPr="00230332">
        <w:rPr>
          <w:noProof/>
          <w:lang w:eastAsia="en-IN"/>
        </w:rPr>
        <w:t xml:space="preserve"> </w:t>
      </w:r>
      <w:r w:rsidRPr="00230332">
        <w:rPr>
          <w:rFonts w:ascii="Times New Roman" w:hAnsi="Times New Roman"/>
          <w:noProof/>
          <w:sz w:val="24"/>
          <w:lang w:val="en-IN" w:eastAsia="en-IN" w:bidi="hi-IN"/>
        </w:rPr>
        <w:drawing>
          <wp:inline distT="0" distB="0" distL="0" distR="0">
            <wp:extent cx="128857" cy="128857"/>
            <wp:effectExtent l="19050" t="0" r="4493"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17" cstate="print"/>
                    <a:srcRect/>
                    <a:stretch>
                      <a:fillRect/>
                    </a:stretch>
                  </pic:blipFill>
                  <pic:spPr bwMode="auto">
                    <a:xfrm>
                      <a:off x="0" y="0"/>
                      <a:ext cx="128886" cy="128886"/>
                    </a:xfrm>
                    <a:prstGeom prst="rect">
                      <a:avLst/>
                    </a:prstGeom>
                    <a:noFill/>
                    <a:ln w="9525">
                      <a:noFill/>
                      <a:miter lim="800000"/>
                      <a:headEnd/>
                      <a:tailEnd/>
                    </a:ln>
                  </pic:spPr>
                </pic:pic>
              </a:graphicData>
            </a:graphic>
          </wp:inline>
        </w:drawing>
      </w:r>
      <w:r w:rsidRPr="00230332">
        <w:rPr>
          <w:rFonts w:ascii="Times New Roman" w:hAnsi="Times New Roman"/>
          <w:sz w:val="24"/>
        </w:rPr>
        <w:t xml:space="preserve"> is </w:t>
      </w:r>
      <w:r w:rsidR="007E56BC" w:rsidRPr="00230332">
        <w:rPr>
          <w:rFonts w:ascii="Times New Roman" w:hAnsi="Times New Roman"/>
          <w:sz w:val="24"/>
        </w:rPr>
        <w:t xml:space="preserve">indicated </w:t>
      </w:r>
      <w:r w:rsidRPr="00230332">
        <w:rPr>
          <w:rFonts w:ascii="Times New Roman" w:hAnsi="Times New Roman"/>
          <w:sz w:val="24"/>
        </w:rPr>
        <w:t>in the portal it should be understood as mandatory requirement.</w:t>
      </w:r>
    </w:p>
    <w:p w:rsidR="000D5696" w:rsidRPr="000966A7" w:rsidRDefault="00D830A5" w:rsidP="00780EA3">
      <w:pPr>
        <w:numPr>
          <w:ilvl w:val="0"/>
          <w:numId w:val="5"/>
        </w:numPr>
        <w:tabs>
          <w:tab w:val="left" w:pos="720"/>
        </w:tabs>
        <w:spacing w:line="271" w:lineRule="auto"/>
        <w:ind w:left="721" w:hanging="437"/>
        <w:jc w:val="both"/>
        <w:rPr>
          <w:rFonts w:eastAsia="Calibri"/>
          <w:sz w:val="24"/>
          <w:lang w:bidi="ar-SA"/>
        </w:rPr>
      </w:pPr>
      <w:r w:rsidRPr="00A54DF2">
        <w:rPr>
          <w:b/>
          <w:sz w:val="24"/>
          <w:szCs w:val="24"/>
        </w:rPr>
        <w:t>Policy to withdraw Accreditation applications by Higher Education Institutions (HEIs)</w:t>
      </w:r>
      <w:r w:rsidR="005C79B8" w:rsidRPr="00A54DF2">
        <w:rPr>
          <w:b/>
          <w:sz w:val="24"/>
          <w:szCs w:val="24"/>
        </w:rPr>
        <w:t xml:space="preserve"> :</w:t>
      </w:r>
      <w:r w:rsidR="005C79B8" w:rsidRPr="000966A7">
        <w:rPr>
          <w:b/>
          <w:sz w:val="24"/>
          <w:szCs w:val="24"/>
        </w:rPr>
        <w:t xml:space="preserve"> </w:t>
      </w:r>
      <w:r w:rsidR="005C79B8" w:rsidRPr="000966A7">
        <w:rPr>
          <w:rFonts w:eastAsia="Calibri"/>
          <w:sz w:val="24"/>
          <w:lang w:bidi="ar-SA"/>
        </w:rPr>
        <w:t>HEIs which have submitted their Self Study Reports (SSRs) for any reason does not complete the A&amp;A process: -</w:t>
      </w:r>
    </w:p>
    <w:p w:rsidR="005C79B8" w:rsidRPr="000966A7" w:rsidRDefault="00FC4002" w:rsidP="000D1A50">
      <w:pPr>
        <w:pStyle w:val="ListParagraph"/>
        <w:numPr>
          <w:ilvl w:val="0"/>
          <w:numId w:val="195"/>
        </w:numPr>
        <w:tabs>
          <w:tab w:val="left" w:pos="993"/>
        </w:tabs>
        <w:spacing w:after="0" w:line="271" w:lineRule="auto"/>
        <w:jc w:val="both"/>
        <w:rPr>
          <w:rFonts w:ascii="Times New Roman" w:hAnsi="Times New Roman"/>
          <w:sz w:val="24"/>
        </w:rPr>
      </w:pPr>
      <w:r w:rsidRPr="000966A7">
        <w:rPr>
          <w:rFonts w:ascii="Times New Roman" w:hAnsi="Times New Roman"/>
          <w:sz w:val="24"/>
        </w:rPr>
        <w:t>Will</w:t>
      </w:r>
      <w:r w:rsidR="005C79B8" w:rsidRPr="000966A7">
        <w:rPr>
          <w:rFonts w:ascii="Times New Roman" w:hAnsi="Times New Roman"/>
          <w:sz w:val="24"/>
        </w:rPr>
        <w:t xml:space="preserve"> host the information that it has withdrawn / not completed the process on the HEI website </w:t>
      </w:r>
    </w:p>
    <w:p w:rsidR="00996CAE" w:rsidRDefault="005C79B8" w:rsidP="00996CAE">
      <w:pPr>
        <w:pStyle w:val="ListParagraph"/>
        <w:tabs>
          <w:tab w:val="left" w:pos="993"/>
        </w:tabs>
        <w:spacing w:after="0" w:line="271" w:lineRule="auto"/>
        <w:ind w:left="993"/>
        <w:jc w:val="both"/>
        <w:rPr>
          <w:rFonts w:ascii="Times New Roman" w:hAnsi="Times New Roman"/>
          <w:sz w:val="24"/>
        </w:rPr>
      </w:pPr>
      <w:r w:rsidRPr="000966A7">
        <w:rPr>
          <w:rFonts w:ascii="Times New Roman" w:hAnsi="Times New Roman"/>
          <w:sz w:val="24"/>
        </w:rPr>
        <w:t>and the information will be hosted on NAAC website too.</w:t>
      </w:r>
      <w:r w:rsidR="00996CAE" w:rsidRPr="00996CAE">
        <w:rPr>
          <w:rFonts w:ascii="Times New Roman" w:hAnsi="Times New Roman"/>
          <w:sz w:val="24"/>
        </w:rPr>
        <w:t xml:space="preserve"> </w:t>
      </w:r>
    </w:p>
    <w:p w:rsidR="00996CAE" w:rsidRPr="000966A7" w:rsidRDefault="00996CAE" w:rsidP="000D1A50">
      <w:pPr>
        <w:pStyle w:val="ListParagraph"/>
        <w:numPr>
          <w:ilvl w:val="0"/>
          <w:numId w:val="195"/>
        </w:numPr>
        <w:tabs>
          <w:tab w:val="left" w:pos="993"/>
        </w:tabs>
        <w:spacing w:after="0" w:line="271" w:lineRule="auto"/>
        <w:ind w:left="709"/>
        <w:jc w:val="both"/>
        <w:rPr>
          <w:rFonts w:ascii="Times New Roman" w:hAnsi="Times New Roman"/>
          <w:sz w:val="24"/>
        </w:rPr>
      </w:pPr>
      <w:r w:rsidRPr="000966A7">
        <w:rPr>
          <w:rFonts w:ascii="Times New Roman" w:hAnsi="Times New Roman"/>
          <w:sz w:val="24"/>
        </w:rPr>
        <w:t xml:space="preserve">Will be allowed to apply for A&amp;A only after a period of one year from the date of submission                  </w:t>
      </w:r>
    </w:p>
    <w:p w:rsidR="00996CAE" w:rsidRPr="000966A7" w:rsidRDefault="00996CAE" w:rsidP="00996CAE">
      <w:pPr>
        <w:pStyle w:val="ListParagraph"/>
        <w:tabs>
          <w:tab w:val="left" w:pos="993"/>
        </w:tabs>
        <w:spacing w:after="0" w:line="271" w:lineRule="auto"/>
        <w:ind w:left="709"/>
        <w:jc w:val="both"/>
        <w:rPr>
          <w:rFonts w:ascii="Times New Roman" w:hAnsi="Times New Roman"/>
          <w:sz w:val="24"/>
        </w:rPr>
      </w:pPr>
      <w:r w:rsidRPr="000966A7">
        <w:rPr>
          <w:rFonts w:ascii="Times New Roman" w:hAnsi="Times New Roman"/>
          <w:sz w:val="24"/>
        </w:rPr>
        <w:t xml:space="preserve">      of SSR.</w:t>
      </w:r>
    </w:p>
    <w:p w:rsidR="005C79B8" w:rsidRPr="000966A7" w:rsidRDefault="005C79B8" w:rsidP="000D1A50">
      <w:pPr>
        <w:pStyle w:val="ListParagraph"/>
        <w:numPr>
          <w:ilvl w:val="0"/>
          <w:numId w:val="195"/>
        </w:numPr>
        <w:tabs>
          <w:tab w:val="left" w:pos="993"/>
        </w:tabs>
        <w:spacing w:after="0" w:line="271" w:lineRule="auto"/>
        <w:jc w:val="both"/>
        <w:rPr>
          <w:rFonts w:ascii="Times New Roman" w:hAnsi="Times New Roman"/>
          <w:sz w:val="24"/>
        </w:rPr>
      </w:pPr>
      <w:r w:rsidRPr="000966A7">
        <w:rPr>
          <w:rFonts w:ascii="Times New Roman" w:hAnsi="Times New Roman"/>
          <w:sz w:val="24"/>
        </w:rPr>
        <w:t>The fees submitted by HEI for Assessment and Accreditation process so far will be forfeited.</w:t>
      </w:r>
    </w:p>
    <w:p w:rsidR="00780EA3" w:rsidRPr="008F442D" w:rsidRDefault="00780EA3" w:rsidP="006915E5">
      <w:pPr>
        <w:pStyle w:val="ListParagraph"/>
        <w:numPr>
          <w:ilvl w:val="0"/>
          <w:numId w:val="5"/>
        </w:numPr>
        <w:tabs>
          <w:tab w:val="left" w:pos="709"/>
        </w:tabs>
        <w:spacing w:after="0" w:line="271" w:lineRule="auto"/>
        <w:ind w:left="709" w:hanging="425"/>
        <w:jc w:val="both"/>
        <w:rPr>
          <w:rFonts w:ascii="Times New Roman" w:hAnsi="Times New Roman"/>
          <w:sz w:val="28"/>
        </w:rPr>
      </w:pPr>
      <w:r w:rsidRPr="008F442D">
        <w:rPr>
          <w:rFonts w:ascii="Times New Roman" w:hAnsi="Times New Roman"/>
          <w:b/>
          <w:sz w:val="24"/>
        </w:rPr>
        <w:t xml:space="preserve">Non-compliance </w:t>
      </w:r>
      <w:r w:rsidR="008F442D" w:rsidRPr="008F442D">
        <w:rPr>
          <w:rFonts w:ascii="Times New Roman" w:hAnsi="Times New Roman"/>
          <w:b/>
          <w:sz w:val="24"/>
        </w:rPr>
        <w:t>of</w:t>
      </w:r>
      <w:r w:rsidRPr="008F442D">
        <w:rPr>
          <w:rFonts w:ascii="Times New Roman" w:hAnsi="Times New Roman"/>
          <w:b/>
          <w:sz w:val="24"/>
        </w:rPr>
        <w:t xml:space="preserve"> DVV Process</w:t>
      </w:r>
      <w:r w:rsidRPr="008F442D">
        <w:rPr>
          <w:rFonts w:ascii="Times New Roman" w:hAnsi="Times New Roman"/>
          <w:sz w:val="24"/>
        </w:rPr>
        <w:t xml:space="preserve">: </w:t>
      </w:r>
      <w:r w:rsidRPr="008F442D">
        <w:rPr>
          <w:rFonts w:ascii="Times New Roman" w:hAnsi="Times New Roman"/>
          <w:sz w:val="24"/>
          <w:shd w:val="clear" w:color="auto" w:fill="FFFFFF"/>
        </w:rPr>
        <w:t xml:space="preserve">Institutions are given 15 days time to complete the DVV </w:t>
      </w:r>
      <w:r w:rsidR="004C102E" w:rsidRPr="008F442D">
        <w:rPr>
          <w:rFonts w:ascii="Times New Roman" w:hAnsi="Times New Roman"/>
          <w:sz w:val="24"/>
          <w:shd w:val="clear" w:color="auto" w:fill="FFFFFF"/>
        </w:rPr>
        <w:t xml:space="preserve">    </w:t>
      </w:r>
      <w:r w:rsidR="008F442D" w:rsidRPr="008F442D">
        <w:rPr>
          <w:rFonts w:ascii="Times New Roman" w:hAnsi="Times New Roman"/>
          <w:sz w:val="24"/>
          <w:shd w:val="clear" w:color="auto" w:fill="FFFFFF"/>
        </w:rPr>
        <w:t>process, and are supposed to respond within stipulated time during DVV clarification stage.</w:t>
      </w:r>
      <w:r w:rsidRPr="008F442D">
        <w:rPr>
          <w:rFonts w:ascii="Times New Roman" w:hAnsi="Times New Roman"/>
          <w:sz w:val="24"/>
          <w:shd w:val="clear" w:color="auto" w:fill="FFFFFF"/>
        </w:rPr>
        <w:t xml:space="preserve"> In </w:t>
      </w:r>
      <w:r w:rsidRPr="008F442D">
        <w:rPr>
          <w:rFonts w:ascii="Times New Roman" w:hAnsi="Times New Roman"/>
          <w:sz w:val="24"/>
          <w:shd w:val="clear" w:color="auto" w:fill="FFFFFF"/>
        </w:rPr>
        <w:lastRenderedPageBreak/>
        <w:t>unforeseen situations</w:t>
      </w:r>
      <w:r w:rsidR="005D7AA2" w:rsidRPr="008F442D">
        <w:rPr>
          <w:rFonts w:ascii="Times New Roman" w:hAnsi="Times New Roman"/>
          <w:sz w:val="24"/>
          <w:shd w:val="clear" w:color="auto" w:fill="FFFFFF"/>
        </w:rPr>
        <w:t xml:space="preserve"> </w:t>
      </w:r>
      <w:r w:rsidR="005D7AA2" w:rsidRPr="008F442D">
        <w:rPr>
          <w:rFonts w:ascii="Times New Roman" w:hAnsi="Times New Roman"/>
          <w:sz w:val="24"/>
          <w:szCs w:val="24"/>
          <w:shd w:val="clear" w:color="auto" w:fill="FFFFFF"/>
        </w:rPr>
        <w:t xml:space="preserve">(such as natural calamities, political disturbances and </w:t>
      </w:r>
      <w:r w:rsidR="008F442D" w:rsidRPr="008F442D">
        <w:rPr>
          <w:rFonts w:ascii="Times New Roman" w:hAnsi="Times New Roman"/>
          <w:sz w:val="24"/>
          <w:szCs w:val="24"/>
          <w:shd w:val="clear" w:color="auto" w:fill="FFFFFF"/>
        </w:rPr>
        <w:t>a</w:t>
      </w:r>
      <w:r w:rsidR="005D7AA2" w:rsidRPr="008F442D">
        <w:rPr>
          <w:rFonts w:ascii="Times New Roman" w:hAnsi="Times New Roman"/>
          <w:sz w:val="24"/>
          <w:szCs w:val="24"/>
          <w:shd w:val="clear" w:color="auto" w:fill="FFFFFF"/>
        </w:rPr>
        <w:t xml:space="preserve">like) </w:t>
      </w:r>
      <w:r w:rsidRPr="008F442D">
        <w:rPr>
          <w:rFonts w:ascii="Times New Roman" w:hAnsi="Times New Roman"/>
          <w:sz w:val="24"/>
          <w:shd w:val="clear" w:color="auto" w:fill="FFFFFF"/>
        </w:rPr>
        <w:t>when the institutions fail to comply with the DVV process, a further extension of 7 days shall be granted</w:t>
      </w:r>
      <w:r w:rsidR="00631A96">
        <w:rPr>
          <w:rFonts w:ascii="Times New Roman" w:hAnsi="Times New Roman"/>
          <w:sz w:val="24"/>
          <w:shd w:val="clear" w:color="auto" w:fill="FFFFFF"/>
        </w:rPr>
        <w:t xml:space="preserve"> on the basis of decision from Competent Authority. </w:t>
      </w:r>
      <w:r w:rsidR="00E12DF3">
        <w:rPr>
          <w:rFonts w:ascii="Times New Roman" w:hAnsi="Times New Roman"/>
          <w:sz w:val="24"/>
          <w:shd w:val="clear" w:color="auto" w:fill="FFFFFF"/>
        </w:rPr>
        <w:t>HEIs which</w:t>
      </w:r>
      <w:r w:rsidRPr="008F442D">
        <w:rPr>
          <w:rFonts w:ascii="Times New Roman" w:hAnsi="Times New Roman"/>
          <w:sz w:val="24"/>
          <w:shd w:val="clear" w:color="auto" w:fill="FFFFFF"/>
        </w:rPr>
        <w:t xml:space="preserve"> do not comply</w:t>
      </w:r>
      <w:r w:rsidR="00E12DF3">
        <w:rPr>
          <w:rFonts w:ascii="Times New Roman" w:hAnsi="Times New Roman"/>
          <w:sz w:val="24"/>
          <w:shd w:val="clear" w:color="auto" w:fill="FFFFFF"/>
        </w:rPr>
        <w:t xml:space="preserve"> to</w:t>
      </w:r>
      <w:r w:rsidRPr="008F442D">
        <w:rPr>
          <w:rFonts w:ascii="Times New Roman" w:hAnsi="Times New Roman"/>
          <w:sz w:val="24"/>
          <w:shd w:val="clear" w:color="auto" w:fill="FFFFFF"/>
        </w:rPr>
        <w:t xml:space="preserve"> the DVV clarification process, assessment and accreditation </w:t>
      </w:r>
      <w:r w:rsidR="00E12DF3">
        <w:rPr>
          <w:rFonts w:ascii="Times New Roman" w:hAnsi="Times New Roman"/>
          <w:sz w:val="24"/>
          <w:shd w:val="clear" w:color="auto" w:fill="FFFFFF"/>
        </w:rPr>
        <w:t xml:space="preserve">process </w:t>
      </w:r>
      <w:r w:rsidRPr="008F442D">
        <w:rPr>
          <w:rFonts w:ascii="Times New Roman" w:hAnsi="Times New Roman"/>
          <w:sz w:val="24"/>
          <w:shd w:val="clear" w:color="auto" w:fill="FFFFFF"/>
        </w:rPr>
        <w:t xml:space="preserve">of such institutions </w:t>
      </w:r>
      <w:r w:rsidR="00E12DF3">
        <w:rPr>
          <w:rFonts w:ascii="Times New Roman" w:hAnsi="Times New Roman"/>
          <w:sz w:val="24"/>
          <w:shd w:val="clear" w:color="auto" w:fill="FFFFFF"/>
        </w:rPr>
        <w:t>will</w:t>
      </w:r>
      <w:r w:rsidRPr="008F442D">
        <w:rPr>
          <w:rFonts w:ascii="Times New Roman" w:hAnsi="Times New Roman"/>
          <w:sz w:val="24"/>
          <w:shd w:val="clear" w:color="auto" w:fill="FFFFFF"/>
        </w:rPr>
        <w:t xml:space="preserve"> be terminate</w:t>
      </w:r>
      <w:r w:rsidR="007B6FF3">
        <w:rPr>
          <w:rFonts w:ascii="Times New Roman" w:hAnsi="Times New Roman"/>
          <w:sz w:val="24"/>
          <w:shd w:val="clear" w:color="auto" w:fill="FFFFFF"/>
        </w:rPr>
        <w:t>d</w:t>
      </w:r>
      <w:r w:rsidRPr="008F442D">
        <w:rPr>
          <w:rFonts w:ascii="Times New Roman" w:hAnsi="Times New Roman"/>
          <w:sz w:val="24"/>
          <w:shd w:val="clear" w:color="auto" w:fill="FFFFFF"/>
        </w:rPr>
        <w:t xml:space="preserve"> at</w:t>
      </w:r>
      <w:r w:rsidR="00D1769F">
        <w:rPr>
          <w:rFonts w:ascii="Times New Roman" w:hAnsi="Times New Roman"/>
          <w:sz w:val="24"/>
          <w:shd w:val="clear" w:color="auto" w:fill="FFFFFF"/>
        </w:rPr>
        <w:t xml:space="preserve"> the level of DVV clarification </w:t>
      </w:r>
      <w:r w:rsidR="00D1769F" w:rsidRPr="00730EC7">
        <w:rPr>
          <w:rFonts w:ascii="Times New Roman" w:hAnsi="Times New Roman"/>
          <w:sz w:val="24"/>
          <w:shd w:val="clear" w:color="auto" w:fill="FFFFFF"/>
        </w:rPr>
        <w:t>and the fees paid for IIQA and the SSR 1</w:t>
      </w:r>
      <w:r w:rsidR="00D1769F" w:rsidRPr="00730EC7">
        <w:rPr>
          <w:rFonts w:ascii="Times New Roman" w:hAnsi="Times New Roman"/>
          <w:sz w:val="24"/>
          <w:shd w:val="clear" w:color="auto" w:fill="FFFFFF"/>
          <w:vertAlign w:val="superscript"/>
        </w:rPr>
        <w:t>st</w:t>
      </w:r>
      <w:r w:rsidR="00D1769F" w:rsidRPr="00730EC7">
        <w:rPr>
          <w:rFonts w:ascii="Times New Roman" w:hAnsi="Times New Roman"/>
          <w:sz w:val="24"/>
          <w:shd w:val="clear" w:color="auto" w:fill="FFFFFF"/>
        </w:rPr>
        <w:t xml:space="preserve"> installment will be forfeited.</w:t>
      </w:r>
      <w:r w:rsidR="00730EC7">
        <w:rPr>
          <w:rFonts w:ascii="Times New Roman" w:hAnsi="Times New Roman"/>
          <w:sz w:val="24"/>
          <w:shd w:val="clear" w:color="auto" w:fill="FFFFFF"/>
        </w:rPr>
        <w:t xml:space="preserve"> </w:t>
      </w:r>
      <w:r w:rsidRPr="008F442D">
        <w:rPr>
          <w:rFonts w:ascii="Times New Roman" w:hAnsi="Times New Roman"/>
          <w:sz w:val="24"/>
          <w:shd w:val="clear" w:color="auto" w:fill="FFFFFF"/>
        </w:rPr>
        <w:t xml:space="preserve">Such institutions shall reapply for accreditation after one year </w:t>
      </w:r>
      <w:r w:rsidR="009B0949" w:rsidRPr="00730EC7">
        <w:rPr>
          <w:rFonts w:ascii="Times New Roman" w:hAnsi="Times New Roman"/>
          <w:sz w:val="24"/>
          <w:shd w:val="clear" w:color="auto" w:fill="FFFFFF"/>
        </w:rPr>
        <w:t>from the date of declaration of decision in Standing Committee (SC) meeting</w:t>
      </w:r>
      <w:r w:rsidR="009B0949">
        <w:rPr>
          <w:rFonts w:ascii="Times New Roman" w:hAnsi="Times New Roman"/>
          <w:sz w:val="24"/>
          <w:shd w:val="clear" w:color="auto" w:fill="FFFFFF"/>
        </w:rPr>
        <w:t xml:space="preserve">, </w:t>
      </w:r>
      <w:r w:rsidRPr="008F442D">
        <w:rPr>
          <w:rFonts w:ascii="Times New Roman" w:hAnsi="Times New Roman"/>
          <w:sz w:val="24"/>
          <w:shd w:val="clear" w:color="auto" w:fill="FFFFFF"/>
        </w:rPr>
        <w:t>by submission of IIQA and filling SSR afresh</w:t>
      </w:r>
      <w:r w:rsidR="00EF709D">
        <w:rPr>
          <w:rFonts w:ascii="Times New Roman" w:hAnsi="Times New Roman"/>
          <w:sz w:val="24"/>
          <w:shd w:val="clear" w:color="auto" w:fill="FFFFFF"/>
        </w:rPr>
        <w:t>.</w:t>
      </w:r>
    </w:p>
    <w:p w:rsidR="00DD3981" w:rsidRDefault="00DD3981" w:rsidP="002E5733">
      <w:pPr>
        <w:spacing w:line="271" w:lineRule="auto"/>
        <w:rPr>
          <w:sz w:val="20"/>
          <w:szCs w:val="20"/>
        </w:rPr>
      </w:pPr>
    </w:p>
    <w:p w:rsidR="00DD3981" w:rsidRPr="00A7769D" w:rsidRDefault="00DD3981" w:rsidP="00DD3981">
      <w:pPr>
        <w:rPr>
          <w:sz w:val="20"/>
          <w:szCs w:val="20"/>
          <w:u w:val="single"/>
        </w:rPr>
      </w:pPr>
      <w:r>
        <w:rPr>
          <w:b/>
          <w:bCs/>
          <w:sz w:val="28"/>
          <w:szCs w:val="28"/>
        </w:rPr>
        <w:t>VII</w:t>
      </w:r>
      <w:r w:rsidRPr="00070F64">
        <w:rPr>
          <w:b/>
          <w:bCs/>
          <w:sz w:val="28"/>
          <w:szCs w:val="28"/>
        </w:rPr>
        <w:t xml:space="preserve">. </w:t>
      </w:r>
      <w:bookmarkStart w:id="12" w:name="ASSESSMENTOUTCOME"/>
      <w:r w:rsidRPr="007F40DD">
        <w:rPr>
          <w:b/>
          <w:bCs/>
          <w:sz w:val="28"/>
          <w:szCs w:val="28"/>
        </w:rPr>
        <w:t>ASSESSMENT OUTCOME</w:t>
      </w:r>
      <w:bookmarkEnd w:id="12"/>
    </w:p>
    <w:p w:rsidR="00DD3981" w:rsidRPr="000B1047" w:rsidRDefault="00DD3981" w:rsidP="00DD3981">
      <w:pPr>
        <w:spacing w:line="257" w:lineRule="exact"/>
        <w:rPr>
          <w:sz w:val="20"/>
          <w:szCs w:val="20"/>
        </w:rPr>
      </w:pPr>
    </w:p>
    <w:p w:rsidR="00DD3981" w:rsidRDefault="00DD3981" w:rsidP="00DD3981">
      <w:pPr>
        <w:spacing w:line="271" w:lineRule="auto"/>
        <w:ind w:right="40" w:firstLine="181"/>
        <w:jc w:val="both"/>
        <w:rPr>
          <w:sz w:val="20"/>
          <w:szCs w:val="20"/>
        </w:rPr>
      </w:pPr>
      <w:r>
        <w:rPr>
          <w:sz w:val="24"/>
          <w:szCs w:val="24"/>
        </w:rPr>
        <w:t>The final result of the Assessment and Accreditation exercise will be an ICT based score, which is a combination of evaluation of qualitative and quantitative metrics. This will be compiled as a document comprising three parts.</w:t>
      </w:r>
    </w:p>
    <w:p w:rsidR="00DD3981" w:rsidRDefault="00DD3981" w:rsidP="00DD3981">
      <w:pPr>
        <w:spacing w:line="211" w:lineRule="exact"/>
        <w:rPr>
          <w:sz w:val="20"/>
          <w:szCs w:val="20"/>
        </w:rPr>
      </w:pPr>
    </w:p>
    <w:p w:rsidR="00DD3981" w:rsidRDefault="00DD3981" w:rsidP="00DD3981">
      <w:pPr>
        <w:spacing w:line="360" w:lineRule="auto"/>
        <w:rPr>
          <w:sz w:val="20"/>
          <w:szCs w:val="20"/>
        </w:rPr>
      </w:pPr>
      <w:r>
        <w:rPr>
          <w:b/>
          <w:bCs/>
          <w:sz w:val="24"/>
          <w:szCs w:val="24"/>
        </w:rPr>
        <w:t xml:space="preserve">  PART I - </w:t>
      </w:r>
      <w:r w:rsidRPr="005D07FF">
        <w:rPr>
          <w:b/>
          <w:bCs/>
          <w:i/>
          <w:iCs/>
          <w:sz w:val="24"/>
          <w:szCs w:val="24"/>
          <w:u w:val="single"/>
        </w:rPr>
        <w:t>Peer Team Report</w:t>
      </w:r>
    </w:p>
    <w:p w:rsidR="00DD3981" w:rsidRDefault="00DD3981" w:rsidP="00DD3981">
      <w:pPr>
        <w:numPr>
          <w:ilvl w:val="0"/>
          <w:numId w:val="6"/>
        </w:numPr>
        <w:tabs>
          <w:tab w:val="left" w:pos="540"/>
        </w:tabs>
        <w:ind w:left="540" w:hanging="359"/>
        <w:jc w:val="both"/>
        <w:rPr>
          <w:rFonts w:ascii="Symbol" w:eastAsia="Symbol" w:hAnsi="Symbol" w:cs="Symbol"/>
          <w:sz w:val="24"/>
          <w:szCs w:val="24"/>
        </w:rPr>
      </w:pPr>
      <w:r>
        <w:rPr>
          <w:sz w:val="24"/>
          <w:szCs w:val="24"/>
        </w:rPr>
        <w:t xml:space="preserve">Section 1:  Gives the </w:t>
      </w:r>
      <w:r>
        <w:rPr>
          <w:b/>
          <w:bCs/>
          <w:sz w:val="24"/>
          <w:szCs w:val="24"/>
        </w:rPr>
        <w:t>General Information</w:t>
      </w:r>
      <w:r>
        <w:rPr>
          <w:sz w:val="24"/>
          <w:szCs w:val="24"/>
        </w:rPr>
        <w:t xml:space="preserve"> of the institution and its context.</w:t>
      </w:r>
    </w:p>
    <w:p w:rsidR="00DD3981" w:rsidRDefault="00DD3981" w:rsidP="00DD3981">
      <w:pPr>
        <w:spacing w:line="29" w:lineRule="exact"/>
        <w:jc w:val="both"/>
        <w:rPr>
          <w:rFonts w:ascii="Symbol" w:eastAsia="Symbol" w:hAnsi="Symbol" w:cs="Symbol"/>
          <w:sz w:val="24"/>
          <w:szCs w:val="24"/>
        </w:rPr>
      </w:pPr>
    </w:p>
    <w:p w:rsidR="00DD3981" w:rsidRDefault="00DD3981" w:rsidP="00DD3981">
      <w:pPr>
        <w:numPr>
          <w:ilvl w:val="0"/>
          <w:numId w:val="6"/>
        </w:numPr>
        <w:tabs>
          <w:tab w:val="left" w:pos="540"/>
        </w:tabs>
        <w:spacing w:line="233" w:lineRule="auto"/>
        <w:ind w:left="540" w:hanging="359"/>
        <w:jc w:val="both"/>
        <w:rPr>
          <w:rFonts w:ascii="Symbol" w:eastAsia="Symbol" w:hAnsi="Symbol" w:cs="Symbol"/>
          <w:sz w:val="24"/>
          <w:szCs w:val="24"/>
        </w:rPr>
      </w:pPr>
      <w:r>
        <w:rPr>
          <w:sz w:val="24"/>
          <w:szCs w:val="24"/>
        </w:rPr>
        <w:t xml:space="preserve">Section 2: Gives Criterion wise analysis based on peer evaluation of qualitative indicators. Instead of reporting with bullet points, this will be a </w:t>
      </w:r>
      <w:r>
        <w:rPr>
          <w:b/>
          <w:bCs/>
          <w:sz w:val="24"/>
          <w:szCs w:val="24"/>
        </w:rPr>
        <w:t>qualitative, descriptive assessment</w:t>
      </w:r>
      <w:r>
        <w:rPr>
          <w:sz w:val="24"/>
          <w:szCs w:val="24"/>
        </w:rPr>
        <w:t xml:space="preserve"> </w:t>
      </w:r>
      <w:r>
        <w:rPr>
          <w:b/>
          <w:bCs/>
          <w:sz w:val="24"/>
          <w:szCs w:val="24"/>
        </w:rPr>
        <w:t xml:space="preserve">report </w:t>
      </w:r>
      <w:r>
        <w:rPr>
          <w:sz w:val="24"/>
          <w:szCs w:val="24"/>
        </w:rPr>
        <w:t>based on the Peer Team’s critical analysis presenting strengths and weaknesses of</w:t>
      </w:r>
      <w:r>
        <w:rPr>
          <w:b/>
          <w:bCs/>
          <w:sz w:val="24"/>
          <w:szCs w:val="24"/>
        </w:rPr>
        <w:t xml:space="preserve"> </w:t>
      </w:r>
      <w:r>
        <w:rPr>
          <w:sz w:val="24"/>
          <w:szCs w:val="24"/>
        </w:rPr>
        <w:t>HEI under each Criterion</w:t>
      </w:r>
      <w:r w:rsidR="00CE07A3">
        <w:rPr>
          <w:sz w:val="24"/>
          <w:szCs w:val="24"/>
        </w:rPr>
        <w:t>.</w:t>
      </w:r>
    </w:p>
    <w:p w:rsidR="00DD3981" w:rsidRDefault="00DD3981" w:rsidP="00DD3981">
      <w:pPr>
        <w:spacing w:line="31" w:lineRule="exact"/>
        <w:jc w:val="both"/>
        <w:rPr>
          <w:rFonts w:ascii="Symbol" w:eastAsia="Symbol" w:hAnsi="Symbol" w:cs="Symbol"/>
          <w:sz w:val="24"/>
          <w:szCs w:val="24"/>
        </w:rPr>
      </w:pPr>
    </w:p>
    <w:p w:rsidR="00DD3981" w:rsidRDefault="00DD3981" w:rsidP="00DD3981">
      <w:pPr>
        <w:numPr>
          <w:ilvl w:val="0"/>
          <w:numId w:val="6"/>
        </w:numPr>
        <w:tabs>
          <w:tab w:val="left" w:pos="540"/>
        </w:tabs>
        <w:spacing w:line="227" w:lineRule="auto"/>
        <w:ind w:left="540" w:hanging="359"/>
        <w:jc w:val="both"/>
        <w:rPr>
          <w:rFonts w:ascii="Symbol" w:eastAsia="Symbol" w:hAnsi="Symbol" w:cs="Symbol"/>
          <w:sz w:val="24"/>
          <w:szCs w:val="24"/>
        </w:rPr>
      </w:pPr>
      <w:r>
        <w:rPr>
          <w:sz w:val="24"/>
          <w:szCs w:val="24"/>
        </w:rPr>
        <w:t xml:space="preserve">Section 3: Presents an </w:t>
      </w:r>
      <w:r>
        <w:rPr>
          <w:b/>
          <w:bCs/>
          <w:sz w:val="24"/>
          <w:szCs w:val="24"/>
        </w:rPr>
        <w:t>Overall Analysis</w:t>
      </w:r>
      <w:r>
        <w:rPr>
          <w:sz w:val="24"/>
          <w:szCs w:val="24"/>
        </w:rPr>
        <w:t xml:space="preserve"> which includes Institutional Strengths, Weaknesses, Opportunities and Challenges.</w:t>
      </w:r>
    </w:p>
    <w:p w:rsidR="00DD3981" w:rsidRDefault="00DD3981" w:rsidP="00DD3981">
      <w:pPr>
        <w:spacing w:line="30" w:lineRule="exact"/>
        <w:jc w:val="both"/>
        <w:rPr>
          <w:rFonts w:ascii="Symbol" w:eastAsia="Symbol" w:hAnsi="Symbol" w:cs="Symbol"/>
          <w:sz w:val="24"/>
          <w:szCs w:val="24"/>
        </w:rPr>
      </w:pPr>
    </w:p>
    <w:p w:rsidR="00DD3981" w:rsidRPr="00CA4F65" w:rsidRDefault="00DD3981" w:rsidP="00DD3981">
      <w:pPr>
        <w:numPr>
          <w:ilvl w:val="0"/>
          <w:numId w:val="6"/>
        </w:numPr>
        <w:tabs>
          <w:tab w:val="left" w:pos="540"/>
        </w:tabs>
        <w:spacing w:line="227" w:lineRule="auto"/>
        <w:ind w:left="540" w:hanging="359"/>
        <w:jc w:val="both"/>
        <w:rPr>
          <w:rFonts w:ascii="Symbol" w:eastAsia="Symbol" w:hAnsi="Symbol" w:cs="Symbol"/>
          <w:sz w:val="24"/>
          <w:szCs w:val="24"/>
        </w:rPr>
      </w:pPr>
      <w:r>
        <w:rPr>
          <w:sz w:val="24"/>
          <w:szCs w:val="24"/>
        </w:rPr>
        <w:t xml:space="preserve">Section 4: Records </w:t>
      </w:r>
      <w:r>
        <w:rPr>
          <w:b/>
          <w:bCs/>
          <w:sz w:val="24"/>
          <w:szCs w:val="24"/>
        </w:rPr>
        <w:t>Recommendations for Quality Enhancement of the Institution</w:t>
      </w:r>
      <w:r>
        <w:rPr>
          <w:sz w:val="24"/>
          <w:szCs w:val="24"/>
        </w:rPr>
        <w:t xml:space="preserve"> (not more than </w:t>
      </w:r>
      <w:r>
        <w:rPr>
          <w:b/>
          <w:bCs/>
          <w:sz w:val="24"/>
          <w:szCs w:val="24"/>
        </w:rPr>
        <w:t>10</w:t>
      </w:r>
      <w:r>
        <w:rPr>
          <w:sz w:val="24"/>
          <w:szCs w:val="24"/>
        </w:rPr>
        <w:t xml:space="preserve"> major ones).</w:t>
      </w:r>
    </w:p>
    <w:p w:rsidR="00DD3981" w:rsidRDefault="00DD3981" w:rsidP="00DD3981">
      <w:pPr>
        <w:tabs>
          <w:tab w:val="left" w:pos="540"/>
        </w:tabs>
        <w:spacing w:line="227" w:lineRule="auto"/>
        <w:jc w:val="both"/>
        <w:rPr>
          <w:rFonts w:ascii="Symbol" w:eastAsia="Symbol" w:hAnsi="Symbol" w:cs="Symbol"/>
          <w:sz w:val="24"/>
          <w:szCs w:val="24"/>
        </w:rPr>
      </w:pPr>
    </w:p>
    <w:p w:rsidR="00DD3981" w:rsidRPr="00705DCF" w:rsidRDefault="00DD3981" w:rsidP="00DD3981">
      <w:pPr>
        <w:spacing w:line="360" w:lineRule="auto"/>
        <w:rPr>
          <w:b/>
          <w:bCs/>
          <w:sz w:val="10"/>
          <w:szCs w:val="24"/>
        </w:rPr>
      </w:pPr>
    </w:p>
    <w:p w:rsidR="00DD3981" w:rsidRPr="005D07FF" w:rsidRDefault="00DD3981" w:rsidP="00DD3981">
      <w:pPr>
        <w:spacing w:line="360" w:lineRule="auto"/>
        <w:rPr>
          <w:sz w:val="20"/>
          <w:szCs w:val="20"/>
          <w:u w:val="single"/>
        </w:rPr>
      </w:pPr>
      <w:r>
        <w:rPr>
          <w:b/>
          <w:bCs/>
          <w:sz w:val="24"/>
          <w:szCs w:val="24"/>
        </w:rPr>
        <w:t>PART II</w:t>
      </w:r>
      <w:r w:rsidRPr="005D07FF">
        <w:rPr>
          <w:b/>
          <w:bCs/>
          <w:sz w:val="24"/>
          <w:lang w:val="pt-BR"/>
        </w:rPr>
        <w:t xml:space="preserve"> </w:t>
      </w:r>
      <w:r>
        <w:rPr>
          <w:b/>
          <w:bCs/>
          <w:sz w:val="24"/>
          <w:lang w:val="pt-BR"/>
        </w:rPr>
        <w:t xml:space="preserve">- </w:t>
      </w:r>
      <w:r w:rsidRPr="005D07FF">
        <w:rPr>
          <w:b/>
          <w:bCs/>
          <w:i/>
          <w:iCs/>
          <w:sz w:val="24"/>
          <w:u w:val="single"/>
          <w:lang w:val="pt-BR"/>
        </w:rPr>
        <w:t>Graphical representation based on Quantitative Metrics (Q</w:t>
      </w:r>
      <w:r w:rsidRPr="005D07FF">
        <w:rPr>
          <w:b/>
          <w:bCs/>
          <w:i/>
          <w:iCs/>
          <w:sz w:val="24"/>
          <w:u w:val="single"/>
          <w:vertAlign w:val="subscript"/>
          <w:lang w:val="pt-BR"/>
        </w:rPr>
        <w:t>n</w:t>
      </w:r>
      <w:r w:rsidRPr="005D07FF">
        <w:rPr>
          <w:b/>
          <w:bCs/>
          <w:i/>
          <w:iCs/>
          <w:sz w:val="24"/>
          <w:u w:val="single"/>
          <w:lang w:val="pt-BR"/>
        </w:rPr>
        <w:t>M)</w:t>
      </w:r>
    </w:p>
    <w:p w:rsidR="00DD3981" w:rsidRDefault="00DD3981" w:rsidP="00DD3981">
      <w:pPr>
        <w:spacing w:line="237" w:lineRule="auto"/>
        <w:ind w:left="180" w:firstLine="540"/>
        <w:jc w:val="both"/>
        <w:rPr>
          <w:b/>
          <w:bCs/>
          <w:sz w:val="24"/>
          <w:szCs w:val="24"/>
        </w:rPr>
      </w:pPr>
      <w:r>
        <w:rPr>
          <w:sz w:val="24"/>
          <w:szCs w:val="24"/>
        </w:rPr>
        <w:t xml:space="preserve">This part will be a </w:t>
      </w:r>
      <w:r>
        <w:rPr>
          <w:b/>
          <w:bCs/>
          <w:sz w:val="24"/>
          <w:szCs w:val="24"/>
        </w:rPr>
        <w:t>System Generated Quality Profile</w:t>
      </w:r>
      <w:r>
        <w:rPr>
          <w:sz w:val="24"/>
          <w:szCs w:val="24"/>
        </w:rPr>
        <w:t xml:space="preserve"> of the HEI based on statistical analysis of quantitative indicators in the NAAC’s QIF (quality indicator framework). Graphical presentation of institutional features would be reflected through synthesis of quantifiable indicators.</w:t>
      </w:r>
    </w:p>
    <w:p w:rsidR="00DD3981" w:rsidRDefault="00DD3981" w:rsidP="002E5733">
      <w:pPr>
        <w:spacing w:line="271" w:lineRule="auto"/>
        <w:rPr>
          <w:sz w:val="20"/>
          <w:szCs w:val="20"/>
        </w:rPr>
      </w:pPr>
    </w:p>
    <w:p w:rsidR="00DD3981" w:rsidRPr="000F2BA7" w:rsidRDefault="00DD3981" w:rsidP="00DD3981">
      <w:pPr>
        <w:spacing w:line="360" w:lineRule="auto"/>
        <w:jc w:val="both"/>
        <w:rPr>
          <w:b/>
          <w:bCs/>
          <w:sz w:val="32"/>
          <w:szCs w:val="28"/>
          <w:lang w:val="pt-BR"/>
        </w:rPr>
      </w:pPr>
      <w:r>
        <w:rPr>
          <w:b/>
          <w:bCs/>
          <w:sz w:val="24"/>
          <w:szCs w:val="24"/>
        </w:rPr>
        <w:t>PART III -</w:t>
      </w:r>
      <w:r w:rsidRPr="005D07FF">
        <w:rPr>
          <w:b/>
          <w:bCs/>
          <w:i/>
          <w:iCs/>
          <w:sz w:val="28"/>
          <w:szCs w:val="24"/>
          <w:u w:val="single"/>
          <w:lang w:val="pt-BR"/>
        </w:rPr>
        <w:t xml:space="preserve"> </w:t>
      </w:r>
      <w:r w:rsidRPr="000F2BA7">
        <w:rPr>
          <w:b/>
          <w:bCs/>
          <w:i/>
          <w:iCs/>
          <w:sz w:val="24"/>
          <w:u w:val="single"/>
          <w:lang w:val="pt-BR"/>
        </w:rPr>
        <w:t>Institutional Grade Sheet</w:t>
      </w:r>
    </w:p>
    <w:p w:rsidR="00DD3981" w:rsidRDefault="00DD3981" w:rsidP="00DD3981">
      <w:pPr>
        <w:spacing w:line="236" w:lineRule="auto"/>
        <w:jc w:val="both"/>
        <w:rPr>
          <w:sz w:val="24"/>
          <w:szCs w:val="24"/>
        </w:rPr>
      </w:pPr>
      <w:r>
        <w:rPr>
          <w:sz w:val="20"/>
          <w:szCs w:val="20"/>
        </w:rPr>
        <w:t xml:space="preserve">              </w:t>
      </w:r>
      <w:r>
        <w:rPr>
          <w:sz w:val="24"/>
          <w:szCs w:val="24"/>
        </w:rPr>
        <w:t xml:space="preserve">Contains the </w:t>
      </w:r>
      <w:r>
        <w:rPr>
          <w:b/>
          <w:bCs/>
          <w:sz w:val="24"/>
          <w:szCs w:val="24"/>
        </w:rPr>
        <w:t>Institutional Grade Sheet</w:t>
      </w:r>
      <w:r>
        <w:rPr>
          <w:sz w:val="24"/>
          <w:szCs w:val="24"/>
        </w:rPr>
        <w:t xml:space="preserve"> which is based on qualitative indicators, quantitative indicators and student satisfaction survey using existing calculation methods but it will be generated by a software.</w:t>
      </w:r>
    </w:p>
    <w:p w:rsidR="00DD3981" w:rsidRDefault="00DD3981" w:rsidP="00DD3981">
      <w:pPr>
        <w:spacing w:line="236" w:lineRule="auto"/>
        <w:jc w:val="both"/>
        <w:rPr>
          <w:sz w:val="20"/>
          <w:szCs w:val="20"/>
        </w:rPr>
      </w:pPr>
    </w:p>
    <w:p w:rsidR="00DD3981" w:rsidRPr="008978FA" w:rsidRDefault="00DD3981" w:rsidP="00DD3981">
      <w:pPr>
        <w:spacing w:line="236" w:lineRule="auto"/>
        <w:ind w:left="180" w:firstLine="540"/>
        <w:jc w:val="both"/>
        <w:rPr>
          <w:sz w:val="18"/>
          <w:szCs w:val="18"/>
        </w:rPr>
      </w:pPr>
      <w:r w:rsidRPr="008978FA">
        <w:rPr>
          <w:b/>
          <w:bCs/>
          <w:i/>
          <w:iCs/>
          <w:sz w:val="24"/>
          <w:szCs w:val="24"/>
        </w:rPr>
        <w:t>The above three parts will together form “NAAC Accreditation Outcome” document. It is mandatory for the HEIs to display it on their institutional website apart from NAAC hosting it on its website.</w:t>
      </w:r>
    </w:p>
    <w:p w:rsidR="006659A9" w:rsidRDefault="006659A9" w:rsidP="002E5733">
      <w:pPr>
        <w:spacing w:line="271" w:lineRule="auto"/>
        <w:rPr>
          <w:sz w:val="20"/>
          <w:szCs w:val="20"/>
        </w:rPr>
      </w:pPr>
    </w:p>
    <w:p w:rsidR="006659A9" w:rsidRPr="007B0956" w:rsidRDefault="006659A9" w:rsidP="006659A9">
      <w:pPr>
        <w:rPr>
          <w:sz w:val="20"/>
          <w:szCs w:val="20"/>
        </w:rPr>
      </w:pPr>
      <w:bookmarkStart w:id="13" w:name="Calculation"/>
      <w:r w:rsidRPr="007B0956">
        <w:rPr>
          <w:b/>
          <w:bCs/>
          <w:sz w:val="24"/>
          <w:szCs w:val="24"/>
        </w:rPr>
        <w:t>Calculation</w:t>
      </w:r>
      <w:bookmarkEnd w:id="13"/>
      <w:r w:rsidRPr="007B0956">
        <w:rPr>
          <w:b/>
          <w:bCs/>
          <w:sz w:val="24"/>
          <w:szCs w:val="24"/>
        </w:rPr>
        <w:t xml:space="preserve"> of Institutional CGPA</w:t>
      </w:r>
    </w:p>
    <w:p w:rsidR="006659A9" w:rsidRPr="00196BD8" w:rsidRDefault="006659A9" w:rsidP="006659A9">
      <w:pPr>
        <w:spacing w:line="236" w:lineRule="auto"/>
        <w:ind w:left="100" w:right="41" w:firstLine="629"/>
        <w:jc w:val="both"/>
        <w:rPr>
          <w:color w:val="000000" w:themeColor="text1"/>
          <w:sz w:val="20"/>
          <w:szCs w:val="20"/>
        </w:rPr>
      </w:pPr>
      <w:r>
        <w:rPr>
          <w:sz w:val="24"/>
          <w:szCs w:val="24"/>
        </w:rPr>
        <w:t>The CGPA will be calculated based on the scores obtained from the three sources, viz., The System Generated Scores (SGS) of the quantitative metrics, the scores from the qualitative metrics includes critical appraisal by the Peer Team through on site visit</w:t>
      </w:r>
      <w:r>
        <w:rPr>
          <w:sz w:val="20"/>
          <w:szCs w:val="20"/>
        </w:rPr>
        <w:t xml:space="preserve"> </w:t>
      </w:r>
      <w:r>
        <w:rPr>
          <w:sz w:val="24"/>
          <w:szCs w:val="24"/>
        </w:rPr>
        <w:t xml:space="preserve">and the scores obtained on the Student Satisfaction Survey. These will be </w:t>
      </w:r>
      <w:r w:rsidRPr="00196BD8">
        <w:rPr>
          <w:color w:val="000000" w:themeColor="text1"/>
          <w:sz w:val="24"/>
          <w:szCs w:val="24"/>
        </w:rPr>
        <w:t>collated through an automated procedure based on ‘benchmarks’ and assessed on a five point scale, viz., (0, 1, 2, 3 &amp; 4).</w:t>
      </w:r>
    </w:p>
    <w:p w:rsidR="004415E4" w:rsidRPr="00A24F32" w:rsidRDefault="00E1124E" w:rsidP="002E5733">
      <w:pPr>
        <w:spacing w:line="271" w:lineRule="auto"/>
        <w:rPr>
          <w:sz w:val="20"/>
          <w:szCs w:val="20"/>
        </w:rPr>
        <w:sectPr w:rsidR="004415E4" w:rsidRPr="00A24F32">
          <w:pgSz w:w="11900" w:h="16841"/>
          <w:pgMar w:top="1440" w:right="719" w:bottom="1440" w:left="940" w:header="0" w:footer="0" w:gutter="0"/>
          <w:cols w:space="720" w:equalWidth="0">
            <w:col w:w="10240"/>
          </w:cols>
        </w:sectPr>
      </w:pPr>
      <w:r w:rsidRPr="00E1124E">
        <w:rPr>
          <w:noProof/>
        </w:rPr>
        <w:pict>
          <v:rect id="Shape 15" o:spid="_x0000_s1112" style="position:absolute;margin-left:.3pt;margin-top:-68.4pt;width:1pt;height:1.05pt;z-index:-251679744;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" o:allowincell="f" fillcolor="#363435" stroked="f"/>
        </w:pict>
      </w:r>
    </w:p>
    <w:p w:rsidR="004415E4" w:rsidRPr="00196BD8" w:rsidRDefault="007F216A" w:rsidP="00FC0EED">
      <w:pPr>
        <w:ind w:left="120"/>
        <w:rPr>
          <w:b/>
          <w:bCs/>
          <w:color w:val="000000" w:themeColor="text1"/>
          <w:sz w:val="24"/>
          <w:szCs w:val="24"/>
        </w:rPr>
      </w:pPr>
      <w:r w:rsidRPr="00196BD8">
        <w:rPr>
          <w:b/>
          <w:bCs/>
          <w:color w:val="000000" w:themeColor="text1"/>
          <w:sz w:val="24"/>
          <w:szCs w:val="24"/>
        </w:rPr>
        <w:lastRenderedPageBreak/>
        <w:t>The Final Grade</w:t>
      </w:r>
    </w:p>
    <w:p w:rsidR="004415E4" w:rsidRPr="00196BD8" w:rsidRDefault="007F216A" w:rsidP="001A7BB2">
      <w:pPr>
        <w:spacing w:line="234" w:lineRule="auto"/>
        <w:ind w:left="120" w:right="60" w:firstLine="600"/>
        <w:jc w:val="both"/>
        <w:rPr>
          <w:color w:val="000000" w:themeColor="text1"/>
          <w:sz w:val="20"/>
          <w:szCs w:val="20"/>
        </w:rPr>
      </w:pPr>
      <w:r w:rsidRPr="00196BD8">
        <w:rPr>
          <w:color w:val="000000" w:themeColor="text1"/>
          <w:sz w:val="24"/>
          <w:szCs w:val="24"/>
        </w:rPr>
        <w:t>On the basis of the CGPA obtained by the institution</w:t>
      </w:r>
      <w:r w:rsidR="00ED5474" w:rsidRPr="00196BD8">
        <w:rPr>
          <w:color w:val="000000" w:themeColor="text1"/>
          <w:sz w:val="24"/>
          <w:szCs w:val="24"/>
        </w:rPr>
        <w:t xml:space="preserve"> in maximum possible score of 4.00</w:t>
      </w:r>
      <w:r w:rsidRPr="00196BD8">
        <w:rPr>
          <w:color w:val="000000" w:themeColor="text1"/>
          <w:sz w:val="24"/>
          <w:szCs w:val="24"/>
        </w:rPr>
        <w:t xml:space="preserve">, the final grade is assigned on a </w:t>
      </w:r>
      <w:r w:rsidR="003520DB" w:rsidRPr="00196BD8">
        <w:rPr>
          <w:color w:val="000000" w:themeColor="text1"/>
          <w:sz w:val="24"/>
          <w:szCs w:val="24"/>
        </w:rPr>
        <w:t>seven point</w:t>
      </w:r>
      <w:r w:rsidRPr="00196BD8">
        <w:rPr>
          <w:color w:val="000000" w:themeColor="text1"/>
          <w:sz w:val="24"/>
          <w:szCs w:val="24"/>
        </w:rPr>
        <w:t xml:space="preserve"> scale as shown in Table 3.</w:t>
      </w:r>
      <w:r w:rsidR="00ED5474" w:rsidRPr="00196BD8">
        <w:rPr>
          <w:color w:val="000000" w:themeColor="text1"/>
          <w:sz w:val="24"/>
          <w:szCs w:val="24"/>
        </w:rPr>
        <w:t xml:space="preserve"> The seven point refers to the seven letter grades each aligned to the seven specific score range.</w:t>
      </w:r>
    </w:p>
    <w:p w:rsidR="00415856" w:rsidRDefault="00415856">
      <w:pPr>
        <w:ind w:left="60"/>
        <w:rPr>
          <w:b/>
          <w:bCs/>
          <w:sz w:val="24"/>
          <w:szCs w:val="24"/>
        </w:rPr>
      </w:pPr>
    </w:p>
    <w:p w:rsidR="004415E4" w:rsidRDefault="007F216A" w:rsidP="006A7890">
      <w:pPr>
        <w:ind w:left="60"/>
        <w:jc w:val="center"/>
        <w:rPr>
          <w:sz w:val="20"/>
          <w:szCs w:val="20"/>
        </w:rPr>
      </w:pPr>
      <w:r>
        <w:rPr>
          <w:b/>
          <w:bCs/>
          <w:sz w:val="24"/>
          <w:szCs w:val="24"/>
        </w:rPr>
        <w:t>Table 3 Institutional Grades and Accreditation Status</w:t>
      </w:r>
    </w:p>
    <w:p w:rsidR="00CA4F65" w:rsidRDefault="00CA4F65">
      <w:pPr>
        <w:spacing w:line="20" w:lineRule="exact"/>
        <w:rPr>
          <w:sz w:val="20"/>
          <w:szCs w:val="20"/>
        </w:rPr>
      </w:pPr>
    </w:p>
    <w:p w:rsidR="004415E4" w:rsidRDefault="00E1124E">
      <w:pPr>
        <w:spacing w:line="20" w:lineRule="exact"/>
        <w:rPr>
          <w:sz w:val="20"/>
          <w:szCs w:val="20"/>
        </w:rPr>
      </w:pPr>
      <w:r w:rsidRPr="00E1124E">
        <w:rPr>
          <w:noProof/>
        </w:rPr>
        <w:pict>
          <v:rect id="Shape 17" o:spid="_x0000_s1110" style="position:absolute;margin-left:422.55pt;margin-top:12pt;width:1.05pt;height:1.05pt;z-index:-251678720;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" o:allowincell="f" fillcolor="#231f20" stroked="f"/>
        </w:pict>
      </w:r>
    </w:p>
    <w:tbl>
      <w:tblPr>
        <w:tblW w:w="0" w:type="auto"/>
        <w:tblInd w:w="810" w:type="dxa"/>
        <w:tblLayout w:type="fixed"/>
        <w:tblCellMar>
          <w:left w:w="0" w:type="dxa"/>
          <w:right w:w="0" w:type="dxa"/>
        </w:tblCellMar>
        <w:tblLook w:val="04A0"/>
      </w:tblPr>
      <w:tblGrid>
        <w:gridCol w:w="2940"/>
        <w:gridCol w:w="1480"/>
        <w:gridCol w:w="3260"/>
        <w:gridCol w:w="30"/>
      </w:tblGrid>
      <w:tr w:rsidR="004415E4" w:rsidRPr="00813D66" w:rsidTr="00EA6A1C">
        <w:trPr>
          <w:trHeight w:val="386"/>
        </w:trPr>
        <w:tc>
          <w:tcPr>
            <w:tcW w:w="2940" w:type="dxa"/>
            <w:tcBorders>
              <w:top w:val="single" w:sz="8" w:space="0" w:color="231F20"/>
              <w:left w:val="single" w:sz="8" w:space="0" w:color="231F20"/>
              <w:right w:val="single" w:sz="8" w:space="0" w:color="231F20"/>
            </w:tcBorders>
            <w:shd w:val="clear" w:color="auto" w:fill="FBBEA7"/>
            <w:vAlign w:val="bottom"/>
          </w:tcPr>
          <w:p w:rsidR="004415E4" w:rsidRPr="00813D66" w:rsidRDefault="007F216A">
            <w:pPr>
              <w:ind w:left="240"/>
              <w:rPr>
                <w:sz w:val="20"/>
                <w:szCs w:val="20"/>
              </w:rPr>
            </w:pPr>
            <w:r>
              <w:rPr>
                <w:b/>
                <w:bCs/>
                <w:sz w:val="24"/>
                <w:szCs w:val="24"/>
              </w:rPr>
              <w:t>Range of Institutional</w:t>
            </w:r>
          </w:p>
        </w:tc>
        <w:tc>
          <w:tcPr>
            <w:tcW w:w="1480" w:type="dxa"/>
            <w:tcBorders>
              <w:top w:val="single" w:sz="8" w:space="0" w:color="231F20"/>
              <w:right w:val="single" w:sz="8" w:space="0" w:color="231F20"/>
            </w:tcBorders>
            <w:shd w:val="clear" w:color="auto" w:fill="FBBEA7"/>
            <w:vAlign w:val="bottom"/>
          </w:tcPr>
          <w:p w:rsidR="004415E4" w:rsidRPr="00813D66" w:rsidRDefault="007F216A">
            <w:pPr>
              <w:ind w:left="440"/>
              <w:rPr>
                <w:sz w:val="20"/>
                <w:szCs w:val="20"/>
              </w:rPr>
            </w:pPr>
            <w:r>
              <w:rPr>
                <w:b/>
                <w:bCs/>
                <w:sz w:val="24"/>
                <w:szCs w:val="24"/>
              </w:rPr>
              <w:t>Letter</w:t>
            </w:r>
          </w:p>
        </w:tc>
        <w:tc>
          <w:tcPr>
            <w:tcW w:w="3260" w:type="dxa"/>
            <w:vMerge w:val="restart"/>
            <w:tcBorders>
              <w:top w:val="single" w:sz="8" w:space="0" w:color="231F20"/>
              <w:right w:val="single" w:sz="8" w:space="0" w:color="231F20"/>
            </w:tcBorders>
            <w:shd w:val="clear" w:color="auto" w:fill="FBBEA7"/>
            <w:vAlign w:val="bottom"/>
          </w:tcPr>
          <w:p w:rsidR="004415E4" w:rsidRPr="00813D66" w:rsidRDefault="007F216A">
            <w:pPr>
              <w:ind w:left="1120"/>
              <w:rPr>
                <w:sz w:val="20"/>
                <w:szCs w:val="20"/>
              </w:rPr>
            </w:pPr>
            <w:r>
              <w:rPr>
                <w:b/>
                <w:bCs/>
                <w:sz w:val="24"/>
                <w:szCs w:val="24"/>
              </w:rPr>
              <w:t>Status</w:t>
            </w:r>
          </w:p>
        </w:tc>
        <w:tc>
          <w:tcPr>
            <w:tcW w:w="30" w:type="dxa"/>
            <w:vAlign w:val="bottom"/>
          </w:tcPr>
          <w:p w:rsidR="004415E4" w:rsidRPr="00813D66" w:rsidRDefault="004415E4">
            <w:pPr>
              <w:rPr>
                <w:sz w:val="1"/>
                <w:szCs w:val="1"/>
              </w:rPr>
            </w:pPr>
          </w:p>
        </w:tc>
      </w:tr>
      <w:tr w:rsidR="004415E4" w:rsidRPr="00813D66" w:rsidTr="00EA6A1C">
        <w:trPr>
          <w:trHeight w:val="254"/>
        </w:trPr>
        <w:tc>
          <w:tcPr>
            <w:tcW w:w="2940" w:type="dxa"/>
            <w:tcBorders>
              <w:left w:val="single" w:sz="8" w:space="0" w:color="231F20"/>
              <w:right w:val="single" w:sz="8" w:space="0" w:color="231F20"/>
            </w:tcBorders>
            <w:shd w:val="clear" w:color="auto" w:fill="FBBEA7"/>
            <w:vAlign w:val="bottom"/>
          </w:tcPr>
          <w:p w:rsidR="004415E4" w:rsidRPr="00813D66" w:rsidRDefault="007F216A">
            <w:pPr>
              <w:spacing w:line="255" w:lineRule="exact"/>
              <w:ind w:left="240"/>
              <w:rPr>
                <w:sz w:val="20"/>
                <w:szCs w:val="20"/>
              </w:rPr>
            </w:pPr>
            <w:r>
              <w:rPr>
                <w:b/>
                <w:bCs/>
                <w:sz w:val="24"/>
                <w:szCs w:val="24"/>
              </w:rPr>
              <w:t>Cumulative Grade</w:t>
            </w:r>
          </w:p>
        </w:tc>
        <w:tc>
          <w:tcPr>
            <w:tcW w:w="1480" w:type="dxa"/>
            <w:tcBorders>
              <w:right w:val="single" w:sz="8" w:space="0" w:color="231F20"/>
            </w:tcBorders>
            <w:shd w:val="clear" w:color="auto" w:fill="FBBEA7"/>
            <w:vAlign w:val="bottom"/>
          </w:tcPr>
          <w:p w:rsidR="004415E4" w:rsidRPr="00813D66" w:rsidRDefault="007F216A">
            <w:pPr>
              <w:spacing w:line="255" w:lineRule="exact"/>
              <w:ind w:left="400"/>
              <w:rPr>
                <w:sz w:val="20"/>
                <w:szCs w:val="20"/>
              </w:rPr>
            </w:pPr>
            <w:r>
              <w:rPr>
                <w:b/>
                <w:bCs/>
                <w:sz w:val="24"/>
                <w:szCs w:val="24"/>
              </w:rPr>
              <w:t>Grade</w:t>
            </w:r>
          </w:p>
        </w:tc>
        <w:tc>
          <w:tcPr>
            <w:tcW w:w="3260" w:type="dxa"/>
            <w:vMerge/>
            <w:tcBorders>
              <w:right w:val="single" w:sz="8" w:space="0" w:color="231F20"/>
            </w:tcBorders>
            <w:shd w:val="clear" w:color="auto" w:fill="FBBEA7"/>
            <w:vAlign w:val="bottom"/>
          </w:tcPr>
          <w:p w:rsidR="004415E4" w:rsidRPr="00813D66" w:rsidRDefault="004415E4"/>
        </w:tc>
        <w:tc>
          <w:tcPr>
            <w:tcW w:w="30" w:type="dxa"/>
            <w:vAlign w:val="bottom"/>
          </w:tcPr>
          <w:p w:rsidR="004415E4" w:rsidRPr="00813D66" w:rsidRDefault="004415E4">
            <w:pPr>
              <w:rPr>
                <w:sz w:val="1"/>
                <w:szCs w:val="1"/>
              </w:rPr>
            </w:pPr>
          </w:p>
        </w:tc>
      </w:tr>
      <w:tr w:rsidR="004415E4" w:rsidRPr="00813D66" w:rsidTr="00EA6A1C">
        <w:trPr>
          <w:trHeight w:val="34"/>
        </w:trPr>
        <w:tc>
          <w:tcPr>
            <w:tcW w:w="2940" w:type="dxa"/>
            <w:vMerge w:val="restart"/>
            <w:tcBorders>
              <w:left w:val="single" w:sz="8" w:space="0" w:color="231F20"/>
              <w:right w:val="single" w:sz="8" w:space="0" w:color="231F20"/>
            </w:tcBorders>
            <w:shd w:val="clear" w:color="auto" w:fill="FBBEA7"/>
            <w:vAlign w:val="bottom"/>
          </w:tcPr>
          <w:p w:rsidR="004415E4" w:rsidRPr="00813D66" w:rsidRDefault="007F216A">
            <w:pPr>
              <w:ind w:left="240"/>
              <w:rPr>
                <w:sz w:val="20"/>
                <w:szCs w:val="20"/>
              </w:rPr>
            </w:pPr>
            <w:r>
              <w:rPr>
                <w:b/>
                <w:bCs/>
                <w:sz w:val="24"/>
                <w:szCs w:val="24"/>
              </w:rPr>
              <w:t>Point Average (CGPA)</w:t>
            </w:r>
          </w:p>
        </w:tc>
        <w:tc>
          <w:tcPr>
            <w:tcW w:w="1480" w:type="dxa"/>
            <w:tcBorders>
              <w:right w:val="single" w:sz="8" w:space="0" w:color="231F20"/>
            </w:tcBorders>
            <w:shd w:val="clear" w:color="auto" w:fill="FBBEA7"/>
            <w:vAlign w:val="bottom"/>
          </w:tcPr>
          <w:p w:rsidR="004415E4" w:rsidRPr="00813D66" w:rsidRDefault="004415E4">
            <w:pPr>
              <w:rPr>
                <w:sz w:val="2"/>
                <w:szCs w:val="2"/>
              </w:rPr>
            </w:pPr>
          </w:p>
        </w:tc>
        <w:tc>
          <w:tcPr>
            <w:tcW w:w="3260" w:type="dxa"/>
            <w:tcBorders>
              <w:right w:val="single" w:sz="8" w:space="0" w:color="231F20"/>
            </w:tcBorders>
            <w:shd w:val="clear" w:color="auto" w:fill="FBBEA7"/>
            <w:vAlign w:val="bottom"/>
          </w:tcPr>
          <w:p w:rsidR="004415E4" w:rsidRPr="00813D66" w:rsidRDefault="004415E4">
            <w:pPr>
              <w:rPr>
                <w:sz w:val="2"/>
                <w:szCs w:val="2"/>
              </w:rPr>
            </w:pPr>
          </w:p>
        </w:tc>
        <w:tc>
          <w:tcPr>
            <w:tcW w:w="30" w:type="dxa"/>
            <w:vAlign w:val="bottom"/>
          </w:tcPr>
          <w:p w:rsidR="004415E4" w:rsidRPr="00813D66" w:rsidRDefault="004415E4">
            <w:pPr>
              <w:spacing w:line="20" w:lineRule="exact"/>
              <w:rPr>
                <w:sz w:val="1"/>
                <w:szCs w:val="1"/>
              </w:rPr>
            </w:pPr>
          </w:p>
        </w:tc>
      </w:tr>
      <w:tr w:rsidR="004415E4" w:rsidRPr="00813D66" w:rsidTr="00EA6A1C">
        <w:trPr>
          <w:trHeight w:val="309"/>
        </w:trPr>
        <w:tc>
          <w:tcPr>
            <w:tcW w:w="2940" w:type="dxa"/>
            <w:vMerge/>
            <w:tcBorders>
              <w:left w:val="single" w:sz="8" w:space="0" w:color="231F20"/>
              <w:right w:val="single" w:sz="8" w:space="0" w:color="231F20"/>
            </w:tcBorders>
            <w:shd w:val="clear" w:color="auto" w:fill="FBBEA7"/>
            <w:vAlign w:val="bottom"/>
          </w:tcPr>
          <w:p w:rsidR="004415E4" w:rsidRPr="00813D66" w:rsidRDefault="004415E4">
            <w:pPr>
              <w:rPr>
                <w:sz w:val="24"/>
                <w:szCs w:val="24"/>
              </w:rPr>
            </w:pPr>
          </w:p>
        </w:tc>
        <w:tc>
          <w:tcPr>
            <w:tcW w:w="1480" w:type="dxa"/>
            <w:tcBorders>
              <w:right w:val="single" w:sz="8" w:space="0" w:color="231F20"/>
            </w:tcBorders>
            <w:shd w:val="clear" w:color="auto" w:fill="FBBEA7"/>
            <w:vAlign w:val="bottom"/>
          </w:tcPr>
          <w:p w:rsidR="004415E4" w:rsidRPr="00813D66" w:rsidRDefault="004415E4">
            <w:pPr>
              <w:rPr>
                <w:sz w:val="24"/>
                <w:szCs w:val="24"/>
              </w:rPr>
            </w:pPr>
          </w:p>
        </w:tc>
        <w:tc>
          <w:tcPr>
            <w:tcW w:w="3260" w:type="dxa"/>
            <w:tcBorders>
              <w:right w:val="single" w:sz="8" w:space="0" w:color="231F20"/>
            </w:tcBorders>
            <w:shd w:val="clear" w:color="auto" w:fill="FBBEA7"/>
            <w:vAlign w:val="bottom"/>
          </w:tcPr>
          <w:p w:rsidR="004415E4" w:rsidRPr="00813D66" w:rsidRDefault="004415E4">
            <w:pPr>
              <w:rPr>
                <w:sz w:val="24"/>
                <w:szCs w:val="24"/>
              </w:rPr>
            </w:pPr>
          </w:p>
        </w:tc>
        <w:tc>
          <w:tcPr>
            <w:tcW w:w="30" w:type="dxa"/>
            <w:vAlign w:val="bottom"/>
          </w:tcPr>
          <w:p w:rsidR="004415E4" w:rsidRPr="00813D66" w:rsidRDefault="004415E4">
            <w:pPr>
              <w:rPr>
                <w:sz w:val="1"/>
                <w:szCs w:val="1"/>
              </w:rPr>
            </w:pPr>
          </w:p>
        </w:tc>
      </w:tr>
      <w:tr w:rsidR="004415E4" w:rsidRPr="00813D66" w:rsidTr="00EA6A1C">
        <w:trPr>
          <w:trHeight w:val="286"/>
        </w:trPr>
        <w:tc>
          <w:tcPr>
            <w:tcW w:w="2940" w:type="dxa"/>
            <w:tcBorders>
              <w:left w:val="single" w:sz="8" w:space="0" w:color="231F20"/>
              <w:bottom w:val="single" w:sz="8" w:space="0" w:color="6D6E71"/>
              <w:right w:val="single" w:sz="8" w:space="0" w:color="231F20"/>
            </w:tcBorders>
            <w:shd w:val="clear" w:color="auto" w:fill="FBBEA7"/>
            <w:vAlign w:val="bottom"/>
          </w:tcPr>
          <w:p w:rsidR="004415E4" w:rsidRPr="00813D66" w:rsidRDefault="004415E4">
            <w:pPr>
              <w:rPr>
                <w:sz w:val="24"/>
                <w:szCs w:val="24"/>
              </w:rPr>
            </w:pPr>
          </w:p>
        </w:tc>
        <w:tc>
          <w:tcPr>
            <w:tcW w:w="1480" w:type="dxa"/>
            <w:tcBorders>
              <w:bottom w:val="single" w:sz="8" w:space="0" w:color="6D6E71"/>
              <w:right w:val="single" w:sz="8" w:space="0" w:color="231F20"/>
            </w:tcBorders>
            <w:shd w:val="clear" w:color="auto" w:fill="FBBEA7"/>
            <w:vAlign w:val="bottom"/>
          </w:tcPr>
          <w:p w:rsidR="004415E4" w:rsidRPr="00813D66" w:rsidRDefault="004415E4">
            <w:pPr>
              <w:rPr>
                <w:sz w:val="24"/>
                <w:szCs w:val="24"/>
              </w:rPr>
            </w:pPr>
          </w:p>
        </w:tc>
        <w:tc>
          <w:tcPr>
            <w:tcW w:w="3260" w:type="dxa"/>
            <w:tcBorders>
              <w:bottom w:val="single" w:sz="8" w:space="0" w:color="6D6E71"/>
              <w:right w:val="single" w:sz="8" w:space="0" w:color="231F20"/>
            </w:tcBorders>
            <w:shd w:val="clear" w:color="auto" w:fill="FBBEA7"/>
            <w:vAlign w:val="bottom"/>
          </w:tcPr>
          <w:p w:rsidR="004415E4" w:rsidRPr="00813D66" w:rsidRDefault="004415E4">
            <w:pPr>
              <w:rPr>
                <w:sz w:val="24"/>
                <w:szCs w:val="24"/>
              </w:rPr>
            </w:pPr>
          </w:p>
        </w:tc>
        <w:tc>
          <w:tcPr>
            <w:tcW w:w="30" w:type="dxa"/>
            <w:vAlign w:val="bottom"/>
          </w:tcPr>
          <w:p w:rsidR="004415E4" w:rsidRPr="00813D66" w:rsidRDefault="004415E4">
            <w:pPr>
              <w:rPr>
                <w:sz w:val="1"/>
                <w:szCs w:val="1"/>
              </w:rPr>
            </w:pPr>
          </w:p>
        </w:tc>
      </w:tr>
      <w:tr w:rsidR="004415E4" w:rsidRPr="00813D66" w:rsidTr="00EA6A1C">
        <w:trPr>
          <w:trHeight w:val="364"/>
        </w:trPr>
        <w:tc>
          <w:tcPr>
            <w:tcW w:w="2940" w:type="dxa"/>
            <w:tcBorders>
              <w:left w:val="single" w:sz="8" w:space="0" w:color="231F20"/>
              <w:right w:val="single" w:sz="8" w:space="0" w:color="231F20"/>
            </w:tcBorders>
            <w:vAlign w:val="bottom"/>
          </w:tcPr>
          <w:p w:rsidR="004415E4" w:rsidRPr="00813D66" w:rsidRDefault="00B2232E">
            <w:pPr>
              <w:ind w:left="860"/>
              <w:rPr>
                <w:sz w:val="20"/>
                <w:szCs w:val="20"/>
              </w:rPr>
            </w:pPr>
            <w:r>
              <w:rPr>
                <w:sz w:val="24"/>
                <w:szCs w:val="24"/>
              </w:rPr>
              <w:t>3.51</w:t>
            </w:r>
            <w:r w:rsidR="007F216A">
              <w:rPr>
                <w:sz w:val="24"/>
                <w:szCs w:val="24"/>
              </w:rPr>
              <w:t>-4.00</w:t>
            </w:r>
          </w:p>
        </w:tc>
        <w:tc>
          <w:tcPr>
            <w:tcW w:w="1480" w:type="dxa"/>
            <w:tcBorders>
              <w:right w:val="single" w:sz="8" w:space="0" w:color="231F20"/>
            </w:tcBorders>
            <w:vAlign w:val="bottom"/>
          </w:tcPr>
          <w:p w:rsidR="004415E4" w:rsidRPr="00813D66" w:rsidRDefault="007F216A">
            <w:pPr>
              <w:ind w:left="500"/>
              <w:rPr>
                <w:sz w:val="20"/>
                <w:szCs w:val="20"/>
              </w:rPr>
            </w:pPr>
            <w:r>
              <w:rPr>
                <w:sz w:val="24"/>
                <w:szCs w:val="24"/>
              </w:rPr>
              <w:t>A++</w:t>
            </w:r>
          </w:p>
        </w:tc>
        <w:tc>
          <w:tcPr>
            <w:tcW w:w="3260" w:type="dxa"/>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66"/>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11"/>
                <w:szCs w:val="11"/>
              </w:rPr>
            </w:pPr>
          </w:p>
        </w:tc>
        <w:tc>
          <w:tcPr>
            <w:tcW w:w="1480" w:type="dxa"/>
            <w:tcBorders>
              <w:bottom w:val="single" w:sz="8" w:space="0" w:color="231F20"/>
              <w:right w:val="single" w:sz="8" w:space="0" w:color="231F20"/>
            </w:tcBorders>
            <w:vAlign w:val="bottom"/>
          </w:tcPr>
          <w:p w:rsidR="004415E4" w:rsidRPr="00813D66" w:rsidRDefault="004415E4">
            <w:pPr>
              <w:rPr>
                <w:sz w:val="11"/>
                <w:szCs w:val="11"/>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11"/>
                <w:szCs w:val="11"/>
              </w:rPr>
            </w:pPr>
          </w:p>
        </w:tc>
        <w:tc>
          <w:tcPr>
            <w:tcW w:w="30" w:type="dxa"/>
            <w:vAlign w:val="bottom"/>
          </w:tcPr>
          <w:p w:rsidR="004415E4" w:rsidRPr="00813D66" w:rsidRDefault="004415E4">
            <w:pPr>
              <w:rPr>
                <w:sz w:val="1"/>
                <w:szCs w:val="1"/>
              </w:rPr>
            </w:pPr>
          </w:p>
        </w:tc>
      </w:tr>
      <w:tr w:rsidR="004415E4" w:rsidRPr="00813D66" w:rsidTr="00EA6A1C">
        <w:trPr>
          <w:trHeight w:val="364"/>
        </w:trPr>
        <w:tc>
          <w:tcPr>
            <w:tcW w:w="2940" w:type="dxa"/>
            <w:tcBorders>
              <w:left w:val="single" w:sz="8" w:space="0" w:color="231F20"/>
              <w:right w:val="single" w:sz="8" w:space="0" w:color="231F20"/>
            </w:tcBorders>
            <w:vAlign w:val="bottom"/>
          </w:tcPr>
          <w:p w:rsidR="004415E4" w:rsidRPr="00813D66" w:rsidRDefault="00B2232E" w:rsidP="0039549B">
            <w:pPr>
              <w:ind w:left="860"/>
              <w:rPr>
                <w:sz w:val="20"/>
                <w:szCs w:val="20"/>
              </w:rPr>
            </w:pPr>
            <w:r>
              <w:rPr>
                <w:sz w:val="24"/>
                <w:szCs w:val="24"/>
              </w:rPr>
              <w:t>3.2</w:t>
            </w:r>
            <w:r w:rsidR="0039549B">
              <w:rPr>
                <w:sz w:val="24"/>
                <w:szCs w:val="24"/>
              </w:rPr>
              <w:t>6</w:t>
            </w:r>
            <w:r w:rsidR="007F216A">
              <w:rPr>
                <w:sz w:val="24"/>
                <w:szCs w:val="24"/>
              </w:rPr>
              <w:t>-3.</w:t>
            </w:r>
            <w:r>
              <w:rPr>
                <w:sz w:val="24"/>
                <w:szCs w:val="24"/>
              </w:rPr>
              <w:t>50</w:t>
            </w:r>
          </w:p>
        </w:tc>
        <w:tc>
          <w:tcPr>
            <w:tcW w:w="1480" w:type="dxa"/>
            <w:tcBorders>
              <w:right w:val="single" w:sz="8" w:space="0" w:color="231F20"/>
            </w:tcBorders>
            <w:vAlign w:val="bottom"/>
          </w:tcPr>
          <w:p w:rsidR="004415E4" w:rsidRPr="00813D66" w:rsidRDefault="007F216A">
            <w:pPr>
              <w:ind w:left="500"/>
              <w:rPr>
                <w:sz w:val="20"/>
                <w:szCs w:val="20"/>
              </w:rPr>
            </w:pPr>
            <w:r>
              <w:rPr>
                <w:sz w:val="24"/>
                <w:szCs w:val="24"/>
              </w:rPr>
              <w:t>A+</w:t>
            </w:r>
          </w:p>
        </w:tc>
        <w:tc>
          <w:tcPr>
            <w:tcW w:w="3260" w:type="dxa"/>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128"/>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11"/>
                <w:szCs w:val="11"/>
              </w:rPr>
            </w:pPr>
          </w:p>
        </w:tc>
        <w:tc>
          <w:tcPr>
            <w:tcW w:w="1480" w:type="dxa"/>
            <w:tcBorders>
              <w:bottom w:val="single" w:sz="8" w:space="0" w:color="231F20"/>
              <w:right w:val="single" w:sz="8" w:space="0" w:color="231F20"/>
            </w:tcBorders>
            <w:vAlign w:val="bottom"/>
          </w:tcPr>
          <w:p w:rsidR="004415E4" w:rsidRPr="00813D66" w:rsidRDefault="004415E4">
            <w:pPr>
              <w:rPr>
                <w:sz w:val="11"/>
                <w:szCs w:val="11"/>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11"/>
                <w:szCs w:val="11"/>
              </w:rPr>
            </w:pPr>
          </w:p>
        </w:tc>
        <w:tc>
          <w:tcPr>
            <w:tcW w:w="30" w:type="dxa"/>
            <w:vAlign w:val="bottom"/>
          </w:tcPr>
          <w:p w:rsidR="004415E4" w:rsidRPr="00813D66" w:rsidRDefault="004415E4">
            <w:pPr>
              <w:rPr>
                <w:sz w:val="1"/>
                <w:szCs w:val="1"/>
              </w:rPr>
            </w:pPr>
          </w:p>
        </w:tc>
      </w:tr>
      <w:tr w:rsidR="004415E4" w:rsidRPr="00813D66" w:rsidTr="00EA6A1C">
        <w:trPr>
          <w:trHeight w:val="364"/>
        </w:trPr>
        <w:tc>
          <w:tcPr>
            <w:tcW w:w="2940" w:type="dxa"/>
            <w:tcBorders>
              <w:left w:val="single" w:sz="8" w:space="0" w:color="231F20"/>
              <w:right w:val="single" w:sz="8" w:space="0" w:color="231F20"/>
            </w:tcBorders>
            <w:vAlign w:val="bottom"/>
          </w:tcPr>
          <w:p w:rsidR="004415E4" w:rsidRPr="00813D66" w:rsidRDefault="007F216A">
            <w:pPr>
              <w:ind w:left="860"/>
              <w:rPr>
                <w:sz w:val="20"/>
                <w:szCs w:val="20"/>
              </w:rPr>
            </w:pPr>
            <w:r>
              <w:rPr>
                <w:sz w:val="24"/>
                <w:szCs w:val="24"/>
              </w:rPr>
              <w:t>3.01-3.</w:t>
            </w:r>
            <w:r w:rsidR="00B2232E">
              <w:rPr>
                <w:sz w:val="24"/>
                <w:szCs w:val="24"/>
              </w:rPr>
              <w:t>25</w:t>
            </w:r>
          </w:p>
        </w:tc>
        <w:tc>
          <w:tcPr>
            <w:tcW w:w="1480" w:type="dxa"/>
            <w:tcBorders>
              <w:right w:val="single" w:sz="8" w:space="0" w:color="231F20"/>
            </w:tcBorders>
            <w:vAlign w:val="bottom"/>
          </w:tcPr>
          <w:p w:rsidR="004415E4" w:rsidRPr="00813D66" w:rsidRDefault="007F216A">
            <w:pPr>
              <w:ind w:left="500"/>
              <w:rPr>
                <w:sz w:val="20"/>
                <w:szCs w:val="20"/>
              </w:rPr>
            </w:pPr>
            <w:r>
              <w:rPr>
                <w:sz w:val="24"/>
                <w:szCs w:val="24"/>
              </w:rPr>
              <w:t>A</w:t>
            </w:r>
          </w:p>
        </w:tc>
        <w:tc>
          <w:tcPr>
            <w:tcW w:w="3260" w:type="dxa"/>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128"/>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11"/>
                <w:szCs w:val="11"/>
              </w:rPr>
            </w:pPr>
          </w:p>
        </w:tc>
        <w:tc>
          <w:tcPr>
            <w:tcW w:w="1480" w:type="dxa"/>
            <w:tcBorders>
              <w:bottom w:val="single" w:sz="8" w:space="0" w:color="231F20"/>
              <w:right w:val="single" w:sz="8" w:space="0" w:color="231F20"/>
            </w:tcBorders>
            <w:vAlign w:val="bottom"/>
          </w:tcPr>
          <w:p w:rsidR="004415E4" w:rsidRPr="00813D66" w:rsidRDefault="004415E4">
            <w:pPr>
              <w:rPr>
                <w:sz w:val="11"/>
                <w:szCs w:val="11"/>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11"/>
                <w:szCs w:val="11"/>
              </w:rPr>
            </w:pPr>
          </w:p>
        </w:tc>
        <w:tc>
          <w:tcPr>
            <w:tcW w:w="30" w:type="dxa"/>
            <w:vAlign w:val="bottom"/>
          </w:tcPr>
          <w:p w:rsidR="004415E4" w:rsidRPr="00813D66" w:rsidRDefault="004415E4">
            <w:pPr>
              <w:rPr>
                <w:sz w:val="1"/>
                <w:szCs w:val="1"/>
              </w:rPr>
            </w:pPr>
          </w:p>
        </w:tc>
      </w:tr>
      <w:tr w:rsidR="004415E4" w:rsidRPr="00813D66" w:rsidTr="00EA6A1C">
        <w:trPr>
          <w:trHeight w:val="364"/>
        </w:trPr>
        <w:tc>
          <w:tcPr>
            <w:tcW w:w="2940" w:type="dxa"/>
            <w:tcBorders>
              <w:left w:val="single" w:sz="8" w:space="0" w:color="231F20"/>
              <w:right w:val="single" w:sz="8" w:space="0" w:color="231F20"/>
            </w:tcBorders>
            <w:vAlign w:val="bottom"/>
          </w:tcPr>
          <w:p w:rsidR="004415E4" w:rsidRPr="00813D66" w:rsidRDefault="007F216A">
            <w:pPr>
              <w:ind w:left="860"/>
              <w:rPr>
                <w:sz w:val="20"/>
                <w:szCs w:val="20"/>
              </w:rPr>
            </w:pPr>
            <w:r>
              <w:rPr>
                <w:sz w:val="24"/>
                <w:szCs w:val="24"/>
              </w:rPr>
              <w:t>2.76-3.00</w:t>
            </w:r>
          </w:p>
        </w:tc>
        <w:tc>
          <w:tcPr>
            <w:tcW w:w="1480" w:type="dxa"/>
            <w:tcBorders>
              <w:right w:val="single" w:sz="8" w:space="0" w:color="231F20"/>
            </w:tcBorders>
            <w:vAlign w:val="bottom"/>
          </w:tcPr>
          <w:p w:rsidR="004415E4" w:rsidRPr="00813D66" w:rsidRDefault="007F216A">
            <w:pPr>
              <w:ind w:left="500"/>
              <w:rPr>
                <w:sz w:val="20"/>
                <w:szCs w:val="20"/>
              </w:rPr>
            </w:pPr>
            <w:r>
              <w:rPr>
                <w:sz w:val="24"/>
                <w:szCs w:val="24"/>
              </w:rPr>
              <w:t>B++</w:t>
            </w:r>
          </w:p>
        </w:tc>
        <w:tc>
          <w:tcPr>
            <w:tcW w:w="3260" w:type="dxa"/>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130"/>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11"/>
                <w:szCs w:val="11"/>
              </w:rPr>
            </w:pPr>
          </w:p>
        </w:tc>
        <w:tc>
          <w:tcPr>
            <w:tcW w:w="1480" w:type="dxa"/>
            <w:tcBorders>
              <w:bottom w:val="single" w:sz="8" w:space="0" w:color="231F20"/>
              <w:right w:val="single" w:sz="8" w:space="0" w:color="231F20"/>
            </w:tcBorders>
            <w:vAlign w:val="bottom"/>
          </w:tcPr>
          <w:p w:rsidR="004415E4" w:rsidRPr="00813D66" w:rsidRDefault="004415E4">
            <w:pPr>
              <w:rPr>
                <w:sz w:val="11"/>
                <w:szCs w:val="11"/>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11"/>
                <w:szCs w:val="11"/>
              </w:rPr>
            </w:pPr>
          </w:p>
        </w:tc>
        <w:tc>
          <w:tcPr>
            <w:tcW w:w="30" w:type="dxa"/>
            <w:vAlign w:val="bottom"/>
          </w:tcPr>
          <w:p w:rsidR="004415E4" w:rsidRPr="00813D66" w:rsidRDefault="004415E4">
            <w:pPr>
              <w:rPr>
                <w:sz w:val="1"/>
                <w:szCs w:val="1"/>
              </w:rPr>
            </w:pPr>
          </w:p>
        </w:tc>
      </w:tr>
      <w:tr w:rsidR="004415E4" w:rsidRPr="00813D66" w:rsidTr="00EA6A1C">
        <w:trPr>
          <w:trHeight w:val="340"/>
        </w:trPr>
        <w:tc>
          <w:tcPr>
            <w:tcW w:w="2940" w:type="dxa"/>
            <w:tcBorders>
              <w:left w:val="single" w:sz="8" w:space="0" w:color="231F20"/>
              <w:right w:val="single" w:sz="8" w:space="0" w:color="231F20"/>
            </w:tcBorders>
            <w:vAlign w:val="bottom"/>
          </w:tcPr>
          <w:p w:rsidR="004415E4" w:rsidRPr="00813D66" w:rsidRDefault="007F216A">
            <w:pPr>
              <w:ind w:left="860"/>
              <w:rPr>
                <w:sz w:val="20"/>
                <w:szCs w:val="20"/>
              </w:rPr>
            </w:pPr>
            <w:r>
              <w:rPr>
                <w:sz w:val="24"/>
                <w:szCs w:val="24"/>
              </w:rPr>
              <w:t>2.51-2.75</w:t>
            </w:r>
          </w:p>
        </w:tc>
        <w:tc>
          <w:tcPr>
            <w:tcW w:w="1480" w:type="dxa"/>
            <w:tcBorders>
              <w:right w:val="single" w:sz="8" w:space="0" w:color="231F20"/>
            </w:tcBorders>
            <w:vAlign w:val="bottom"/>
          </w:tcPr>
          <w:p w:rsidR="004415E4" w:rsidRPr="00813D66" w:rsidRDefault="007F216A">
            <w:pPr>
              <w:ind w:left="500"/>
              <w:rPr>
                <w:sz w:val="20"/>
                <w:szCs w:val="20"/>
              </w:rPr>
            </w:pPr>
            <w:r>
              <w:rPr>
                <w:sz w:val="24"/>
                <w:szCs w:val="24"/>
              </w:rPr>
              <w:t>B+</w:t>
            </w:r>
          </w:p>
        </w:tc>
        <w:tc>
          <w:tcPr>
            <w:tcW w:w="3260" w:type="dxa"/>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171"/>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14"/>
                <w:szCs w:val="14"/>
              </w:rPr>
            </w:pPr>
          </w:p>
        </w:tc>
        <w:tc>
          <w:tcPr>
            <w:tcW w:w="1480" w:type="dxa"/>
            <w:tcBorders>
              <w:bottom w:val="single" w:sz="8" w:space="0" w:color="231F20"/>
              <w:right w:val="single" w:sz="8" w:space="0" w:color="231F20"/>
            </w:tcBorders>
            <w:vAlign w:val="bottom"/>
          </w:tcPr>
          <w:p w:rsidR="004415E4" w:rsidRPr="00813D66" w:rsidRDefault="004415E4">
            <w:pPr>
              <w:rPr>
                <w:sz w:val="14"/>
                <w:szCs w:val="14"/>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14"/>
                <w:szCs w:val="14"/>
              </w:rPr>
            </w:pPr>
          </w:p>
        </w:tc>
        <w:tc>
          <w:tcPr>
            <w:tcW w:w="30" w:type="dxa"/>
            <w:vAlign w:val="bottom"/>
          </w:tcPr>
          <w:p w:rsidR="004415E4" w:rsidRPr="00813D66" w:rsidRDefault="004415E4">
            <w:pPr>
              <w:rPr>
                <w:sz w:val="1"/>
                <w:szCs w:val="1"/>
              </w:rPr>
            </w:pPr>
          </w:p>
        </w:tc>
      </w:tr>
      <w:tr w:rsidR="004415E4" w:rsidRPr="00813D66" w:rsidTr="00EA6A1C">
        <w:trPr>
          <w:trHeight w:val="272"/>
        </w:trPr>
        <w:tc>
          <w:tcPr>
            <w:tcW w:w="2940" w:type="dxa"/>
            <w:tcBorders>
              <w:left w:val="single" w:sz="8" w:space="0" w:color="231F20"/>
              <w:right w:val="single" w:sz="8" w:space="0" w:color="231F20"/>
            </w:tcBorders>
            <w:vAlign w:val="bottom"/>
          </w:tcPr>
          <w:p w:rsidR="004415E4" w:rsidRPr="00813D66" w:rsidRDefault="007F216A">
            <w:pPr>
              <w:spacing w:line="272" w:lineRule="exact"/>
              <w:ind w:left="860"/>
              <w:rPr>
                <w:sz w:val="20"/>
                <w:szCs w:val="20"/>
              </w:rPr>
            </w:pPr>
            <w:r>
              <w:rPr>
                <w:sz w:val="24"/>
                <w:szCs w:val="24"/>
              </w:rPr>
              <w:t>2.01-2.50</w:t>
            </w:r>
          </w:p>
        </w:tc>
        <w:tc>
          <w:tcPr>
            <w:tcW w:w="1480" w:type="dxa"/>
            <w:tcBorders>
              <w:right w:val="single" w:sz="8" w:space="0" w:color="231F20"/>
            </w:tcBorders>
            <w:vAlign w:val="bottom"/>
          </w:tcPr>
          <w:p w:rsidR="004415E4" w:rsidRPr="00813D66" w:rsidRDefault="007F216A">
            <w:pPr>
              <w:spacing w:line="272" w:lineRule="exact"/>
              <w:ind w:left="500"/>
              <w:rPr>
                <w:sz w:val="20"/>
                <w:szCs w:val="20"/>
              </w:rPr>
            </w:pPr>
            <w:r>
              <w:rPr>
                <w:sz w:val="24"/>
                <w:szCs w:val="24"/>
              </w:rPr>
              <w:t>B</w:t>
            </w:r>
          </w:p>
        </w:tc>
        <w:tc>
          <w:tcPr>
            <w:tcW w:w="3260" w:type="dxa"/>
            <w:vMerge w:val="restart"/>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67"/>
        </w:trPr>
        <w:tc>
          <w:tcPr>
            <w:tcW w:w="2940" w:type="dxa"/>
            <w:tcBorders>
              <w:left w:val="single" w:sz="8" w:space="0" w:color="231F20"/>
              <w:right w:val="single" w:sz="8" w:space="0" w:color="231F20"/>
            </w:tcBorders>
            <w:vAlign w:val="bottom"/>
          </w:tcPr>
          <w:p w:rsidR="004415E4" w:rsidRPr="00813D66" w:rsidRDefault="004415E4">
            <w:pPr>
              <w:rPr>
                <w:sz w:val="5"/>
                <w:szCs w:val="5"/>
              </w:rPr>
            </w:pPr>
          </w:p>
        </w:tc>
        <w:tc>
          <w:tcPr>
            <w:tcW w:w="1480" w:type="dxa"/>
            <w:tcBorders>
              <w:right w:val="single" w:sz="8" w:space="0" w:color="231F20"/>
            </w:tcBorders>
            <w:vAlign w:val="bottom"/>
          </w:tcPr>
          <w:p w:rsidR="004415E4" w:rsidRPr="00813D66" w:rsidRDefault="004415E4">
            <w:pPr>
              <w:rPr>
                <w:sz w:val="5"/>
                <w:szCs w:val="5"/>
              </w:rPr>
            </w:pPr>
          </w:p>
        </w:tc>
        <w:tc>
          <w:tcPr>
            <w:tcW w:w="3260" w:type="dxa"/>
            <w:vMerge/>
            <w:tcBorders>
              <w:right w:val="single" w:sz="8" w:space="0" w:color="231F20"/>
            </w:tcBorders>
            <w:vAlign w:val="bottom"/>
          </w:tcPr>
          <w:p w:rsidR="004415E4" w:rsidRPr="00813D66" w:rsidRDefault="004415E4" w:rsidP="00B2232E">
            <w:pPr>
              <w:jc w:val="center"/>
              <w:rPr>
                <w:sz w:val="5"/>
                <w:szCs w:val="5"/>
              </w:rPr>
            </w:pPr>
          </w:p>
        </w:tc>
        <w:tc>
          <w:tcPr>
            <w:tcW w:w="30" w:type="dxa"/>
            <w:vAlign w:val="bottom"/>
          </w:tcPr>
          <w:p w:rsidR="004415E4" w:rsidRPr="00813D66" w:rsidRDefault="004415E4">
            <w:pPr>
              <w:rPr>
                <w:sz w:val="1"/>
                <w:szCs w:val="1"/>
              </w:rPr>
            </w:pPr>
          </w:p>
        </w:tc>
      </w:tr>
      <w:tr w:rsidR="004415E4" w:rsidRPr="00813D66" w:rsidTr="00EA6A1C">
        <w:trPr>
          <w:trHeight w:val="89"/>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7"/>
                <w:szCs w:val="7"/>
              </w:rPr>
            </w:pPr>
          </w:p>
        </w:tc>
        <w:tc>
          <w:tcPr>
            <w:tcW w:w="1480" w:type="dxa"/>
            <w:tcBorders>
              <w:bottom w:val="single" w:sz="8" w:space="0" w:color="231F20"/>
              <w:right w:val="single" w:sz="8" w:space="0" w:color="231F20"/>
            </w:tcBorders>
            <w:vAlign w:val="bottom"/>
          </w:tcPr>
          <w:p w:rsidR="004415E4" w:rsidRPr="00813D66" w:rsidRDefault="004415E4">
            <w:pPr>
              <w:rPr>
                <w:sz w:val="7"/>
                <w:szCs w:val="7"/>
              </w:rPr>
            </w:pPr>
          </w:p>
        </w:tc>
        <w:tc>
          <w:tcPr>
            <w:tcW w:w="3260" w:type="dxa"/>
            <w:tcBorders>
              <w:bottom w:val="single" w:sz="8" w:space="0" w:color="231F20"/>
              <w:right w:val="single" w:sz="8" w:space="0" w:color="231F20"/>
            </w:tcBorders>
            <w:vAlign w:val="bottom"/>
          </w:tcPr>
          <w:p w:rsidR="004415E4" w:rsidRPr="00813D66" w:rsidRDefault="004415E4" w:rsidP="00B2232E">
            <w:pPr>
              <w:jc w:val="center"/>
              <w:rPr>
                <w:sz w:val="7"/>
                <w:szCs w:val="7"/>
              </w:rPr>
            </w:pPr>
          </w:p>
        </w:tc>
        <w:tc>
          <w:tcPr>
            <w:tcW w:w="30" w:type="dxa"/>
            <w:vAlign w:val="bottom"/>
          </w:tcPr>
          <w:p w:rsidR="004415E4" w:rsidRPr="00813D66" w:rsidRDefault="004415E4">
            <w:pPr>
              <w:rPr>
                <w:sz w:val="1"/>
                <w:szCs w:val="1"/>
              </w:rPr>
            </w:pPr>
          </w:p>
        </w:tc>
      </w:tr>
      <w:tr w:rsidR="004415E4" w:rsidRPr="00813D66" w:rsidTr="00EA6A1C">
        <w:trPr>
          <w:trHeight w:val="272"/>
        </w:trPr>
        <w:tc>
          <w:tcPr>
            <w:tcW w:w="2940" w:type="dxa"/>
            <w:tcBorders>
              <w:left w:val="single" w:sz="8" w:space="0" w:color="231F20"/>
              <w:right w:val="single" w:sz="8" w:space="0" w:color="231F20"/>
            </w:tcBorders>
            <w:vAlign w:val="bottom"/>
          </w:tcPr>
          <w:p w:rsidR="004415E4" w:rsidRPr="00813D66" w:rsidRDefault="007F216A">
            <w:pPr>
              <w:spacing w:line="272" w:lineRule="exact"/>
              <w:ind w:left="860"/>
              <w:rPr>
                <w:sz w:val="20"/>
                <w:szCs w:val="20"/>
              </w:rPr>
            </w:pPr>
            <w:r>
              <w:rPr>
                <w:sz w:val="24"/>
                <w:szCs w:val="24"/>
              </w:rPr>
              <w:t>1.51-2.00</w:t>
            </w:r>
          </w:p>
        </w:tc>
        <w:tc>
          <w:tcPr>
            <w:tcW w:w="1480" w:type="dxa"/>
            <w:tcBorders>
              <w:right w:val="single" w:sz="8" w:space="0" w:color="231F20"/>
            </w:tcBorders>
            <w:vAlign w:val="bottom"/>
          </w:tcPr>
          <w:p w:rsidR="004415E4" w:rsidRPr="00813D66" w:rsidRDefault="007F216A">
            <w:pPr>
              <w:spacing w:line="272" w:lineRule="exact"/>
              <w:ind w:left="500"/>
              <w:rPr>
                <w:sz w:val="20"/>
                <w:szCs w:val="20"/>
              </w:rPr>
            </w:pPr>
            <w:r>
              <w:rPr>
                <w:sz w:val="24"/>
                <w:szCs w:val="24"/>
              </w:rPr>
              <w:t>C</w:t>
            </w:r>
          </w:p>
        </w:tc>
        <w:tc>
          <w:tcPr>
            <w:tcW w:w="3260" w:type="dxa"/>
            <w:vMerge w:val="restart"/>
            <w:tcBorders>
              <w:right w:val="single" w:sz="8" w:space="0" w:color="231F20"/>
            </w:tcBorders>
            <w:vAlign w:val="bottom"/>
          </w:tcPr>
          <w:p w:rsidR="004415E4" w:rsidRPr="00813D66" w:rsidRDefault="007F216A" w:rsidP="00B2232E">
            <w:pPr>
              <w:jc w:val="center"/>
              <w:rPr>
                <w:sz w:val="20"/>
                <w:szCs w:val="20"/>
              </w:rPr>
            </w:pPr>
            <w:r>
              <w:rPr>
                <w:sz w:val="24"/>
                <w:szCs w:val="24"/>
              </w:rPr>
              <w:t>Accredited</w:t>
            </w:r>
          </w:p>
        </w:tc>
        <w:tc>
          <w:tcPr>
            <w:tcW w:w="30" w:type="dxa"/>
            <w:vAlign w:val="bottom"/>
          </w:tcPr>
          <w:p w:rsidR="004415E4" w:rsidRPr="00813D66" w:rsidRDefault="004415E4">
            <w:pPr>
              <w:rPr>
                <w:sz w:val="1"/>
                <w:szCs w:val="1"/>
              </w:rPr>
            </w:pPr>
          </w:p>
        </w:tc>
      </w:tr>
      <w:tr w:rsidR="004415E4" w:rsidRPr="00813D66" w:rsidTr="00EA6A1C">
        <w:trPr>
          <w:trHeight w:val="67"/>
        </w:trPr>
        <w:tc>
          <w:tcPr>
            <w:tcW w:w="2940" w:type="dxa"/>
            <w:tcBorders>
              <w:left w:val="single" w:sz="8" w:space="0" w:color="231F20"/>
              <w:right w:val="single" w:sz="8" w:space="0" w:color="231F20"/>
            </w:tcBorders>
            <w:vAlign w:val="bottom"/>
          </w:tcPr>
          <w:p w:rsidR="004415E4" w:rsidRPr="00813D66" w:rsidRDefault="004415E4">
            <w:pPr>
              <w:rPr>
                <w:sz w:val="5"/>
                <w:szCs w:val="5"/>
              </w:rPr>
            </w:pPr>
          </w:p>
        </w:tc>
        <w:tc>
          <w:tcPr>
            <w:tcW w:w="1480" w:type="dxa"/>
            <w:tcBorders>
              <w:right w:val="single" w:sz="8" w:space="0" w:color="231F20"/>
            </w:tcBorders>
            <w:vAlign w:val="bottom"/>
          </w:tcPr>
          <w:p w:rsidR="004415E4" w:rsidRPr="00813D66" w:rsidRDefault="004415E4">
            <w:pPr>
              <w:rPr>
                <w:sz w:val="5"/>
                <w:szCs w:val="5"/>
              </w:rPr>
            </w:pPr>
          </w:p>
        </w:tc>
        <w:tc>
          <w:tcPr>
            <w:tcW w:w="3260" w:type="dxa"/>
            <w:vMerge/>
            <w:tcBorders>
              <w:right w:val="single" w:sz="8" w:space="0" w:color="231F20"/>
            </w:tcBorders>
            <w:vAlign w:val="bottom"/>
          </w:tcPr>
          <w:p w:rsidR="004415E4" w:rsidRPr="00813D66" w:rsidRDefault="004415E4" w:rsidP="00B2232E">
            <w:pPr>
              <w:rPr>
                <w:sz w:val="5"/>
                <w:szCs w:val="5"/>
              </w:rPr>
            </w:pPr>
          </w:p>
        </w:tc>
        <w:tc>
          <w:tcPr>
            <w:tcW w:w="30" w:type="dxa"/>
            <w:vAlign w:val="bottom"/>
          </w:tcPr>
          <w:p w:rsidR="004415E4" w:rsidRPr="00813D66" w:rsidRDefault="004415E4">
            <w:pPr>
              <w:rPr>
                <w:sz w:val="1"/>
                <w:szCs w:val="1"/>
              </w:rPr>
            </w:pPr>
          </w:p>
        </w:tc>
      </w:tr>
      <w:tr w:rsidR="004415E4" w:rsidRPr="00813D66" w:rsidTr="00EA6A1C">
        <w:trPr>
          <w:trHeight w:val="89"/>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7"/>
                <w:szCs w:val="7"/>
              </w:rPr>
            </w:pPr>
          </w:p>
        </w:tc>
        <w:tc>
          <w:tcPr>
            <w:tcW w:w="1480" w:type="dxa"/>
            <w:tcBorders>
              <w:bottom w:val="single" w:sz="8" w:space="0" w:color="231F20"/>
              <w:right w:val="single" w:sz="8" w:space="0" w:color="231F20"/>
            </w:tcBorders>
            <w:vAlign w:val="bottom"/>
          </w:tcPr>
          <w:p w:rsidR="004415E4" w:rsidRPr="00813D66" w:rsidRDefault="004415E4">
            <w:pPr>
              <w:rPr>
                <w:sz w:val="7"/>
                <w:szCs w:val="7"/>
              </w:rPr>
            </w:pPr>
          </w:p>
        </w:tc>
        <w:tc>
          <w:tcPr>
            <w:tcW w:w="3260" w:type="dxa"/>
            <w:tcBorders>
              <w:bottom w:val="single" w:sz="8" w:space="0" w:color="231F20"/>
              <w:right w:val="single" w:sz="8" w:space="0" w:color="231F20"/>
            </w:tcBorders>
            <w:vAlign w:val="bottom"/>
          </w:tcPr>
          <w:p w:rsidR="004415E4" w:rsidRPr="00813D66" w:rsidRDefault="004415E4" w:rsidP="00B2232E">
            <w:pPr>
              <w:rPr>
                <w:sz w:val="7"/>
                <w:szCs w:val="7"/>
              </w:rPr>
            </w:pPr>
          </w:p>
        </w:tc>
        <w:tc>
          <w:tcPr>
            <w:tcW w:w="30" w:type="dxa"/>
            <w:vAlign w:val="bottom"/>
          </w:tcPr>
          <w:p w:rsidR="004415E4" w:rsidRPr="00813D66" w:rsidRDefault="004415E4">
            <w:pPr>
              <w:rPr>
                <w:sz w:val="1"/>
                <w:szCs w:val="1"/>
              </w:rPr>
            </w:pPr>
          </w:p>
        </w:tc>
      </w:tr>
      <w:tr w:rsidR="004415E4" w:rsidRPr="00813D66" w:rsidTr="00EA6A1C">
        <w:trPr>
          <w:trHeight w:val="268"/>
        </w:trPr>
        <w:tc>
          <w:tcPr>
            <w:tcW w:w="2940" w:type="dxa"/>
            <w:tcBorders>
              <w:left w:val="single" w:sz="8" w:space="0" w:color="231F20"/>
              <w:right w:val="single" w:sz="8" w:space="0" w:color="231F20"/>
            </w:tcBorders>
            <w:vAlign w:val="bottom"/>
          </w:tcPr>
          <w:p w:rsidR="004415E4" w:rsidRPr="00813D66" w:rsidRDefault="007F216A">
            <w:pPr>
              <w:spacing w:line="268" w:lineRule="exact"/>
              <w:ind w:left="860"/>
              <w:rPr>
                <w:sz w:val="20"/>
                <w:szCs w:val="20"/>
              </w:rPr>
            </w:pPr>
            <w:r>
              <w:rPr>
                <w:sz w:val="24"/>
                <w:szCs w:val="24"/>
              </w:rPr>
              <w:t>≤ 1.50</w:t>
            </w:r>
          </w:p>
        </w:tc>
        <w:tc>
          <w:tcPr>
            <w:tcW w:w="1480" w:type="dxa"/>
            <w:tcBorders>
              <w:right w:val="single" w:sz="8" w:space="0" w:color="231F20"/>
            </w:tcBorders>
            <w:vAlign w:val="bottom"/>
          </w:tcPr>
          <w:p w:rsidR="004415E4" w:rsidRPr="00813D66" w:rsidRDefault="007F216A">
            <w:pPr>
              <w:spacing w:line="268" w:lineRule="exact"/>
              <w:ind w:left="500"/>
              <w:rPr>
                <w:sz w:val="20"/>
                <w:szCs w:val="20"/>
              </w:rPr>
            </w:pPr>
            <w:r>
              <w:rPr>
                <w:sz w:val="24"/>
                <w:szCs w:val="24"/>
              </w:rPr>
              <w:t>D</w:t>
            </w:r>
          </w:p>
        </w:tc>
        <w:tc>
          <w:tcPr>
            <w:tcW w:w="3260" w:type="dxa"/>
            <w:vMerge w:val="restart"/>
            <w:tcBorders>
              <w:right w:val="single" w:sz="8" w:space="0" w:color="231F20"/>
            </w:tcBorders>
            <w:vAlign w:val="bottom"/>
          </w:tcPr>
          <w:p w:rsidR="004415E4" w:rsidRPr="00813D66" w:rsidRDefault="007F216A" w:rsidP="00B2232E">
            <w:pPr>
              <w:jc w:val="center"/>
              <w:rPr>
                <w:sz w:val="20"/>
                <w:szCs w:val="20"/>
              </w:rPr>
            </w:pPr>
            <w:r>
              <w:rPr>
                <w:sz w:val="24"/>
                <w:szCs w:val="24"/>
              </w:rPr>
              <w:t>Not Accredited</w:t>
            </w:r>
          </w:p>
        </w:tc>
        <w:tc>
          <w:tcPr>
            <w:tcW w:w="30" w:type="dxa"/>
            <w:vAlign w:val="bottom"/>
          </w:tcPr>
          <w:p w:rsidR="004415E4" w:rsidRPr="00813D66" w:rsidRDefault="004415E4">
            <w:pPr>
              <w:rPr>
                <w:sz w:val="1"/>
                <w:szCs w:val="1"/>
              </w:rPr>
            </w:pPr>
          </w:p>
        </w:tc>
      </w:tr>
      <w:tr w:rsidR="004415E4" w:rsidRPr="00813D66" w:rsidTr="00EA6A1C">
        <w:trPr>
          <w:trHeight w:val="72"/>
        </w:trPr>
        <w:tc>
          <w:tcPr>
            <w:tcW w:w="2940" w:type="dxa"/>
            <w:tcBorders>
              <w:left w:val="single" w:sz="8" w:space="0" w:color="231F20"/>
              <w:right w:val="single" w:sz="8" w:space="0" w:color="231F20"/>
            </w:tcBorders>
            <w:vAlign w:val="bottom"/>
          </w:tcPr>
          <w:p w:rsidR="004415E4" w:rsidRPr="00813D66" w:rsidRDefault="004415E4">
            <w:pPr>
              <w:rPr>
                <w:sz w:val="6"/>
                <w:szCs w:val="6"/>
              </w:rPr>
            </w:pPr>
          </w:p>
        </w:tc>
        <w:tc>
          <w:tcPr>
            <w:tcW w:w="1480" w:type="dxa"/>
            <w:tcBorders>
              <w:right w:val="single" w:sz="8" w:space="0" w:color="231F20"/>
            </w:tcBorders>
            <w:vAlign w:val="bottom"/>
          </w:tcPr>
          <w:p w:rsidR="004415E4" w:rsidRPr="00813D66" w:rsidRDefault="004415E4">
            <w:pPr>
              <w:rPr>
                <w:sz w:val="6"/>
                <w:szCs w:val="6"/>
              </w:rPr>
            </w:pPr>
          </w:p>
        </w:tc>
        <w:tc>
          <w:tcPr>
            <w:tcW w:w="3260" w:type="dxa"/>
            <w:vMerge/>
            <w:tcBorders>
              <w:right w:val="single" w:sz="8" w:space="0" w:color="231F20"/>
            </w:tcBorders>
            <w:vAlign w:val="bottom"/>
          </w:tcPr>
          <w:p w:rsidR="004415E4" w:rsidRPr="00813D66" w:rsidRDefault="004415E4">
            <w:pPr>
              <w:rPr>
                <w:sz w:val="6"/>
                <w:szCs w:val="6"/>
              </w:rPr>
            </w:pPr>
          </w:p>
        </w:tc>
        <w:tc>
          <w:tcPr>
            <w:tcW w:w="30" w:type="dxa"/>
            <w:vAlign w:val="bottom"/>
          </w:tcPr>
          <w:p w:rsidR="004415E4" w:rsidRPr="00813D66" w:rsidRDefault="004415E4">
            <w:pPr>
              <w:rPr>
                <w:sz w:val="1"/>
                <w:szCs w:val="1"/>
              </w:rPr>
            </w:pPr>
          </w:p>
        </w:tc>
      </w:tr>
      <w:tr w:rsidR="004415E4" w:rsidRPr="00813D66" w:rsidTr="00EA6A1C">
        <w:trPr>
          <w:trHeight w:val="80"/>
        </w:trPr>
        <w:tc>
          <w:tcPr>
            <w:tcW w:w="2940" w:type="dxa"/>
            <w:tcBorders>
              <w:left w:val="single" w:sz="8" w:space="0" w:color="231F20"/>
              <w:bottom w:val="single" w:sz="8" w:space="0" w:color="231F20"/>
              <w:right w:val="single" w:sz="8" w:space="0" w:color="231F20"/>
            </w:tcBorders>
            <w:vAlign w:val="bottom"/>
          </w:tcPr>
          <w:p w:rsidR="004415E4" w:rsidRPr="00813D66" w:rsidRDefault="004415E4">
            <w:pPr>
              <w:rPr>
                <w:sz w:val="6"/>
                <w:szCs w:val="6"/>
              </w:rPr>
            </w:pPr>
          </w:p>
        </w:tc>
        <w:tc>
          <w:tcPr>
            <w:tcW w:w="1480" w:type="dxa"/>
            <w:tcBorders>
              <w:bottom w:val="single" w:sz="8" w:space="0" w:color="231F20"/>
              <w:right w:val="single" w:sz="8" w:space="0" w:color="231F20"/>
            </w:tcBorders>
            <w:vAlign w:val="bottom"/>
          </w:tcPr>
          <w:p w:rsidR="004415E4" w:rsidRPr="00813D66" w:rsidRDefault="004415E4">
            <w:pPr>
              <w:rPr>
                <w:sz w:val="6"/>
                <w:szCs w:val="6"/>
              </w:rPr>
            </w:pPr>
          </w:p>
        </w:tc>
        <w:tc>
          <w:tcPr>
            <w:tcW w:w="3260" w:type="dxa"/>
            <w:tcBorders>
              <w:bottom w:val="single" w:sz="8" w:space="0" w:color="231F20"/>
              <w:right w:val="single" w:sz="8" w:space="0" w:color="231F20"/>
            </w:tcBorders>
            <w:vAlign w:val="bottom"/>
          </w:tcPr>
          <w:p w:rsidR="004415E4" w:rsidRPr="00813D66" w:rsidRDefault="004415E4">
            <w:pPr>
              <w:rPr>
                <w:sz w:val="6"/>
                <w:szCs w:val="6"/>
              </w:rPr>
            </w:pPr>
          </w:p>
        </w:tc>
        <w:tc>
          <w:tcPr>
            <w:tcW w:w="30" w:type="dxa"/>
            <w:vAlign w:val="bottom"/>
          </w:tcPr>
          <w:p w:rsidR="004415E4" w:rsidRPr="00813D66" w:rsidRDefault="004415E4">
            <w:pPr>
              <w:rPr>
                <w:sz w:val="1"/>
                <w:szCs w:val="1"/>
              </w:rPr>
            </w:pPr>
          </w:p>
        </w:tc>
      </w:tr>
    </w:tbl>
    <w:p w:rsidR="004415E4" w:rsidRDefault="004415E4">
      <w:pPr>
        <w:spacing w:line="323" w:lineRule="exact"/>
        <w:rPr>
          <w:sz w:val="20"/>
          <w:szCs w:val="20"/>
        </w:rPr>
      </w:pPr>
    </w:p>
    <w:p w:rsidR="004415E4" w:rsidRDefault="007F216A">
      <w:pPr>
        <w:spacing w:line="270" w:lineRule="auto"/>
        <w:ind w:left="100"/>
        <w:jc w:val="both"/>
        <w:rPr>
          <w:sz w:val="20"/>
          <w:szCs w:val="20"/>
        </w:rPr>
      </w:pPr>
      <w:r>
        <w:rPr>
          <w:sz w:val="24"/>
          <w:szCs w:val="24"/>
        </w:rPr>
        <w:t>Institutions which secure a CGPA equal to or less than 1.50 are notionally categorized under the letter grade “D”. Such unqualified institutions will also be intimated and notified by NAAC as “Assessed and Found not qualified for Accreditation”.</w:t>
      </w:r>
    </w:p>
    <w:p w:rsidR="00E01E69" w:rsidRDefault="00E01E69">
      <w:pPr>
        <w:rPr>
          <w:b/>
          <w:bCs/>
          <w:sz w:val="28"/>
          <w:szCs w:val="28"/>
        </w:rPr>
      </w:pPr>
    </w:p>
    <w:p w:rsidR="00CD0B16" w:rsidRDefault="00CD0B16">
      <w:pPr>
        <w:rPr>
          <w:b/>
          <w:bCs/>
          <w:sz w:val="28"/>
          <w:szCs w:val="28"/>
        </w:rPr>
      </w:pPr>
    </w:p>
    <w:p w:rsidR="004415E4" w:rsidRPr="00A7769D" w:rsidRDefault="002502C5">
      <w:pPr>
        <w:rPr>
          <w:sz w:val="20"/>
          <w:szCs w:val="20"/>
          <w:u w:val="single"/>
        </w:rPr>
      </w:pPr>
      <w:r>
        <w:rPr>
          <w:b/>
          <w:bCs/>
          <w:sz w:val="28"/>
          <w:szCs w:val="28"/>
        </w:rPr>
        <w:t>VIII</w:t>
      </w:r>
      <w:r w:rsidR="00A7769D" w:rsidRPr="00070F64">
        <w:rPr>
          <w:b/>
          <w:bCs/>
          <w:sz w:val="28"/>
          <w:szCs w:val="28"/>
        </w:rPr>
        <w:t xml:space="preserve">. </w:t>
      </w:r>
      <w:bookmarkStart w:id="14" w:name="MECHANISMFORINSTITUTIONAL"/>
      <w:r w:rsidR="007F216A" w:rsidRPr="007F40DD">
        <w:rPr>
          <w:b/>
          <w:bCs/>
          <w:sz w:val="28"/>
          <w:szCs w:val="28"/>
        </w:rPr>
        <w:t xml:space="preserve">MECHANISM FOR INSTITUTIONAL </w:t>
      </w:r>
      <w:bookmarkEnd w:id="14"/>
      <w:r w:rsidR="007F216A" w:rsidRPr="007F40DD">
        <w:rPr>
          <w:b/>
          <w:bCs/>
          <w:sz w:val="28"/>
          <w:szCs w:val="28"/>
        </w:rPr>
        <w:t>APPEALS</w:t>
      </w:r>
    </w:p>
    <w:p w:rsidR="004415E4" w:rsidRDefault="004415E4">
      <w:pPr>
        <w:spacing w:line="204" w:lineRule="exact"/>
        <w:rPr>
          <w:sz w:val="20"/>
          <w:szCs w:val="20"/>
        </w:rPr>
      </w:pPr>
    </w:p>
    <w:p w:rsidR="004415E4" w:rsidRDefault="007F216A" w:rsidP="00FC0EED">
      <w:pPr>
        <w:ind w:left="101" w:right="58" w:firstLine="634"/>
        <w:jc w:val="both"/>
        <w:rPr>
          <w:sz w:val="20"/>
          <w:szCs w:val="20"/>
        </w:rPr>
      </w:pPr>
      <w:r>
        <w:rPr>
          <w:sz w:val="24"/>
          <w:szCs w:val="24"/>
        </w:rPr>
        <w:t xml:space="preserve">The process of assessment and accreditation is viewed as an exercise in partnership done jointly by the NAAC and the institution being assessed. Every stage of the process is marked by transparency. The institution is consulted at various stages of the process, planning the visit schedule, sharing the draft peer team report before the team leaves the campus etc. In spite of this participatory approach, there may be institutions that might have grievances to be addressed. Therefore, to provide a review mechanism for institutions who are aggrieved about the process or its outcome or any other issues related thereof, the NAAC has evolved </w:t>
      </w:r>
      <w:r w:rsidR="00012A6B" w:rsidRPr="00012A6B">
        <w:rPr>
          <w:b/>
          <w:bCs/>
          <w:sz w:val="24"/>
          <w:szCs w:val="24"/>
        </w:rPr>
        <w:t>Mechanism for Institutional Appeals</w:t>
      </w:r>
      <w:r w:rsidRPr="00012A6B">
        <w:rPr>
          <w:sz w:val="24"/>
          <w:szCs w:val="24"/>
        </w:rPr>
        <w:t>.</w:t>
      </w:r>
    </w:p>
    <w:p w:rsidR="00CB146E" w:rsidRDefault="00CB146E">
      <w:pPr>
        <w:spacing w:line="266" w:lineRule="auto"/>
        <w:ind w:left="370" w:right="60"/>
        <w:rPr>
          <w:sz w:val="24"/>
          <w:szCs w:val="24"/>
        </w:rPr>
      </w:pPr>
    </w:p>
    <w:p w:rsidR="004415E4" w:rsidRDefault="007F216A" w:rsidP="00C7338F">
      <w:pPr>
        <w:spacing w:line="266" w:lineRule="auto"/>
        <w:ind w:left="180" w:right="60"/>
        <w:rPr>
          <w:sz w:val="20"/>
          <w:szCs w:val="20"/>
        </w:rPr>
      </w:pPr>
      <w:r>
        <w:rPr>
          <w:sz w:val="24"/>
          <w:szCs w:val="24"/>
        </w:rPr>
        <w:t>On announcement of the A &amp; A outcome, the institution not satisfied with the accreditation status may:</w:t>
      </w:r>
    </w:p>
    <w:p w:rsidR="004415E4" w:rsidRDefault="004415E4">
      <w:pPr>
        <w:spacing w:line="29" w:lineRule="exact"/>
        <w:rPr>
          <w:sz w:val="20"/>
          <w:szCs w:val="20"/>
        </w:rPr>
      </w:pPr>
    </w:p>
    <w:p w:rsidR="00B92212" w:rsidRPr="00CD2C69" w:rsidRDefault="00B92212" w:rsidP="000D5696">
      <w:pPr>
        <w:numPr>
          <w:ilvl w:val="0"/>
          <w:numId w:val="7"/>
        </w:numPr>
        <w:tabs>
          <w:tab w:val="left" w:pos="370"/>
        </w:tabs>
        <w:spacing w:line="273" w:lineRule="auto"/>
        <w:ind w:left="370" w:right="60" w:hanging="370"/>
        <w:jc w:val="both"/>
        <w:rPr>
          <w:b/>
          <w:sz w:val="24"/>
          <w:szCs w:val="24"/>
        </w:rPr>
      </w:pPr>
      <w:r w:rsidRPr="00CD2C69">
        <w:rPr>
          <w:sz w:val="24"/>
          <w:szCs w:val="24"/>
        </w:rPr>
        <w:t>Submit the Intent</w:t>
      </w:r>
      <w:r w:rsidRPr="00CD2C69">
        <w:rPr>
          <w:b/>
          <w:sz w:val="24"/>
          <w:szCs w:val="24"/>
        </w:rPr>
        <w:t xml:space="preserve"> for Appeal </w:t>
      </w:r>
      <w:r w:rsidRPr="00CD2C69">
        <w:rPr>
          <w:sz w:val="24"/>
          <w:szCs w:val="24"/>
        </w:rPr>
        <w:t xml:space="preserve">within 15 days and appeal proforma within 45 days from the date of declaration of result, through HEI </w:t>
      </w:r>
      <w:r w:rsidR="008938A9" w:rsidRPr="00CD2C69">
        <w:rPr>
          <w:sz w:val="24"/>
          <w:szCs w:val="24"/>
        </w:rPr>
        <w:t>portal.</w:t>
      </w:r>
    </w:p>
    <w:p w:rsidR="00B92212" w:rsidRDefault="00B92212" w:rsidP="00B92212">
      <w:pPr>
        <w:pStyle w:val="ListParagraph"/>
        <w:rPr>
          <w:sz w:val="24"/>
          <w:szCs w:val="24"/>
        </w:rPr>
      </w:pPr>
    </w:p>
    <w:p w:rsidR="00B92212" w:rsidRDefault="007F216A" w:rsidP="00B92212">
      <w:pPr>
        <w:numPr>
          <w:ilvl w:val="0"/>
          <w:numId w:val="7"/>
        </w:numPr>
        <w:tabs>
          <w:tab w:val="left" w:pos="370"/>
        </w:tabs>
        <w:spacing w:line="275" w:lineRule="auto"/>
        <w:ind w:left="370" w:right="60" w:hanging="370"/>
        <w:jc w:val="both"/>
        <w:rPr>
          <w:sz w:val="24"/>
          <w:szCs w:val="24"/>
        </w:rPr>
      </w:pPr>
      <w:r>
        <w:rPr>
          <w:sz w:val="24"/>
          <w:szCs w:val="24"/>
        </w:rPr>
        <w:lastRenderedPageBreak/>
        <w:t xml:space="preserve">The application for appeal should be submitted along with the requisite non-refundable fee of Rs. 1,00,000/- </w:t>
      </w:r>
      <w:r w:rsidR="00C92BBD">
        <w:rPr>
          <w:sz w:val="24"/>
          <w:szCs w:val="24"/>
        </w:rPr>
        <w:t>+</w:t>
      </w:r>
      <w:r>
        <w:rPr>
          <w:sz w:val="24"/>
          <w:szCs w:val="24"/>
        </w:rPr>
        <w:t xml:space="preserve"> applicable taxes</w:t>
      </w:r>
      <w:r w:rsidR="004765C0">
        <w:rPr>
          <w:sz w:val="24"/>
          <w:szCs w:val="24"/>
        </w:rPr>
        <w:t>.</w:t>
      </w:r>
    </w:p>
    <w:p w:rsidR="002D2928" w:rsidRPr="00CD2C69" w:rsidRDefault="007F216A" w:rsidP="002D2928">
      <w:pPr>
        <w:numPr>
          <w:ilvl w:val="0"/>
          <w:numId w:val="7"/>
        </w:numPr>
        <w:tabs>
          <w:tab w:val="left" w:pos="370"/>
        </w:tabs>
        <w:spacing w:line="275" w:lineRule="auto"/>
        <w:ind w:left="370" w:right="60" w:hanging="370"/>
        <w:jc w:val="both"/>
        <w:rPr>
          <w:sz w:val="24"/>
          <w:szCs w:val="24"/>
        </w:rPr>
      </w:pPr>
      <w:r w:rsidRPr="00B92212">
        <w:rPr>
          <w:sz w:val="24"/>
          <w:szCs w:val="24"/>
        </w:rPr>
        <w:t xml:space="preserve">An Appeals Committee constituted for the purpose will consider the appeal and make recommendations to the Executive Committee (EC). The decision of the EC shall be binding on the institution. </w:t>
      </w:r>
      <w:r w:rsidR="002D2928" w:rsidRPr="00CD2C69">
        <w:rPr>
          <w:sz w:val="24"/>
          <w:szCs w:val="24"/>
        </w:rPr>
        <w:t>Generally the recommendations may be Re-DVV, Re-Visit, No change, etc.</w:t>
      </w:r>
    </w:p>
    <w:p w:rsidR="002D2928" w:rsidRPr="00CD2C69" w:rsidRDefault="002D2928" w:rsidP="002D2928">
      <w:pPr>
        <w:numPr>
          <w:ilvl w:val="0"/>
          <w:numId w:val="7"/>
        </w:numPr>
        <w:tabs>
          <w:tab w:val="left" w:pos="370"/>
        </w:tabs>
        <w:spacing w:line="275" w:lineRule="auto"/>
        <w:ind w:left="370" w:right="60" w:hanging="370"/>
        <w:jc w:val="both"/>
        <w:rPr>
          <w:sz w:val="24"/>
          <w:szCs w:val="24"/>
        </w:rPr>
      </w:pPr>
      <w:r w:rsidRPr="00CD2C69">
        <w:rPr>
          <w:sz w:val="24"/>
          <w:szCs w:val="24"/>
        </w:rPr>
        <w:t>The clarification process and time lines for Re-DVV is same as DVV process.</w:t>
      </w:r>
    </w:p>
    <w:p w:rsidR="002D2928" w:rsidRPr="00CD2C69" w:rsidRDefault="002D2928" w:rsidP="002D2928">
      <w:pPr>
        <w:numPr>
          <w:ilvl w:val="0"/>
          <w:numId w:val="7"/>
        </w:numPr>
        <w:tabs>
          <w:tab w:val="left" w:pos="370"/>
        </w:tabs>
        <w:spacing w:line="275" w:lineRule="auto"/>
        <w:ind w:left="370" w:right="60" w:hanging="370"/>
        <w:jc w:val="both"/>
        <w:rPr>
          <w:sz w:val="24"/>
          <w:szCs w:val="24"/>
        </w:rPr>
      </w:pPr>
      <w:r w:rsidRPr="00CD2C69">
        <w:rPr>
          <w:sz w:val="24"/>
          <w:szCs w:val="24"/>
        </w:rPr>
        <w:t xml:space="preserve">The process of </w:t>
      </w:r>
      <w:r w:rsidR="008938A9" w:rsidRPr="00CD2C69">
        <w:rPr>
          <w:sz w:val="24"/>
          <w:szCs w:val="24"/>
        </w:rPr>
        <w:t>Re-Visit</w:t>
      </w:r>
      <w:r w:rsidRPr="00CD2C69">
        <w:rPr>
          <w:sz w:val="24"/>
          <w:szCs w:val="24"/>
        </w:rPr>
        <w:t xml:space="preserve"> is same except for the logistic expenses will be borne by the NAAC. </w:t>
      </w:r>
    </w:p>
    <w:p w:rsidR="001A2147" w:rsidRPr="002D2928" w:rsidRDefault="008D079D" w:rsidP="008938A9">
      <w:pPr>
        <w:tabs>
          <w:tab w:val="left" w:pos="370"/>
        </w:tabs>
        <w:spacing w:line="275" w:lineRule="auto"/>
        <w:ind w:right="60"/>
        <w:jc w:val="both"/>
        <w:rPr>
          <w:sz w:val="24"/>
          <w:szCs w:val="24"/>
        </w:rPr>
      </w:pPr>
      <w:r>
        <w:rPr>
          <w:sz w:val="24"/>
          <w:szCs w:val="24"/>
        </w:rPr>
        <w:t>Note:</w:t>
      </w:r>
      <w:r w:rsidR="008938A9">
        <w:rPr>
          <w:sz w:val="24"/>
          <w:szCs w:val="24"/>
        </w:rPr>
        <w:t xml:space="preserve"> HEIs are advised to check their portal &amp; registered email-id frequently for updates throughout the process.</w:t>
      </w:r>
    </w:p>
    <w:p w:rsidR="00B92212" w:rsidRDefault="00B92212">
      <w:pPr>
        <w:spacing w:line="273" w:lineRule="auto"/>
        <w:ind w:left="370" w:right="60"/>
        <w:jc w:val="both"/>
        <w:rPr>
          <w:sz w:val="24"/>
          <w:szCs w:val="24"/>
        </w:rPr>
      </w:pPr>
    </w:p>
    <w:p w:rsidR="00060932" w:rsidRDefault="00060932" w:rsidP="003520DB">
      <w:pPr>
        <w:rPr>
          <w:b/>
          <w:bCs/>
          <w:sz w:val="28"/>
          <w:szCs w:val="28"/>
        </w:rPr>
      </w:pPr>
    </w:p>
    <w:p w:rsidR="004415E4" w:rsidRPr="00CA4F65" w:rsidRDefault="002502C5" w:rsidP="003520DB">
      <w:pPr>
        <w:rPr>
          <w:b/>
          <w:bCs/>
          <w:sz w:val="28"/>
          <w:szCs w:val="28"/>
        </w:rPr>
      </w:pPr>
      <w:r w:rsidRPr="00CA4F65">
        <w:rPr>
          <w:b/>
          <w:bCs/>
          <w:sz w:val="28"/>
          <w:szCs w:val="28"/>
        </w:rPr>
        <w:t>IX</w:t>
      </w:r>
      <w:r w:rsidR="00A7769D" w:rsidRPr="00CA4F65">
        <w:rPr>
          <w:b/>
          <w:bCs/>
          <w:sz w:val="28"/>
          <w:szCs w:val="28"/>
        </w:rPr>
        <w:t xml:space="preserve">. </w:t>
      </w:r>
      <w:bookmarkStart w:id="15" w:name="REASSESSMENT"/>
      <w:r w:rsidR="007F216A" w:rsidRPr="00CA4F65">
        <w:rPr>
          <w:b/>
          <w:bCs/>
          <w:sz w:val="28"/>
          <w:szCs w:val="28"/>
        </w:rPr>
        <w:t>RE-ASSESSMENT</w:t>
      </w:r>
      <w:bookmarkEnd w:id="15"/>
    </w:p>
    <w:p w:rsidR="003520DB" w:rsidRDefault="003520DB" w:rsidP="003520DB">
      <w:pPr>
        <w:rPr>
          <w:sz w:val="20"/>
          <w:szCs w:val="20"/>
        </w:rPr>
      </w:pPr>
    </w:p>
    <w:p w:rsidR="004415E4" w:rsidRDefault="007F216A" w:rsidP="00CA4F65">
      <w:pPr>
        <w:ind w:right="158" w:firstLine="720"/>
        <w:jc w:val="both"/>
        <w:rPr>
          <w:sz w:val="20"/>
          <w:szCs w:val="20"/>
        </w:rPr>
      </w:pPr>
      <w:r>
        <w:rPr>
          <w:sz w:val="24"/>
          <w:szCs w:val="24"/>
        </w:rPr>
        <w:t xml:space="preserve">Institutions, which would like to make an improvement in the accredited status, may volunteer </w:t>
      </w:r>
      <w:r w:rsidRPr="00196BD8">
        <w:rPr>
          <w:color w:val="000000" w:themeColor="text1"/>
          <w:sz w:val="24"/>
          <w:szCs w:val="24"/>
        </w:rPr>
        <w:t xml:space="preserve">for re-assessment, after </w:t>
      </w:r>
      <w:r w:rsidR="007F261F">
        <w:rPr>
          <w:color w:val="000000" w:themeColor="text1"/>
          <w:sz w:val="24"/>
          <w:szCs w:val="24"/>
        </w:rPr>
        <w:t>completing at least</w:t>
      </w:r>
      <w:r w:rsidRPr="00196BD8">
        <w:rPr>
          <w:color w:val="000000" w:themeColor="text1"/>
          <w:sz w:val="24"/>
          <w:szCs w:val="24"/>
        </w:rPr>
        <w:t xml:space="preserve"> one year</w:t>
      </w:r>
      <w:r w:rsidR="007F261F">
        <w:rPr>
          <w:color w:val="000000" w:themeColor="text1"/>
          <w:sz w:val="24"/>
          <w:szCs w:val="24"/>
        </w:rPr>
        <w:t>,</w:t>
      </w:r>
      <w:r w:rsidRPr="00196BD8">
        <w:rPr>
          <w:color w:val="000000" w:themeColor="text1"/>
          <w:sz w:val="24"/>
          <w:szCs w:val="24"/>
        </w:rPr>
        <w:t xml:space="preserve"> </w:t>
      </w:r>
      <w:r w:rsidR="007F261F">
        <w:rPr>
          <w:color w:val="000000" w:themeColor="text1"/>
          <w:sz w:val="24"/>
          <w:szCs w:val="24"/>
        </w:rPr>
        <w:t>but not after the completion</w:t>
      </w:r>
      <w:r w:rsidRPr="00196BD8">
        <w:rPr>
          <w:color w:val="000000" w:themeColor="text1"/>
          <w:sz w:val="24"/>
          <w:szCs w:val="24"/>
        </w:rPr>
        <w:t xml:space="preserve"> of </w:t>
      </w:r>
      <w:r w:rsidR="007F261F">
        <w:rPr>
          <w:color w:val="000000" w:themeColor="text1"/>
          <w:sz w:val="24"/>
          <w:szCs w:val="24"/>
        </w:rPr>
        <w:t>three years</w:t>
      </w:r>
      <w:r w:rsidRPr="00196BD8">
        <w:rPr>
          <w:color w:val="000000" w:themeColor="text1"/>
          <w:sz w:val="24"/>
          <w:szCs w:val="24"/>
        </w:rPr>
        <w:t xml:space="preserve">. </w:t>
      </w:r>
      <w:r w:rsidR="00C338D3" w:rsidRPr="00196BD8">
        <w:rPr>
          <w:color w:val="000000" w:themeColor="text1"/>
          <w:sz w:val="24"/>
          <w:szCs w:val="24"/>
        </w:rPr>
        <w:t xml:space="preserve">The option can be exercised only once in a cycle. Re-assessed institution cannot come for another re-assessment in the same cycle. </w:t>
      </w:r>
      <w:r w:rsidRPr="00196BD8">
        <w:rPr>
          <w:color w:val="000000" w:themeColor="text1"/>
          <w:sz w:val="24"/>
          <w:szCs w:val="24"/>
        </w:rPr>
        <w:t xml:space="preserve">The </w:t>
      </w:r>
      <w:r w:rsidR="00333793" w:rsidRPr="00196BD8">
        <w:rPr>
          <w:color w:val="000000" w:themeColor="text1"/>
          <w:sz w:val="24"/>
          <w:szCs w:val="24"/>
        </w:rPr>
        <w:t xml:space="preserve">current procedures and methodology including the </w:t>
      </w:r>
      <w:r w:rsidRPr="00196BD8">
        <w:rPr>
          <w:color w:val="000000" w:themeColor="text1"/>
          <w:sz w:val="24"/>
          <w:szCs w:val="24"/>
        </w:rPr>
        <w:t>manual for the Assessment and</w:t>
      </w:r>
      <w:r>
        <w:rPr>
          <w:sz w:val="24"/>
          <w:szCs w:val="24"/>
        </w:rPr>
        <w:t xml:space="preserve"> Accreditation</w:t>
      </w:r>
      <w:r w:rsidR="00333793">
        <w:rPr>
          <w:sz w:val="24"/>
          <w:szCs w:val="24"/>
        </w:rPr>
        <w:t xml:space="preserve"> is applicable for all institutions applying for re-assessment</w:t>
      </w:r>
      <w:r>
        <w:rPr>
          <w:sz w:val="24"/>
          <w:szCs w:val="24"/>
        </w:rPr>
        <w:t xml:space="preserve">. The fee structure and other </w:t>
      </w:r>
      <w:r w:rsidR="00541396">
        <w:rPr>
          <w:sz w:val="24"/>
          <w:szCs w:val="24"/>
        </w:rPr>
        <w:t>process</w:t>
      </w:r>
      <w:r>
        <w:rPr>
          <w:sz w:val="24"/>
          <w:szCs w:val="24"/>
        </w:rPr>
        <w:t xml:space="preserve"> would be as </w:t>
      </w:r>
      <w:r w:rsidR="00541396">
        <w:rPr>
          <w:sz w:val="24"/>
          <w:szCs w:val="24"/>
        </w:rPr>
        <w:t>per the current procedures of</w:t>
      </w:r>
      <w:r>
        <w:rPr>
          <w:sz w:val="24"/>
          <w:szCs w:val="24"/>
        </w:rPr>
        <w:t xml:space="preserve"> Assessment and Accreditation</w:t>
      </w:r>
      <w:r w:rsidR="00541396">
        <w:rPr>
          <w:sz w:val="24"/>
          <w:szCs w:val="24"/>
        </w:rPr>
        <w:t xml:space="preserve"> (more details can be obtained from NAAC website).</w:t>
      </w:r>
      <w:r>
        <w:rPr>
          <w:sz w:val="24"/>
          <w:szCs w:val="24"/>
        </w:rPr>
        <w:t xml:space="preserve"> Institutions that volunteer for re-assessment will not be eligible for </w:t>
      </w:r>
      <w:r w:rsidR="00333793">
        <w:rPr>
          <w:sz w:val="24"/>
          <w:szCs w:val="24"/>
        </w:rPr>
        <w:t>fee waiver and reimbursement of accreditation expenses.</w:t>
      </w:r>
    </w:p>
    <w:p w:rsidR="004415E4" w:rsidRDefault="004415E4">
      <w:pPr>
        <w:spacing w:line="214" w:lineRule="exact"/>
        <w:rPr>
          <w:sz w:val="20"/>
          <w:szCs w:val="20"/>
        </w:rPr>
      </w:pPr>
    </w:p>
    <w:p w:rsidR="00E01E69" w:rsidRDefault="00CA4F65" w:rsidP="00A55DF5">
      <w:pPr>
        <w:rPr>
          <w:b/>
          <w:bCs/>
          <w:sz w:val="28"/>
          <w:szCs w:val="28"/>
        </w:rPr>
      </w:pPr>
      <w:r>
        <w:rPr>
          <w:b/>
          <w:bCs/>
          <w:sz w:val="28"/>
          <w:szCs w:val="28"/>
        </w:rPr>
        <w:t xml:space="preserve"> </w:t>
      </w:r>
    </w:p>
    <w:p w:rsidR="004415E4" w:rsidRPr="007F40DD" w:rsidRDefault="002502C5" w:rsidP="00A55DF5">
      <w:pPr>
        <w:rPr>
          <w:b/>
          <w:bCs/>
          <w:sz w:val="28"/>
          <w:szCs w:val="28"/>
        </w:rPr>
      </w:pPr>
      <w:r>
        <w:rPr>
          <w:b/>
          <w:bCs/>
          <w:sz w:val="28"/>
          <w:szCs w:val="28"/>
        </w:rPr>
        <w:t>X</w:t>
      </w:r>
      <w:r w:rsidR="00A7769D" w:rsidRPr="007F40DD">
        <w:rPr>
          <w:b/>
          <w:bCs/>
          <w:sz w:val="28"/>
          <w:szCs w:val="28"/>
        </w:rPr>
        <w:t xml:space="preserve">. </w:t>
      </w:r>
      <w:bookmarkStart w:id="16" w:name="SUBSEQUENTCYCLES"/>
      <w:r w:rsidR="00872666">
        <w:rPr>
          <w:b/>
          <w:bCs/>
          <w:sz w:val="28"/>
          <w:szCs w:val="28"/>
        </w:rPr>
        <w:t xml:space="preserve">SUBSEQUENT </w:t>
      </w:r>
      <w:r w:rsidR="007F216A" w:rsidRPr="007F40DD">
        <w:rPr>
          <w:b/>
          <w:bCs/>
          <w:sz w:val="28"/>
          <w:szCs w:val="28"/>
        </w:rPr>
        <w:t>CYCLES</w:t>
      </w:r>
      <w:bookmarkEnd w:id="16"/>
      <w:r w:rsidR="007F216A" w:rsidRPr="007F40DD">
        <w:rPr>
          <w:b/>
          <w:bCs/>
          <w:sz w:val="28"/>
          <w:szCs w:val="28"/>
        </w:rPr>
        <w:t xml:space="preserve"> OF ACCREDITATION</w:t>
      </w:r>
    </w:p>
    <w:p w:rsidR="003520DB" w:rsidRDefault="003520DB" w:rsidP="00A55DF5">
      <w:pPr>
        <w:rPr>
          <w:sz w:val="20"/>
          <w:szCs w:val="20"/>
        </w:rPr>
      </w:pPr>
    </w:p>
    <w:p w:rsidR="004415E4" w:rsidRDefault="004415E4">
      <w:pPr>
        <w:spacing w:line="77" w:lineRule="exact"/>
        <w:rPr>
          <w:sz w:val="20"/>
          <w:szCs w:val="20"/>
        </w:rPr>
      </w:pPr>
    </w:p>
    <w:p w:rsidR="004415E4" w:rsidRDefault="007A63CB" w:rsidP="00CA4F65">
      <w:pPr>
        <w:ind w:firstLine="720"/>
        <w:jc w:val="both"/>
        <w:rPr>
          <w:sz w:val="24"/>
          <w:szCs w:val="24"/>
        </w:rPr>
      </w:pPr>
      <w:r>
        <w:rPr>
          <w:sz w:val="24"/>
          <w:szCs w:val="24"/>
        </w:rPr>
        <w:t xml:space="preserve">The </w:t>
      </w:r>
      <w:r w:rsidR="00831FA2">
        <w:rPr>
          <w:sz w:val="24"/>
          <w:szCs w:val="24"/>
        </w:rPr>
        <w:t>methodology for subsequent cycles of accreditation remains</w:t>
      </w:r>
      <w:r>
        <w:rPr>
          <w:sz w:val="24"/>
          <w:szCs w:val="24"/>
        </w:rPr>
        <w:t xml:space="preserve"> the same. However</w:t>
      </w:r>
      <w:r w:rsidR="00831FA2">
        <w:rPr>
          <w:sz w:val="24"/>
          <w:szCs w:val="24"/>
        </w:rPr>
        <w:t>,</w:t>
      </w:r>
      <w:r>
        <w:rPr>
          <w:sz w:val="24"/>
          <w:szCs w:val="24"/>
        </w:rPr>
        <w:t xml:space="preserve"> due consideration would be given to the post-accreditation activities resulting in quality improvement, quality sustenance and quality enhancement. In the SSRs institutions opting for subsequent cycles of accreditation need to highlight the significant quality sustenance and enhancement measures undertaken during the last four years. A functional Internal Quality Assurance Cell (IQAC) and timely submission of Annual Quality Assurance Reports (AQARs) are the Minimum Institutional Requirement</w:t>
      </w:r>
      <w:r w:rsidR="00B040BE">
        <w:rPr>
          <w:sz w:val="24"/>
          <w:szCs w:val="24"/>
        </w:rPr>
        <w:t xml:space="preserve">s (MIR) to volunteer for second, </w:t>
      </w:r>
      <w:r>
        <w:rPr>
          <w:sz w:val="24"/>
          <w:szCs w:val="24"/>
        </w:rPr>
        <w:t xml:space="preserve">third or fourth cycle accreditation. </w:t>
      </w:r>
    </w:p>
    <w:p w:rsidR="003520DB" w:rsidRDefault="003520DB" w:rsidP="00CA4F65">
      <w:pPr>
        <w:ind w:firstLine="720"/>
        <w:jc w:val="both"/>
        <w:rPr>
          <w:sz w:val="20"/>
          <w:szCs w:val="20"/>
        </w:rPr>
      </w:pPr>
    </w:p>
    <w:p w:rsidR="004415E4" w:rsidRPr="00196BD8" w:rsidRDefault="00333793" w:rsidP="00CA4F65">
      <w:pPr>
        <w:ind w:right="43" w:firstLine="446"/>
        <w:jc w:val="both"/>
        <w:rPr>
          <w:color w:val="000000" w:themeColor="text1"/>
          <w:sz w:val="24"/>
          <w:szCs w:val="24"/>
        </w:rPr>
      </w:pPr>
      <w:r>
        <w:rPr>
          <w:sz w:val="24"/>
          <w:szCs w:val="24"/>
        </w:rPr>
        <w:t xml:space="preserve">Institutions intending to be assessed to continue their accreditation </w:t>
      </w:r>
      <w:r w:rsidR="00DD7C10">
        <w:rPr>
          <w:sz w:val="24"/>
          <w:szCs w:val="24"/>
        </w:rPr>
        <w:t xml:space="preserve">need to </w:t>
      </w:r>
      <w:r w:rsidR="0027689B">
        <w:rPr>
          <w:sz w:val="24"/>
          <w:szCs w:val="24"/>
        </w:rPr>
        <w:t xml:space="preserve">apply </w:t>
      </w:r>
      <w:r w:rsidR="0027689B" w:rsidRPr="00196BD8">
        <w:rPr>
          <w:color w:val="000000" w:themeColor="text1"/>
          <w:sz w:val="24"/>
          <w:szCs w:val="24"/>
        </w:rPr>
        <w:t xml:space="preserve">afresh by </w:t>
      </w:r>
      <w:r w:rsidR="00DD7C10" w:rsidRPr="00196BD8">
        <w:rPr>
          <w:color w:val="000000" w:themeColor="text1"/>
          <w:sz w:val="24"/>
          <w:szCs w:val="24"/>
        </w:rPr>
        <w:t>submission of A&amp;A application during the last six months of their validity period.</w:t>
      </w:r>
    </w:p>
    <w:p w:rsidR="00FC0EED" w:rsidRPr="00196BD8" w:rsidRDefault="00FC0EED" w:rsidP="00FC0EED">
      <w:pPr>
        <w:spacing w:line="298" w:lineRule="auto"/>
        <w:ind w:right="41"/>
        <w:jc w:val="both"/>
        <w:rPr>
          <w:color w:val="000000" w:themeColor="text1"/>
          <w:sz w:val="20"/>
          <w:szCs w:val="20"/>
        </w:rPr>
      </w:pPr>
    </w:p>
    <w:p w:rsidR="00F30CD7" w:rsidRPr="0096792C" w:rsidRDefault="00F30CD7" w:rsidP="00F30CD7">
      <w:pPr>
        <w:ind w:right="43" w:firstLine="720"/>
        <w:jc w:val="both"/>
        <w:rPr>
          <w:bCs/>
          <w:sz w:val="24"/>
          <w:szCs w:val="24"/>
        </w:rPr>
      </w:pPr>
      <w:r w:rsidRPr="0096792C">
        <w:rPr>
          <w:bCs/>
          <w:sz w:val="24"/>
          <w:szCs w:val="24"/>
        </w:rPr>
        <w:t xml:space="preserve">The validity period of NAAC accreditation for third / fourth cycle institutions will be extended from five years to seven years, with a condition that they have obtained highest grade for immediate preceding two cycles continuously, in addition provided the institution again obtains highest grade in the third / fourth cycle also.   </w:t>
      </w:r>
    </w:p>
    <w:p w:rsidR="00F30CD7" w:rsidRPr="0096792C" w:rsidRDefault="00F30CD7" w:rsidP="00F30CD7">
      <w:pPr>
        <w:ind w:right="43" w:firstLine="720"/>
        <w:jc w:val="both"/>
        <w:rPr>
          <w:bCs/>
          <w:sz w:val="24"/>
          <w:szCs w:val="24"/>
        </w:rPr>
      </w:pPr>
      <w:r w:rsidRPr="0096792C">
        <w:rPr>
          <w:bCs/>
          <w:sz w:val="24"/>
          <w:szCs w:val="24"/>
        </w:rPr>
        <w:t>With reference to the Highest Grade obtained by HEI’s in various cycle will be as below: -</w:t>
      </w:r>
    </w:p>
    <w:p w:rsidR="00F30CD7" w:rsidRPr="0096792C" w:rsidRDefault="00F30CD7" w:rsidP="00F30CD7">
      <w:pPr>
        <w:ind w:right="43" w:firstLine="720"/>
        <w:jc w:val="both"/>
        <w:rPr>
          <w:bCs/>
          <w:sz w:val="24"/>
          <w:szCs w:val="24"/>
        </w:rPr>
      </w:pPr>
      <w:r w:rsidRPr="0096792C">
        <w:rPr>
          <w:bCs/>
          <w:sz w:val="24"/>
          <w:szCs w:val="24"/>
        </w:rPr>
        <w:t>‘A++’ with CGPA 3.51 in the Grading system that is effective from 1st March, 2018.</w:t>
      </w:r>
    </w:p>
    <w:p w:rsidR="00F30CD7" w:rsidRPr="0096792C" w:rsidRDefault="00F30CD7" w:rsidP="00F30CD7">
      <w:pPr>
        <w:ind w:right="43" w:firstLine="720"/>
        <w:jc w:val="both"/>
        <w:rPr>
          <w:bCs/>
          <w:sz w:val="24"/>
          <w:szCs w:val="24"/>
        </w:rPr>
      </w:pPr>
      <w:r w:rsidRPr="0096792C">
        <w:rPr>
          <w:bCs/>
          <w:sz w:val="24"/>
          <w:szCs w:val="24"/>
        </w:rPr>
        <w:lastRenderedPageBreak/>
        <w:t>‘A++ &amp; A+’ with CGPA 3.51 in the Grading system that was effective, between 1st July, 2016 to 28th Feb, 2018</w:t>
      </w:r>
    </w:p>
    <w:p w:rsidR="00F30CD7" w:rsidRPr="0096792C" w:rsidRDefault="00F30CD7" w:rsidP="00F30CD7">
      <w:pPr>
        <w:ind w:right="43" w:firstLine="720"/>
        <w:jc w:val="both"/>
        <w:rPr>
          <w:bCs/>
          <w:sz w:val="24"/>
          <w:szCs w:val="24"/>
        </w:rPr>
      </w:pPr>
      <w:r w:rsidRPr="0096792C">
        <w:rPr>
          <w:bCs/>
          <w:sz w:val="24"/>
          <w:szCs w:val="24"/>
        </w:rPr>
        <w:t>‘A’ in the Grading system that was effective, between 1st April, 2007 to 30th June, 2016</w:t>
      </w:r>
    </w:p>
    <w:p w:rsidR="00F30CD7" w:rsidRPr="0096792C" w:rsidRDefault="00F30CD7" w:rsidP="00F30CD7">
      <w:pPr>
        <w:ind w:right="43" w:firstLine="720"/>
        <w:jc w:val="both"/>
        <w:rPr>
          <w:bCs/>
          <w:sz w:val="24"/>
          <w:szCs w:val="24"/>
        </w:rPr>
      </w:pPr>
      <w:r w:rsidRPr="0096792C">
        <w:rPr>
          <w:bCs/>
          <w:sz w:val="24"/>
          <w:szCs w:val="24"/>
        </w:rPr>
        <w:t>‘A++, A+, &amp; A’ with score 85-100 that was effective between 16th March 2002 to 31st March 2007.</w:t>
      </w:r>
    </w:p>
    <w:p w:rsidR="00F30CD7" w:rsidRPr="0096792C" w:rsidRDefault="00F30CD7" w:rsidP="00F30CD7">
      <w:pPr>
        <w:ind w:right="43" w:firstLine="720"/>
        <w:jc w:val="both"/>
        <w:rPr>
          <w:bCs/>
          <w:sz w:val="24"/>
          <w:szCs w:val="24"/>
        </w:rPr>
      </w:pPr>
      <w:r w:rsidRPr="0096792C">
        <w:rPr>
          <w:bCs/>
          <w:sz w:val="24"/>
          <w:szCs w:val="24"/>
        </w:rPr>
        <w:t>In the case of institutions which apply for reaccreditation within the stipulated period of six months before the end of the cycle of accreditation, as per the guidelines of National Assessment and Accreditation Council (NAAC), the gap period between two consecutive accreditation will be condoned.  In case of other institutions which have not applied as per the guidelines mentioned above, the maximum period</w:t>
      </w:r>
      <w:r w:rsidRPr="0096792C">
        <w:rPr>
          <w:i/>
        </w:rPr>
        <w:t xml:space="preserve"> </w:t>
      </w:r>
      <w:r w:rsidRPr="0096792C">
        <w:rPr>
          <w:bCs/>
          <w:sz w:val="24"/>
          <w:szCs w:val="24"/>
        </w:rPr>
        <w:t xml:space="preserve">for condonation would be one year between the two consecutive accreditation cycles. </w:t>
      </w:r>
    </w:p>
    <w:p w:rsidR="00F30CD7" w:rsidRPr="002B07B3" w:rsidRDefault="00F30CD7" w:rsidP="00FC0EED">
      <w:pPr>
        <w:ind w:right="43" w:firstLine="720"/>
        <w:jc w:val="both"/>
        <w:rPr>
          <w:b/>
          <w:bCs/>
          <w:sz w:val="24"/>
          <w:szCs w:val="24"/>
        </w:rPr>
      </w:pPr>
    </w:p>
    <w:p w:rsidR="00322AC8" w:rsidRPr="00792E7B" w:rsidRDefault="00322AC8" w:rsidP="000D1A50">
      <w:pPr>
        <w:pStyle w:val="ListParagraph"/>
        <w:widowControl w:val="0"/>
        <w:numPr>
          <w:ilvl w:val="0"/>
          <w:numId w:val="207"/>
        </w:numPr>
        <w:tabs>
          <w:tab w:val="left" w:pos="0"/>
        </w:tabs>
        <w:autoSpaceDE w:val="0"/>
        <w:autoSpaceDN w:val="0"/>
        <w:spacing w:before="78" w:after="0" w:line="240" w:lineRule="auto"/>
        <w:ind w:left="0" w:firstLine="0"/>
        <w:contextualSpacing w:val="0"/>
        <w:rPr>
          <w:rFonts w:ascii="Times New Roman" w:hAnsi="Times New Roman"/>
          <w:b/>
          <w:sz w:val="27"/>
          <w:szCs w:val="27"/>
        </w:rPr>
      </w:pPr>
      <w:bookmarkStart w:id="17" w:name="THEFEESTRUCTUREANDOTHERFINANCIA"/>
      <w:r w:rsidRPr="00792E7B">
        <w:rPr>
          <w:rFonts w:ascii="Times New Roman" w:hAnsi="Times New Roman"/>
          <w:b/>
          <w:sz w:val="27"/>
          <w:szCs w:val="27"/>
        </w:rPr>
        <w:t xml:space="preserve">THE FEE </w:t>
      </w:r>
      <w:r w:rsidRPr="00792E7B">
        <w:rPr>
          <w:rFonts w:ascii="Times New Roman" w:hAnsi="Times New Roman"/>
          <w:b/>
          <w:spacing w:val="-3"/>
          <w:sz w:val="27"/>
          <w:szCs w:val="27"/>
        </w:rPr>
        <w:t xml:space="preserve">STRUCTURE </w:t>
      </w:r>
      <w:r w:rsidRPr="00792E7B">
        <w:rPr>
          <w:rFonts w:ascii="Times New Roman" w:hAnsi="Times New Roman"/>
          <w:b/>
          <w:sz w:val="27"/>
          <w:szCs w:val="27"/>
        </w:rPr>
        <w:t xml:space="preserve">AND OTHER FINANCIAL </w:t>
      </w:r>
      <w:r w:rsidR="00F3729E" w:rsidRPr="00792E7B">
        <w:rPr>
          <w:rFonts w:ascii="Times New Roman" w:hAnsi="Times New Roman"/>
          <w:b/>
          <w:sz w:val="27"/>
          <w:szCs w:val="27"/>
        </w:rPr>
        <w:t>I</w:t>
      </w:r>
      <w:r w:rsidRPr="00792E7B">
        <w:rPr>
          <w:rFonts w:ascii="Times New Roman" w:hAnsi="Times New Roman"/>
          <w:b/>
          <w:sz w:val="27"/>
          <w:szCs w:val="27"/>
        </w:rPr>
        <w:t>MPLICATIONS</w:t>
      </w:r>
    </w:p>
    <w:bookmarkEnd w:id="17"/>
    <w:p w:rsidR="00322AC8" w:rsidRPr="00E2142F" w:rsidRDefault="00322AC8" w:rsidP="00322AC8">
      <w:pPr>
        <w:spacing w:before="246"/>
        <w:ind w:right="-22"/>
        <w:jc w:val="center"/>
        <w:rPr>
          <w:color w:val="000000"/>
          <w:sz w:val="32"/>
        </w:rPr>
      </w:pPr>
      <w:r>
        <w:rPr>
          <w:color w:val="000000"/>
          <w:sz w:val="32"/>
        </w:rPr>
        <w:t>New Fee Structure</w:t>
      </w:r>
    </w:p>
    <w:p w:rsidR="00322AC8" w:rsidRPr="00E2142F" w:rsidRDefault="00322AC8" w:rsidP="00322AC8">
      <w:pPr>
        <w:pStyle w:val="Heading1"/>
        <w:ind w:left="0" w:right="-22"/>
        <w:jc w:val="center"/>
        <w:rPr>
          <w:rFonts w:ascii="Times New Roman" w:hAnsi="Times New Roman" w:cs="Times New Roman"/>
          <w:color w:val="000000"/>
        </w:rPr>
      </w:pPr>
      <w:r w:rsidRPr="00E2142F">
        <w:rPr>
          <w:rFonts w:ascii="Times New Roman" w:hAnsi="Times New Roman" w:cs="Times New Roman"/>
          <w:color w:val="000000"/>
        </w:rPr>
        <w:t>(w.e.f. Nov 27, 2019)</w:t>
      </w:r>
    </w:p>
    <w:p w:rsidR="00322AC8" w:rsidRPr="00E2142F" w:rsidRDefault="00322AC8" w:rsidP="00322AC8">
      <w:pPr>
        <w:pStyle w:val="BodyText"/>
        <w:spacing w:before="6" w:after="1"/>
        <w:rPr>
          <w:rFonts w:ascii="Times New Roman" w:hAnsi="Times New Roman" w:cs="Times New Roman"/>
          <w:b/>
          <w:color w:val="000000"/>
          <w:sz w:val="13"/>
        </w:rPr>
      </w:pPr>
    </w:p>
    <w:tbl>
      <w:tblPr>
        <w:tblW w:w="0" w:type="auto"/>
        <w:tblInd w:w="125" w:type="dxa"/>
        <w:tblBorders>
          <w:top w:val="single" w:sz="6" w:space="0" w:color="221F1F"/>
          <w:left w:val="single" w:sz="6" w:space="0" w:color="221F1F"/>
          <w:bottom w:val="single" w:sz="6" w:space="0" w:color="221F1F"/>
          <w:right w:val="single" w:sz="6" w:space="0" w:color="221F1F"/>
          <w:insideH w:val="single" w:sz="6" w:space="0" w:color="221F1F"/>
          <w:insideV w:val="single" w:sz="6" w:space="0" w:color="221F1F"/>
        </w:tblBorders>
        <w:tblLayout w:type="fixed"/>
        <w:tblCellMar>
          <w:left w:w="0" w:type="dxa"/>
          <w:right w:w="0" w:type="dxa"/>
        </w:tblCellMar>
        <w:tblLook w:val="01E0"/>
      </w:tblPr>
      <w:tblGrid>
        <w:gridCol w:w="3332"/>
        <w:gridCol w:w="6811"/>
      </w:tblGrid>
      <w:tr w:rsidR="00322AC8" w:rsidRPr="00E2142F" w:rsidTr="00300587">
        <w:trPr>
          <w:trHeight w:val="1444"/>
        </w:trPr>
        <w:tc>
          <w:tcPr>
            <w:tcW w:w="10143" w:type="dxa"/>
            <w:gridSpan w:val="2"/>
          </w:tcPr>
          <w:p w:rsidR="00322AC8" w:rsidRPr="00E2142F" w:rsidRDefault="00322AC8" w:rsidP="000D1A50">
            <w:pPr>
              <w:pStyle w:val="TableParagraph"/>
              <w:numPr>
                <w:ilvl w:val="0"/>
                <w:numId w:val="209"/>
              </w:numPr>
              <w:spacing w:line="299" w:lineRule="exact"/>
              <w:rPr>
                <w:b/>
                <w:color w:val="000000"/>
                <w:sz w:val="25"/>
              </w:rPr>
            </w:pPr>
            <w:r w:rsidRPr="00E2142F">
              <w:rPr>
                <w:b/>
                <w:color w:val="000000"/>
                <w:sz w:val="28"/>
              </w:rPr>
              <w:t xml:space="preserve">IIQA Fee </w:t>
            </w:r>
          </w:p>
          <w:p w:rsidR="00322AC8" w:rsidRPr="00E2142F" w:rsidRDefault="00322AC8" w:rsidP="00300587">
            <w:pPr>
              <w:pStyle w:val="TableParagraph"/>
              <w:spacing w:line="299" w:lineRule="exact"/>
              <w:ind w:left="549"/>
              <w:rPr>
                <w:b/>
                <w:color w:val="000000"/>
                <w:sz w:val="25"/>
              </w:rPr>
            </w:pPr>
            <w:r w:rsidRPr="00E2142F">
              <w:rPr>
                <w:b/>
                <w:color w:val="000000"/>
                <w:sz w:val="25"/>
              </w:rPr>
              <w:t>For Registration – applicable to all institutions i.e., irrespective of their status of recognition under 12B of UGC Act, 1956( i.e recognised/ not recognized)</w:t>
            </w:r>
          </w:p>
        </w:tc>
      </w:tr>
      <w:tr w:rsidR="00322AC8" w:rsidRPr="00E2142F" w:rsidTr="00300587">
        <w:trPr>
          <w:trHeight w:val="877"/>
        </w:trPr>
        <w:tc>
          <w:tcPr>
            <w:tcW w:w="3332" w:type="dxa"/>
          </w:tcPr>
          <w:p w:rsidR="00322AC8" w:rsidRPr="00E2142F" w:rsidRDefault="00322AC8" w:rsidP="00300587">
            <w:pPr>
              <w:pStyle w:val="TableParagraph"/>
              <w:spacing w:before="40"/>
              <w:ind w:left="1215" w:right="1207"/>
              <w:jc w:val="center"/>
              <w:rPr>
                <w:b/>
                <w:color w:val="000000"/>
                <w:sz w:val="24"/>
              </w:rPr>
            </w:pPr>
            <w:r w:rsidRPr="00E2142F">
              <w:rPr>
                <w:b/>
                <w:color w:val="000000"/>
                <w:sz w:val="24"/>
              </w:rPr>
              <w:t>Process</w:t>
            </w:r>
          </w:p>
        </w:tc>
        <w:tc>
          <w:tcPr>
            <w:tcW w:w="6811" w:type="dxa"/>
          </w:tcPr>
          <w:p w:rsidR="00322AC8" w:rsidRPr="00E2142F" w:rsidRDefault="00322AC8" w:rsidP="00300587">
            <w:pPr>
              <w:pStyle w:val="TableParagraph"/>
              <w:spacing w:before="40" w:line="278" w:lineRule="auto"/>
              <w:ind w:left="151" w:right="14" w:hanging="356"/>
              <w:jc w:val="center"/>
              <w:rPr>
                <w:b/>
                <w:color w:val="000000"/>
                <w:sz w:val="24"/>
              </w:rPr>
            </w:pPr>
            <w:r>
              <w:rPr>
                <w:b/>
                <w:color w:val="000000"/>
                <w:sz w:val="24"/>
              </w:rPr>
              <w:t xml:space="preserve">     </w:t>
            </w:r>
            <w:r w:rsidRPr="00E2142F">
              <w:rPr>
                <w:b/>
                <w:color w:val="000000"/>
                <w:sz w:val="24"/>
              </w:rPr>
              <w:t>Total amount of Application fee for Assessment and Accreditation (A&amp;A) to be paid by the Institution</w:t>
            </w:r>
          </w:p>
        </w:tc>
      </w:tr>
      <w:tr w:rsidR="00322AC8" w:rsidRPr="00E2142F" w:rsidTr="00300587">
        <w:trPr>
          <w:trHeight w:val="715"/>
        </w:trPr>
        <w:tc>
          <w:tcPr>
            <w:tcW w:w="3332" w:type="dxa"/>
          </w:tcPr>
          <w:p w:rsidR="00322AC8" w:rsidRPr="00E2142F" w:rsidRDefault="00322AC8" w:rsidP="00300587">
            <w:pPr>
              <w:pStyle w:val="TableParagraph"/>
              <w:spacing w:before="40" w:line="242" w:lineRule="auto"/>
              <w:ind w:left="174" w:right="212"/>
              <w:rPr>
                <w:color w:val="000000"/>
              </w:rPr>
            </w:pPr>
            <w:r w:rsidRPr="00E2142F">
              <w:rPr>
                <w:color w:val="000000"/>
                <w:sz w:val="24"/>
              </w:rPr>
              <w:t xml:space="preserve">Institutional Information for Quality Assessment </w:t>
            </w:r>
            <w:r w:rsidRPr="00E2142F">
              <w:rPr>
                <w:color w:val="000000"/>
              </w:rPr>
              <w:t>(IIQA)</w:t>
            </w:r>
          </w:p>
        </w:tc>
        <w:tc>
          <w:tcPr>
            <w:tcW w:w="6811" w:type="dxa"/>
          </w:tcPr>
          <w:p w:rsidR="00322AC8" w:rsidRPr="00E2142F" w:rsidRDefault="00322AC8" w:rsidP="00300587">
            <w:pPr>
              <w:pStyle w:val="TableParagraph"/>
              <w:spacing w:before="40"/>
              <w:ind w:left="2003" w:right="1994"/>
              <w:jc w:val="center"/>
              <w:rPr>
                <w:color w:val="000000"/>
              </w:rPr>
            </w:pPr>
            <w:r w:rsidRPr="00E2142F">
              <w:rPr>
                <w:color w:val="000000"/>
              </w:rPr>
              <w:t>Rs. 25,000/- + G S T 18%</w:t>
            </w:r>
          </w:p>
          <w:p w:rsidR="00322AC8" w:rsidRPr="00E2142F" w:rsidRDefault="00322AC8" w:rsidP="00300587">
            <w:pPr>
              <w:pStyle w:val="TableParagraph"/>
              <w:spacing w:before="40"/>
              <w:ind w:left="2003" w:right="1956"/>
              <w:jc w:val="center"/>
              <w:rPr>
                <w:b/>
                <w:color w:val="000000"/>
              </w:rPr>
            </w:pPr>
            <w:r w:rsidRPr="00E2142F">
              <w:rPr>
                <w:b/>
                <w:color w:val="000000"/>
              </w:rPr>
              <w:t>(Non-refundable) *</w:t>
            </w:r>
          </w:p>
        </w:tc>
      </w:tr>
    </w:tbl>
    <w:p w:rsidR="00322AC8" w:rsidRPr="00E2142F" w:rsidRDefault="00322AC8" w:rsidP="00322AC8">
      <w:pPr>
        <w:pStyle w:val="BodyText"/>
        <w:spacing w:before="2"/>
        <w:rPr>
          <w:rFonts w:ascii="Times New Roman" w:hAnsi="Times New Roman" w:cs="Times New Roman"/>
          <w:b/>
          <w:color w:val="000000"/>
          <w:sz w:val="43"/>
        </w:rPr>
      </w:pPr>
    </w:p>
    <w:p w:rsidR="00322AC8" w:rsidRPr="00E2142F" w:rsidRDefault="00322AC8" w:rsidP="00322AC8">
      <w:pPr>
        <w:pStyle w:val="Heading2"/>
        <w:spacing w:before="0" w:line="273" w:lineRule="auto"/>
        <w:ind w:left="119" w:right="120"/>
        <w:rPr>
          <w:rFonts w:ascii="Times New Roman" w:hAnsi="Times New Roman" w:cs="Times New Roman"/>
          <w:color w:val="000000"/>
        </w:rPr>
      </w:pPr>
      <w:r w:rsidRPr="00E2142F">
        <w:rPr>
          <w:rFonts w:ascii="Times New Roman" w:hAnsi="Times New Roman" w:cs="Times New Roman"/>
          <w:color w:val="000000"/>
        </w:rPr>
        <w:t>* In case of rejection of IIQA application, HEIs may resubmit IIQA applications for maximum of three attempts without IIQA fees, including the rejection attempt, within the period of a</w:t>
      </w:r>
      <w:r w:rsidRPr="00E2142F">
        <w:rPr>
          <w:rFonts w:ascii="Times New Roman" w:hAnsi="Times New Roman" w:cs="Times New Roman"/>
          <w:color w:val="000000"/>
          <w:spacing w:val="12"/>
        </w:rPr>
        <w:t xml:space="preserve"> </w:t>
      </w:r>
      <w:r w:rsidRPr="00E2142F">
        <w:rPr>
          <w:rFonts w:ascii="Times New Roman" w:hAnsi="Times New Roman" w:cs="Times New Roman"/>
          <w:color w:val="000000"/>
        </w:rPr>
        <w:t>year.</w:t>
      </w:r>
    </w:p>
    <w:p w:rsidR="00322AC8" w:rsidRPr="00E2142F" w:rsidRDefault="00322AC8" w:rsidP="00322AC8">
      <w:pPr>
        <w:pStyle w:val="BodyText"/>
        <w:rPr>
          <w:rFonts w:ascii="Times New Roman" w:hAnsi="Times New Roman" w:cs="Times New Roman"/>
          <w:b/>
          <w:color w:val="000000"/>
          <w:sz w:val="20"/>
        </w:rPr>
      </w:pPr>
    </w:p>
    <w:p w:rsidR="00322AC8" w:rsidRDefault="00322AC8" w:rsidP="00322AC8">
      <w:pPr>
        <w:pStyle w:val="BodyText"/>
        <w:rPr>
          <w:rFonts w:ascii="Times New Roman" w:hAnsi="Times New Roman" w:cs="Times New Roman"/>
          <w:b/>
          <w:color w:val="000000"/>
          <w:sz w:val="20"/>
        </w:rPr>
      </w:pPr>
    </w:p>
    <w:p w:rsidR="00322AC8" w:rsidRPr="00E2142F" w:rsidRDefault="00322AC8" w:rsidP="00322AC8">
      <w:pPr>
        <w:pStyle w:val="BodyText"/>
        <w:rPr>
          <w:rFonts w:ascii="Times New Roman" w:hAnsi="Times New Roman" w:cs="Times New Roman"/>
          <w:b/>
          <w:color w:val="000000"/>
          <w:sz w:val="20"/>
        </w:rPr>
      </w:pPr>
    </w:p>
    <w:p w:rsidR="00322AC8" w:rsidRPr="00E2142F" w:rsidRDefault="00322AC8" w:rsidP="00322AC8">
      <w:pPr>
        <w:pStyle w:val="BodyText"/>
        <w:rPr>
          <w:rFonts w:ascii="Times New Roman" w:hAnsi="Times New Roman" w:cs="Times New Roman"/>
          <w:b/>
          <w:color w:val="000000"/>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34"/>
        <w:gridCol w:w="2204"/>
        <w:gridCol w:w="5605"/>
      </w:tblGrid>
      <w:tr w:rsidR="00322AC8" w:rsidRPr="00E2142F" w:rsidTr="00300587">
        <w:trPr>
          <w:trHeight w:val="448"/>
        </w:trPr>
        <w:tc>
          <w:tcPr>
            <w:tcW w:w="10143" w:type="dxa"/>
            <w:gridSpan w:val="3"/>
            <w:tcBorders>
              <w:left w:val="single" w:sz="6" w:space="0" w:color="221F1F"/>
              <w:bottom w:val="single" w:sz="6" w:space="0" w:color="221F1F"/>
              <w:right w:val="single" w:sz="6" w:space="0" w:color="221F1F"/>
            </w:tcBorders>
          </w:tcPr>
          <w:p w:rsidR="00322AC8" w:rsidRPr="00E2142F" w:rsidRDefault="00322AC8" w:rsidP="000D1A50">
            <w:pPr>
              <w:pStyle w:val="TableParagraph"/>
              <w:numPr>
                <w:ilvl w:val="0"/>
                <w:numId w:val="209"/>
              </w:numPr>
              <w:spacing w:line="295" w:lineRule="exact"/>
              <w:rPr>
                <w:b/>
                <w:color w:val="000000"/>
                <w:sz w:val="28"/>
                <w:szCs w:val="28"/>
              </w:rPr>
            </w:pPr>
            <w:r w:rsidRPr="00E2142F">
              <w:rPr>
                <w:b/>
                <w:color w:val="000000"/>
                <w:sz w:val="28"/>
                <w:szCs w:val="28"/>
              </w:rPr>
              <w:t xml:space="preserve">Assessment and Accreditation (A&amp;A) Fee </w:t>
            </w:r>
          </w:p>
          <w:p w:rsidR="00322AC8" w:rsidRPr="00E2142F" w:rsidRDefault="00322AC8" w:rsidP="00300587">
            <w:pPr>
              <w:pStyle w:val="TableParagraph"/>
              <w:spacing w:line="295" w:lineRule="exact"/>
              <w:ind w:left="549"/>
              <w:rPr>
                <w:b/>
                <w:color w:val="000000"/>
                <w:sz w:val="24"/>
                <w:szCs w:val="24"/>
              </w:rPr>
            </w:pPr>
            <w:r w:rsidRPr="00E2142F">
              <w:rPr>
                <w:b/>
                <w:color w:val="000000"/>
                <w:sz w:val="24"/>
                <w:szCs w:val="24"/>
              </w:rPr>
              <w:t>For Universities and Professional Institutions</w:t>
            </w:r>
          </w:p>
        </w:tc>
      </w:tr>
      <w:tr w:rsidR="00322AC8" w:rsidRPr="00E2142F" w:rsidTr="00300587">
        <w:trPr>
          <w:trHeight w:val="868"/>
        </w:trPr>
        <w:tc>
          <w:tcPr>
            <w:tcW w:w="233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8"/>
              <w:ind w:left="170" w:right="154"/>
              <w:jc w:val="center"/>
              <w:rPr>
                <w:b/>
                <w:color w:val="000000"/>
                <w:sz w:val="24"/>
              </w:rPr>
            </w:pPr>
            <w:r w:rsidRPr="00E2142F">
              <w:rPr>
                <w:b/>
                <w:color w:val="000000"/>
                <w:sz w:val="24"/>
              </w:rPr>
              <w:t>Type</w:t>
            </w:r>
          </w:p>
        </w:tc>
        <w:tc>
          <w:tcPr>
            <w:tcW w:w="220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3"/>
              <w:ind w:left="630" w:hanging="408"/>
              <w:rPr>
                <w:b/>
                <w:color w:val="000000"/>
                <w:sz w:val="24"/>
              </w:rPr>
            </w:pPr>
            <w:r w:rsidRPr="00E2142F">
              <w:rPr>
                <w:b/>
                <w:color w:val="000000"/>
                <w:sz w:val="24"/>
              </w:rPr>
              <w:t>Total amount of A&amp;A Fee</w:t>
            </w:r>
          </w:p>
        </w:tc>
        <w:tc>
          <w:tcPr>
            <w:tcW w:w="5605"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8"/>
              <w:ind w:left="611"/>
              <w:rPr>
                <w:b/>
                <w:color w:val="000000"/>
                <w:sz w:val="24"/>
              </w:rPr>
            </w:pPr>
            <w:r w:rsidRPr="00E2142F">
              <w:rPr>
                <w:b/>
                <w:color w:val="000000"/>
                <w:sz w:val="24"/>
              </w:rPr>
              <w:t>Amount to be Paid by the Institution</w:t>
            </w:r>
          </w:p>
        </w:tc>
      </w:tr>
      <w:tr w:rsidR="00322AC8" w:rsidRPr="00E2142F" w:rsidTr="00300587">
        <w:trPr>
          <w:trHeight w:val="1228"/>
        </w:trPr>
        <w:tc>
          <w:tcPr>
            <w:tcW w:w="233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rPr>
                <w:b/>
                <w:color w:val="000000"/>
                <w:sz w:val="26"/>
              </w:rPr>
            </w:pPr>
          </w:p>
          <w:p w:rsidR="00322AC8" w:rsidRPr="00E2142F" w:rsidRDefault="00322AC8" w:rsidP="00300587">
            <w:pPr>
              <w:pStyle w:val="TableParagraph"/>
              <w:spacing w:before="173"/>
              <w:ind w:left="170" w:right="199"/>
              <w:jc w:val="center"/>
              <w:rPr>
                <w:color w:val="000000"/>
              </w:rPr>
            </w:pPr>
            <w:r w:rsidRPr="00E2142F">
              <w:rPr>
                <w:color w:val="000000"/>
              </w:rPr>
              <w:t>1 to 10 departments</w:t>
            </w:r>
          </w:p>
        </w:tc>
        <w:tc>
          <w:tcPr>
            <w:tcW w:w="220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5"/>
              <w:rPr>
                <w:b/>
                <w:color w:val="000000"/>
                <w:sz w:val="26"/>
              </w:rPr>
            </w:pPr>
          </w:p>
          <w:p w:rsidR="00322AC8" w:rsidRPr="00E2142F" w:rsidRDefault="00322AC8" w:rsidP="00300587">
            <w:pPr>
              <w:pStyle w:val="TableParagraph"/>
              <w:spacing w:line="242" w:lineRule="auto"/>
              <w:ind w:left="717" w:right="238" w:hanging="456"/>
              <w:rPr>
                <w:color w:val="000000"/>
              </w:rPr>
            </w:pPr>
            <w:r w:rsidRPr="00E2142F">
              <w:rPr>
                <w:color w:val="000000"/>
              </w:rPr>
              <w:t>Rs. 3,75,000/-**</w:t>
            </w:r>
            <w:r w:rsidRPr="00E2142F">
              <w:rPr>
                <w:color w:val="000000"/>
                <w:sz w:val="28"/>
              </w:rPr>
              <w:t xml:space="preserve">+ </w:t>
            </w:r>
            <w:r w:rsidRPr="00E2142F">
              <w:rPr>
                <w:color w:val="000000"/>
              </w:rPr>
              <w:t>GST18%</w:t>
            </w:r>
          </w:p>
        </w:tc>
        <w:tc>
          <w:tcPr>
            <w:tcW w:w="5605"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3"/>
              <w:ind w:left="198"/>
              <w:rPr>
                <w:color w:val="000000"/>
              </w:rPr>
            </w:pPr>
            <w:r w:rsidRPr="00E2142F">
              <w:rPr>
                <w:color w:val="000000"/>
              </w:rPr>
              <w:t xml:space="preserve">Rs.1,87,500/-** </w:t>
            </w:r>
            <w:r w:rsidRPr="00E2142F">
              <w:rPr>
                <w:color w:val="000000"/>
                <w:sz w:val="28"/>
              </w:rPr>
              <w:t xml:space="preserve">+ </w:t>
            </w:r>
            <w:r w:rsidRPr="00E2142F">
              <w:rPr>
                <w:color w:val="000000"/>
              </w:rPr>
              <w:t>GST18%</w:t>
            </w:r>
          </w:p>
          <w:p w:rsidR="00322AC8" w:rsidRPr="00E2142F" w:rsidRDefault="00322AC8" w:rsidP="00300587">
            <w:pPr>
              <w:pStyle w:val="TableParagraph"/>
              <w:spacing w:before="7" w:line="350" w:lineRule="atLeast"/>
              <w:ind w:left="198" w:right="59"/>
              <w:rPr>
                <w:b/>
                <w:color w:val="000000"/>
              </w:rPr>
            </w:pPr>
            <w:r w:rsidRPr="00E2142F">
              <w:rPr>
                <w:b/>
                <w:i/>
                <w:color w:val="000000"/>
                <w:spacing w:val="-8"/>
              </w:rPr>
              <w:t>(</w:t>
            </w:r>
            <w:r w:rsidRPr="00E2142F">
              <w:rPr>
                <w:b/>
                <w:color w:val="000000"/>
                <w:spacing w:val="-8"/>
                <w:sz w:val="20"/>
              </w:rPr>
              <w:t xml:space="preserve">50% </w:t>
            </w:r>
            <w:r w:rsidRPr="00E2142F">
              <w:rPr>
                <w:b/>
                <w:color w:val="000000"/>
                <w:spacing w:val="-5"/>
                <w:sz w:val="20"/>
              </w:rPr>
              <w:t xml:space="preserve">of </w:t>
            </w:r>
            <w:r w:rsidRPr="00E2142F">
              <w:rPr>
                <w:b/>
                <w:color w:val="000000"/>
                <w:spacing w:val="-7"/>
                <w:sz w:val="20"/>
              </w:rPr>
              <w:t xml:space="preserve">Total </w:t>
            </w:r>
            <w:r w:rsidRPr="00E2142F">
              <w:rPr>
                <w:b/>
                <w:color w:val="000000"/>
                <w:spacing w:val="-6"/>
                <w:sz w:val="20"/>
              </w:rPr>
              <w:t xml:space="preserve">fee </w:t>
            </w:r>
            <w:r w:rsidRPr="00E2142F">
              <w:rPr>
                <w:b/>
                <w:color w:val="000000"/>
                <w:spacing w:val="-8"/>
                <w:sz w:val="20"/>
              </w:rPr>
              <w:t xml:space="preserve">along with </w:t>
            </w:r>
            <w:r w:rsidRPr="00E2142F">
              <w:rPr>
                <w:b/>
                <w:color w:val="000000"/>
                <w:spacing w:val="-6"/>
                <w:sz w:val="20"/>
              </w:rPr>
              <w:t xml:space="preserve">the </w:t>
            </w:r>
            <w:r w:rsidRPr="00E2142F">
              <w:rPr>
                <w:b/>
                <w:color w:val="000000"/>
                <w:spacing w:val="-8"/>
                <w:sz w:val="20"/>
              </w:rPr>
              <w:t xml:space="preserve">online </w:t>
            </w:r>
            <w:r w:rsidRPr="00E2142F">
              <w:rPr>
                <w:b/>
                <w:color w:val="000000"/>
                <w:spacing w:val="-9"/>
                <w:sz w:val="20"/>
              </w:rPr>
              <w:t xml:space="preserve">submission </w:t>
            </w:r>
            <w:r w:rsidRPr="00E2142F">
              <w:rPr>
                <w:b/>
                <w:color w:val="000000"/>
                <w:spacing w:val="-5"/>
                <w:sz w:val="20"/>
              </w:rPr>
              <w:t xml:space="preserve">of </w:t>
            </w:r>
            <w:r w:rsidRPr="00E2142F">
              <w:rPr>
                <w:b/>
                <w:color w:val="000000"/>
                <w:spacing w:val="-7"/>
                <w:sz w:val="20"/>
              </w:rPr>
              <w:t>SSR</w:t>
            </w:r>
            <w:r w:rsidRPr="00E2142F">
              <w:rPr>
                <w:b/>
                <w:color w:val="000000"/>
                <w:spacing w:val="-7"/>
              </w:rPr>
              <w:t xml:space="preserve">) </w:t>
            </w:r>
            <w:r w:rsidRPr="00E2142F">
              <w:rPr>
                <w:b/>
                <w:color w:val="000000"/>
              </w:rPr>
              <w:t>(</w:t>
            </w:r>
            <w:r w:rsidRPr="00E2142F">
              <w:rPr>
                <w:b/>
                <w:color w:val="000000"/>
                <w:sz w:val="20"/>
              </w:rPr>
              <w:t>Non-refundable</w:t>
            </w:r>
            <w:r w:rsidRPr="00E2142F">
              <w:rPr>
                <w:b/>
                <w:color w:val="000000"/>
              </w:rPr>
              <w:t>)</w:t>
            </w:r>
          </w:p>
        </w:tc>
      </w:tr>
      <w:tr w:rsidR="00322AC8" w:rsidRPr="00E2142F" w:rsidTr="00300587">
        <w:trPr>
          <w:trHeight w:val="1132"/>
        </w:trPr>
        <w:tc>
          <w:tcPr>
            <w:tcW w:w="233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7"/>
              <w:rPr>
                <w:b/>
                <w:color w:val="000000"/>
                <w:sz w:val="25"/>
              </w:rPr>
            </w:pPr>
          </w:p>
          <w:p w:rsidR="00322AC8" w:rsidRPr="00E2142F" w:rsidRDefault="00322AC8" w:rsidP="00300587">
            <w:pPr>
              <w:pStyle w:val="TableParagraph"/>
              <w:ind w:left="189"/>
              <w:rPr>
                <w:color w:val="000000"/>
              </w:rPr>
            </w:pPr>
            <w:r w:rsidRPr="00E2142F">
              <w:rPr>
                <w:color w:val="000000"/>
              </w:rPr>
              <w:t>More than 10 departments</w:t>
            </w:r>
          </w:p>
        </w:tc>
        <w:tc>
          <w:tcPr>
            <w:tcW w:w="2204"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271"/>
              <w:ind w:left="222" w:right="208"/>
              <w:jc w:val="center"/>
              <w:rPr>
                <w:color w:val="000000"/>
                <w:sz w:val="28"/>
              </w:rPr>
            </w:pPr>
            <w:r w:rsidRPr="00E2142F">
              <w:rPr>
                <w:color w:val="000000"/>
              </w:rPr>
              <w:t xml:space="preserve">Rs. 7,50,000/-** </w:t>
            </w:r>
            <w:r w:rsidRPr="00E2142F">
              <w:rPr>
                <w:color w:val="000000"/>
                <w:sz w:val="28"/>
              </w:rPr>
              <w:t>+</w:t>
            </w:r>
          </w:p>
          <w:p w:rsidR="00322AC8" w:rsidRPr="00E2142F" w:rsidRDefault="00322AC8" w:rsidP="00300587">
            <w:pPr>
              <w:pStyle w:val="TableParagraph"/>
              <w:spacing w:before="2"/>
              <w:ind w:left="220" w:right="208"/>
              <w:jc w:val="center"/>
              <w:rPr>
                <w:color w:val="000000"/>
              </w:rPr>
            </w:pPr>
            <w:r w:rsidRPr="00E2142F">
              <w:rPr>
                <w:color w:val="000000"/>
              </w:rPr>
              <w:t>GST18%</w:t>
            </w:r>
          </w:p>
        </w:tc>
        <w:tc>
          <w:tcPr>
            <w:tcW w:w="5605" w:type="dxa"/>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3"/>
              <w:ind w:left="198"/>
              <w:rPr>
                <w:color w:val="000000"/>
              </w:rPr>
            </w:pPr>
            <w:r w:rsidRPr="00E2142F">
              <w:rPr>
                <w:color w:val="000000"/>
              </w:rPr>
              <w:t xml:space="preserve">Rs.3,75,000/-** </w:t>
            </w:r>
            <w:r w:rsidRPr="00E2142F">
              <w:rPr>
                <w:color w:val="000000"/>
                <w:sz w:val="28"/>
              </w:rPr>
              <w:t xml:space="preserve">+ </w:t>
            </w:r>
            <w:r w:rsidRPr="00E2142F">
              <w:rPr>
                <w:color w:val="000000"/>
              </w:rPr>
              <w:t>GST18%</w:t>
            </w:r>
          </w:p>
          <w:p w:rsidR="00322AC8" w:rsidRPr="00E2142F" w:rsidRDefault="00322AC8" w:rsidP="00300587">
            <w:pPr>
              <w:pStyle w:val="TableParagraph"/>
              <w:spacing w:before="99"/>
              <w:ind w:left="198" w:right="54"/>
              <w:rPr>
                <w:b/>
                <w:color w:val="000000"/>
              </w:rPr>
            </w:pPr>
            <w:r w:rsidRPr="00E2142F">
              <w:rPr>
                <w:b/>
                <w:color w:val="000000"/>
                <w:spacing w:val="-7"/>
              </w:rPr>
              <w:t>(</w:t>
            </w:r>
            <w:r w:rsidRPr="00E2142F">
              <w:rPr>
                <w:b/>
                <w:color w:val="000000"/>
                <w:spacing w:val="-7"/>
                <w:sz w:val="20"/>
              </w:rPr>
              <w:t xml:space="preserve">50% </w:t>
            </w:r>
            <w:r w:rsidRPr="00E2142F">
              <w:rPr>
                <w:b/>
                <w:color w:val="000000"/>
                <w:spacing w:val="-5"/>
                <w:sz w:val="20"/>
              </w:rPr>
              <w:t xml:space="preserve">of </w:t>
            </w:r>
            <w:r w:rsidRPr="00E2142F">
              <w:rPr>
                <w:b/>
                <w:color w:val="000000"/>
                <w:spacing w:val="-8"/>
                <w:sz w:val="20"/>
              </w:rPr>
              <w:t xml:space="preserve">Total </w:t>
            </w:r>
            <w:r w:rsidRPr="00E2142F">
              <w:rPr>
                <w:b/>
                <w:color w:val="000000"/>
                <w:spacing w:val="-6"/>
                <w:sz w:val="20"/>
              </w:rPr>
              <w:t xml:space="preserve">fee </w:t>
            </w:r>
            <w:r w:rsidRPr="00E2142F">
              <w:rPr>
                <w:b/>
                <w:color w:val="000000"/>
                <w:spacing w:val="-8"/>
                <w:sz w:val="20"/>
              </w:rPr>
              <w:t xml:space="preserve">along </w:t>
            </w:r>
            <w:r w:rsidRPr="00E2142F">
              <w:rPr>
                <w:b/>
                <w:color w:val="000000"/>
                <w:spacing w:val="-7"/>
                <w:sz w:val="20"/>
              </w:rPr>
              <w:t xml:space="preserve">with </w:t>
            </w:r>
            <w:r w:rsidRPr="00E2142F">
              <w:rPr>
                <w:b/>
                <w:color w:val="000000"/>
                <w:spacing w:val="-6"/>
                <w:sz w:val="20"/>
              </w:rPr>
              <w:t xml:space="preserve">the </w:t>
            </w:r>
            <w:r w:rsidRPr="00E2142F">
              <w:rPr>
                <w:b/>
                <w:color w:val="000000"/>
                <w:spacing w:val="-8"/>
                <w:sz w:val="20"/>
              </w:rPr>
              <w:t xml:space="preserve">online </w:t>
            </w:r>
            <w:r w:rsidRPr="00E2142F">
              <w:rPr>
                <w:b/>
                <w:color w:val="000000"/>
                <w:spacing w:val="-9"/>
                <w:sz w:val="20"/>
              </w:rPr>
              <w:t xml:space="preserve">submission </w:t>
            </w:r>
            <w:r w:rsidRPr="00E2142F">
              <w:rPr>
                <w:b/>
                <w:color w:val="000000"/>
                <w:spacing w:val="-5"/>
                <w:sz w:val="20"/>
              </w:rPr>
              <w:t xml:space="preserve">of </w:t>
            </w:r>
            <w:r w:rsidRPr="00E2142F">
              <w:rPr>
                <w:b/>
                <w:color w:val="000000"/>
                <w:spacing w:val="-7"/>
                <w:sz w:val="20"/>
              </w:rPr>
              <w:t>SSR</w:t>
            </w:r>
            <w:r w:rsidRPr="00E2142F">
              <w:rPr>
                <w:b/>
                <w:color w:val="000000"/>
                <w:spacing w:val="-7"/>
              </w:rPr>
              <w:t xml:space="preserve">) </w:t>
            </w:r>
            <w:r w:rsidRPr="00E2142F">
              <w:rPr>
                <w:b/>
                <w:color w:val="000000"/>
              </w:rPr>
              <w:t>(</w:t>
            </w:r>
            <w:r w:rsidRPr="00E2142F">
              <w:rPr>
                <w:b/>
                <w:color w:val="000000"/>
                <w:sz w:val="20"/>
              </w:rPr>
              <w:t>Non-refundable</w:t>
            </w:r>
            <w:r w:rsidRPr="00E2142F">
              <w:rPr>
                <w:b/>
                <w:color w:val="000000"/>
              </w:rPr>
              <w:t>)</w:t>
            </w:r>
          </w:p>
        </w:tc>
      </w:tr>
      <w:tr w:rsidR="00322AC8" w:rsidRPr="00E2142F" w:rsidTr="00300587">
        <w:trPr>
          <w:trHeight w:val="1046"/>
        </w:trPr>
        <w:tc>
          <w:tcPr>
            <w:tcW w:w="10143" w:type="dxa"/>
            <w:gridSpan w:val="3"/>
            <w:tcBorders>
              <w:top w:val="single" w:sz="6" w:space="0" w:color="221F1F"/>
              <w:left w:val="single" w:sz="6" w:space="0" w:color="221F1F"/>
              <w:bottom w:val="single" w:sz="6" w:space="0" w:color="221F1F"/>
              <w:right w:val="single" w:sz="6" w:space="0" w:color="221F1F"/>
            </w:tcBorders>
          </w:tcPr>
          <w:p w:rsidR="00322AC8" w:rsidRPr="00E2142F" w:rsidRDefault="00322AC8" w:rsidP="00300587">
            <w:pPr>
              <w:pStyle w:val="TableParagraph"/>
              <w:spacing w:before="98"/>
              <w:ind w:left="6"/>
              <w:rPr>
                <w:color w:val="000000"/>
              </w:rPr>
            </w:pPr>
            <w:r w:rsidRPr="00E2142F">
              <w:rPr>
                <w:color w:val="000000"/>
              </w:rPr>
              <w:t>The accreditation fee will be limited to a maximum amount of Rs. 7,50, 000/-+ GST18%, per institution.</w:t>
            </w:r>
          </w:p>
          <w:p w:rsidR="00322AC8" w:rsidRPr="00E2142F" w:rsidRDefault="00322AC8" w:rsidP="00300587">
            <w:pPr>
              <w:pStyle w:val="TableParagraph"/>
              <w:spacing w:before="97"/>
              <w:ind w:left="54"/>
              <w:rPr>
                <w:b/>
                <w:color w:val="000000"/>
              </w:rPr>
            </w:pPr>
            <w:r w:rsidRPr="00E2142F">
              <w:rPr>
                <w:b/>
                <w:color w:val="000000"/>
              </w:rPr>
              <w:t>** Balance 50% of total fees along with 18% GST before 15 days from the date of on site visit.</w:t>
            </w:r>
          </w:p>
        </w:tc>
      </w:tr>
    </w:tbl>
    <w:p w:rsidR="00322AC8" w:rsidRDefault="00322AC8" w:rsidP="00322AC8">
      <w:pPr>
        <w:rPr>
          <w:color w:val="000000"/>
        </w:rPr>
      </w:pPr>
    </w:p>
    <w:tbl>
      <w:tblPr>
        <w:tblW w:w="9911" w:type="dxa"/>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023"/>
        <w:gridCol w:w="1710"/>
        <w:gridCol w:w="4178"/>
      </w:tblGrid>
      <w:tr w:rsidR="00322AC8" w:rsidRPr="00E2142F" w:rsidTr="00322AC8">
        <w:trPr>
          <w:trHeight w:val="455"/>
        </w:trPr>
        <w:tc>
          <w:tcPr>
            <w:tcW w:w="9911" w:type="dxa"/>
            <w:gridSpan w:val="3"/>
          </w:tcPr>
          <w:p w:rsidR="00322AC8" w:rsidRPr="00E2142F" w:rsidRDefault="00322AC8" w:rsidP="000D1A50">
            <w:pPr>
              <w:pStyle w:val="TableParagraph"/>
              <w:numPr>
                <w:ilvl w:val="0"/>
                <w:numId w:val="209"/>
              </w:numPr>
              <w:spacing w:line="291" w:lineRule="exact"/>
              <w:rPr>
                <w:b/>
                <w:color w:val="000000"/>
                <w:sz w:val="28"/>
                <w:szCs w:val="28"/>
              </w:rPr>
            </w:pPr>
            <w:r>
              <w:tab/>
            </w:r>
            <w:r w:rsidRPr="00E2142F">
              <w:rPr>
                <w:b/>
                <w:color w:val="000000"/>
                <w:sz w:val="28"/>
              </w:rPr>
              <w:t xml:space="preserve">Assessment and Accreditation (A&amp;A) Fee </w:t>
            </w:r>
          </w:p>
          <w:p w:rsidR="00322AC8" w:rsidRPr="00E2142F" w:rsidRDefault="00322AC8" w:rsidP="00300587">
            <w:pPr>
              <w:pStyle w:val="TableParagraph"/>
              <w:spacing w:line="291" w:lineRule="exact"/>
              <w:ind w:left="549"/>
              <w:rPr>
                <w:bCs/>
                <w:color w:val="000000"/>
                <w:sz w:val="28"/>
                <w:szCs w:val="28"/>
              </w:rPr>
            </w:pPr>
            <w:r w:rsidRPr="00E2142F">
              <w:rPr>
                <w:bCs/>
                <w:color w:val="000000"/>
                <w:sz w:val="24"/>
                <w:szCs w:val="24"/>
              </w:rPr>
              <w:t>For Colleges (Government, Grant-in-Aid and Private)</w:t>
            </w:r>
          </w:p>
        </w:tc>
      </w:tr>
      <w:tr w:rsidR="00322AC8" w:rsidRPr="00E2142F" w:rsidTr="00322AC8">
        <w:trPr>
          <w:trHeight w:val="517"/>
        </w:trPr>
        <w:tc>
          <w:tcPr>
            <w:tcW w:w="4023" w:type="dxa"/>
          </w:tcPr>
          <w:p w:rsidR="00322AC8" w:rsidRPr="00E2142F" w:rsidRDefault="00322AC8" w:rsidP="00300587">
            <w:pPr>
              <w:pStyle w:val="TableParagraph"/>
              <w:spacing w:before="2"/>
              <w:ind w:left="1520" w:right="1521"/>
              <w:jc w:val="center"/>
              <w:rPr>
                <w:b/>
                <w:color w:val="000000"/>
              </w:rPr>
            </w:pPr>
            <w:r w:rsidRPr="00E2142F">
              <w:rPr>
                <w:b/>
                <w:color w:val="000000"/>
              </w:rPr>
              <w:t>Type</w:t>
            </w:r>
          </w:p>
        </w:tc>
        <w:tc>
          <w:tcPr>
            <w:tcW w:w="1710" w:type="dxa"/>
          </w:tcPr>
          <w:p w:rsidR="00322AC8" w:rsidRPr="00E2142F" w:rsidRDefault="00322AC8" w:rsidP="00300587">
            <w:pPr>
              <w:pStyle w:val="TableParagraph"/>
              <w:spacing w:line="260" w:lineRule="atLeast"/>
              <w:ind w:left="431" w:right="24" w:hanging="380"/>
              <w:rPr>
                <w:b/>
                <w:color w:val="000000"/>
              </w:rPr>
            </w:pPr>
            <w:r w:rsidRPr="00E2142F">
              <w:rPr>
                <w:b/>
                <w:color w:val="000000"/>
              </w:rPr>
              <w:t>Total amount of A&amp;A Fee</w:t>
            </w:r>
          </w:p>
        </w:tc>
        <w:tc>
          <w:tcPr>
            <w:tcW w:w="4178" w:type="dxa"/>
          </w:tcPr>
          <w:p w:rsidR="00322AC8" w:rsidRPr="00E2142F" w:rsidRDefault="00322AC8" w:rsidP="00300587">
            <w:pPr>
              <w:pStyle w:val="TableParagraph"/>
              <w:spacing w:line="260" w:lineRule="atLeast"/>
              <w:ind w:left="1036" w:right="1005"/>
              <w:rPr>
                <w:b/>
                <w:color w:val="000000"/>
              </w:rPr>
            </w:pPr>
            <w:r w:rsidRPr="00E2142F">
              <w:rPr>
                <w:b/>
                <w:color w:val="000000"/>
              </w:rPr>
              <w:t>Amount to be paid by the Institution</w:t>
            </w:r>
          </w:p>
        </w:tc>
      </w:tr>
      <w:tr w:rsidR="00322AC8" w:rsidRPr="00E2142F" w:rsidTr="00322AC8">
        <w:trPr>
          <w:trHeight w:val="800"/>
        </w:trPr>
        <w:tc>
          <w:tcPr>
            <w:tcW w:w="4023" w:type="dxa"/>
          </w:tcPr>
          <w:p w:rsidR="00322AC8" w:rsidRPr="00E2142F" w:rsidRDefault="00322AC8" w:rsidP="000D1A50">
            <w:pPr>
              <w:pStyle w:val="TableParagraph"/>
              <w:numPr>
                <w:ilvl w:val="0"/>
                <w:numId w:val="208"/>
              </w:numPr>
              <w:tabs>
                <w:tab w:val="left" w:pos="479"/>
              </w:tabs>
              <w:spacing w:line="240" w:lineRule="auto"/>
              <w:ind w:right="464"/>
              <w:rPr>
                <w:bCs/>
                <w:color w:val="000000"/>
              </w:rPr>
            </w:pPr>
            <w:r w:rsidRPr="00E2142F">
              <w:rPr>
                <w:bCs/>
                <w:color w:val="000000"/>
              </w:rPr>
              <w:t>General College with multi faculties</w:t>
            </w:r>
          </w:p>
        </w:tc>
        <w:tc>
          <w:tcPr>
            <w:tcW w:w="1710" w:type="dxa"/>
          </w:tcPr>
          <w:p w:rsidR="00322AC8" w:rsidRPr="00E2142F" w:rsidRDefault="00322AC8" w:rsidP="00300587">
            <w:pPr>
              <w:pStyle w:val="TableParagraph"/>
              <w:ind w:left="79" w:right="70"/>
              <w:jc w:val="center"/>
              <w:rPr>
                <w:color w:val="000000"/>
              </w:rPr>
            </w:pPr>
            <w:r w:rsidRPr="00E2142F">
              <w:rPr>
                <w:color w:val="000000"/>
              </w:rPr>
              <w:t>Rs. 1,85,000/-**</w:t>
            </w:r>
          </w:p>
          <w:p w:rsidR="00322AC8" w:rsidRPr="00E2142F" w:rsidRDefault="00322AC8" w:rsidP="00300587">
            <w:pPr>
              <w:pStyle w:val="TableParagraph"/>
              <w:spacing w:before="1"/>
              <w:ind w:left="79" w:right="61"/>
              <w:jc w:val="center"/>
              <w:rPr>
                <w:color w:val="000000"/>
              </w:rPr>
            </w:pPr>
            <w:r w:rsidRPr="00E2142F">
              <w:rPr>
                <w:color w:val="000000"/>
              </w:rPr>
              <w:t>+ GST18%</w:t>
            </w:r>
          </w:p>
        </w:tc>
        <w:tc>
          <w:tcPr>
            <w:tcW w:w="4178" w:type="dxa"/>
          </w:tcPr>
          <w:p w:rsidR="00322AC8" w:rsidRPr="00E2142F" w:rsidRDefault="00322AC8" w:rsidP="00300587">
            <w:pPr>
              <w:pStyle w:val="TableParagraph"/>
              <w:spacing w:line="324" w:lineRule="exact"/>
              <w:ind w:left="18" w:right="1"/>
              <w:jc w:val="center"/>
              <w:rPr>
                <w:color w:val="000000"/>
              </w:rPr>
            </w:pPr>
            <w:r w:rsidRPr="00E2142F">
              <w:rPr>
                <w:color w:val="000000"/>
              </w:rPr>
              <w:t xml:space="preserve">Rs.92,500/-** </w:t>
            </w:r>
            <w:r w:rsidRPr="00E2142F">
              <w:rPr>
                <w:color w:val="000000"/>
                <w:sz w:val="28"/>
              </w:rPr>
              <w:t xml:space="preserve">+ </w:t>
            </w:r>
            <w:r w:rsidRPr="00E2142F">
              <w:rPr>
                <w:color w:val="000000"/>
              </w:rPr>
              <w:t>GST18%</w:t>
            </w:r>
          </w:p>
          <w:p w:rsidR="00322AC8" w:rsidRPr="00E2142F" w:rsidRDefault="00322AC8" w:rsidP="00300587">
            <w:pPr>
              <w:pStyle w:val="TableParagraph"/>
              <w:spacing w:before="2"/>
              <w:ind w:left="18" w:right="1"/>
              <w:jc w:val="center"/>
              <w:rPr>
                <w:b/>
                <w:color w:val="000000"/>
              </w:rPr>
            </w:pPr>
            <w:r w:rsidRPr="00E2142F">
              <w:rPr>
                <w:b/>
                <w:color w:val="000000"/>
                <w:spacing w:val="-8"/>
              </w:rPr>
              <w:t>(50%</w:t>
            </w:r>
            <w:r w:rsidRPr="00E2142F">
              <w:rPr>
                <w:b/>
                <w:color w:val="000000"/>
                <w:spacing w:val="-10"/>
              </w:rPr>
              <w:t xml:space="preserve"> </w:t>
            </w:r>
            <w:r w:rsidRPr="00E2142F">
              <w:rPr>
                <w:b/>
                <w:color w:val="000000"/>
                <w:spacing w:val="-6"/>
              </w:rPr>
              <w:t>of</w:t>
            </w:r>
            <w:r w:rsidRPr="00E2142F">
              <w:rPr>
                <w:b/>
                <w:color w:val="000000"/>
                <w:spacing w:val="-9"/>
              </w:rPr>
              <w:t xml:space="preserve"> </w:t>
            </w:r>
            <w:r w:rsidRPr="00E2142F">
              <w:rPr>
                <w:b/>
                <w:color w:val="000000"/>
                <w:spacing w:val="-7"/>
              </w:rPr>
              <w:t>Total</w:t>
            </w:r>
            <w:r w:rsidRPr="00E2142F">
              <w:rPr>
                <w:b/>
                <w:color w:val="000000"/>
                <w:spacing w:val="-11"/>
              </w:rPr>
              <w:t xml:space="preserve"> </w:t>
            </w:r>
            <w:r w:rsidRPr="00E2142F">
              <w:rPr>
                <w:b/>
                <w:color w:val="000000"/>
                <w:spacing w:val="-6"/>
              </w:rPr>
              <w:t>fee</w:t>
            </w:r>
            <w:r w:rsidRPr="00E2142F">
              <w:rPr>
                <w:b/>
                <w:color w:val="000000"/>
                <w:spacing w:val="-17"/>
              </w:rPr>
              <w:t xml:space="preserve"> </w:t>
            </w:r>
            <w:r w:rsidRPr="00E2142F">
              <w:rPr>
                <w:b/>
                <w:color w:val="000000"/>
                <w:spacing w:val="-7"/>
              </w:rPr>
              <w:t>along</w:t>
            </w:r>
            <w:r w:rsidRPr="00E2142F">
              <w:rPr>
                <w:b/>
                <w:color w:val="000000"/>
                <w:spacing w:val="-10"/>
              </w:rPr>
              <w:t xml:space="preserve"> </w:t>
            </w:r>
            <w:r w:rsidRPr="00E2142F">
              <w:rPr>
                <w:b/>
                <w:color w:val="000000"/>
                <w:spacing w:val="-7"/>
              </w:rPr>
              <w:t>with</w:t>
            </w:r>
            <w:r w:rsidRPr="00E2142F">
              <w:rPr>
                <w:b/>
                <w:color w:val="000000"/>
                <w:spacing w:val="-13"/>
              </w:rPr>
              <w:t xml:space="preserve"> </w:t>
            </w:r>
            <w:r w:rsidRPr="00E2142F">
              <w:rPr>
                <w:b/>
                <w:color w:val="000000"/>
                <w:spacing w:val="-6"/>
              </w:rPr>
              <w:t>the</w:t>
            </w:r>
            <w:r w:rsidRPr="00E2142F">
              <w:rPr>
                <w:b/>
                <w:color w:val="000000"/>
                <w:spacing w:val="-11"/>
              </w:rPr>
              <w:t xml:space="preserve"> </w:t>
            </w:r>
            <w:r w:rsidRPr="00E2142F">
              <w:rPr>
                <w:b/>
                <w:color w:val="000000"/>
                <w:spacing w:val="-8"/>
                <w:sz w:val="20"/>
              </w:rPr>
              <w:t>online</w:t>
            </w:r>
            <w:r w:rsidRPr="00E2142F">
              <w:rPr>
                <w:b/>
                <w:color w:val="000000"/>
                <w:spacing w:val="-19"/>
                <w:sz w:val="20"/>
              </w:rPr>
              <w:t xml:space="preserve"> </w:t>
            </w:r>
            <w:r w:rsidRPr="00E2142F">
              <w:rPr>
                <w:b/>
                <w:color w:val="000000"/>
                <w:spacing w:val="-9"/>
                <w:sz w:val="20"/>
              </w:rPr>
              <w:t xml:space="preserve">submission </w:t>
            </w:r>
            <w:r w:rsidRPr="00E2142F">
              <w:rPr>
                <w:b/>
                <w:color w:val="000000"/>
                <w:spacing w:val="-5"/>
                <w:sz w:val="20"/>
              </w:rPr>
              <w:t>of</w:t>
            </w:r>
            <w:r w:rsidRPr="00E2142F">
              <w:rPr>
                <w:b/>
                <w:color w:val="000000"/>
                <w:spacing w:val="-19"/>
                <w:sz w:val="20"/>
              </w:rPr>
              <w:t xml:space="preserve"> </w:t>
            </w:r>
            <w:r w:rsidRPr="00E2142F">
              <w:rPr>
                <w:b/>
                <w:color w:val="000000"/>
                <w:spacing w:val="-7"/>
              </w:rPr>
              <w:t xml:space="preserve">SSR) </w:t>
            </w:r>
            <w:r w:rsidRPr="00E2142F">
              <w:rPr>
                <w:b/>
                <w:color w:val="000000"/>
              </w:rPr>
              <w:t>(Non-refundable)</w:t>
            </w:r>
          </w:p>
        </w:tc>
      </w:tr>
      <w:tr w:rsidR="00322AC8" w:rsidRPr="00E2142F" w:rsidTr="00322AC8">
        <w:trPr>
          <w:trHeight w:val="665"/>
        </w:trPr>
        <w:tc>
          <w:tcPr>
            <w:tcW w:w="4023" w:type="dxa"/>
          </w:tcPr>
          <w:p w:rsidR="00322AC8" w:rsidRPr="00E2142F" w:rsidRDefault="00322AC8" w:rsidP="000D1A50">
            <w:pPr>
              <w:pStyle w:val="TableParagraph"/>
              <w:numPr>
                <w:ilvl w:val="0"/>
                <w:numId w:val="208"/>
              </w:numPr>
              <w:spacing w:line="240" w:lineRule="auto"/>
              <w:ind w:right="464"/>
              <w:rPr>
                <w:bCs/>
                <w:color w:val="000000"/>
              </w:rPr>
            </w:pPr>
            <w:r w:rsidRPr="00E2142F">
              <w:rPr>
                <w:bCs/>
                <w:color w:val="000000"/>
              </w:rPr>
              <w:t>General College with mono faculty</w:t>
            </w:r>
          </w:p>
        </w:tc>
        <w:tc>
          <w:tcPr>
            <w:tcW w:w="1710" w:type="dxa"/>
          </w:tcPr>
          <w:p w:rsidR="00322AC8" w:rsidRPr="00E2142F" w:rsidRDefault="00322AC8" w:rsidP="00300587">
            <w:pPr>
              <w:pStyle w:val="TableParagraph"/>
              <w:ind w:left="79" w:right="70"/>
              <w:jc w:val="center"/>
              <w:rPr>
                <w:color w:val="000000"/>
              </w:rPr>
            </w:pPr>
            <w:r w:rsidRPr="00E2142F">
              <w:rPr>
                <w:color w:val="000000"/>
              </w:rPr>
              <w:t>Rs. 1,25,000/-**</w:t>
            </w:r>
          </w:p>
          <w:p w:rsidR="00322AC8" w:rsidRPr="00E2142F" w:rsidRDefault="00322AC8" w:rsidP="00300587">
            <w:pPr>
              <w:pStyle w:val="TableParagraph"/>
              <w:spacing w:before="1"/>
              <w:ind w:left="79" w:right="61"/>
              <w:jc w:val="center"/>
              <w:rPr>
                <w:color w:val="000000"/>
              </w:rPr>
            </w:pPr>
            <w:r w:rsidRPr="00E2142F">
              <w:rPr>
                <w:color w:val="000000"/>
              </w:rPr>
              <w:t>+ GST18%</w:t>
            </w:r>
          </w:p>
        </w:tc>
        <w:tc>
          <w:tcPr>
            <w:tcW w:w="4178" w:type="dxa"/>
          </w:tcPr>
          <w:p w:rsidR="00322AC8" w:rsidRPr="00E2142F" w:rsidRDefault="00322AC8" w:rsidP="00300587">
            <w:pPr>
              <w:pStyle w:val="TableParagraph"/>
              <w:ind w:left="18" w:right="1"/>
              <w:jc w:val="center"/>
              <w:rPr>
                <w:color w:val="000000"/>
              </w:rPr>
            </w:pPr>
            <w:r w:rsidRPr="00E2142F">
              <w:rPr>
                <w:color w:val="000000"/>
              </w:rPr>
              <w:t xml:space="preserve">Rs.62,500/-** </w:t>
            </w:r>
            <w:r w:rsidRPr="00E2142F">
              <w:rPr>
                <w:color w:val="000000"/>
                <w:sz w:val="28"/>
              </w:rPr>
              <w:t xml:space="preserve">+ </w:t>
            </w:r>
            <w:r w:rsidRPr="00E2142F">
              <w:rPr>
                <w:color w:val="000000"/>
              </w:rPr>
              <w:t>GST18%</w:t>
            </w:r>
          </w:p>
          <w:p w:rsidR="00322AC8" w:rsidRPr="00E2142F" w:rsidRDefault="00322AC8" w:rsidP="00300587">
            <w:pPr>
              <w:pStyle w:val="TableParagraph"/>
              <w:spacing w:line="237" w:lineRule="auto"/>
              <w:ind w:left="18" w:right="1"/>
              <w:jc w:val="center"/>
              <w:rPr>
                <w:b/>
                <w:color w:val="000000"/>
              </w:rPr>
            </w:pPr>
            <w:r w:rsidRPr="00E2142F">
              <w:rPr>
                <w:b/>
                <w:color w:val="000000"/>
                <w:spacing w:val="-8"/>
              </w:rPr>
              <w:t>(50%</w:t>
            </w:r>
            <w:r w:rsidRPr="00E2142F">
              <w:rPr>
                <w:b/>
                <w:color w:val="000000"/>
                <w:spacing w:val="-10"/>
              </w:rPr>
              <w:t xml:space="preserve"> </w:t>
            </w:r>
            <w:r w:rsidRPr="00E2142F">
              <w:rPr>
                <w:b/>
                <w:color w:val="000000"/>
                <w:spacing w:val="-6"/>
              </w:rPr>
              <w:t>of</w:t>
            </w:r>
            <w:r w:rsidRPr="00E2142F">
              <w:rPr>
                <w:b/>
                <w:color w:val="000000"/>
                <w:spacing w:val="-9"/>
              </w:rPr>
              <w:t xml:space="preserve"> </w:t>
            </w:r>
            <w:r w:rsidRPr="00E2142F">
              <w:rPr>
                <w:b/>
                <w:color w:val="000000"/>
                <w:spacing w:val="-7"/>
              </w:rPr>
              <w:t>Total</w:t>
            </w:r>
            <w:r w:rsidRPr="00E2142F">
              <w:rPr>
                <w:b/>
                <w:color w:val="000000"/>
                <w:spacing w:val="-11"/>
              </w:rPr>
              <w:t xml:space="preserve"> </w:t>
            </w:r>
            <w:r w:rsidRPr="00E2142F">
              <w:rPr>
                <w:b/>
                <w:color w:val="000000"/>
                <w:spacing w:val="-6"/>
              </w:rPr>
              <w:t>fee</w:t>
            </w:r>
            <w:r w:rsidRPr="00E2142F">
              <w:rPr>
                <w:b/>
                <w:color w:val="000000"/>
                <w:spacing w:val="-17"/>
              </w:rPr>
              <w:t xml:space="preserve"> </w:t>
            </w:r>
            <w:r w:rsidRPr="00E2142F">
              <w:rPr>
                <w:b/>
                <w:color w:val="000000"/>
                <w:spacing w:val="-7"/>
              </w:rPr>
              <w:t>along</w:t>
            </w:r>
            <w:r w:rsidRPr="00E2142F">
              <w:rPr>
                <w:b/>
                <w:color w:val="000000"/>
                <w:spacing w:val="-10"/>
              </w:rPr>
              <w:t xml:space="preserve"> </w:t>
            </w:r>
            <w:r w:rsidRPr="00E2142F">
              <w:rPr>
                <w:b/>
                <w:color w:val="000000"/>
                <w:spacing w:val="-7"/>
              </w:rPr>
              <w:t>with</w:t>
            </w:r>
            <w:r w:rsidRPr="00E2142F">
              <w:rPr>
                <w:b/>
                <w:color w:val="000000"/>
                <w:spacing w:val="-13"/>
              </w:rPr>
              <w:t xml:space="preserve"> </w:t>
            </w:r>
            <w:r w:rsidRPr="00E2142F">
              <w:rPr>
                <w:b/>
                <w:color w:val="000000"/>
                <w:spacing w:val="-6"/>
              </w:rPr>
              <w:t>the</w:t>
            </w:r>
            <w:r w:rsidRPr="00E2142F">
              <w:rPr>
                <w:b/>
                <w:color w:val="000000"/>
                <w:spacing w:val="-11"/>
              </w:rPr>
              <w:t xml:space="preserve"> </w:t>
            </w:r>
            <w:r w:rsidRPr="00E2142F">
              <w:rPr>
                <w:b/>
                <w:color w:val="000000"/>
                <w:spacing w:val="-8"/>
                <w:sz w:val="20"/>
              </w:rPr>
              <w:t>online</w:t>
            </w:r>
            <w:r w:rsidRPr="00E2142F">
              <w:rPr>
                <w:b/>
                <w:color w:val="000000"/>
                <w:spacing w:val="-19"/>
                <w:sz w:val="20"/>
              </w:rPr>
              <w:t xml:space="preserve"> </w:t>
            </w:r>
            <w:r w:rsidRPr="00E2142F">
              <w:rPr>
                <w:b/>
                <w:color w:val="000000"/>
                <w:spacing w:val="-9"/>
                <w:sz w:val="20"/>
              </w:rPr>
              <w:t xml:space="preserve">submission </w:t>
            </w:r>
            <w:r w:rsidRPr="00E2142F">
              <w:rPr>
                <w:b/>
                <w:color w:val="000000"/>
                <w:spacing w:val="-5"/>
                <w:sz w:val="20"/>
              </w:rPr>
              <w:t xml:space="preserve">of </w:t>
            </w:r>
            <w:r w:rsidRPr="00E2142F">
              <w:rPr>
                <w:b/>
                <w:color w:val="000000"/>
                <w:spacing w:val="-7"/>
              </w:rPr>
              <w:t>SSR)</w:t>
            </w:r>
            <w:r w:rsidRPr="00E2142F">
              <w:rPr>
                <w:b/>
                <w:color w:val="000000"/>
                <w:spacing w:val="-24"/>
              </w:rPr>
              <w:t xml:space="preserve"> </w:t>
            </w:r>
            <w:r w:rsidRPr="00E2142F">
              <w:rPr>
                <w:b/>
                <w:color w:val="000000"/>
              </w:rPr>
              <w:t>(Non-refundable)</w:t>
            </w:r>
          </w:p>
        </w:tc>
      </w:tr>
      <w:tr w:rsidR="00322AC8" w:rsidRPr="00E2142F" w:rsidTr="00322AC8">
        <w:trPr>
          <w:trHeight w:val="665"/>
        </w:trPr>
        <w:tc>
          <w:tcPr>
            <w:tcW w:w="4023" w:type="dxa"/>
          </w:tcPr>
          <w:p w:rsidR="00322AC8" w:rsidRPr="00E2142F" w:rsidRDefault="00322AC8" w:rsidP="000D1A50">
            <w:pPr>
              <w:pStyle w:val="TableParagraph"/>
              <w:numPr>
                <w:ilvl w:val="0"/>
                <w:numId w:val="208"/>
              </w:numPr>
              <w:spacing w:line="240" w:lineRule="auto"/>
              <w:ind w:right="464"/>
              <w:rPr>
                <w:bCs/>
                <w:color w:val="000000"/>
                <w:sz w:val="30"/>
              </w:rPr>
            </w:pPr>
            <w:r w:rsidRPr="00E2142F">
              <w:rPr>
                <w:bCs/>
                <w:color w:val="000000"/>
              </w:rPr>
              <w:t xml:space="preserve">Teacher Education Institutions  (General TEIs, Physical Education Institutions  &amp; Special Education Institutions) </w:t>
            </w:r>
          </w:p>
        </w:tc>
        <w:tc>
          <w:tcPr>
            <w:tcW w:w="1710" w:type="dxa"/>
          </w:tcPr>
          <w:p w:rsidR="00322AC8" w:rsidRPr="00E2142F" w:rsidRDefault="00322AC8" w:rsidP="00300587">
            <w:pPr>
              <w:pStyle w:val="TableParagraph"/>
              <w:ind w:left="79" w:right="70"/>
              <w:jc w:val="center"/>
              <w:rPr>
                <w:color w:val="000000"/>
              </w:rPr>
            </w:pPr>
            <w:r w:rsidRPr="00E2142F">
              <w:rPr>
                <w:color w:val="000000"/>
              </w:rPr>
              <w:t>Rs. 1,25,000/-**</w:t>
            </w:r>
          </w:p>
          <w:p w:rsidR="00322AC8" w:rsidRPr="00E2142F" w:rsidRDefault="00322AC8" w:rsidP="00300587">
            <w:pPr>
              <w:pStyle w:val="TableParagraph"/>
              <w:spacing w:before="1"/>
              <w:ind w:left="79" w:right="61"/>
              <w:jc w:val="center"/>
              <w:rPr>
                <w:color w:val="000000"/>
              </w:rPr>
            </w:pPr>
            <w:r w:rsidRPr="00E2142F">
              <w:rPr>
                <w:color w:val="000000"/>
              </w:rPr>
              <w:t>+ GST18%</w:t>
            </w:r>
          </w:p>
        </w:tc>
        <w:tc>
          <w:tcPr>
            <w:tcW w:w="4178" w:type="dxa"/>
          </w:tcPr>
          <w:p w:rsidR="00322AC8" w:rsidRPr="00E2142F" w:rsidRDefault="00322AC8" w:rsidP="00300587">
            <w:pPr>
              <w:pStyle w:val="TableParagraph"/>
              <w:ind w:left="18" w:right="1"/>
              <w:jc w:val="center"/>
              <w:rPr>
                <w:color w:val="000000"/>
              </w:rPr>
            </w:pPr>
            <w:r w:rsidRPr="00E2142F">
              <w:rPr>
                <w:color w:val="000000"/>
              </w:rPr>
              <w:t xml:space="preserve">Rs.62,500/-** </w:t>
            </w:r>
            <w:r w:rsidRPr="00E2142F">
              <w:rPr>
                <w:color w:val="000000"/>
                <w:sz w:val="28"/>
              </w:rPr>
              <w:t xml:space="preserve">+ </w:t>
            </w:r>
            <w:r w:rsidRPr="00E2142F">
              <w:rPr>
                <w:color w:val="000000"/>
              </w:rPr>
              <w:t>GST18%</w:t>
            </w:r>
          </w:p>
          <w:p w:rsidR="00322AC8" w:rsidRPr="00E2142F" w:rsidRDefault="00322AC8" w:rsidP="00300587">
            <w:pPr>
              <w:pStyle w:val="TableParagraph"/>
              <w:spacing w:line="237" w:lineRule="auto"/>
              <w:ind w:left="18" w:right="1"/>
              <w:jc w:val="center"/>
              <w:rPr>
                <w:b/>
                <w:color w:val="000000"/>
              </w:rPr>
            </w:pPr>
            <w:r w:rsidRPr="00E2142F">
              <w:rPr>
                <w:b/>
                <w:color w:val="000000"/>
                <w:spacing w:val="-8"/>
              </w:rPr>
              <w:t>(50%</w:t>
            </w:r>
            <w:r w:rsidRPr="00E2142F">
              <w:rPr>
                <w:b/>
                <w:color w:val="000000"/>
                <w:spacing w:val="-10"/>
              </w:rPr>
              <w:t xml:space="preserve"> </w:t>
            </w:r>
            <w:r w:rsidRPr="00E2142F">
              <w:rPr>
                <w:b/>
                <w:color w:val="000000"/>
                <w:spacing w:val="-6"/>
              </w:rPr>
              <w:t>of</w:t>
            </w:r>
            <w:r w:rsidRPr="00E2142F">
              <w:rPr>
                <w:b/>
                <w:color w:val="000000"/>
                <w:spacing w:val="-9"/>
              </w:rPr>
              <w:t xml:space="preserve"> </w:t>
            </w:r>
            <w:r w:rsidRPr="00E2142F">
              <w:rPr>
                <w:b/>
                <w:color w:val="000000"/>
                <w:spacing w:val="-7"/>
              </w:rPr>
              <w:t>Total</w:t>
            </w:r>
            <w:r w:rsidRPr="00E2142F">
              <w:rPr>
                <w:b/>
                <w:color w:val="000000"/>
                <w:spacing w:val="-11"/>
              </w:rPr>
              <w:t xml:space="preserve"> </w:t>
            </w:r>
            <w:r w:rsidRPr="00E2142F">
              <w:rPr>
                <w:b/>
                <w:color w:val="000000"/>
                <w:spacing w:val="-6"/>
              </w:rPr>
              <w:t>fee</w:t>
            </w:r>
            <w:r w:rsidRPr="00E2142F">
              <w:rPr>
                <w:b/>
                <w:color w:val="000000"/>
                <w:spacing w:val="-17"/>
              </w:rPr>
              <w:t xml:space="preserve"> </w:t>
            </w:r>
            <w:r w:rsidRPr="00E2142F">
              <w:rPr>
                <w:b/>
                <w:color w:val="000000"/>
                <w:spacing w:val="-7"/>
              </w:rPr>
              <w:t>along</w:t>
            </w:r>
            <w:r w:rsidRPr="00E2142F">
              <w:rPr>
                <w:b/>
                <w:color w:val="000000"/>
                <w:spacing w:val="-10"/>
              </w:rPr>
              <w:t xml:space="preserve"> </w:t>
            </w:r>
            <w:r w:rsidRPr="00E2142F">
              <w:rPr>
                <w:b/>
                <w:color w:val="000000"/>
                <w:spacing w:val="-7"/>
              </w:rPr>
              <w:t>with</w:t>
            </w:r>
            <w:r w:rsidRPr="00E2142F">
              <w:rPr>
                <w:b/>
                <w:color w:val="000000"/>
                <w:spacing w:val="-13"/>
              </w:rPr>
              <w:t xml:space="preserve"> </w:t>
            </w:r>
            <w:r w:rsidRPr="00E2142F">
              <w:rPr>
                <w:b/>
                <w:color w:val="000000"/>
                <w:spacing w:val="-6"/>
              </w:rPr>
              <w:t>the</w:t>
            </w:r>
            <w:r w:rsidRPr="00E2142F">
              <w:rPr>
                <w:b/>
                <w:color w:val="000000"/>
                <w:spacing w:val="-11"/>
              </w:rPr>
              <w:t xml:space="preserve"> </w:t>
            </w:r>
            <w:r w:rsidRPr="00E2142F">
              <w:rPr>
                <w:b/>
                <w:color w:val="000000"/>
                <w:spacing w:val="-8"/>
                <w:sz w:val="20"/>
              </w:rPr>
              <w:t>online</w:t>
            </w:r>
            <w:r w:rsidRPr="00E2142F">
              <w:rPr>
                <w:b/>
                <w:color w:val="000000"/>
                <w:spacing w:val="-19"/>
                <w:sz w:val="20"/>
              </w:rPr>
              <w:t xml:space="preserve"> </w:t>
            </w:r>
            <w:r w:rsidRPr="00E2142F">
              <w:rPr>
                <w:b/>
                <w:color w:val="000000"/>
                <w:spacing w:val="-9"/>
                <w:sz w:val="20"/>
              </w:rPr>
              <w:t xml:space="preserve">submission </w:t>
            </w:r>
            <w:r w:rsidRPr="00E2142F">
              <w:rPr>
                <w:b/>
                <w:color w:val="000000"/>
                <w:spacing w:val="-5"/>
                <w:sz w:val="20"/>
              </w:rPr>
              <w:t xml:space="preserve">of </w:t>
            </w:r>
            <w:r w:rsidRPr="00E2142F">
              <w:rPr>
                <w:b/>
                <w:color w:val="000000"/>
                <w:spacing w:val="-7"/>
              </w:rPr>
              <w:t>SSR)</w:t>
            </w:r>
            <w:r w:rsidRPr="00E2142F">
              <w:rPr>
                <w:b/>
                <w:color w:val="000000"/>
                <w:spacing w:val="-24"/>
              </w:rPr>
              <w:t xml:space="preserve"> </w:t>
            </w:r>
            <w:r w:rsidRPr="00E2142F">
              <w:rPr>
                <w:b/>
                <w:color w:val="000000"/>
              </w:rPr>
              <w:t>(Non-refundable)</w:t>
            </w:r>
          </w:p>
        </w:tc>
      </w:tr>
      <w:tr w:rsidR="00322AC8" w:rsidRPr="00E2142F" w:rsidTr="00322AC8">
        <w:trPr>
          <w:trHeight w:val="474"/>
        </w:trPr>
        <w:tc>
          <w:tcPr>
            <w:tcW w:w="9911" w:type="dxa"/>
            <w:gridSpan w:val="3"/>
          </w:tcPr>
          <w:p w:rsidR="00322AC8" w:rsidRPr="00E2142F" w:rsidRDefault="00322AC8" w:rsidP="00300587">
            <w:pPr>
              <w:pStyle w:val="TableParagraph"/>
              <w:spacing w:before="107"/>
              <w:ind w:left="134"/>
              <w:rPr>
                <w:b/>
                <w:color w:val="000000"/>
              </w:rPr>
            </w:pPr>
            <w:r w:rsidRPr="00E2142F">
              <w:rPr>
                <w:color w:val="000000"/>
              </w:rPr>
              <w:t xml:space="preserve">** </w:t>
            </w:r>
            <w:r w:rsidRPr="00E2142F">
              <w:rPr>
                <w:b/>
                <w:color w:val="000000"/>
              </w:rPr>
              <w:t>Balance 50% of total fees along with 18% GST before 15 days from the date of on site visit.</w:t>
            </w:r>
          </w:p>
        </w:tc>
      </w:tr>
    </w:tbl>
    <w:p w:rsidR="00322AC8" w:rsidRPr="00E2142F" w:rsidRDefault="00322AC8" w:rsidP="00322AC8">
      <w:pPr>
        <w:spacing w:before="100"/>
        <w:rPr>
          <w:b/>
          <w:color w:val="000000"/>
          <w:sz w:val="24"/>
        </w:rPr>
      </w:pPr>
      <w:r w:rsidRPr="00E2142F">
        <w:rPr>
          <w:b/>
          <w:color w:val="000000"/>
          <w:sz w:val="24"/>
        </w:rPr>
        <w:t>Note:</w:t>
      </w:r>
    </w:p>
    <w:p w:rsidR="00322AC8" w:rsidRPr="00E2142F" w:rsidRDefault="00322AC8" w:rsidP="000D1A50">
      <w:pPr>
        <w:pStyle w:val="ListParagraph"/>
        <w:widowControl w:val="0"/>
        <w:numPr>
          <w:ilvl w:val="1"/>
          <w:numId w:val="207"/>
        </w:numPr>
        <w:tabs>
          <w:tab w:val="left" w:pos="841"/>
        </w:tabs>
        <w:autoSpaceDE w:val="0"/>
        <w:autoSpaceDN w:val="0"/>
        <w:spacing w:before="2" w:after="0" w:line="240" w:lineRule="auto"/>
        <w:ind w:right="111"/>
        <w:contextualSpacing w:val="0"/>
        <w:jc w:val="both"/>
        <w:rPr>
          <w:rFonts w:ascii="Times New Roman" w:hAnsi="Times New Roman"/>
          <w:color w:val="000000"/>
          <w:sz w:val="24"/>
        </w:rPr>
      </w:pPr>
      <w:r w:rsidRPr="00E2142F">
        <w:rPr>
          <w:rFonts w:ascii="Times New Roman" w:hAnsi="Times New Roman"/>
          <w:b/>
          <w:color w:val="000000"/>
          <w:sz w:val="24"/>
        </w:rPr>
        <w:t xml:space="preserve">Professional Institutions - </w:t>
      </w:r>
      <w:r w:rsidRPr="00E2142F">
        <w:rPr>
          <w:rFonts w:ascii="Times New Roman" w:hAnsi="Times New Roman"/>
          <w:color w:val="000000"/>
          <w:sz w:val="24"/>
        </w:rPr>
        <w:t xml:space="preserve">Higher Education Institutions (HEIs) in which all the programs offered are recognised by Statutory Regulatory Authority(s) (SRA) (Excluding Teacher Education Institutions) or HEIs in which 50 % or more of the programmes offered are recognised by the Statutory Regulatory Authority (s). Similar to Universities the A&amp;A fee for </w:t>
      </w:r>
      <w:r w:rsidRPr="00E2142F">
        <w:rPr>
          <w:rFonts w:ascii="Times New Roman" w:hAnsi="Times New Roman"/>
          <w:b/>
          <w:color w:val="000000"/>
          <w:sz w:val="24"/>
        </w:rPr>
        <w:t xml:space="preserve">Professional Institutions </w:t>
      </w:r>
      <w:r w:rsidRPr="00E2142F">
        <w:rPr>
          <w:rFonts w:ascii="Times New Roman" w:hAnsi="Times New Roman"/>
          <w:color w:val="000000"/>
          <w:sz w:val="24"/>
        </w:rPr>
        <w:t>will be calculated depending on the number of the</w:t>
      </w:r>
      <w:r w:rsidRPr="00E2142F">
        <w:rPr>
          <w:rFonts w:ascii="Times New Roman" w:hAnsi="Times New Roman"/>
          <w:color w:val="000000"/>
          <w:spacing w:val="-6"/>
          <w:sz w:val="24"/>
        </w:rPr>
        <w:t xml:space="preserve"> </w:t>
      </w:r>
      <w:r w:rsidRPr="00E2142F">
        <w:rPr>
          <w:rFonts w:ascii="Times New Roman" w:hAnsi="Times New Roman"/>
          <w:color w:val="000000"/>
          <w:sz w:val="24"/>
        </w:rPr>
        <w:t>departments.</w:t>
      </w:r>
    </w:p>
    <w:p w:rsidR="00322AC8" w:rsidRPr="00E2142F" w:rsidRDefault="00322AC8" w:rsidP="000D1A50">
      <w:pPr>
        <w:pStyle w:val="ListParagraph"/>
        <w:widowControl w:val="0"/>
        <w:numPr>
          <w:ilvl w:val="1"/>
          <w:numId w:val="207"/>
        </w:numPr>
        <w:tabs>
          <w:tab w:val="left" w:pos="841"/>
        </w:tabs>
        <w:autoSpaceDE w:val="0"/>
        <w:autoSpaceDN w:val="0"/>
        <w:spacing w:before="2" w:after="0" w:line="237" w:lineRule="auto"/>
        <w:ind w:right="116"/>
        <w:contextualSpacing w:val="0"/>
        <w:jc w:val="both"/>
        <w:rPr>
          <w:rFonts w:ascii="Times New Roman" w:hAnsi="Times New Roman"/>
          <w:color w:val="000000"/>
          <w:sz w:val="24"/>
        </w:rPr>
      </w:pPr>
      <w:r w:rsidRPr="00E2142F">
        <w:rPr>
          <w:rFonts w:ascii="Times New Roman" w:hAnsi="Times New Roman"/>
          <w:color w:val="000000"/>
          <w:sz w:val="24"/>
        </w:rPr>
        <w:t>NAAC classified the programs offered leading to specific Degrees awarded as Arts Faculty, Commerce Faculty and Science Faculty. In case of General Colleges, HEIs are broadly categorised by NAAC for the purposes of deciding on the applicable Fee as Mono Faculty and Multi Faculty</w:t>
      </w:r>
      <w:r w:rsidRPr="00E2142F">
        <w:rPr>
          <w:rFonts w:ascii="Times New Roman" w:hAnsi="Times New Roman"/>
          <w:color w:val="000000"/>
          <w:spacing w:val="-1"/>
          <w:sz w:val="24"/>
        </w:rPr>
        <w:t xml:space="preserve"> </w:t>
      </w:r>
      <w:r w:rsidRPr="00E2142F">
        <w:rPr>
          <w:rFonts w:ascii="Times New Roman" w:hAnsi="Times New Roman"/>
          <w:color w:val="000000"/>
          <w:sz w:val="24"/>
        </w:rPr>
        <w:t>colleges.</w:t>
      </w:r>
    </w:p>
    <w:p w:rsidR="00322AC8" w:rsidRPr="00E2142F" w:rsidRDefault="00322AC8" w:rsidP="00322AC8">
      <w:pPr>
        <w:ind w:left="840" w:right="114"/>
        <w:jc w:val="both"/>
        <w:rPr>
          <w:b/>
          <w:i/>
          <w:color w:val="000000"/>
          <w:sz w:val="24"/>
        </w:rPr>
      </w:pPr>
      <w:r w:rsidRPr="00E2142F">
        <w:rPr>
          <w:i/>
          <w:color w:val="000000"/>
          <w:sz w:val="24"/>
        </w:rPr>
        <w:t xml:space="preserve">Colleges offering programs leading to Degrees such as BA, MA, BSW, MSW, BRS, MRS are considered as </w:t>
      </w:r>
      <w:r w:rsidRPr="00E2142F">
        <w:rPr>
          <w:b/>
          <w:i/>
          <w:color w:val="000000"/>
          <w:sz w:val="24"/>
        </w:rPr>
        <w:t xml:space="preserve">Arts Faculty, </w:t>
      </w:r>
      <w:r w:rsidRPr="00E2142F">
        <w:rPr>
          <w:i/>
          <w:color w:val="000000"/>
          <w:sz w:val="24"/>
        </w:rPr>
        <w:t xml:space="preserve">those colleges offering programs leading to Degrees such as B.Com, M.Com, BBA, BMS and other degrees relating to programs (not recognised by any  SRA) in business administration/commerce/management are considered as </w:t>
      </w:r>
      <w:r w:rsidRPr="00E2142F">
        <w:rPr>
          <w:b/>
          <w:i/>
          <w:color w:val="000000"/>
          <w:sz w:val="24"/>
        </w:rPr>
        <w:t>Commerce Faculty.</w:t>
      </w:r>
    </w:p>
    <w:p w:rsidR="00322AC8" w:rsidRPr="00E2142F" w:rsidRDefault="00322AC8" w:rsidP="00322AC8">
      <w:pPr>
        <w:ind w:left="840" w:right="121"/>
        <w:jc w:val="both"/>
        <w:rPr>
          <w:i/>
          <w:color w:val="000000"/>
          <w:sz w:val="24"/>
        </w:rPr>
      </w:pPr>
      <w:r w:rsidRPr="00E2142F">
        <w:rPr>
          <w:b/>
          <w:i/>
          <w:color w:val="000000"/>
          <w:sz w:val="24"/>
        </w:rPr>
        <w:t xml:space="preserve">Science   Faculty </w:t>
      </w:r>
      <w:r w:rsidRPr="00E2142F">
        <w:rPr>
          <w:i/>
          <w:color w:val="000000"/>
          <w:sz w:val="24"/>
        </w:rPr>
        <w:t xml:space="preserve">are   those   offering   programs   leading   to   Degrees   such   as   B.Sc., M.Sc., </w:t>
      </w:r>
      <w:hyperlink r:id="rId18">
        <w:r w:rsidRPr="00E2142F">
          <w:rPr>
            <w:i/>
            <w:color w:val="000000"/>
            <w:sz w:val="24"/>
            <w:u w:val="single"/>
          </w:rPr>
          <w:t>B.F.Sc</w:t>
        </w:r>
      </w:hyperlink>
      <w:r w:rsidRPr="00E2142F">
        <w:rPr>
          <w:i/>
          <w:color w:val="000000"/>
          <w:sz w:val="24"/>
        </w:rPr>
        <w:t xml:space="preserve">., </w:t>
      </w:r>
      <w:hyperlink r:id="rId19">
        <w:r w:rsidRPr="00E2142F">
          <w:rPr>
            <w:i/>
            <w:color w:val="000000"/>
            <w:sz w:val="24"/>
            <w:u w:val="single"/>
          </w:rPr>
          <w:t>M.F.Sc</w:t>
        </w:r>
      </w:hyperlink>
      <w:r w:rsidRPr="00E2142F">
        <w:rPr>
          <w:i/>
          <w:color w:val="000000"/>
          <w:sz w:val="24"/>
        </w:rPr>
        <w:t>., BCA, B. Stat. M. Stat. and other degrees relating to programs (not recognised by any SRA) in applied and pure</w:t>
      </w:r>
      <w:r w:rsidRPr="00E2142F">
        <w:rPr>
          <w:i/>
          <w:color w:val="000000"/>
          <w:spacing w:val="-6"/>
          <w:sz w:val="24"/>
        </w:rPr>
        <w:t xml:space="preserve"> </w:t>
      </w:r>
      <w:r w:rsidRPr="00E2142F">
        <w:rPr>
          <w:i/>
          <w:color w:val="000000"/>
          <w:sz w:val="24"/>
        </w:rPr>
        <w:t>sciences.</w:t>
      </w:r>
    </w:p>
    <w:p w:rsidR="00322AC8" w:rsidRPr="00E2142F" w:rsidRDefault="00322AC8" w:rsidP="000D1A50">
      <w:pPr>
        <w:pStyle w:val="ListParagraph"/>
        <w:widowControl w:val="0"/>
        <w:numPr>
          <w:ilvl w:val="2"/>
          <w:numId w:val="207"/>
        </w:numPr>
        <w:tabs>
          <w:tab w:val="left" w:pos="1533"/>
        </w:tabs>
        <w:autoSpaceDE w:val="0"/>
        <w:autoSpaceDN w:val="0"/>
        <w:spacing w:after="0" w:line="244" w:lineRule="auto"/>
        <w:ind w:right="116" w:firstLine="0"/>
        <w:contextualSpacing w:val="0"/>
        <w:jc w:val="both"/>
        <w:rPr>
          <w:rFonts w:ascii="Times New Roman" w:hAnsi="Times New Roman"/>
          <w:color w:val="000000"/>
          <w:sz w:val="24"/>
        </w:rPr>
      </w:pPr>
      <w:r w:rsidRPr="00E2142F">
        <w:rPr>
          <w:rFonts w:ascii="Times New Roman" w:hAnsi="Times New Roman"/>
          <w:b/>
          <w:color w:val="000000"/>
          <w:sz w:val="24"/>
        </w:rPr>
        <w:t xml:space="preserve">Mono Faculty </w:t>
      </w:r>
      <w:r w:rsidRPr="00E2142F">
        <w:rPr>
          <w:rFonts w:ascii="Times New Roman" w:hAnsi="Times New Roman"/>
          <w:color w:val="000000"/>
          <w:sz w:val="24"/>
        </w:rPr>
        <w:t xml:space="preserve">- The </w:t>
      </w:r>
      <w:r w:rsidRPr="00E2142F">
        <w:rPr>
          <w:rFonts w:ascii="Times New Roman" w:hAnsi="Times New Roman"/>
          <w:b/>
          <w:color w:val="000000"/>
          <w:sz w:val="24"/>
        </w:rPr>
        <w:t xml:space="preserve">Mono faculty institutions </w:t>
      </w:r>
      <w:r w:rsidRPr="00E2142F">
        <w:rPr>
          <w:rFonts w:ascii="Times New Roman" w:hAnsi="Times New Roman"/>
          <w:color w:val="000000"/>
          <w:sz w:val="24"/>
        </w:rPr>
        <w:t>are those Higher education Institutions (HEIs) offering programs in only one discipline i.e. either in Arts, Commerce or Science.</w:t>
      </w:r>
    </w:p>
    <w:p w:rsidR="00322AC8" w:rsidRPr="00E2142F" w:rsidRDefault="00322AC8" w:rsidP="000D1A50">
      <w:pPr>
        <w:pStyle w:val="ListParagraph"/>
        <w:widowControl w:val="0"/>
        <w:numPr>
          <w:ilvl w:val="2"/>
          <w:numId w:val="207"/>
        </w:numPr>
        <w:tabs>
          <w:tab w:val="left" w:pos="1547"/>
        </w:tabs>
        <w:autoSpaceDE w:val="0"/>
        <w:autoSpaceDN w:val="0"/>
        <w:spacing w:after="0" w:line="266" w:lineRule="exact"/>
        <w:ind w:left="1546" w:hanging="563"/>
        <w:contextualSpacing w:val="0"/>
        <w:jc w:val="both"/>
        <w:rPr>
          <w:rFonts w:ascii="Times New Roman" w:hAnsi="Times New Roman"/>
          <w:color w:val="000000"/>
          <w:sz w:val="24"/>
        </w:rPr>
      </w:pPr>
      <w:r w:rsidRPr="00E2142F">
        <w:rPr>
          <w:rFonts w:ascii="Times New Roman" w:hAnsi="Times New Roman"/>
          <w:b/>
          <w:color w:val="000000"/>
          <w:sz w:val="24"/>
        </w:rPr>
        <w:t xml:space="preserve">Multi Faculty </w:t>
      </w:r>
      <w:r w:rsidRPr="00E2142F">
        <w:rPr>
          <w:rFonts w:ascii="Times New Roman" w:hAnsi="Times New Roman"/>
          <w:color w:val="000000"/>
          <w:sz w:val="24"/>
        </w:rPr>
        <w:t xml:space="preserve">- The </w:t>
      </w:r>
      <w:r w:rsidRPr="00E2142F">
        <w:rPr>
          <w:rFonts w:ascii="Times New Roman" w:hAnsi="Times New Roman"/>
          <w:b/>
          <w:color w:val="000000"/>
          <w:sz w:val="24"/>
        </w:rPr>
        <w:t xml:space="preserve">Multi faculty institutions </w:t>
      </w:r>
      <w:r w:rsidRPr="00E2142F">
        <w:rPr>
          <w:rFonts w:ascii="Times New Roman" w:hAnsi="Times New Roman"/>
          <w:color w:val="000000"/>
          <w:sz w:val="24"/>
        </w:rPr>
        <w:t>are</w:t>
      </w:r>
      <w:r w:rsidRPr="00E2142F">
        <w:rPr>
          <w:rFonts w:ascii="Times New Roman" w:hAnsi="Times New Roman"/>
          <w:color w:val="000000"/>
          <w:spacing w:val="11"/>
          <w:sz w:val="24"/>
        </w:rPr>
        <w:t xml:space="preserve"> </w:t>
      </w:r>
      <w:r w:rsidRPr="00E2142F">
        <w:rPr>
          <w:rFonts w:ascii="Times New Roman" w:hAnsi="Times New Roman"/>
          <w:color w:val="000000"/>
          <w:sz w:val="24"/>
        </w:rPr>
        <w:t>those Higher education</w:t>
      </w:r>
    </w:p>
    <w:p w:rsidR="00322AC8" w:rsidRPr="00E2142F" w:rsidRDefault="00322AC8" w:rsidP="00D46E86">
      <w:pPr>
        <w:pStyle w:val="BodyText"/>
        <w:ind w:left="984" w:right="123"/>
        <w:jc w:val="both"/>
        <w:rPr>
          <w:rFonts w:ascii="Times New Roman" w:hAnsi="Times New Roman" w:cs="Times New Roman"/>
          <w:color w:val="000000"/>
        </w:rPr>
      </w:pPr>
      <w:r w:rsidRPr="00E2142F">
        <w:rPr>
          <w:rFonts w:ascii="Times New Roman" w:hAnsi="Times New Roman" w:cs="Times New Roman"/>
          <w:color w:val="000000"/>
        </w:rPr>
        <w:t xml:space="preserve">Institutions (HEIs) offering programs in more than one discipline i.e. either in a combination of Arts and Commerce, Science and Commerce, Science and Arts or </w:t>
      </w:r>
      <w:r w:rsidRPr="00E2142F">
        <w:rPr>
          <w:rFonts w:ascii="Times New Roman" w:hAnsi="Times New Roman" w:cs="Times New Roman"/>
          <w:color w:val="000000"/>
        </w:rPr>
        <w:lastRenderedPageBreak/>
        <w:t>Arts, Commerce and Science.</w:t>
      </w:r>
    </w:p>
    <w:p w:rsidR="00322AC8" w:rsidRPr="00E2142F" w:rsidRDefault="00322AC8" w:rsidP="00D46E86">
      <w:pPr>
        <w:pStyle w:val="BodyText"/>
        <w:ind w:left="984" w:right="123"/>
        <w:jc w:val="both"/>
        <w:rPr>
          <w:rFonts w:ascii="Times New Roman" w:hAnsi="Times New Roman" w:cs="Times New Roman"/>
          <w:color w:val="000000"/>
        </w:rPr>
      </w:pPr>
      <w:r w:rsidRPr="00E2142F">
        <w:rPr>
          <w:rFonts w:ascii="Times New Roman" w:hAnsi="Times New Roman" w:cs="Times New Roman"/>
          <w:b/>
          <w:bCs/>
          <w:color w:val="000000"/>
        </w:rPr>
        <w:t>c.</w:t>
      </w:r>
      <w:r w:rsidRPr="00E2142F">
        <w:rPr>
          <w:rFonts w:ascii="Times New Roman" w:hAnsi="Times New Roman" w:cs="Times New Roman"/>
          <w:color w:val="000000"/>
        </w:rPr>
        <w:t xml:space="preserve"> </w:t>
      </w:r>
      <w:r w:rsidRPr="00E2142F">
        <w:rPr>
          <w:rFonts w:ascii="Times New Roman" w:hAnsi="Times New Roman" w:cs="Times New Roman"/>
          <w:b/>
          <w:color w:val="000000"/>
        </w:rPr>
        <w:t xml:space="preserve">Teacher Education Institutions are those </w:t>
      </w:r>
      <w:r w:rsidRPr="00E2142F">
        <w:rPr>
          <w:rFonts w:ascii="Times New Roman" w:hAnsi="Times New Roman" w:cs="Times New Roman"/>
          <w:color w:val="000000"/>
        </w:rPr>
        <w:t>Higher Education Institutions (HEIs) in which all the programs offered are recognised by Statutory Regulatory Authority(s) (SRA) i.e. NCTE or RCI or HEIs in which more than 50% of the programmes offered are recognized by SRAs i.e. NCTE or RCI.</w:t>
      </w:r>
    </w:p>
    <w:p w:rsidR="00322AC8" w:rsidRPr="00E2142F" w:rsidRDefault="00322AC8" w:rsidP="00322AC8">
      <w:pPr>
        <w:pStyle w:val="BodyText"/>
        <w:ind w:right="123"/>
        <w:rPr>
          <w:rFonts w:ascii="Times New Roman" w:hAnsi="Times New Roman" w:cs="Times New Roman"/>
          <w:color w:val="000000"/>
        </w:rPr>
      </w:pPr>
    </w:p>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sz w:val="28"/>
          <w:szCs w:val="28"/>
        </w:rPr>
      </w:pPr>
      <w:r w:rsidRPr="00E2142F">
        <w:rPr>
          <w:rFonts w:ascii="Times New Roman" w:hAnsi="Times New Roman" w:cs="Times New Roman"/>
          <w:color w:val="000000"/>
          <w:sz w:val="28"/>
          <w:szCs w:val="28"/>
        </w:rPr>
        <w:t>Balance amount</w:t>
      </w:r>
      <w:r w:rsidRPr="00E2142F">
        <w:rPr>
          <w:rFonts w:ascii="Times New Roman" w:hAnsi="Times New Roman" w:cs="Times New Roman"/>
          <w:color w:val="000000"/>
          <w:spacing w:val="-2"/>
          <w:sz w:val="28"/>
          <w:szCs w:val="28"/>
        </w:rPr>
        <w:t xml:space="preserve"> </w:t>
      </w:r>
      <w:r w:rsidRPr="00E2142F">
        <w:rPr>
          <w:rFonts w:ascii="Times New Roman" w:hAnsi="Times New Roman" w:cs="Times New Roman"/>
          <w:color w:val="000000"/>
          <w:sz w:val="28"/>
          <w:szCs w:val="28"/>
        </w:rPr>
        <w:t>50%</w:t>
      </w:r>
    </w:p>
    <w:p w:rsidR="00322AC8" w:rsidRPr="00E2142F" w:rsidRDefault="00322AC8" w:rsidP="00D46E86">
      <w:pPr>
        <w:pStyle w:val="ListParagraph"/>
        <w:widowControl w:val="0"/>
        <w:numPr>
          <w:ilvl w:val="1"/>
          <w:numId w:val="206"/>
        </w:numPr>
        <w:tabs>
          <w:tab w:val="left" w:pos="841"/>
        </w:tabs>
        <w:autoSpaceDE w:val="0"/>
        <w:autoSpaceDN w:val="0"/>
        <w:spacing w:before="40" w:after="0" w:line="278" w:lineRule="auto"/>
        <w:ind w:left="840" w:right="108" w:hanging="288"/>
        <w:contextualSpacing w:val="0"/>
        <w:jc w:val="both"/>
        <w:rPr>
          <w:rFonts w:ascii="Times New Roman" w:hAnsi="Times New Roman"/>
          <w:color w:val="000000"/>
          <w:sz w:val="24"/>
        </w:rPr>
      </w:pPr>
      <w:r w:rsidRPr="00E2142F">
        <w:rPr>
          <w:rFonts w:ascii="Times New Roman" w:hAnsi="Times New Roman"/>
          <w:color w:val="000000"/>
          <w:sz w:val="24"/>
        </w:rPr>
        <w:t>50% of the stipulated fee+ applicable taxes along with on line submission of Self-study Report (SSR)</w:t>
      </w:r>
      <w:r w:rsidRPr="00E2142F">
        <w:rPr>
          <w:rFonts w:ascii="Times New Roman" w:hAnsi="Times New Roman"/>
          <w:color w:val="000000"/>
          <w:spacing w:val="-3"/>
          <w:sz w:val="24"/>
        </w:rPr>
        <w:t xml:space="preserve"> </w:t>
      </w:r>
      <w:r w:rsidRPr="00E2142F">
        <w:rPr>
          <w:rFonts w:ascii="Times New Roman" w:hAnsi="Times New Roman"/>
          <w:color w:val="000000"/>
          <w:sz w:val="24"/>
        </w:rPr>
        <w:t>(Non-refundable).</w:t>
      </w:r>
    </w:p>
    <w:p w:rsidR="00322AC8" w:rsidRPr="00E2142F" w:rsidRDefault="00322AC8" w:rsidP="00D46E86">
      <w:pPr>
        <w:pStyle w:val="ListParagraph"/>
        <w:widowControl w:val="0"/>
        <w:numPr>
          <w:ilvl w:val="1"/>
          <w:numId w:val="206"/>
        </w:numPr>
        <w:tabs>
          <w:tab w:val="left" w:pos="840"/>
          <w:tab w:val="left" w:pos="841"/>
        </w:tabs>
        <w:autoSpaceDE w:val="0"/>
        <w:autoSpaceDN w:val="0"/>
        <w:spacing w:before="72" w:after="0"/>
        <w:ind w:left="840" w:right="121" w:hanging="288"/>
        <w:contextualSpacing w:val="0"/>
        <w:jc w:val="both"/>
        <w:rPr>
          <w:rFonts w:ascii="Times New Roman" w:hAnsi="Times New Roman"/>
          <w:color w:val="000000"/>
        </w:rPr>
      </w:pPr>
      <w:r w:rsidRPr="00E2142F">
        <w:rPr>
          <w:rFonts w:ascii="Times New Roman" w:hAnsi="Times New Roman"/>
          <w:color w:val="000000"/>
          <w:sz w:val="24"/>
        </w:rPr>
        <w:t xml:space="preserve">The pre-qualified HEIs will </w:t>
      </w:r>
      <w:r w:rsidRPr="00E2142F">
        <w:rPr>
          <w:rFonts w:ascii="Times New Roman" w:hAnsi="Times New Roman"/>
          <w:color w:val="000000"/>
          <w:spacing w:val="-3"/>
          <w:sz w:val="24"/>
        </w:rPr>
        <w:t xml:space="preserve">be </w:t>
      </w:r>
      <w:r w:rsidRPr="00E2142F">
        <w:rPr>
          <w:rFonts w:ascii="Times New Roman" w:hAnsi="Times New Roman"/>
          <w:color w:val="000000"/>
          <w:sz w:val="24"/>
        </w:rPr>
        <w:t xml:space="preserve">asked </w:t>
      </w:r>
      <w:r w:rsidRPr="00E2142F">
        <w:rPr>
          <w:rFonts w:ascii="Times New Roman" w:hAnsi="Times New Roman"/>
          <w:color w:val="000000"/>
          <w:spacing w:val="2"/>
          <w:sz w:val="24"/>
        </w:rPr>
        <w:t xml:space="preserve">to </w:t>
      </w:r>
      <w:r w:rsidRPr="00E2142F">
        <w:rPr>
          <w:rFonts w:ascii="Times New Roman" w:hAnsi="Times New Roman"/>
          <w:color w:val="000000"/>
          <w:sz w:val="24"/>
        </w:rPr>
        <w:t xml:space="preserve">pay balance 50% </w:t>
      </w:r>
      <w:r w:rsidRPr="00E2142F">
        <w:rPr>
          <w:rFonts w:ascii="Times New Roman" w:hAnsi="Times New Roman"/>
          <w:color w:val="000000"/>
          <w:spacing w:val="5"/>
          <w:sz w:val="24"/>
        </w:rPr>
        <w:t xml:space="preserve">of </w:t>
      </w:r>
      <w:r w:rsidRPr="00E2142F">
        <w:rPr>
          <w:rFonts w:ascii="Times New Roman" w:hAnsi="Times New Roman"/>
          <w:color w:val="000000"/>
          <w:sz w:val="24"/>
        </w:rPr>
        <w:t xml:space="preserve">the stipulated fees+ applicable taxes as shown </w:t>
      </w:r>
      <w:r w:rsidRPr="00E2142F">
        <w:rPr>
          <w:rFonts w:ascii="Times New Roman" w:hAnsi="Times New Roman"/>
          <w:color w:val="000000"/>
          <w:spacing w:val="-3"/>
          <w:sz w:val="24"/>
        </w:rPr>
        <w:t xml:space="preserve">in </w:t>
      </w:r>
      <w:r w:rsidRPr="00E2142F">
        <w:rPr>
          <w:rFonts w:ascii="Times New Roman" w:hAnsi="Times New Roman"/>
          <w:color w:val="000000"/>
          <w:sz w:val="24"/>
        </w:rPr>
        <w:t xml:space="preserve">column 2 &amp; 3 above before 15 days from the </w:t>
      </w:r>
      <w:r w:rsidRPr="00E2142F">
        <w:rPr>
          <w:rFonts w:ascii="Times New Roman" w:hAnsi="Times New Roman"/>
          <w:color w:val="000000"/>
          <w:spacing w:val="-3"/>
          <w:sz w:val="24"/>
        </w:rPr>
        <w:t xml:space="preserve">visit </w:t>
      </w:r>
      <w:r w:rsidRPr="00E2142F">
        <w:rPr>
          <w:rFonts w:ascii="Times New Roman" w:hAnsi="Times New Roman"/>
          <w:color w:val="000000"/>
          <w:sz w:val="24"/>
        </w:rPr>
        <w:t>date. If the institution does</w:t>
      </w:r>
      <w:r w:rsidRPr="00E2142F">
        <w:rPr>
          <w:rFonts w:ascii="Times New Roman" w:hAnsi="Times New Roman"/>
          <w:color w:val="000000"/>
          <w:spacing w:val="-32"/>
          <w:sz w:val="24"/>
        </w:rPr>
        <w:t xml:space="preserve"> </w:t>
      </w:r>
      <w:r w:rsidRPr="00E2142F">
        <w:rPr>
          <w:rFonts w:ascii="Times New Roman" w:hAnsi="Times New Roman"/>
          <w:color w:val="000000"/>
          <w:sz w:val="24"/>
        </w:rPr>
        <w:t xml:space="preserve">not </w:t>
      </w:r>
      <w:r w:rsidRPr="00E2142F">
        <w:rPr>
          <w:rFonts w:ascii="Times New Roman" w:hAnsi="Times New Roman"/>
          <w:color w:val="000000"/>
        </w:rPr>
        <w:t>pay the fee within 15 days, the SSR will not be processed. They have to apply again / afresh with IIQA and its fees.</w:t>
      </w:r>
    </w:p>
    <w:p w:rsidR="00322AC8" w:rsidRPr="00E2142F" w:rsidRDefault="00322AC8" w:rsidP="00D46E86">
      <w:pPr>
        <w:pStyle w:val="Heading2"/>
        <w:keepNext w:val="0"/>
        <w:keepLines w:val="0"/>
        <w:widowControl w:val="0"/>
        <w:numPr>
          <w:ilvl w:val="2"/>
          <w:numId w:val="206"/>
        </w:numPr>
        <w:tabs>
          <w:tab w:val="left" w:pos="1561"/>
        </w:tabs>
        <w:autoSpaceDE w:val="0"/>
        <w:autoSpaceDN w:val="0"/>
        <w:spacing w:before="6"/>
        <w:ind w:hanging="288"/>
        <w:jc w:val="both"/>
        <w:rPr>
          <w:rFonts w:ascii="Times New Roman" w:hAnsi="Times New Roman" w:cs="Times New Roman"/>
          <w:color w:val="000000"/>
        </w:rPr>
      </w:pPr>
      <w:r w:rsidRPr="00E2142F">
        <w:rPr>
          <w:rFonts w:ascii="Times New Roman" w:hAnsi="Times New Roman" w:cs="Times New Roman"/>
          <w:color w:val="000000"/>
        </w:rPr>
        <w:t>Mandatory Taxes/GST will not be</w:t>
      </w:r>
      <w:r w:rsidRPr="00E2142F">
        <w:rPr>
          <w:rFonts w:ascii="Times New Roman" w:hAnsi="Times New Roman" w:cs="Times New Roman"/>
          <w:color w:val="000000"/>
          <w:spacing w:val="-5"/>
        </w:rPr>
        <w:t xml:space="preserve"> </w:t>
      </w:r>
      <w:r w:rsidRPr="00E2142F">
        <w:rPr>
          <w:rFonts w:ascii="Times New Roman" w:hAnsi="Times New Roman" w:cs="Times New Roman"/>
          <w:color w:val="000000"/>
        </w:rPr>
        <w:t>refunded.</w:t>
      </w:r>
    </w:p>
    <w:p w:rsidR="00322AC8" w:rsidRDefault="00322AC8" w:rsidP="00D46E86">
      <w:pPr>
        <w:pStyle w:val="ListParagraph"/>
        <w:widowControl w:val="0"/>
        <w:numPr>
          <w:ilvl w:val="1"/>
          <w:numId w:val="207"/>
        </w:numPr>
        <w:tabs>
          <w:tab w:val="left" w:pos="841"/>
        </w:tabs>
        <w:autoSpaceDE w:val="0"/>
        <w:autoSpaceDN w:val="0"/>
        <w:spacing w:before="40" w:after="0"/>
        <w:ind w:right="115" w:hanging="30"/>
        <w:contextualSpacing w:val="0"/>
        <w:jc w:val="both"/>
        <w:rPr>
          <w:rFonts w:ascii="Times New Roman" w:hAnsi="Times New Roman"/>
          <w:b/>
          <w:i/>
          <w:color w:val="000000"/>
          <w:sz w:val="24"/>
        </w:rPr>
      </w:pPr>
      <w:r w:rsidRPr="00E2142F">
        <w:rPr>
          <w:rFonts w:ascii="Times New Roman" w:hAnsi="Times New Roman"/>
          <w:color w:val="000000"/>
          <w:sz w:val="24"/>
        </w:rPr>
        <w:t xml:space="preserve">If the Institution does not take up the accreditation process, the fees will not be returned to the institution. However, the same will be adjusted when accreditation process </w:t>
      </w:r>
      <w:r w:rsidRPr="00E2142F">
        <w:rPr>
          <w:rFonts w:ascii="Times New Roman" w:hAnsi="Times New Roman"/>
          <w:color w:val="000000"/>
          <w:spacing w:val="2"/>
          <w:sz w:val="24"/>
        </w:rPr>
        <w:t xml:space="preserve">is </w:t>
      </w:r>
      <w:r w:rsidRPr="00E2142F">
        <w:rPr>
          <w:rFonts w:ascii="Times New Roman" w:hAnsi="Times New Roman"/>
          <w:color w:val="000000"/>
          <w:sz w:val="24"/>
        </w:rPr>
        <w:t xml:space="preserve">taken up. </w:t>
      </w:r>
      <w:r w:rsidRPr="00E2142F">
        <w:rPr>
          <w:rFonts w:ascii="Times New Roman" w:hAnsi="Times New Roman"/>
          <w:b/>
          <w:i/>
          <w:color w:val="000000"/>
          <w:sz w:val="24"/>
        </w:rPr>
        <w:t>(The Maximum time limit up to which it can be carried forward shall be one year from the date of submission of</w:t>
      </w:r>
      <w:r w:rsidRPr="00E2142F">
        <w:rPr>
          <w:rFonts w:ascii="Times New Roman" w:hAnsi="Times New Roman"/>
          <w:b/>
          <w:i/>
          <w:color w:val="000000"/>
          <w:spacing w:val="-5"/>
          <w:sz w:val="24"/>
        </w:rPr>
        <w:t xml:space="preserve"> </w:t>
      </w:r>
      <w:r w:rsidRPr="00E2142F">
        <w:rPr>
          <w:rFonts w:ascii="Times New Roman" w:hAnsi="Times New Roman"/>
          <w:b/>
          <w:i/>
          <w:color w:val="000000"/>
          <w:sz w:val="24"/>
        </w:rPr>
        <w:t>SSR).</w:t>
      </w:r>
    </w:p>
    <w:p w:rsidR="00CC1D31" w:rsidRPr="00E2142F" w:rsidRDefault="00CC1D31" w:rsidP="00CC1D31">
      <w:pPr>
        <w:pStyle w:val="ListParagraph"/>
        <w:widowControl w:val="0"/>
        <w:tabs>
          <w:tab w:val="left" w:pos="841"/>
        </w:tabs>
        <w:autoSpaceDE w:val="0"/>
        <w:autoSpaceDN w:val="0"/>
        <w:spacing w:before="40" w:after="0"/>
        <w:ind w:left="840" w:right="115"/>
        <w:contextualSpacing w:val="0"/>
        <w:rPr>
          <w:rFonts w:ascii="Times New Roman" w:hAnsi="Times New Roman"/>
          <w:b/>
          <w:i/>
          <w:color w:val="000000"/>
          <w:sz w:val="24"/>
        </w:rPr>
      </w:pPr>
    </w:p>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rPr>
      </w:pPr>
      <w:r w:rsidRPr="00E2142F">
        <w:rPr>
          <w:rFonts w:ascii="Times New Roman" w:hAnsi="Times New Roman" w:cs="Times New Roman"/>
          <w:color w:val="000000"/>
          <w:sz w:val="28"/>
          <w:szCs w:val="28"/>
        </w:rPr>
        <w:t>Logistics Fee:</w:t>
      </w:r>
      <w:r w:rsidRPr="00E2142F">
        <w:rPr>
          <w:rFonts w:ascii="Times New Roman" w:hAnsi="Times New Roman" w:cs="Times New Roman"/>
          <w:color w:val="000000"/>
        </w:rPr>
        <w:t xml:space="preserve"> Institution has to pay an advance, towards logistic expenses for the arrangement of Peer Team Visit, after clearing Pre-qualifier, which is as</w:t>
      </w:r>
      <w:r w:rsidRPr="00E2142F">
        <w:rPr>
          <w:rFonts w:ascii="Times New Roman" w:hAnsi="Times New Roman" w:cs="Times New Roman"/>
          <w:color w:val="000000"/>
          <w:spacing w:val="-21"/>
        </w:rPr>
        <w:t xml:space="preserve"> </w:t>
      </w:r>
      <w:r w:rsidRPr="00E2142F">
        <w:rPr>
          <w:rFonts w:ascii="Times New Roman" w:hAnsi="Times New Roman" w:cs="Times New Roman"/>
          <w:color w:val="000000"/>
        </w:rPr>
        <w:t>follows:-</w:t>
      </w:r>
    </w:p>
    <w:p w:rsidR="00322AC8" w:rsidRPr="00E2142F" w:rsidRDefault="00322AC8" w:rsidP="000D1A50">
      <w:pPr>
        <w:pStyle w:val="ListParagraph"/>
        <w:widowControl w:val="0"/>
        <w:numPr>
          <w:ilvl w:val="1"/>
          <w:numId w:val="210"/>
        </w:numPr>
        <w:tabs>
          <w:tab w:val="left" w:pos="1201"/>
        </w:tabs>
        <w:autoSpaceDE w:val="0"/>
        <w:autoSpaceDN w:val="0"/>
        <w:spacing w:before="2" w:after="0" w:line="278" w:lineRule="auto"/>
        <w:ind w:right="129" w:hanging="288"/>
        <w:contextualSpacing w:val="0"/>
        <w:jc w:val="both"/>
        <w:rPr>
          <w:rFonts w:ascii="Times New Roman" w:hAnsi="Times New Roman"/>
          <w:color w:val="000000"/>
          <w:sz w:val="24"/>
        </w:rPr>
      </w:pPr>
      <w:r w:rsidRPr="00E2142F">
        <w:rPr>
          <w:rFonts w:ascii="Times New Roman" w:hAnsi="Times New Roman"/>
          <w:color w:val="000000"/>
          <w:sz w:val="24"/>
        </w:rPr>
        <w:t>All General colleges, Professional colleges and Teacher education institutions  will have 2 day visit for which the fee structure will be 1,50,000 +</w:t>
      </w:r>
      <w:r w:rsidRPr="00E2142F">
        <w:rPr>
          <w:rFonts w:ascii="Times New Roman" w:hAnsi="Times New Roman"/>
          <w:color w:val="000000"/>
          <w:spacing w:val="-2"/>
          <w:sz w:val="24"/>
        </w:rPr>
        <w:t xml:space="preserve"> </w:t>
      </w:r>
      <w:r w:rsidRPr="00E2142F">
        <w:rPr>
          <w:rFonts w:ascii="Times New Roman" w:hAnsi="Times New Roman"/>
          <w:color w:val="000000"/>
          <w:sz w:val="24"/>
        </w:rPr>
        <w:t>GST.</w:t>
      </w:r>
    </w:p>
    <w:p w:rsidR="00322AC8" w:rsidRPr="00E2142F" w:rsidRDefault="00322AC8" w:rsidP="000D1A50">
      <w:pPr>
        <w:pStyle w:val="ListParagraph"/>
        <w:widowControl w:val="0"/>
        <w:numPr>
          <w:ilvl w:val="1"/>
          <w:numId w:val="210"/>
        </w:numPr>
        <w:tabs>
          <w:tab w:val="left" w:pos="1201"/>
        </w:tabs>
        <w:autoSpaceDE w:val="0"/>
        <w:autoSpaceDN w:val="0"/>
        <w:spacing w:after="0"/>
        <w:ind w:right="116" w:hanging="288"/>
        <w:contextualSpacing w:val="0"/>
        <w:jc w:val="both"/>
        <w:rPr>
          <w:rFonts w:ascii="Times New Roman" w:hAnsi="Times New Roman"/>
          <w:color w:val="000000"/>
          <w:sz w:val="24"/>
        </w:rPr>
      </w:pPr>
      <w:r w:rsidRPr="00E2142F">
        <w:rPr>
          <w:rFonts w:ascii="Times New Roman" w:hAnsi="Times New Roman"/>
          <w:color w:val="000000"/>
          <w:sz w:val="24"/>
        </w:rPr>
        <w:t>In case of exceptional case of Professional colleges with proper justifications and approval from the competent authority the Peer Team Visit can be extended to 3 days  &amp; the fee structure will be 3,00,000 +</w:t>
      </w:r>
      <w:r w:rsidRPr="00E2142F">
        <w:rPr>
          <w:rFonts w:ascii="Times New Roman" w:hAnsi="Times New Roman"/>
          <w:color w:val="000000"/>
          <w:spacing w:val="-9"/>
          <w:sz w:val="24"/>
        </w:rPr>
        <w:t xml:space="preserve"> </w:t>
      </w:r>
      <w:r w:rsidRPr="00E2142F">
        <w:rPr>
          <w:rFonts w:ascii="Times New Roman" w:hAnsi="Times New Roman"/>
          <w:color w:val="000000"/>
          <w:sz w:val="24"/>
        </w:rPr>
        <w:t>GST.</w:t>
      </w:r>
    </w:p>
    <w:p w:rsidR="00322AC8" w:rsidRPr="00E2142F" w:rsidRDefault="00322AC8" w:rsidP="000D1A50">
      <w:pPr>
        <w:pStyle w:val="ListParagraph"/>
        <w:widowControl w:val="0"/>
        <w:numPr>
          <w:ilvl w:val="1"/>
          <w:numId w:val="210"/>
        </w:numPr>
        <w:tabs>
          <w:tab w:val="left" w:pos="1201"/>
        </w:tabs>
        <w:autoSpaceDE w:val="0"/>
        <w:autoSpaceDN w:val="0"/>
        <w:spacing w:after="0" w:line="278" w:lineRule="auto"/>
        <w:ind w:right="127" w:hanging="288"/>
        <w:contextualSpacing w:val="0"/>
        <w:jc w:val="both"/>
        <w:rPr>
          <w:rFonts w:ascii="Times New Roman" w:hAnsi="Times New Roman"/>
          <w:color w:val="000000"/>
          <w:sz w:val="24"/>
        </w:rPr>
      </w:pPr>
      <w:r w:rsidRPr="00E2142F">
        <w:rPr>
          <w:rFonts w:ascii="Times New Roman" w:hAnsi="Times New Roman"/>
          <w:color w:val="000000"/>
          <w:sz w:val="24"/>
        </w:rPr>
        <w:t>For University the Fee structure of logistics will be 3,00,000 + GST for 3 or more days of visit.</w:t>
      </w:r>
    </w:p>
    <w:p w:rsidR="00322AC8" w:rsidRDefault="00322AC8" w:rsidP="000D1A50">
      <w:pPr>
        <w:pStyle w:val="ListParagraph"/>
        <w:widowControl w:val="0"/>
        <w:numPr>
          <w:ilvl w:val="1"/>
          <w:numId w:val="210"/>
        </w:numPr>
        <w:tabs>
          <w:tab w:val="left" w:pos="1201"/>
        </w:tabs>
        <w:autoSpaceDE w:val="0"/>
        <w:autoSpaceDN w:val="0"/>
        <w:spacing w:after="0"/>
        <w:ind w:right="114" w:hanging="288"/>
        <w:contextualSpacing w:val="0"/>
        <w:jc w:val="both"/>
        <w:rPr>
          <w:rFonts w:ascii="Times New Roman" w:hAnsi="Times New Roman"/>
          <w:color w:val="000000"/>
          <w:sz w:val="24"/>
        </w:rPr>
      </w:pPr>
      <w:r w:rsidRPr="00E2142F">
        <w:rPr>
          <w:rFonts w:ascii="Times New Roman" w:hAnsi="Times New Roman"/>
          <w:color w:val="000000"/>
          <w:sz w:val="24"/>
        </w:rPr>
        <w:t>If the University has UGC recognized off-shore campus/centers, then the University has to pay an additional fees of Rs. 2,00,000/- + GST or actual per off-shore campus to be visited.</w:t>
      </w:r>
    </w:p>
    <w:p w:rsidR="00322AC8" w:rsidRDefault="00322AC8" w:rsidP="00322AC8">
      <w:pPr>
        <w:widowControl w:val="0"/>
        <w:tabs>
          <w:tab w:val="left" w:pos="1201"/>
        </w:tabs>
        <w:autoSpaceDE w:val="0"/>
        <w:autoSpaceDN w:val="0"/>
        <w:ind w:right="114"/>
        <w:jc w:val="both"/>
        <w:rPr>
          <w:color w:val="000000"/>
          <w:sz w:val="24"/>
        </w:rPr>
      </w:pPr>
    </w:p>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sz w:val="28"/>
          <w:szCs w:val="28"/>
        </w:rPr>
      </w:pPr>
      <w:r w:rsidRPr="00E2142F">
        <w:rPr>
          <w:rFonts w:ascii="Times New Roman" w:hAnsi="Times New Roman" w:cs="Times New Roman"/>
          <w:color w:val="000000"/>
          <w:sz w:val="28"/>
          <w:szCs w:val="28"/>
        </w:rPr>
        <w:t>Appeals Mechanism and Fee:</w:t>
      </w:r>
    </w:p>
    <w:p w:rsidR="00322AC8" w:rsidRDefault="00322AC8" w:rsidP="00D46E86">
      <w:pPr>
        <w:pStyle w:val="Heading2"/>
        <w:spacing w:before="72" w:line="276" w:lineRule="auto"/>
        <w:ind w:left="720" w:right="110"/>
        <w:jc w:val="both"/>
        <w:rPr>
          <w:rFonts w:ascii="Times New Roman" w:hAnsi="Times New Roman" w:cs="Times New Roman"/>
          <w:b w:val="0"/>
          <w:bCs w:val="0"/>
          <w:color w:val="000000"/>
        </w:rPr>
      </w:pPr>
      <w:r w:rsidRPr="00E2142F">
        <w:rPr>
          <w:rFonts w:ascii="Times New Roman" w:hAnsi="Times New Roman" w:cs="Times New Roman"/>
          <w:b w:val="0"/>
          <w:bCs w:val="0"/>
          <w:color w:val="000000"/>
        </w:rPr>
        <w:t xml:space="preserve">Review of Accreditation (grievance) Rs. 1,00,000/- + GST 18% as applicable from time to time. </w:t>
      </w:r>
    </w:p>
    <w:p w:rsidR="00BD7A25" w:rsidRPr="00BD7A25" w:rsidRDefault="00BD7A25" w:rsidP="00BD7A25"/>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sz w:val="28"/>
          <w:szCs w:val="28"/>
        </w:rPr>
      </w:pPr>
      <w:r w:rsidRPr="00E2142F">
        <w:rPr>
          <w:rFonts w:ascii="Times New Roman" w:hAnsi="Times New Roman" w:cs="Times New Roman"/>
          <w:color w:val="000000"/>
          <w:sz w:val="28"/>
          <w:szCs w:val="28"/>
        </w:rPr>
        <w:t>For subsequent cycles of Accreditation:</w:t>
      </w:r>
    </w:p>
    <w:p w:rsidR="00322AC8" w:rsidRDefault="00322AC8" w:rsidP="00D46E86">
      <w:pPr>
        <w:pStyle w:val="BodyText"/>
        <w:spacing w:before="41" w:line="278" w:lineRule="auto"/>
        <w:ind w:left="720" w:right="98"/>
        <w:jc w:val="both"/>
        <w:rPr>
          <w:rFonts w:ascii="Times New Roman" w:hAnsi="Times New Roman" w:cs="Times New Roman"/>
          <w:color w:val="000000"/>
        </w:rPr>
      </w:pPr>
      <w:r w:rsidRPr="00E2142F">
        <w:rPr>
          <w:rFonts w:ascii="Times New Roman" w:hAnsi="Times New Roman" w:cs="Times New Roman"/>
          <w:color w:val="000000"/>
        </w:rPr>
        <w:t>The fee structure proposed for Assessment and Accreditation and towards logistics as above applies for all the cycles of Accreditation and Re-assessment for all Institutions.</w:t>
      </w:r>
    </w:p>
    <w:p w:rsidR="00B63061" w:rsidRDefault="00B63061" w:rsidP="00D46E86">
      <w:pPr>
        <w:pStyle w:val="BodyText"/>
        <w:spacing w:before="41" w:line="278" w:lineRule="auto"/>
        <w:ind w:left="720" w:right="98"/>
        <w:jc w:val="both"/>
        <w:rPr>
          <w:rFonts w:ascii="Times New Roman" w:hAnsi="Times New Roman" w:cs="Times New Roman"/>
          <w:color w:val="000000"/>
        </w:rPr>
      </w:pPr>
    </w:p>
    <w:p w:rsidR="00B63061" w:rsidRDefault="00B63061" w:rsidP="00D46E86">
      <w:pPr>
        <w:pStyle w:val="BodyText"/>
        <w:spacing w:before="41" w:line="278" w:lineRule="auto"/>
        <w:ind w:left="720" w:right="98"/>
        <w:jc w:val="both"/>
        <w:rPr>
          <w:rFonts w:ascii="Times New Roman" w:hAnsi="Times New Roman" w:cs="Times New Roman"/>
          <w:color w:val="000000"/>
        </w:rPr>
      </w:pPr>
    </w:p>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sz w:val="28"/>
          <w:szCs w:val="28"/>
        </w:rPr>
      </w:pPr>
      <w:r w:rsidRPr="00E2142F">
        <w:rPr>
          <w:rFonts w:ascii="Times New Roman" w:hAnsi="Times New Roman" w:cs="Times New Roman"/>
          <w:color w:val="000000"/>
          <w:sz w:val="28"/>
          <w:szCs w:val="28"/>
        </w:rPr>
        <w:lastRenderedPageBreak/>
        <w:t xml:space="preserve">Provision for Reimbursement of A&amp;A fees and PTV logistics fees to Government Higher Education Institutions Recognized under 2f &amp; 12B of UGC act 1956 </w:t>
      </w:r>
    </w:p>
    <w:p w:rsidR="00322AC8" w:rsidRDefault="00322AC8" w:rsidP="00D46E86">
      <w:pPr>
        <w:pStyle w:val="BodyText"/>
        <w:ind w:left="720" w:right="116"/>
        <w:jc w:val="both"/>
        <w:rPr>
          <w:rFonts w:ascii="Times New Roman" w:hAnsi="Times New Roman" w:cs="Times New Roman"/>
          <w:color w:val="000000"/>
        </w:rPr>
      </w:pPr>
      <w:r w:rsidRPr="00E2142F">
        <w:rPr>
          <w:rFonts w:ascii="Times New Roman" w:hAnsi="Times New Roman" w:cs="Times New Roman"/>
          <w:color w:val="000000"/>
        </w:rPr>
        <w:t>Government Higher Education Institutions which are recognized under section 2(f) and 12B of UGC Act 1956 should also pay the assessment and accreditation fees. The A&amp;A fees and expenses on TA and logistics expenses of peer team would be reimbursed as per NAAC guidelines on submission of the latest General Developmental Grants sanction letter of UGC with an attestation by the Head of the Institution and other necessary documents. The reimbursement will be done as and when NAAC receives grants from</w:t>
      </w:r>
      <w:r w:rsidRPr="00E2142F">
        <w:rPr>
          <w:rFonts w:ascii="Times New Roman" w:hAnsi="Times New Roman" w:cs="Times New Roman"/>
          <w:color w:val="000000"/>
          <w:spacing w:val="-12"/>
        </w:rPr>
        <w:t xml:space="preserve"> </w:t>
      </w:r>
      <w:r w:rsidRPr="00E2142F">
        <w:rPr>
          <w:rFonts w:ascii="Times New Roman" w:hAnsi="Times New Roman" w:cs="Times New Roman"/>
          <w:color w:val="000000"/>
        </w:rPr>
        <w:t>UGC.</w:t>
      </w:r>
    </w:p>
    <w:p w:rsidR="00BD7A25" w:rsidRPr="00E2142F" w:rsidRDefault="00BD7A25" w:rsidP="00322AC8">
      <w:pPr>
        <w:pStyle w:val="BodyText"/>
        <w:ind w:left="720" w:right="116"/>
        <w:rPr>
          <w:rFonts w:ascii="Times New Roman" w:hAnsi="Times New Roman" w:cs="Times New Roman"/>
          <w:color w:val="000000"/>
        </w:rPr>
      </w:pPr>
    </w:p>
    <w:p w:rsidR="00322AC8" w:rsidRPr="00E2142F" w:rsidRDefault="00322AC8" w:rsidP="000D1A50">
      <w:pPr>
        <w:pStyle w:val="Heading2"/>
        <w:keepNext w:val="0"/>
        <w:keepLines w:val="0"/>
        <w:widowControl w:val="0"/>
        <w:numPr>
          <w:ilvl w:val="0"/>
          <w:numId w:val="206"/>
        </w:numPr>
        <w:tabs>
          <w:tab w:val="left" w:pos="404"/>
        </w:tabs>
        <w:autoSpaceDE w:val="0"/>
        <w:autoSpaceDN w:val="0"/>
        <w:spacing w:before="1"/>
        <w:ind w:hanging="288"/>
        <w:jc w:val="both"/>
        <w:rPr>
          <w:rFonts w:ascii="Times New Roman" w:hAnsi="Times New Roman" w:cs="Times New Roman"/>
          <w:color w:val="000000"/>
          <w:sz w:val="28"/>
          <w:szCs w:val="28"/>
        </w:rPr>
      </w:pPr>
      <w:r w:rsidRPr="00E2142F">
        <w:rPr>
          <w:rFonts w:ascii="Times New Roman" w:hAnsi="Times New Roman" w:cs="Times New Roman"/>
          <w:color w:val="000000"/>
          <w:sz w:val="28"/>
          <w:szCs w:val="28"/>
        </w:rPr>
        <w:t>Mode of Payment: Online:</w:t>
      </w:r>
    </w:p>
    <w:p w:rsidR="00322AC8" w:rsidRPr="00E2142F" w:rsidRDefault="00322AC8" w:rsidP="00322AC8">
      <w:pPr>
        <w:pStyle w:val="BodyText"/>
        <w:spacing w:before="7"/>
        <w:ind w:left="480" w:firstLine="240"/>
        <w:rPr>
          <w:rFonts w:ascii="Times New Roman" w:hAnsi="Times New Roman" w:cs="Times New Roman"/>
          <w:color w:val="000000"/>
        </w:rPr>
      </w:pPr>
      <w:r w:rsidRPr="00E2142F">
        <w:rPr>
          <w:rFonts w:ascii="Times New Roman" w:hAnsi="Times New Roman" w:cs="Times New Roman"/>
          <w:color w:val="000000"/>
        </w:rPr>
        <w:t>The fee can be paid through online using payment option available in the HEI portal.</w:t>
      </w:r>
    </w:p>
    <w:p w:rsidR="001E025E" w:rsidRDefault="001E025E" w:rsidP="00166430">
      <w:pPr>
        <w:pStyle w:val="ListParagraph"/>
        <w:ind w:left="360" w:right="-94"/>
        <w:jc w:val="both"/>
        <w:rPr>
          <w:rFonts w:ascii="Times New Roman" w:hAnsi="Times New Roman"/>
          <w:sz w:val="24"/>
          <w:szCs w:val="24"/>
        </w:rPr>
      </w:pPr>
    </w:p>
    <w:p w:rsidR="004415E4" w:rsidRPr="00166430" w:rsidRDefault="002D6C61" w:rsidP="00166430">
      <w:pPr>
        <w:ind w:left="567" w:hanging="567"/>
        <w:rPr>
          <w:sz w:val="28"/>
          <w:szCs w:val="28"/>
        </w:rPr>
      </w:pPr>
      <w:r w:rsidRPr="00166430">
        <w:rPr>
          <w:b/>
          <w:bCs/>
          <w:sz w:val="28"/>
          <w:szCs w:val="28"/>
        </w:rPr>
        <w:t>XII</w:t>
      </w:r>
      <w:r w:rsidR="00070F64" w:rsidRPr="00166430">
        <w:rPr>
          <w:b/>
          <w:bCs/>
          <w:sz w:val="28"/>
          <w:szCs w:val="28"/>
        </w:rPr>
        <w:t xml:space="preserve">. </w:t>
      </w:r>
      <w:bookmarkStart w:id="18" w:name="GETTINGREADY"/>
      <w:r w:rsidR="00D40D91" w:rsidRPr="00166430">
        <w:rPr>
          <w:b/>
          <w:bCs/>
          <w:sz w:val="28"/>
          <w:szCs w:val="28"/>
        </w:rPr>
        <w:t xml:space="preserve">GETTING READY </w:t>
      </w:r>
      <w:bookmarkEnd w:id="18"/>
      <w:r w:rsidR="00D40D91" w:rsidRPr="00166430">
        <w:rPr>
          <w:b/>
          <w:bCs/>
          <w:sz w:val="28"/>
          <w:szCs w:val="28"/>
        </w:rPr>
        <w:t xml:space="preserve">FOR SUBMISSION OF SELF - STUDY </w:t>
      </w:r>
      <w:r w:rsidR="00166430">
        <w:rPr>
          <w:b/>
          <w:bCs/>
          <w:sz w:val="28"/>
          <w:szCs w:val="28"/>
        </w:rPr>
        <w:t>R</w:t>
      </w:r>
      <w:r w:rsidR="00D40D91" w:rsidRPr="00166430">
        <w:rPr>
          <w:b/>
          <w:bCs/>
          <w:sz w:val="28"/>
          <w:szCs w:val="28"/>
        </w:rPr>
        <w:t>EPORT (SSR)</w:t>
      </w:r>
    </w:p>
    <w:p w:rsidR="004415E4" w:rsidRPr="001D221C" w:rsidRDefault="004415E4">
      <w:pPr>
        <w:spacing w:line="257" w:lineRule="exact"/>
        <w:rPr>
          <w:sz w:val="20"/>
          <w:szCs w:val="20"/>
        </w:rPr>
      </w:pPr>
    </w:p>
    <w:p w:rsidR="006B498F" w:rsidRDefault="007F216A">
      <w:pPr>
        <w:spacing w:line="272" w:lineRule="auto"/>
        <w:ind w:firstLine="720"/>
        <w:jc w:val="both"/>
        <w:rPr>
          <w:sz w:val="24"/>
          <w:szCs w:val="24"/>
        </w:rPr>
      </w:pPr>
      <w:r>
        <w:rPr>
          <w:sz w:val="24"/>
          <w:szCs w:val="24"/>
        </w:rPr>
        <w:t xml:space="preserve">HEIs applying for A&amp;A process should take note of the changes in the assessment process. It must be </w:t>
      </w:r>
      <w:r w:rsidR="00794095">
        <w:rPr>
          <w:sz w:val="24"/>
          <w:szCs w:val="24"/>
        </w:rPr>
        <w:t>noted</w:t>
      </w:r>
      <w:r>
        <w:rPr>
          <w:sz w:val="24"/>
          <w:szCs w:val="24"/>
        </w:rPr>
        <w:t xml:space="preserve"> that the </w:t>
      </w:r>
      <w:r>
        <w:rPr>
          <w:b/>
          <w:bCs/>
          <w:sz w:val="24"/>
          <w:szCs w:val="24"/>
        </w:rPr>
        <w:t xml:space="preserve">SSR has to be submitted online </w:t>
      </w:r>
      <w:r w:rsidR="00794095">
        <w:rPr>
          <w:b/>
          <w:bCs/>
          <w:sz w:val="24"/>
          <w:szCs w:val="24"/>
        </w:rPr>
        <w:t xml:space="preserve">only through portal. The portal </w:t>
      </w:r>
      <w:r>
        <w:rPr>
          <w:b/>
          <w:bCs/>
          <w:sz w:val="24"/>
          <w:szCs w:val="24"/>
        </w:rPr>
        <w:t>will be ma</w:t>
      </w:r>
      <w:r w:rsidR="003F7096">
        <w:rPr>
          <w:b/>
          <w:bCs/>
          <w:sz w:val="24"/>
          <w:szCs w:val="24"/>
        </w:rPr>
        <w:t xml:space="preserve">de available to the Institution </w:t>
      </w:r>
      <w:r w:rsidR="00D050E8">
        <w:rPr>
          <w:b/>
          <w:bCs/>
          <w:sz w:val="24"/>
          <w:szCs w:val="24"/>
        </w:rPr>
        <w:t>on</w:t>
      </w:r>
      <w:r w:rsidR="003F7096">
        <w:rPr>
          <w:b/>
          <w:bCs/>
          <w:sz w:val="24"/>
          <w:szCs w:val="24"/>
        </w:rPr>
        <w:t xml:space="preserve"> the NAAC website</w:t>
      </w:r>
      <w:r w:rsidR="00794095">
        <w:rPr>
          <w:b/>
          <w:bCs/>
          <w:sz w:val="24"/>
          <w:szCs w:val="24"/>
        </w:rPr>
        <w:t xml:space="preserve"> in ‘Apply Online Tab’</w:t>
      </w:r>
      <w:r w:rsidR="003F7096">
        <w:rPr>
          <w:b/>
          <w:bCs/>
          <w:sz w:val="24"/>
          <w:szCs w:val="24"/>
        </w:rPr>
        <w:t>.</w:t>
      </w:r>
      <w:r>
        <w:rPr>
          <w:b/>
          <w:bCs/>
          <w:sz w:val="24"/>
          <w:szCs w:val="24"/>
        </w:rPr>
        <w:t xml:space="preserve"> </w:t>
      </w:r>
      <w:r>
        <w:rPr>
          <w:sz w:val="24"/>
          <w:szCs w:val="24"/>
        </w:rPr>
        <w:t xml:space="preserve">It would be helpful </w:t>
      </w:r>
      <w:r w:rsidR="003F7096">
        <w:rPr>
          <w:sz w:val="24"/>
          <w:szCs w:val="24"/>
        </w:rPr>
        <w:t xml:space="preserve">if the institution </w:t>
      </w:r>
      <w:r>
        <w:rPr>
          <w:sz w:val="24"/>
          <w:szCs w:val="24"/>
        </w:rPr>
        <w:t>read the Manual</w:t>
      </w:r>
      <w:r w:rsidR="00245361">
        <w:rPr>
          <w:sz w:val="24"/>
          <w:szCs w:val="24"/>
        </w:rPr>
        <w:t xml:space="preserve"> </w:t>
      </w:r>
      <w:r w:rsidR="00245361" w:rsidRPr="00411FE5">
        <w:rPr>
          <w:sz w:val="24"/>
          <w:szCs w:val="24"/>
        </w:rPr>
        <w:t>and Standard Operating Procedure</w:t>
      </w:r>
      <w:r w:rsidR="00245361">
        <w:rPr>
          <w:sz w:val="24"/>
          <w:szCs w:val="24"/>
        </w:rPr>
        <w:t xml:space="preserve"> (SOP)</w:t>
      </w:r>
      <w:r>
        <w:rPr>
          <w:b/>
          <w:bCs/>
          <w:sz w:val="24"/>
          <w:szCs w:val="24"/>
        </w:rPr>
        <w:t xml:space="preserve"> </w:t>
      </w:r>
      <w:r>
        <w:rPr>
          <w:sz w:val="24"/>
          <w:szCs w:val="24"/>
        </w:rPr>
        <w:t>carefully and get ready with all kinds of d</w:t>
      </w:r>
      <w:r w:rsidR="007A2C5B">
        <w:rPr>
          <w:sz w:val="24"/>
          <w:szCs w:val="24"/>
        </w:rPr>
        <w:t>etails required to be filled up in</w:t>
      </w:r>
      <w:r>
        <w:rPr>
          <w:sz w:val="24"/>
          <w:szCs w:val="24"/>
        </w:rPr>
        <w:t xml:space="preserve"> online format. </w:t>
      </w:r>
      <w:r w:rsidR="006B498F">
        <w:rPr>
          <w:sz w:val="24"/>
          <w:szCs w:val="24"/>
        </w:rPr>
        <w:t xml:space="preserve">Use this Manual for understanding the revised process of A&amp;A and </w:t>
      </w:r>
      <w:r w:rsidR="006B498F" w:rsidRPr="003F7096">
        <w:rPr>
          <w:sz w:val="24"/>
          <w:szCs w:val="24"/>
        </w:rPr>
        <w:t xml:space="preserve">preparing for the </w:t>
      </w:r>
      <w:r w:rsidR="003F7096">
        <w:rPr>
          <w:sz w:val="24"/>
          <w:szCs w:val="24"/>
        </w:rPr>
        <w:t>submission</w:t>
      </w:r>
      <w:r w:rsidR="006B498F">
        <w:rPr>
          <w:sz w:val="24"/>
          <w:szCs w:val="24"/>
        </w:rPr>
        <w:t xml:space="preserve"> of SSR in the new online format. </w:t>
      </w:r>
    </w:p>
    <w:p w:rsidR="004415E4" w:rsidRDefault="007F216A" w:rsidP="006B498F">
      <w:pPr>
        <w:spacing w:line="272" w:lineRule="auto"/>
        <w:jc w:val="both"/>
        <w:rPr>
          <w:sz w:val="20"/>
          <w:szCs w:val="20"/>
        </w:rPr>
      </w:pPr>
      <w:r>
        <w:rPr>
          <w:sz w:val="24"/>
          <w:szCs w:val="24"/>
        </w:rPr>
        <w:t xml:space="preserve">Some significant </w:t>
      </w:r>
      <w:r w:rsidR="003F7096">
        <w:rPr>
          <w:sz w:val="24"/>
          <w:szCs w:val="24"/>
        </w:rPr>
        <w:t>tips</w:t>
      </w:r>
      <w:r>
        <w:rPr>
          <w:sz w:val="24"/>
          <w:szCs w:val="24"/>
        </w:rPr>
        <w:t xml:space="preserve"> are reiterated below.</w:t>
      </w:r>
    </w:p>
    <w:p w:rsidR="004415E4" w:rsidRPr="001D221C" w:rsidRDefault="004415E4">
      <w:pPr>
        <w:spacing w:line="239" w:lineRule="exact"/>
        <w:rPr>
          <w:sz w:val="8"/>
          <w:szCs w:val="8"/>
        </w:rPr>
      </w:pPr>
    </w:p>
    <w:p w:rsidR="004415E4" w:rsidRPr="006C27E0" w:rsidRDefault="007F216A" w:rsidP="000D1A50">
      <w:pPr>
        <w:numPr>
          <w:ilvl w:val="0"/>
          <w:numId w:val="189"/>
        </w:numPr>
        <w:tabs>
          <w:tab w:val="left" w:pos="540"/>
        </w:tabs>
        <w:spacing w:line="264" w:lineRule="auto"/>
        <w:jc w:val="both"/>
        <w:rPr>
          <w:rFonts w:eastAsia="Symbol"/>
          <w:sz w:val="24"/>
          <w:szCs w:val="24"/>
        </w:rPr>
      </w:pPr>
      <w:r w:rsidRPr="006C27E0">
        <w:rPr>
          <w:sz w:val="24"/>
          <w:szCs w:val="24"/>
        </w:rPr>
        <w:t>While submitting the IIQA</w:t>
      </w:r>
      <w:r w:rsidR="003F7096">
        <w:rPr>
          <w:sz w:val="24"/>
          <w:szCs w:val="24"/>
        </w:rPr>
        <w:t>, ensure that</w:t>
      </w:r>
      <w:r w:rsidRPr="006C27E0">
        <w:rPr>
          <w:sz w:val="24"/>
          <w:szCs w:val="24"/>
        </w:rPr>
        <w:t xml:space="preserve"> there is adequate number of days for processing the SSR within the </w:t>
      </w:r>
      <w:r w:rsidR="00AE291F" w:rsidRPr="00196BD8">
        <w:rPr>
          <w:color w:val="000000" w:themeColor="text1"/>
          <w:sz w:val="24"/>
          <w:szCs w:val="24"/>
        </w:rPr>
        <w:t>stipulated period</w:t>
      </w:r>
      <w:r w:rsidRPr="006C27E0">
        <w:rPr>
          <w:sz w:val="24"/>
          <w:szCs w:val="24"/>
        </w:rPr>
        <w:t>, after the date of its acceptance by NAAC</w:t>
      </w:r>
      <w:r w:rsidR="00744C18">
        <w:rPr>
          <w:sz w:val="24"/>
          <w:szCs w:val="24"/>
        </w:rPr>
        <w:t>.</w:t>
      </w:r>
    </w:p>
    <w:p w:rsidR="004415E4" w:rsidRPr="006C27E0" w:rsidRDefault="007F216A" w:rsidP="000D1A50">
      <w:pPr>
        <w:numPr>
          <w:ilvl w:val="0"/>
          <w:numId w:val="189"/>
        </w:numPr>
        <w:tabs>
          <w:tab w:val="left" w:pos="540"/>
        </w:tabs>
        <w:spacing w:line="264" w:lineRule="auto"/>
        <w:jc w:val="both"/>
        <w:rPr>
          <w:rFonts w:eastAsia="Symbol"/>
          <w:sz w:val="24"/>
          <w:szCs w:val="24"/>
        </w:rPr>
      </w:pPr>
      <w:r w:rsidRPr="006C27E0">
        <w:rPr>
          <w:sz w:val="24"/>
          <w:szCs w:val="24"/>
        </w:rPr>
        <w:t xml:space="preserve">The SSR has to be filled online; </w:t>
      </w:r>
      <w:r w:rsidRPr="00C36DF9">
        <w:rPr>
          <w:sz w:val="24"/>
          <w:szCs w:val="24"/>
        </w:rPr>
        <w:t xml:space="preserve">for this NAAC will provide access to </w:t>
      </w:r>
      <w:r w:rsidR="00C36DF9">
        <w:rPr>
          <w:sz w:val="24"/>
          <w:szCs w:val="24"/>
        </w:rPr>
        <w:t xml:space="preserve">the </w:t>
      </w:r>
      <w:r w:rsidR="00C36DF9" w:rsidRPr="00C36DF9">
        <w:rPr>
          <w:sz w:val="24"/>
          <w:szCs w:val="24"/>
        </w:rPr>
        <w:t xml:space="preserve">respective portal </w:t>
      </w:r>
      <w:r w:rsidR="000F61F2">
        <w:rPr>
          <w:sz w:val="24"/>
          <w:szCs w:val="24"/>
        </w:rPr>
        <w:t xml:space="preserve">on the </w:t>
      </w:r>
      <w:r w:rsidR="00C36DF9" w:rsidRPr="00C36DF9">
        <w:rPr>
          <w:sz w:val="24"/>
          <w:szCs w:val="24"/>
        </w:rPr>
        <w:t xml:space="preserve">website </w:t>
      </w:r>
      <w:r w:rsidR="00C36DF9">
        <w:rPr>
          <w:sz w:val="24"/>
          <w:szCs w:val="24"/>
        </w:rPr>
        <w:t>for</w:t>
      </w:r>
      <w:r w:rsidRPr="00C36DF9">
        <w:rPr>
          <w:sz w:val="24"/>
          <w:szCs w:val="24"/>
        </w:rPr>
        <w:t xml:space="preserve"> institution</w:t>
      </w:r>
      <w:r w:rsidR="00C36DF9" w:rsidRPr="00C36DF9">
        <w:rPr>
          <w:sz w:val="24"/>
          <w:szCs w:val="24"/>
        </w:rPr>
        <w:t>s</w:t>
      </w:r>
      <w:r w:rsidR="003A527C">
        <w:rPr>
          <w:sz w:val="24"/>
          <w:szCs w:val="24"/>
        </w:rPr>
        <w:t>,</w:t>
      </w:r>
      <w:r w:rsidRPr="00C36DF9">
        <w:rPr>
          <w:sz w:val="24"/>
          <w:szCs w:val="24"/>
        </w:rPr>
        <w:t xml:space="preserve"> </w:t>
      </w:r>
      <w:r w:rsidR="001C5586">
        <w:rPr>
          <w:sz w:val="24"/>
          <w:szCs w:val="24"/>
        </w:rPr>
        <w:t>according to pre-declared timeline</w:t>
      </w:r>
      <w:r w:rsidRPr="006C27E0">
        <w:rPr>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Read instruction about where to upload the documents and data, in what format data have to be presented for the various metrics and required verbal explication for the qualitative metrics.</w:t>
      </w:r>
    </w:p>
    <w:p w:rsidR="003520DB"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 xml:space="preserve">Kinds of information to be </w:t>
      </w:r>
      <w:r w:rsidR="00EE4500" w:rsidRPr="00EE4500">
        <w:rPr>
          <w:sz w:val="24"/>
          <w:szCs w:val="24"/>
        </w:rPr>
        <w:t>filled in</w:t>
      </w:r>
      <w:r w:rsidRPr="00EE4500">
        <w:rPr>
          <w:sz w:val="24"/>
          <w:szCs w:val="24"/>
        </w:rPr>
        <w:t xml:space="preserve"> the SSR</w:t>
      </w:r>
      <w:r w:rsidRPr="006C27E0">
        <w:rPr>
          <w:sz w:val="24"/>
          <w:szCs w:val="24"/>
        </w:rPr>
        <w:t xml:space="preserve"> are given in the </w:t>
      </w:r>
      <w:r w:rsidRPr="004B1F9F">
        <w:rPr>
          <w:bCs/>
          <w:sz w:val="24"/>
          <w:szCs w:val="24"/>
        </w:rPr>
        <w:t>QIF</w:t>
      </w:r>
      <w:r w:rsidR="00EE4500">
        <w:rPr>
          <w:bCs/>
          <w:sz w:val="24"/>
          <w:szCs w:val="24"/>
        </w:rPr>
        <w:t>,</w:t>
      </w:r>
      <w:r w:rsidRPr="006C27E0">
        <w:rPr>
          <w:sz w:val="24"/>
          <w:szCs w:val="24"/>
        </w:rPr>
        <w:t xml:space="preserve"> presented in Section</w:t>
      </w:r>
      <w:r w:rsidR="004B1F9F">
        <w:rPr>
          <w:sz w:val="24"/>
          <w:szCs w:val="24"/>
        </w:rPr>
        <w:t xml:space="preserve"> </w:t>
      </w:r>
      <w:r w:rsidRPr="006C27E0">
        <w:rPr>
          <w:sz w:val="24"/>
          <w:szCs w:val="24"/>
        </w:rPr>
        <w:t>B</w:t>
      </w:r>
      <w:r w:rsidR="00744C18">
        <w:rPr>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The Profile of the Institution given in Section B is self-evident in seeking information about the institution.</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 xml:space="preserve">The QIF given in Section B indicates the kinds of data and documents required for each of the Metrics while filling up the SSR and also kinds of responses to be given. </w:t>
      </w:r>
    </w:p>
    <w:p w:rsidR="00A01B5D" w:rsidRPr="006C27E0" w:rsidRDefault="006C50E3" w:rsidP="000D1A50">
      <w:pPr>
        <w:numPr>
          <w:ilvl w:val="0"/>
          <w:numId w:val="189"/>
        </w:numPr>
        <w:tabs>
          <w:tab w:val="left" w:pos="520"/>
        </w:tabs>
        <w:spacing w:line="264" w:lineRule="auto"/>
        <w:jc w:val="both"/>
        <w:rPr>
          <w:rFonts w:eastAsia="Symbol"/>
          <w:sz w:val="24"/>
          <w:szCs w:val="24"/>
        </w:rPr>
      </w:pPr>
      <w:r>
        <w:rPr>
          <w:rFonts w:eastAsia="Symbol"/>
          <w:sz w:val="24"/>
          <w:szCs w:val="24"/>
        </w:rPr>
        <w:t>In</w:t>
      </w:r>
      <w:r w:rsidR="00A01B5D" w:rsidRPr="006C27E0">
        <w:rPr>
          <w:rFonts w:eastAsia="Symbol"/>
          <w:sz w:val="24"/>
          <w:szCs w:val="24"/>
        </w:rPr>
        <w:t xml:space="preserve"> an initial ex</w:t>
      </w:r>
      <w:r w:rsidR="00981ACD" w:rsidRPr="006C27E0">
        <w:rPr>
          <w:rFonts w:eastAsia="Symbol"/>
          <w:sz w:val="24"/>
          <w:szCs w:val="24"/>
        </w:rPr>
        <w:t>er</w:t>
      </w:r>
      <w:r w:rsidR="00A01B5D" w:rsidRPr="006C27E0">
        <w:rPr>
          <w:rFonts w:eastAsia="Symbol"/>
          <w:sz w:val="24"/>
          <w:szCs w:val="24"/>
        </w:rPr>
        <w:t>cise</w:t>
      </w:r>
      <w:r>
        <w:rPr>
          <w:rFonts w:eastAsia="Symbol"/>
          <w:sz w:val="24"/>
          <w:szCs w:val="24"/>
        </w:rPr>
        <w:t>,</w:t>
      </w:r>
      <w:r w:rsidR="00A01B5D" w:rsidRPr="006C27E0">
        <w:rPr>
          <w:rFonts w:eastAsia="Symbol"/>
          <w:sz w:val="24"/>
          <w:szCs w:val="24"/>
        </w:rPr>
        <w:t xml:space="preserve"> the institution can prepare details as sought in the QIF (Section B) about the various aspects of its functioning and upload them in a protected space on the institutional website. This will make it easy to upload and/or </w:t>
      </w:r>
      <w:r w:rsidR="00AB35DB" w:rsidRPr="006C27E0">
        <w:rPr>
          <w:rFonts w:eastAsia="Symbol"/>
          <w:sz w:val="24"/>
          <w:szCs w:val="24"/>
        </w:rPr>
        <w:t>make them available through</w:t>
      </w:r>
      <w:r w:rsidR="00A01B5D" w:rsidRPr="006C27E0">
        <w:rPr>
          <w:rFonts w:eastAsia="Symbol"/>
          <w:sz w:val="24"/>
          <w:szCs w:val="24"/>
        </w:rPr>
        <w:t xml:space="preserve"> hyperlinks whenever require</w:t>
      </w:r>
      <w:r w:rsidR="00AB35DB" w:rsidRPr="006C27E0">
        <w:rPr>
          <w:rFonts w:eastAsia="Symbol"/>
          <w:sz w:val="24"/>
          <w:szCs w:val="24"/>
        </w:rPr>
        <w:t>d.</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lastRenderedPageBreak/>
        <w:t>Some of the documents indicated such as minutes of various committee</w:t>
      </w:r>
      <w:r w:rsidR="00137DBF" w:rsidRPr="006C27E0">
        <w:rPr>
          <w:sz w:val="24"/>
          <w:szCs w:val="24"/>
        </w:rPr>
        <w:t>s</w:t>
      </w:r>
      <w:r w:rsidR="006C50E3">
        <w:rPr>
          <w:sz w:val="24"/>
          <w:szCs w:val="24"/>
        </w:rPr>
        <w:t>/</w:t>
      </w:r>
      <w:r w:rsidR="00137DBF" w:rsidRPr="006C27E0">
        <w:rPr>
          <w:sz w:val="24"/>
          <w:szCs w:val="24"/>
        </w:rPr>
        <w:t>bodies, financial details</w:t>
      </w:r>
      <w:r w:rsidRPr="006C27E0">
        <w:rPr>
          <w:sz w:val="24"/>
          <w:szCs w:val="24"/>
        </w:rPr>
        <w:t xml:space="preserve"> and similar items for which the institution may not like to provide in open access could be kept ready and made available through hyperlinks whenever required.</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Keep all the relevant documents and data indicated in the QI</w:t>
      </w:r>
      <w:r w:rsidR="000E5374" w:rsidRPr="006C27E0">
        <w:rPr>
          <w:sz w:val="24"/>
          <w:szCs w:val="24"/>
        </w:rPr>
        <w:t>F for each Metric under all KI</w:t>
      </w:r>
      <w:r w:rsidRPr="006C27E0">
        <w:rPr>
          <w:sz w:val="24"/>
          <w:szCs w:val="24"/>
        </w:rPr>
        <w:t>s as a template so that when access to online SSR is available, it</w:t>
      </w:r>
      <w:r w:rsidR="00AB35DB" w:rsidRPr="006C27E0">
        <w:rPr>
          <w:sz w:val="24"/>
          <w:szCs w:val="24"/>
        </w:rPr>
        <w:t>’</w:t>
      </w:r>
      <w:r w:rsidRPr="006C27E0">
        <w:rPr>
          <w:sz w:val="24"/>
          <w:szCs w:val="24"/>
        </w:rPr>
        <w:t>s easy to provide pertinent data.</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Wherever verbal descriptions are required write briefly as indicated (</w:t>
      </w:r>
      <w:r w:rsidR="00AB35DB" w:rsidRPr="006C27E0">
        <w:rPr>
          <w:sz w:val="24"/>
          <w:szCs w:val="24"/>
        </w:rPr>
        <w:t>eg</w:t>
      </w:r>
      <w:r w:rsidR="000D6FE1" w:rsidRPr="006C27E0">
        <w:rPr>
          <w:sz w:val="24"/>
          <w:szCs w:val="24"/>
        </w:rPr>
        <w:t>. . .</w:t>
      </w:r>
      <w:r w:rsidR="00FC46F1">
        <w:rPr>
          <w:sz w:val="24"/>
          <w:szCs w:val="24"/>
        </w:rPr>
        <w:t xml:space="preserve"> in not more than 5</w:t>
      </w:r>
      <w:r w:rsidR="00981ACD" w:rsidRPr="006C27E0">
        <w:rPr>
          <w:sz w:val="24"/>
          <w:szCs w:val="24"/>
        </w:rPr>
        <w:t>00 words…. or…</w:t>
      </w:r>
      <w:r w:rsidRPr="006C27E0">
        <w:rPr>
          <w:sz w:val="24"/>
          <w:szCs w:val="24"/>
        </w:rPr>
        <w:t>.</w:t>
      </w:r>
      <w:r w:rsidR="00981ACD" w:rsidRPr="006C27E0">
        <w:rPr>
          <w:sz w:val="24"/>
          <w:szCs w:val="24"/>
        </w:rPr>
        <w:t xml:space="preserve"> in not more than 200 words…</w:t>
      </w:r>
      <w:r w:rsidRPr="006C27E0">
        <w:rPr>
          <w:sz w:val="24"/>
          <w:szCs w:val="24"/>
        </w:rPr>
        <w:t xml:space="preserve">, etc). </w:t>
      </w:r>
      <w:r w:rsidR="006C50E3" w:rsidRPr="006C50E3">
        <w:rPr>
          <w:sz w:val="24"/>
          <w:szCs w:val="24"/>
        </w:rPr>
        <w:t>Contemplate</w:t>
      </w:r>
      <w:r w:rsidRPr="006C27E0">
        <w:rPr>
          <w:sz w:val="24"/>
          <w:szCs w:val="24"/>
        </w:rPr>
        <w:t xml:space="preserve"> well and prepare the write ups explicating the highlights of the sought details about the institution </w:t>
      </w:r>
      <w:r w:rsidR="00A24F32" w:rsidRPr="006C27E0">
        <w:rPr>
          <w:sz w:val="24"/>
          <w:szCs w:val="24"/>
        </w:rPr>
        <w:t>wi</w:t>
      </w:r>
      <w:r w:rsidR="007A2C5B">
        <w:rPr>
          <w:sz w:val="24"/>
          <w:szCs w:val="24"/>
        </w:rPr>
        <w:t>thout wasting space/words on ‘</w:t>
      </w:r>
      <w:r w:rsidR="007A2C5B" w:rsidRPr="006C50E3">
        <w:rPr>
          <w:sz w:val="24"/>
          <w:szCs w:val="24"/>
        </w:rPr>
        <w:t>fr</w:t>
      </w:r>
      <w:r w:rsidR="00A24F32" w:rsidRPr="006C50E3">
        <w:rPr>
          <w:sz w:val="24"/>
          <w:szCs w:val="24"/>
        </w:rPr>
        <w:t>ill’</w:t>
      </w:r>
      <w:r w:rsidRPr="006C27E0">
        <w:rPr>
          <w:sz w:val="24"/>
          <w:szCs w:val="24"/>
        </w:rPr>
        <w:t xml:space="preserve"> details.</w:t>
      </w:r>
    </w:p>
    <w:p w:rsidR="00137DBF" w:rsidRPr="006C27E0" w:rsidRDefault="00C47FBC" w:rsidP="000D1A50">
      <w:pPr>
        <w:numPr>
          <w:ilvl w:val="0"/>
          <w:numId w:val="189"/>
        </w:numPr>
        <w:tabs>
          <w:tab w:val="left" w:pos="520"/>
        </w:tabs>
        <w:spacing w:line="264" w:lineRule="auto"/>
        <w:jc w:val="both"/>
        <w:rPr>
          <w:rFonts w:eastAsia="Symbol"/>
          <w:sz w:val="24"/>
          <w:szCs w:val="24"/>
        </w:rPr>
      </w:pPr>
      <w:r>
        <w:rPr>
          <w:sz w:val="24"/>
          <w:szCs w:val="24"/>
        </w:rPr>
        <w:t>The online formats (templates) for submitting data with respect to Quantitative Metrics (QnM)</w:t>
      </w:r>
      <w:r w:rsidR="009C77CC" w:rsidRPr="006C27E0">
        <w:rPr>
          <w:sz w:val="24"/>
          <w:szCs w:val="24"/>
        </w:rPr>
        <w:t xml:space="preserve"> is</w:t>
      </w:r>
      <w:r w:rsidR="00137DBF" w:rsidRPr="006C27E0">
        <w:rPr>
          <w:sz w:val="24"/>
          <w:szCs w:val="24"/>
        </w:rPr>
        <w:t xml:space="preserve"> given in </w:t>
      </w:r>
      <w:r w:rsidR="007C2373" w:rsidRPr="006C27E0">
        <w:rPr>
          <w:sz w:val="24"/>
          <w:szCs w:val="24"/>
        </w:rPr>
        <w:t>Sub Section</w:t>
      </w:r>
      <w:r w:rsidR="00683A67">
        <w:rPr>
          <w:sz w:val="24"/>
          <w:szCs w:val="24"/>
        </w:rPr>
        <w:t xml:space="preserve"> </w:t>
      </w:r>
      <w:r w:rsidR="008C094A">
        <w:rPr>
          <w:sz w:val="24"/>
          <w:szCs w:val="24"/>
        </w:rPr>
        <w:t>6</w:t>
      </w:r>
      <w:r w:rsidR="009C77CC" w:rsidRPr="006C27E0">
        <w:rPr>
          <w:sz w:val="24"/>
          <w:szCs w:val="24"/>
        </w:rPr>
        <w:t xml:space="preserve"> of Section B</w:t>
      </w:r>
      <w:r w:rsidR="00137DBF" w:rsidRPr="006C27E0">
        <w:rPr>
          <w:sz w:val="24"/>
          <w:szCs w:val="24"/>
        </w:rPr>
        <w:t xml:space="preserve">. </w:t>
      </w:r>
      <w:r>
        <w:rPr>
          <w:sz w:val="24"/>
          <w:szCs w:val="24"/>
        </w:rPr>
        <w:t xml:space="preserve">The same template in excel format can be downloaded from NAAC website available in an </w:t>
      </w:r>
      <w:r w:rsidRPr="00C47FBC">
        <w:rPr>
          <w:bCs/>
          <w:sz w:val="24"/>
          <w:szCs w:val="24"/>
        </w:rPr>
        <w:t>‘Apply Online Tab’.</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Ensure authentic, co</w:t>
      </w:r>
      <w:r w:rsidR="00245361">
        <w:rPr>
          <w:sz w:val="24"/>
          <w:szCs w:val="24"/>
        </w:rPr>
        <w:t>rrect data are provided through</w:t>
      </w:r>
      <w:r w:rsidRPr="006C27E0">
        <w:rPr>
          <w:sz w:val="24"/>
          <w:szCs w:val="24"/>
        </w:rPr>
        <w:t xml:space="preserve">out. </w:t>
      </w:r>
      <w:r w:rsidRPr="006C27E0">
        <w:rPr>
          <w:b/>
          <w:bCs/>
          <w:sz w:val="24"/>
          <w:szCs w:val="24"/>
        </w:rPr>
        <w:t>Incorrect data or false details</w:t>
      </w:r>
      <w:r w:rsidRPr="006C27E0">
        <w:rPr>
          <w:sz w:val="24"/>
          <w:szCs w:val="24"/>
        </w:rPr>
        <w:t xml:space="preserve"> </w:t>
      </w:r>
      <w:r w:rsidRPr="006C27E0">
        <w:rPr>
          <w:b/>
          <w:bCs/>
          <w:sz w:val="24"/>
          <w:szCs w:val="24"/>
        </w:rPr>
        <w:t>could lead to disqualification or penalty</w:t>
      </w:r>
      <w:r w:rsidR="000E5374" w:rsidRPr="006C27E0">
        <w:rPr>
          <w:b/>
          <w:bCs/>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Strictly adhere to the time specifications given by NAAC</w:t>
      </w:r>
      <w:r w:rsidR="000E5374" w:rsidRPr="006C27E0">
        <w:rPr>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 xml:space="preserve">Some details may have to be worked out if they are not ready; </w:t>
      </w:r>
      <w:r w:rsidR="004D4ED1" w:rsidRPr="006C27E0">
        <w:rPr>
          <w:sz w:val="24"/>
          <w:szCs w:val="24"/>
        </w:rPr>
        <w:t>eg.</w:t>
      </w:r>
      <w:r w:rsidRPr="006C27E0">
        <w:rPr>
          <w:sz w:val="24"/>
          <w:szCs w:val="24"/>
        </w:rPr>
        <w:t xml:space="preserve"> COs, PSOs, compiled reports from various minutes and analyses of feedback, etc</w:t>
      </w:r>
      <w:r w:rsidR="004D4ED1" w:rsidRPr="006C27E0">
        <w:rPr>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 xml:space="preserve">Keep a brief executive summary for upload as per details given </w:t>
      </w:r>
      <w:r w:rsidR="00683A67">
        <w:rPr>
          <w:sz w:val="24"/>
          <w:szCs w:val="24"/>
        </w:rPr>
        <w:t xml:space="preserve">in </w:t>
      </w:r>
      <w:r w:rsidRPr="006C27E0">
        <w:rPr>
          <w:sz w:val="24"/>
          <w:szCs w:val="24"/>
        </w:rPr>
        <w:t>Section B</w:t>
      </w:r>
      <w:r w:rsidR="000E5374" w:rsidRPr="006C27E0">
        <w:rPr>
          <w:sz w:val="24"/>
          <w:szCs w:val="24"/>
        </w:rPr>
        <w:t>.</w:t>
      </w:r>
    </w:p>
    <w:p w:rsidR="004415E4" w:rsidRPr="006C27E0"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Do not send any information as hard copy to NAAC unless specified.</w:t>
      </w:r>
    </w:p>
    <w:p w:rsidR="005E5BBA" w:rsidRPr="00166797" w:rsidRDefault="007F216A" w:rsidP="000D1A50">
      <w:pPr>
        <w:numPr>
          <w:ilvl w:val="0"/>
          <w:numId w:val="189"/>
        </w:numPr>
        <w:tabs>
          <w:tab w:val="left" w:pos="520"/>
        </w:tabs>
        <w:spacing w:line="264" w:lineRule="auto"/>
        <w:jc w:val="both"/>
        <w:rPr>
          <w:rFonts w:eastAsia="Symbol"/>
          <w:sz w:val="24"/>
          <w:szCs w:val="24"/>
        </w:rPr>
      </w:pPr>
      <w:r w:rsidRPr="006C27E0">
        <w:rPr>
          <w:sz w:val="24"/>
          <w:szCs w:val="24"/>
        </w:rPr>
        <w:t>Read the Manual completely including the Glossary</w:t>
      </w:r>
      <w:r w:rsidR="006B498F" w:rsidRPr="006C27E0">
        <w:rPr>
          <w:sz w:val="24"/>
          <w:szCs w:val="24"/>
        </w:rPr>
        <w:t xml:space="preserve"> </w:t>
      </w:r>
      <w:r w:rsidR="00245361">
        <w:rPr>
          <w:sz w:val="24"/>
          <w:szCs w:val="24"/>
        </w:rPr>
        <w:t xml:space="preserve">/ </w:t>
      </w:r>
      <w:r w:rsidR="006B498F" w:rsidRPr="006C27E0">
        <w:rPr>
          <w:sz w:val="24"/>
          <w:szCs w:val="24"/>
        </w:rPr>
        <w:t>Notes</w:t>
      </w:r>
      <w:r w:rsidR="00245361">
        <w:rPr>
          <w:sz w:val="24"/>
          <w:szCs w:val="24"/>
        </w:rPr>
        <w:t xml:space="preserve"> </w:t>
      </w:r>
      <w:r w:rsidR="00245361" w:rsidRPr="00347FE4">
        <w:rPr>
          <w:sz w:val="24"/>
          <w:szCs w:val="24"/>
        </w:rPr>
        <w:t xml:space="preserve">and SOP available in </w:t>
      </w:r>
      <w:r w:rsidR="008C094A">
        <w:rPr>
          <w:sz w:val="24"/>
          <w:szCs w:val="24"/>
        </w:rPr>
        <w:t>NAAC</w:t>
      </w:r>
      <w:r w:rsidR="00245361" w:rsidRPr="00347FE4">
        <w:rPr>
          <w:sz w:val="24"/>
          <w:szCs w:val="24"/>
        </w:rPr>
        <w:t xml:space="preserve"> Website</w:t>
      </w:r>
      <w:r w:rsidRPr="00347FE4">
        <w:rPr>
          <w:sz w:val="24"/>
          <w:szCs w:val="24"/>
        </w:rPr>
        <w:t>.</w:t>
      </w:r>
      <w:r w:rsidRPr="006C27E0">
        <w:rPr>
          <w:sz w:val="24"/>
          <w:szCs w:val="24"/>
        </w:rPr>
        <w:t xml:space="preserve"> This will help in clear </w:t>
      </w:r>
      <w:r w:rsidRPr="00166797">
        <w:rPr>
          <w:sz w:val="24"/>
          <w:szCs w:val="24"/>
        </w:rPr>
        <w:t xml:space="preserve">understanding of the terms used in the </w:t>
      </w:r>
      <w:r w:rsidR="004D4ED1" w:rsidRPr="00166797">
        <w:rPr>
          <w:sz w:val="24"/>
          <w:szCs w:val="24"/>
        </w:rPr>
        <w:t>Quality Indicator Framework (</w:t>
      </w:r>
      <w:r w:rsidRPr="00166797">
        <w:rPr>
          <w:sz w:val="24"/>
          <w:szCs w:val="24"/>
        </w:rPr>
        <w:t>QIF</w:t>
      </w:r>
      <w:r w:rsidR="004D4ED1" w:rsidRPr="00166797">
        <w:rPr>
          <w:sz w:val="24"/>
          <w:szCs w:val="24"/>
        </w:rPr>
        <w:t>)</w:t>
      </w:r>
      <w:r w:rsidRPr="00166797">
        <w:rPr>
          <w:sz w:val="24"/>
          <w:szCs w:val="24"/>
        </w:rPr>
        <w:t>.</w:t>
      </w:r>
    </w:p>
    <w:p w:rsidR="005E5BBA" w:rsidRPr="00616AA7" w:rsidRDefault="00191C99" w:rsidP="000D1A50">
      <w:pPr>
        <w:numPr>
          <w:ilvl w:val="0"/>
          <w:numId w:val="189"/>
        </w:numPr>
        <w:tabs>
          <w:tab w:val="left" w:pos="520"/>
        </w:tabs>
        <w:spacing w:line="264" w:lineRule="auto"/>
        <w:jc w:val="both"/>
        <w:rPr>
          <w:color w:val="000000" w:themeColor="text1"/>
          <w:sz w:val="24"/>
          <w:szCs w:val="24"/>
        </w:rPr>
      </w:pPr>
      <w:r w:rsidRPr="007A1655">
        <w:rPr>
          <w:sz w:val="24"/>
          <w:szCs w:val="24"/>
        </w:rPr>
        <w:t>For Metric related</w:t>
      </w:r>
      <w:r w:rsidR="009A532F" w:rsidRPr="007A1655">
        <w:rPr>
          <w:sz w:val="24"/>
          <w:szCs w:val="24"/>
        </w:rPr>
        <w:t xml:space="preserve"> to finance the preceding financial year</w:t>
      </w:r>
      <w:r w:rsidR="0017774D" w:rsidRPr="007A1655">
        <w:rPr>
          <w:sz w:val="24"/>
          <w:szCs w:val="24"/>
        </w:rPr>
        <w:t xml:space="preserve"> (1</w:t>
      </w:r>
      <w:r w:rsidR="0017774D" w:rsidRPr="007A1655">
        <w:rPr>
          <w:sz w:val="24"/>
          <w:szCs w:val="24"/>
          <w:vertAlign w:val="superscript"/>
        </w:rPr>
        <w:t>st</w:t>
      </w:r>
      <w:r w:rsidR="0017774D" w:rsidRPr="007A1655">
        <w:rPr>
          <w:sz w:val="24"/>
          <w:szCs w:val="24"/>
        </w:rPr>
        <w:t xml:space="preserve"> April to 31</w:t>
      </w:r>
      <w:r w:rsidR="0017774D" w:rsidRPr="007A1655">
        <w:rPr>
          <w:sz w:val="24"/>
          <w:szCs w:val="24"/>
          <w:vertAlign w:val="superscript"/>
        </w:rPr>
        <w:t>st</w:t>
      </w:r>
      <w:r w:rsidR="0017774D" w:rsidRPr="007A1655">
        <w:rPr>
          <w:sz w:val="24"/>
          <w:szCs w:val="24"/>
        </w:rPr>
        <w:t xml:space="preserve"> March)</w:t>
      </w:r>
      <w:r w:rsidR="009A532F" w:rsidRPr="007A1655">
        <w:rPr>
          <w:sz w:val="24"/>
          <w:szCs w:val="24"/>
        </w:rPr>
        <w:t xml:space="preserve"> may be used to consolidate data, for publication related data preceding calendar year </w:t>
      </w:r>
      <w:r w:rsidR="0017774D" w:rsidRPr="007A1655">
        <w:rPr>
          <w:sz w:val="24"/>
          <w:szCs w:val="24"/>
        </w:rPr>
        <w:t>(1</w:t>
      </w:r>
      <w:r w:rsidR="0017774D" w:rsidRPr="007A1655">
        <w:rPr>
          <w:sz w:val="24"/>
          <w:szCs w:val="24"/>
          <w:vertAlign w:val="superscript"/>
        </w:rPr>
        <w:t>st</w:t>
      </w:r>
      <w:r w:rsidR="0017774D" w:rsidRPr="007A1655">
        <w:rPr>
          <w:sz w:val="24"/>
          <w:szCs w:val="24"/>
        </w:rPr>
        <w:t xml:space="preserve"> January to 31</w:t>
      </w:r>
      <w:r w:rsidR="0017774D" w:rsidRPr="007A1655">
        <w:rPr>
          <w:sz w:val="24"/>
          <w:szCs w:val="24"/>
          <w:vertAlign w:val="superscript"/>
        </w:rPr>
        <w:t>st</w:t>
      </w:r>
      <w:r w:rsidR="0017774D" w:rsidRPr="007A1655">
        <w:rPr>
          <w:sz w:val="24"/>
          <w:szCs w:val="24"/>
        </w:rPr>
        <w:t xml:space="preserve"> December) </w:t>
      </w:r>
      <w:r w:rsidR="009A532F" w:rsidRPr="007A1655">
        <w:rPr>
          <w:sz w:val="24"/>
          <w:szCs w:val="24"/>
        </w:rPr>
        <w:t xml:space="preserve">data to be entered and for the other metrics the </w:t>
      </w:r>
      <w:r w:rsidR="00683A67" w:rsidRPr="007A1655">
        <w:rPr>
          <w:sz w:val="24"/>
          <w:szCs w:val="24"/>
        </w:rPr>
        <w:t xml:space="preserve">preceding </w:t>
      </w:r>
      <w:r w:rsidR="009A532F" w:rsidRPr="007A1655">
        <w:rPr>
          <w:sz w:val="24"/>
          <w:szCs w:val="24"/>
        </w:rPr>
        <w:t xml:space="preserve">academic year may be taken for data to be entered in </w:t>
      </w:r>
      <w:r w:rsidR="00F44FDB" w:rsidRPr="007A1655">
        <w:rPr>
          <w:sz w:val="24"/>
          <w:szCs w:val="24"/>
        </w:rPr>
        <w:t>‘</w:t>
      </w:r>
      <w:r w:rsidR="009A532F" w:rsidRPr="007A1655">
        <w:rPr>
          <w:sz w:val="24"/>
          <w:szCs w:val="24"/>
        </w:rPr>
        <w:t>data capturing format</w:t>
      </w:r>
      <w:r w:rsidR="00F44FDB" w:rsidRPr="007A1655">
        <w:rPr>
          <w:sz w:val="24"/>
          <w:szCs w:val="24"/>
        </w:rPr>
        <w:t>’</w:t>
      </w:r>
      <w:r w:rsidR="009A532F" w:rsidRPr="007A1655">
        <w:rPr>
          <w:sz w:val="24"/>
          <w:szCs w:val="24"/>
        </w:rPr>
        <w:t xml:space="preserve"> of portal</w:t>
      </w:r>
      <w:r w:rsidR="00C208EA" w:rsidRPr="007A1655">
        <w:rPr>
          <w:sz w:val="24"/>
          <w:szCs w:val="24"/>
        </w:rPr>
        <w:t>.</w:t>
      </w:r>
      <w:r w:rsidR="00F17666" w:rsidRPr="007A1655">
        <w:rPr>
          <w:sz w:val="24"/>
          <w:szCs w:val="24"/>
        </w:rPr>
        <w:t xml:space="preserve"> Wherever the requirement of current year data is mentioned, use the data </w:t>
      </w:r>
      <w:r w:rsidR="00F17666" w:rsidRPr="00616AA7">
        <w:rPr>
          <w:color w:val="000000" w:themeColor="text1"/>
          <w:sz w:val="24"/>
          <w:szCs w:val="24"/>
        </w:rPr>
        <w:t>of</w:t>
      </w:r>
      <w:r w:rsidR="00110D24" w:rsidRPr="00616AA7">
        <w:rPr>
          <w:color w:val="000000" w:themeColor="text1"/>
          <w:sz w:val="24"/>
          <w:szCs w:val="24"/>
        </w:rPr>
        <w:t xml:space="preserve"> last completed academic year.</w:t>
      </w:r>
      <w:r w:rsidR="00F17666" w:rsidRPr="00616AA7">
        <w:rPr>
          <w:color w:val="000000" w:themeColor="text1"/>
          <w:sz w:val="24"/>
          <w:szCs w:val="24"/>
        </w:rPr>
        <w:t xml:space="preserve"> </w:t>
      </w:r>
      <w:r w:rsidR="00C208EA" w:rsidRPr="00616AA7">
        <w:rPr>
          <w:color w:val="000000" w:themeColor="text1"/>
          <w:sz w:val="24"/>
          <w:szCs w:val="24"/>
        </w:rPr>
        <w:t xml:space="preserve">  </w:t>
      </w:r>
    </w:p>
    <w:p w:rsidR="006F64E5" w:rsidRPr="00616AA7" w:rsidRDefault="006F64E5" w:rsidP="00F17FA1">
      <w:pPr>
        <w:tabs>
          <w:tab w:val="left" w:pos="220"/>
        </w:tabs>
        <w:ind w:right="-20"/>
        <w:jc w:val="center"/>
        <w:rPr>
          <w:b/>
          <w:bCs/>
          <w:color w:val="000000" w:themeColor="text1"/>
          <w:sz w:val="32"/>
          <w:szCs w:val="32"/>
        </w:rPr>
      </w:pPr>
    </w:p>
    <w:p w:rsidR="006F64E5" w:rsidRPr="00616AA7" w:rsidRDefault="006F64E5" w:rsidP="00F17FA1">
      <w:pPr>
        <w:tabs>
          <w:tab w:val="left" w:pos="220"/>
        </w:tabs>
        <w:ind w:right="-20"/>
        <w:jc w:val="center"/>
        <w:rPr>
          <w:b/>
          <w:bCs/>
          <w:color w:val="000000" w:themeColor="text1"/>
          <w:sz w:val="32"/>
          <w:szCs w:val="32"/>
        </w:rPr>
      </w:pPr>
    </w:p>
    <w:p w:rsidR="00407223" w:rsidRPr="00616AA7" w:rsidRDefault="00407223" w:rsidP="00407223">
      <w:pPr>
        <w:spacing w:line="264" w:lineRule="auto"/>
        <w:jc w:val="both"/>
        <w:rPr>
          <w:b/>
          <w:color w:val="000000" w:themeColor="text1"/>
          <w:sz w:val="28"/>
        </w:rPr>
      </w:pPr>
      <w:r w:rsidRPr="00616AA7">
        <w:rPr>
          <w:b/>
          <w:color w:val="000000" w:themeColor="text1"/>
          <w:sz w:val="28"/>
        </w:rPr>
        <w:t xml:space="preserve">XIII. </w:t>
      </w:r>
      <w:bookmarkStart w:id="19" w:name="MANDATORY"/>
      <w:bookmarkStart w:id="20" w:name="MANDATORYDISCLOSURE"/>
      <w:r w:rsidRPr="00616AA7">
        <w:rPr>
          <w:b/>
          <w:color w:val="000000" w:themeColor="text1"/>
          <w:sz w:val="28"/>
        </w:rPr>
        <w:t>MANDATORY</w:t>
      </w:r>
      <w:bookmarkEnd w:id="19"/>
      <w:r w:rsidRPr="00616AA7">
        <w:rPr>
          <w:b/>
          <w:color w:val="000000" w:themeColor="text1"/>
          <w:sz w:val="28"/>
        </w:rPr>
        <w:t xml:space="preserve"> DISCLOSURE </w:t>
      </w:r>
      <w:bookmarkEnd w:id="20"/>
      <w:r w:rsidRPr="00616AA7">
        <w:rPr>
          <w:b/>
          <w:color w:val="000000" w:themeColor="text1"/>
          <w:sz w:val="28"/>
        </w:rPr>
        <w:t>ON HEI</w:t>
      </w:r>
      <w:r w:rsidR="00D06AB6" w:rsidRPr="00616AA7">
        <w:rPr>
          <w:b/>
          <w:color w:val="000000" w:themeColor="text1"/>
          <w:sz w:val="28"/>
        </w:rPr>
        <w:t>’s</w:t>
      </w:r>
      <w:r w:rsidRPr="00616AA7">
        <w:rPr>
          <w:b/>
          <w:color w:val="000000" w:themeColor="text1"/>
          <w:sz w:val="28"/>
        </w:rPr>
        <w:t xml:space="preserve"> WEBSITE </w:t>
      </w:r>
    </w:p>
    <w:p w:rsidR="00407223" w:rsidRPr="00616AA7" w:rsidRDefault="00407223" w:rsidP="00407223">
      <w:pPr>
        <w:spacing w:line="264" w:lineRule="auto"/>
        <w:jc w:val="both"/>
        <w:rPr>
          <w:color w:val="000000" w:themeColor="text1"/>
          <w:sz w:val="24"/>
        </w:rPr>
      </w:pPr>
    </w:p>
    <w:p w:rsidR="00407223" w:rsidRPr="00616AA7" w:rsidRDefault="00407223" w:rsidP="00407223">
      <w:pPr>
        <w:spacing w:line="264" w:lineRule="auto"/>
        <w:jc w:val="both"/>
        <w:rPr>
          <w:color w:val="000000" w:themeColor="text1"/>
          <w:sz w:val="24"/>
        </w:rPr>
      </w:pPr>
      <w:r w:rsidRPr="00616AA7">
        <w:rPr>
          <w:color w:val="000000" w:themeColor="text1"/>
          <w:sz w:val="24"/>
        </w:rPr>
        <w:t>To ensure the transparency in the process of Assessment and Accreditation, it is necessary for the Higher Educational Institution’s (HEI’s) to upload the SSR along with other relevant documents on Institutional website. Thus it is suggested to create a separate NAAC tab/link on Higher Educational Institution’s (HEI’s) website and upload following documents till the validity period of Accreditation is over:</w:t>
      </w:r>
    </w:p>
    <w:p w:rsidR="00407223" w:rsidRPr="00616AA7" w:rsidRDefault="00CD7B09" w:rsidP="000D1A50">
      <w:pPr>
        <w:pStyle w:val="ListParagraph"/>
        <w:numPr>
          <w:ilvl w:val="0"/>
          <w:numId w:val="194"/>
        </w:numPr>
        <w:spacing w:after="0" w:line="264" w:lineRule="auto"/>
        <w:jc w:val="both"/>
        <w:rPr>
          <w:rFonts w:ascii="Times New Roman" w:hAnsi="Times New Roman"/>
          <w:color w:val="000000" w:themeColor="text1"/>
          <w:sz w:val="24"/>
        </w:rPr>
      </w:pPr>
      <w:r w:rsidRPr="00616AA7">
        <w:rPr>
          <w:rFonts w:ascii="Times New Roman" w:hAnsi="Times New Roman"/>
          <w:color w:val="000000" w:themeColor="text1"/>
          <w:sz w:val="24"/>
        </w:rPr>
        <w:t>SSR submitted online, to be uploaded after DVV process only</w:t>
      </w:r>
      <w:r w:rsidR="00FE6947" w:rsidRPr="00616AA7">
        <w:rPr>
          <w:rFonts w:ascii="Times New Roman" w:hAnsi="Times New Roman"/>
          <w:color w:val="000000" w:themeColor="text1"/>
          <w:sz w:val="24"/>
        </w:rPr>
        <w:t xml:space="preserve"> (.pdf format)</w:t>
      </w:r>
      <w:r w:rsidR="002040A1" w:rsidRPr="00616AA7">
        <w:rPr>
          <w:rFonts w:ascii="Times New Roman" w:hAnsi="Times New Roman"/>
          <w:color w:val="000000" w:themeColor="text1"/>
          <w:sz w:val="24"/>
        </w:rPr>
        <w:t>.</w:t>
      </w:r>
    </w:p>
    <w:p w:rsidR="00347FE4" w:rsidRDefault="00407223" w:rsidP="000D1A50">
      <w:pPr>
        <w:pStyle w:val="ListParagraph"/>
        <w:numPr>
          <w:ilvl w:val="0"/>
          <w:numId w:val="194"/>
        </w:numPr>
        <w:spacing w:after="0" w:line="264" w:lineRule="auto"/>
        <w:jc w:val="both"/>
        <w:rPr>
          <w:rFonts w:ascii="Times New Roman" w:hAnsi="Times New Roman"/>
          <w:color w:val="000000" w:themeColor="text1"/>
          <w:sz w:val="24"/>
        </w:rPr>
      </w:pPr>
      <w:r w:rsidRPr="00347FE4">
        <w:rPr>
          <w:rFonts w:ascii="Times New Roman" w:hAnsi="Times New Roman"/>
          <w:color w:val="000000" w:themeColor="text1"/>
          <w:sz w:val="24"/>
        </w:rPr>
        <w:t>Data templates wh</w:t>
      </w:r>
      <w:r w:rsidR="006840DA" w:rsidRPr="00347FE4">
        <w:rPr>
          <w:rFonts w:ascii="Times New Roman" w:hAnsi="Times New Roman"/>
          <w:color w:val="000000" w:themeColor="text1"/>
          <w:sz w:val="24"/>
        </w:rPr>
        <w:t>ich are uploaded along with SSR</w:t>
      </w:r>
      <w:r w:rsidR="00347FE4">
        <w:rPr>
          <w:rFonts w:ascii="Times New Roman" w:hAnsi="Times New Roman"/>
          <w:color w:val="000000" w:themeColor="text1"/>
          <w:sz w:val="24"/>
        </w:rPr>
        <w:t>.</w:t>
      </w:r>
    </w:p>
    <w:p w:rsidR="00407223" w:rsidRPr="00347FE4" w:rsidRDefault="00407223" w:rsidP="000D1A50">
      <w:pPr>
        <w:pStyle w:val="ListParagraph"/>
        <w:numPr>
          <w:ilvl w:val="0"/>
          <w:numId w:val="194"/>
        </w:numPr>
        <w:spacing w:after="0" w:line="264" w:lineRule="auto"/>
        <w:jc w:val="both"/>
        <w:rPr>
          <w:rFonts w:ascii="Times New Roman" w:hAnsi="Times New Roman"/>
          <w:color w:val="000000" w:themeColor="text1"/>
          <w:sz w:val="24"/>
        </w:rPr>
      </w:pPr>
      <w:r w:rsidRPr="00347FE4">
        <w:rPr>
          <w:rFonts w:ascii="Times New Roman" w:hAnsi="Times New Roman"/>
          <w:color w:val="000000" w:themeColor="text1"/>
          <w:sz w:val="24"/>
        </w:rPr>
        <w:t>Annual Quality Assurance Report (AQAR – Year wise)</w:t>
      </w:r>
      <w:r w:rsidR="00347FE4">
        <w:rPr>
          <w:rFonts w:ascii="Times New Roman" w:hAnsi="Times New Roman"/>
          <w:color w:val="000000" w:themeColor="text1"/>
          <w:sz w:val="24"/>
        </w:rPr>
        <w:t>.</w:t>
      </w:r>
    </w:p>
    <w:p w:rsidR="00407223" w:rsidRPr="00616AA7" w:rsidRDefault="00407223" w:rsidP="000D1A50">
      <w:pPr>
        <w:pStyle w:val="ListParagraph"/>
        <w:numPr>
          <w:ilvl w:val="0"/>
          <w:numId w:val="194"/>
        </w:numPr>
        <w:spacing w:after="0" w:line="264" w:lineRule="auto"/>
        <w:jc w:val="both"/>
        <w:rPr>
          <w:rFonts w:ascii="Times New Roman" w:hAnsi="Times New Roman"/>
          <w:color w:val="000000" w:themeColor="text1"/>
          <w:sz w:val="24"/>
        </w:rPr>
      </w:pPr>
      <w:r w:rsidRPr="00616AA7">
        <w:rPr>
          <w:rFonts w:ascii="Times New Roman" w:hAnsi="Times New Roman"/>
          <w:color w:val="000000" w:themeColor="text1"/>
          <w:sz w:val="24"/>
        </w:rPr>
        <w:t>Accreditation outcome document viz., Certificate, Grade sheet, etc.</w:t>
      </w:r>
    </w:p>
    <w:p w:rsidR="00407223" w:rsidRPr="002B152B" w:rsidRDefault="00407223" w:rsidP="00407223">
      <w:pPr>
        <w:spacing w:line="264" w:lineRule="auto"/>
        <w:jc w:val="both"/>
        <w:rPr>
          <w:sz w:val="24"/>
        </w:rPr>
      </w:pPr>
      <w:r w:rsidRPr="002B152B">
        <w:rPr>
          <w:sz w:val="24"/>
        </w:rPr>
        <w:t xml:space="preserve">The Higher Educational Institution’s (HEI’s) may suitably design their NAAC tab/link to accommodate all relevant documents. </w:t>
      </w:r>
    </w:p>
    <w:p w:rsidR="006F64E5" w:rsidRDefault="006F64E5" w:rsidP="00F17FA1">
      <w:pPr>
        <w:tabs>
          <w:tab w:val="left" w:pos="220"/>
        </w:tabs>
        <w:ind w:right="-20"/>
        <w:jc w:val="center"/>
        <w:rPr>
          <w:b/>
          <w:bCs/>
          <w:sz w:val="32"/>
          <w:szCs w:val="32"/>
        </w:rPr>
      </w:pPr>
    </w:p>
    <w:p w:rsidR="00407223" w:rsidRDefault="00407223" w:rsidP="00F17FA1">
      <w:pPr>
        <w:tabs>
          <w:tab w:val="left" w:pos="220"/>
        </w:tabs>
        <w:ind w:right="-20"/>
        <w:jc w:val="center"/>
        <w:rPr>
          <w:b/>
          <w:bCs/>
          <w:sz w:val="32"/>
          <w:szCs w:val="32"/>
        </w:rPr>
      </w:pPr>
    </w:p>
    <w:p w:rsidR="00407223" w:rsidRDefault="00407223" w:rsidP="00F17FA1">
      <w:pPr>
        <w:tabs>
          <w:tab w:val="left" w:pos="220"/>
        </w:tabs>
        <w:ind w:right="-20"/>
        <w:jc w:val="center"/>
        <w:rPr>
          <w:b/>
          <w:bCs/>
          <w:sz w:val="32"/>
          <w:szCs w:val="32"/>
        </w:rPr>
      </w:pPr>
    </w:p>
    <w:p w:rsidR="00961F26" w:rsidRDefault="00961F26" w:rsidP="00F17FA1">
      <w:pPr>
        <w:tabs>
          <w:tab w:val="left" w:pos="220"/>
        </w:tabs>
        <w:ind w:right="-20"/>
        <w:jc w:val="center"/>
        <w:rPr>
          <w:b/>
          <w:bCs/>
          <w:sz w:val="32"/>
          <w:szCs w:val="32"/>
        </w:rPr>
      </w:pPr>
    </w:p>
    <w:p w:rsidR="00961F26" w:rsidRDefault="00961F26" w:rsidP="00F17FA1">
      <w:pPr>
        <w:tabs>
          <w:tab w:val="left" w:pos="220"/>
        </w:tabs>
        <w:ind w:right="-20"/>
        <w:jc w:val="center"/>
        <w:rPr>
          <w:b/>
          <w:bCs/>
          <w:sz w:val="32"/>
          <w:szCs w:val="32"/>
        </w:rPr>
      </w:pPr>
    </w:p>
    <w:p w:rsidR="008A7842" w:rsidRDefault="008A7842" w:rsidP="00F17FA1">
      <w:pPr>
        <w:tabs>
          <w:tab w:val="left" w:pos="220"/>
        </w:tabs>
        <w:ind w:right="-20"/>
        <w:jc w:val="center"/>
        <w:rPr>
          <w:b/>
          <w:bCs/>
          <w:sz w:val="32"/>
          <w:szCs w:val="32"/>
        </w:rPr>
      </w:pPr>
    </w:p>
    <w:p w:rsidR="008A7842" w:rsidRDefault="008A7842" w:rsidP="00F17FA1">
      <w:pPr>
        <w:tabs>
          <w:tab w:val="left" w:pos="220"/>
        </w:tabs>
        <w:ind w:right="-20"/>
        <w:jc w:val="center"/>
        <w:rPr>
          <w:b/>
          <w:bCs/>
          <w:sz w:val="32"/>
          <w:szCs w:val="32"/>
        </w:rPr>
      </w:pPr>
    </w:p>
    <w:p w:rsidR="00F17FA1" w:rsidRPr="00F4654C" w:rsidRDefault="00F17FA1" w:rsidP="00F17FA1">
      <w:pPr>
        <w:tabs>
          <w:tab w:val="left" w:pos="220"/>
        </w:tabs>
        <w:ind w:right="-20"/>
        <w:jc w:val="center"/>
        <w:rPr>
          <w:sz w:val="20"/>
          <w:szCs w:val="20"/>
        </w:rPr>
      </w:pPr>
      <w:r w:rsidRPr="00F4654C">
        <w:rPr>
          <w:b/>
          <w:bCs/>
          <w:sz w:val="32"/>
          <w:szCs w:val="32"/>
        </w:rPr>
        <w:t>SECTION-B</w:t>
      </w:r>
    </w:p>
    <w:p w:rsidR="00F17FA1" w:rsidRPr="00F4654C" w:rsidRDefault="00F17FA1" w:rsidP="00F17FA1">
      <w:pPr>
        <w:spacing w:line="129" w:lineRule="exact"/>
        <w:rPr>
          <w:sz w:val="20"/>
          <w:szCs w:val="20"/>
        </w:rPr>
      </w:pPr>
    </w:p>
    <w:p w:rsidR="00F17FA1" w:rsidRPr="00F4654C" w:rsidRDefault="00745B6C" w:rsidP="00F17FA1">
      <w:pPr>
        <w:ind w:right="-140"/>
        <w:jc w:val="center"/>
        <w:rPr>
          <w:sz w:val="20"/>
          <w:szCs w:val="20"/>
        </w:rPr>
      </w:pPr>
      <w:r>
        <w:rPr>
          <w:b/>
          <w:bCs/>
          <w:sz w:val="32"/>
          <w:szCs w:val="32"/>
        </w:rPr>
        <w:t>Data Requirements for Self - S</w:t>
      </w:r>
      <w:r w:rsidR="00F17FA1" w:rsidRPr="00F4654C">
        <w:rPr>
          <w:b/>
          <w:bCs/>
          <w:sz w:val="32"/>
          <w:szCs w:val="32"/>
        </w:rPr>
        <w:t>tudy Report</w:t>
      </w:r>
      <w:r>
        <w:rPr>
          <w:b/>
          <w:bCs/>
          <w:sz w:val="32"/>
          <w:szCs w:val="32"/>
        </w:rPr>
        <w:t xml:space="preserve"> (SSR)</w:t>
      </w:r>
    </w:p>
    <w:p w:rsidR="00F17FA1" w:rsidRPr="00F4654C" w:rsidRDefault="00F17FA1" w:rsidP="00F17FA1">
      <w:pPr>
        <w:spacing w:line="20" w:lineRule="exact"/>
        <w:rPr>
          <w:sz w:val="20"/>
          <w:szCs w:val="20"/>
        </w:rPr>
      </w:pPr>
    </w:p>
    <w:p w:rsidR="00F17FA1" w:rsidRPr="00F4654C" w:rsidRDefault="00F17FA1" w:rsidP="00F17FA1">
      <w:pPr>
        <w:spacing w:line="200" w:lineRule="exact"/>
        <w:rPr>
          <w:sz w:val="20"/>
          <w:szCs w:val="20"/>
        </w:rPr>
      </w:pPr>
    </w:p>
    <w:p w:rsidR="00F17FA1" w:rsidRPr="00F4654C" w:rsidRDefault="00F17FA1" w:rsidP="00F17FA1">
      <w:pPr>
        <w:spacing w:line="200" w:lineRule="exact"/>
        <w:rPr>
          <w:sz w:val="20"/>
          <w:szCs w:val="20"/>
        </w:rPr>
      </w:pPr>
    </w:p>
    <w:p w:rsidR="00F17FA1" w:rsidRPr="00F4654C" w:rsidRDefault="00E1124E" w:rsidP="00F17FA1">
      <w:pPr>
        <w:spacing w:line="318" w:lineRule="exact"/>
        <w:rPr>
          <w:sz w:val="20"/>
          <w:szCs w:val="20"/>
        </w:rPr>
      </w:pPr>
      <w:r w:rsidRPr="00E1124E">
        <w:rPr>
          <w:noProof/>
        </w:rPr>
        <w:pict>
          <v:line id="Straight Connector 108" o:spid="_x0000_s1109" style="position:absolute;z-index:251641856;visibility:visible;mso-wrap-distance-left:0;mso-wrap-distance-right:0" from="463.9pt,11.45pt" to="463.9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" o:allowincell="f" strokeweight=".5pt"/>
        </w:pict>
      </w:r>
      <w:r w:rsidRPr="00E1124E">
        <w:rPr>
          <w:noProof/>
        </w:rPr>
        <w:pict>
          <v:line id="Straight Connector 106" o:spid="_x0000_s1107" style="position:absolute;z-index:251643904;visibility:visible;mso-wrap-distance-left:0;mso-wrap-distance-right:0" from="18.75pt,11.2pt" to="19.25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" o:allowincell="f" strokeweight=".5pt"/>
        </w:pict>
      </w:r>
      <w:r w:rsidRPr="00E1124E">
        <w:rPr>
          <w:noProof/>
        </w:rPr>
        <w:pict>
          <v:line id="Straight Connector 107" o:spid="_x0000_s1108" style="position:absolute;z-index:251642880;visibility:visible;mso-wrap-distance-left:0;mso-wrap-distance-right:0" from="19.25pt,11.45pt" to="46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" o:allowincell="f" strokeweight=".5pt"/>
        </w:pict>
      </w:r>
    </w:p>
    <w:p w:rsidR="00F17FA1" w:rsidRDefault="00F17FA1" w:rsidP="00F17FA1">
      <w:pPr>
        <w:spacing w:line="236" w:lineRule="auto"/>
        <w:ind w:left="720" w:right="539" w:firstLine="640"/>
        <w:rPr>
          <w:rFonts w:ascii="Book Antiqua" w:eastAsia="Book Antiqua" w:hAnsi="Book Antiqua" w:cs="Book Antiqua"/>
          <w:sz w:val="28"/>
          <w:szCs w:val="28"/>
        </w:rPr>
      </w:pPr>
    </w:p>
    <w:p w:rsidR="00F17FA1" w:rsidRDefault="00B13F04" w:rsidP="0094046B">
      <w:pPr>
        <w:spacing w:line="236" w:lineRule="auto"/>
        <w:ind w:left="720" w:right="539"/>
        <w:rPr>
          <w:rFonts w:eastAsia="Book Antiqua"/>
          <w:i/>
          <w:sz w:val="32"/>
          <w:szCs w:val="32"/>
        </w:rPr>
      </w:pPr>
      <w:r>
        <w:rPr>
          <w:rFonts w:eastAsia="Book Antiqua"/>
          <w:i/>
          <w:sz w:val="32"/>
          <w:szCs w:val="32"/>
        </w:rPr>
        <w:t>This section gives</w:t>
      </w:r>
      <w:r w:rsidR="00F17FA1" w:rsidRPr="0094046B">
        <w:rPr>
          <w:rFonts w:eastAsia="Book Antiqua"/>
          <w:i/>
          <w:sz w:val="32"/>
          <w:szCs w:val="32"/>
        </w:rPr>
        <w:t xml:space="preserve"> details of various data required for filling up the online format of the Self </w:t>
      </w:r>
      <w:r w:rsidR="00FE76B1" w:rsidRPr="0094046B">
        <w:rPr>
          <w:rFonts w:eastAsia="Book Antiqua"/>
          <w:i/>
          <w:sz w:val="32"/>
          <w:szCs w:val="32"/>
        </w:rPr>
        <w:t>-</w:t>
      </w:r>
      <w:r>
        <w:rPr>
          <w:rFonts w:eastAsia="Book Antiqua"/>
          <w:i/>
          <w:sz w:val="32"/>
          <w:szCs w:val="32"/>
        </w:rPr>
        <w:t xml:space="preserve"> Study Report, viz.,</w:t>
      </w:r>
    </w:p>
    <w:p w:rsidR="00FF5530" w:rsidRPr="00D47023" w:rsidRDefault="00FF5530" w:rsidP="0094046B">
      <w:pPr>
        <w:spacing w:line="236" w:lineRule="auto"/>
        <w:ind w:left="720" w:right="539"/>
        <w:rPr>
          <w:rFonts w:eastAsia="Book Antiqua"/>
          <w:i/>
          <w:sz w:val="28"/>
          <w:szCs w:val="28"/>
        </w:rPr>
      </w:pPr>
    </w:p>
    <w:p w:rsidR="00F17FA1" w:rsidRDefault="00F17FA1" w:rsidP="000D1A50">
      <w:pPr>
        <w:numPr>
          <w:ilvl w:val="0"/>
          <w:numId w:val="75"/>
        </w:numPr>
        <w:spacing w:line="236" w:lineRule="auto"/>
        <w:ind w:left="1080" w:right="221"/>
        <w:rPr>
          <w:i/>
          <w:sz w:val="28"/>
          <w:szCs w:val="28"/>
        </w:rPr>
      </w:pPr>
      <w:r>
        <w:rPr>
          <w:i/>
          <w:sz w:val="28"/>
          <w:szCs w:val="28"/>
        </w:rPr>
        <w:t>Executive Summary</w:t>
      </w:r>
    </w:p>
    <w:p w:rsidR="00F17FA1" w:rsidRPr="00253914" w:rsidRDefault="00F17FA1" w:rsidP="000D1A50">
      <w:pPr>
        <w:numPr>
          <w:ilvl w:val="0"/>
          <w:numId w:val="75"/>
        </w:numPr>
        <w:spacing w:line="236" w:lineRule="auto"/>
        <w:ind w:left="1080" w:right="221"/>
        <w:rPr>
          <w:i/>
          <w:sz w:val="28"/>
          <w:szCs w:val="28"/>
        </w:rPr>
      </w:pPr>
      <w:r w:rsidRPr="00D47023">
        <w:rPr>
          <w:rFonts w:eastAsia="Book Antiqua"/>
          <w:i/>
          <w:sz w:val="28"/>
          <w:szCs w:val="28"/>
        </w:rPr>
        <w:t>Profile of the University</w:t>
      </w:r>
    </w:p>
    <w:p w:rsidR="00CC1950" w:rsidRPr="00CC1950" w:rsidRDefault="00253914" w:rsidP="000D1A50">
      <w:pPr>
        <w:numPr>
          <w:ilvl w:val="0"/>
          <w:numId w:val="75"/>
        </w:numPr>
        <w:spacing w:line="236" w:lineRule="auto"/>
        <w:ind w:left="1080" w:right="221"/>
        <w:rPr>
          <w:i/>
          <w:sz w:val="28"/>
          <w:szCs w:val="28"/>
        </w:rPr>
      </w:pPr>
      <w:r>
        <w:rPr>
          <w:i/>
          <w:sz w:val="28"/>
          <w:szCs w:val="28"/>
        </w:rPr>
        <w:t xml:space="preserve">Extended Profile of the </w:t>
      </w:r>
      <w:r w:rsidR="00CC1950">
        <w:rPr>
          <w:rFonts w:eastAsia="Book Antiqua"/>
          <w:i/>
          <w:sz w:val="28"/>
          <w:szCs w:val="28"/>
        </w:rPr>
        <w:t>University</w:t>
      </w:r>
    </w:p>
    <w:p w:rsidR="00F17FA1" w:rsidRPr="00CC1950" w:rsidRDefault="00CC1950" w:rsidP="000D1A50">
      <w:pPr>
        <w:numPr>
          <w:ilvl w:val="0"/>
          <w:numId w:val="75"/>
        </w:numPr>
        <w:spacing w:line="236" w:lineRule="auto"/>
        <w:ind w:left="1080" w:right="221"/>
        <w:rPr>
          <w:i/>
          <w:sz w:val="28"/>
          <w:szCs w:val="28"/>
        </w:rPr>
      </w:pPr>
      <w:r w:rsidRPr="00CC1950">
        <w:rPr>
          <w:i/>
          <w:sz w:val="28"/>
          <w:szCs w:val="28"/>
        </w:rPr>
        <w:t>Quality Indicator Framework (QIF)</w:t>
      </w:r>
    </w:p>
    <w:p w:rsidR="00BC11E2" w:rsidRPr="00766170" w:rsidRDefault="00BC11E2" w:rsidP="000D1A50">
      <w:pPr>
        <w:numPr>
          <w:ilvl w:val="0"/>
          <w:numId w:val="75"/>
        </w:numPr>
        <w:spacing w:line="236" w:lineRule="auto"/>
        <w:ind w:left="1080" w:right="221"/>
        <w:rPr>
          <w:i/>
          <w:sz w:val="28"/>
          <w:szCs w:val="28"/>
        </w:rPr>
      </w:pPr>
      <w:r>
        <w:rPr>
          <w:rFonts w:eastAsia="Book Antiqua"/>
          <w:i/>
          <w:sz w:val="28"/>
          <w:szCs w:val="28"/>
        </w:rPr>
        <w:t>Evaluative report of the Departments</w:t>
      </w:r>
    </w:p>
    <w:p w:rsidR="00766170" w:rsidRPr="001527CB" w:rsidRDefault="00FC0FB9" w:rsidP="000D1A50">
      <w:pPr>
        <w:numPr>
          <w:ilvl w:val="0"/>
          <w:numId w:val="75"/>
        </w:numPr>
        <w:spacing w:line="236" w:lineRule="auto"/>
        <w:ind w:left="1080" w:right="221"/>
        <w:rPr>
          <w:i/>
          <w:sz w:val="28"/>
          <w:szCs w:val="28"/>
        </w:rPr>
      </w:pPr>
      <w:r w:rsidRPr="001527CB">
        <w:rPr>
          <w:rFonts w:eastAsia="Book Antiqua"/>
          <w:i/>
          <w:spacing w:val="-3"/>
          <w:w w:val="108"/>
          <w:sz w:val="28"/>
          <w:szCs w:val="28"/>
        </w:rPr>
        <w:t xml:space="preserve">Data </w:t>
      </w:r>
      <w:r w:rsidR="00AD0576" w:rsidRPr="001527CB">
        <w:rPr>
          <w:rFonts w:eastAsia="Book Antiqua"/>
          <w:i/>
          <w:spacing w:val="-3"/>
          <w:w w:val="108"/>
          <w:sz w:val="28"/>
          <w:szCs w:val="28"/>
        </w:rPr>
        <w:t>T</w:t>
      </w:r>
      <w:r w:rsidRPr="001527CB">
        <w:rPr>
          <w:rFonts w:eastAsia="Book Antiqua"/>
          <w:i/>
          <w:spacing w:val="-3"/>
          <w:w w:val="108"/>
          <w:sz w:val="28"/>
          <w:szCs w:val="28"/>
        </w:rPr>
        <w:t>emplates</w:t>
      </w:r>
      <w:r w:rsidR="00AD0576" w:rsidRPr="001527CB">
        <w:rPr>
          <w:rFonts w:eastAsia="Book Antiqua"/>
          <w:i/>
          <w:spacing w:val="-3"/>
          <w:w w:val="108"/>
          <w:sz w:val="28"/>
          <w:szCs w:val="28"/>
        </w:rPr>
        <w:t xml:space="preserve"> </w:t>
      </w:r>
      <w:r w:rsidRPr="001527CB">
        <w:rPr>
          <w:rFonts w:eastAsia="Book Antiqua"/>
          <w:i/>
          <w:spacing w:val="-3"/>
          <w:w w:val="108"/>
          <w:sz w:val="28"/>
          <w:szCs w:val="28"/>
        </w:rPr>
        <w:t xml:space="preserve">/ Documents (Quantitative </w:t>
      </w:r>
      <w:r w:rsidR="009B4593" w:rsidRPr="001527CB">
        <w:rPr>
          <w:rFonts w:eastAsia="Book Antiqua"/>
          <w:i/>
          <w:spacing w:val="-3"/>
          <w:w w:val="108"/>
          <w:sz w:val="28"/>
          <w:szCs w:val="28"/>
        </w:rPr>
        <w:t>Metrics</w:t>
      </w:r>
      <w:r w:rsidRPr="001527CB">
        <w:rPr>
          <w:rFonts w:eastAsia="Book Antiqua"/>
          <w:i/>
          <w:spacing w:val="-3"/>
          <w:w w:val="108"/>
          <w:sz w:val="28"/>
          <w:szCs w:val="28"/>
        </w:rPr>
        <w:t>)</w:t>
      </w:r>
    </w:p>
    <w:p w:rsidR="00B33A7A" w:rsidRDefault="00E1124E">
      <w:r w:rsidRPr="00E1124E">
        <w:rPr>
          <w:noProof/>
        </w:rPr>
        <w:pict>
          <v:line id="Straight Connector 105" o:spid="_x0000_s1106" style="position:absolute;z-index:251644928;visibility:visible;mso-wrap-distance-left:0;mso-wrap-distance-right:0" from="19pt,10.1pt" to="463.9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" o:allowincell="f" strokeweight=".5pt"/>
        </w:pict>
      </w:r>
    </w:p>
    <w:p w:rsidR="00F17FA1" w:rsidRDefault="00F17FA1"/>
    <w:p w:rsidR="00766170" w:rsidRDefault="00766170">
      <w:pPr>
        <w:sectPr w:rsidR="00766170" w:rsidSect="00EC79CE">
          <w:pgSz w:w="11900" w:h="16841"/>
          <w:pgMar w:top="1440" w:right="1410" w:bottom="1440" w:left="1440" w:header="0" w:footer="288" w:gutter="0"/>
          <w:cols w:space="720" w:equalWidth="0">
            <w:col w:w="9050"/>
          </w:cols>
        </w:sectPr>
      </w:pPr>
    </w:p>
    <w:p w:rsidR="000E5374" w:rsidRPr="0040113E" w:rsidRDefault="00931B79" w:rsidP="00166430">
      <w:pPr>
        <w:widowControl w:val="0"/>
        <w:spacing w:before="100"/>
        <w:ind w:right="-20"/>
        <w:jc w:val="center"/>
        <w:rPr>
          <w:sz w:val="28"/>
          <w:szCs w:val="28"/>
        </w:rPr>
      </w:pPr>
      <w:r w:rsidRPr="0040113E">
        <w:rPr>
          <w:rFonts w:eastAsia="Book Antiqua"/>
          <w:b/>
          <w:bCs/>
          <w:spacing w:val="-4"/>
          <w:sz w:val="28"/>
          <w:szCs w:val="28"/>
        </w:rPr>
        <w:lastRenderedPageBreak/>
        <w:t>1</w:t>
      </w:r>
      <w:r w:rsidRPr="0040113E">
        <w:rPr>
          <w:rFonts w:eastAsia="Book Antiqua"/>
          <w:bCs/>
          <w:sz w:val="28"/>
          <w:szCs w:val="28"/>
        </w:rPr>
        <w:t>.</w:t>
      </w:r>
      <w:r w:rsidR="000E5374" w:rsidRPr="0040113E">
        <w:rPr>
          <w:sz w:val="28"/>
          <w:szCs w:val="28"/>
        </w:rPr>
        <w:t xml:space="preserve"> </w:t>
      </w:r>
      <w:bookmarkStart w:id="21" w:name="ExecutiveSummary"/>
      <w:r w:rsidR="000E5374" w:rsidRPr="0040113E">
        <w:rPr>
          <w:b/>
          <w:sz w:val="28"/>
          <w:szCs w:val="28"/>
        </w:rPr>
        <w:t>Executive Summary</w:t>
      </w:r>
      <w:bookmarkEnd w:id="21"/>
    </w:p>
    <w:p w:rsidR="000E5374" w:rsidRPr="00E84FB6" w:rsidRDefault="000E5374" w:rsidP="00166430">
      <w:pPr>
        <w:jc w:val="both"/>
        <w:rPr>
          <w:sz w:val="24"/>
          <w:szCs w:val="24"/>
        </w:rPr>
      </w:pPr>
    </w:p>
    <w:p w:rsidR="000E5374" w:rsidRPr="0040113E" w:rsidRDefault="000E5374" w:rsidP="00166430">
      <w:pPr>
        <w:jc w:val="both"/>
        <w:rPr>
          <w:sz w:val="24"/>
          <w:szCs w:val="24"/>
        </w:rPr>
      </w:pPr>
      <w:r w:rsidRPr="0040113E">
        <w:rPr>
          <w:sz w:val="24"/>
          <w:szCs w:val="24"/>
        </w:rPr>
        <w:t>Every HEI applying for the A&amp;A process shall prepare an Executive Summary highlighting the main features of the Institution including</w:t>
      </w:r>
    </w:p>
    <w:p w:rsidR="000E5374" w:rsidRPr="0040113E" w:rsidRDefault="000E5374" w:rsidP="00166430">
      <w:pPr>
        <w:ind w:firstLine="720"/>
        <w:jc w:val="both"/>
        <w:rPr>
          <w:sz w:val="24"/>
          <w:szCs w:val="24"/>
        </w:rPr>
      </w:pPr>
    </w:p>
    <w:p w:rsidR="000E5374" w:rsidRPr="0040113E" w:rsidRDefault="000E5374" w:rsidP="000D1A50">
      <w:pPr>
        <w:pStyle w:val="ListParagraph"/>
        <w:numPr>
          <w:ilvl w:val="0"/>
          <w:numId w:val="74"/>
        </w:numPr>
        <w:ind w:left="993"/>
        <w:jc w:val="both"/>
        <w:rPr>
          <w:rFonts w:ascii="Times New Roman" w:hAnsi="Times New Roman"/>
          <w:sz w:val="24"/>
          <w:szCs w:val="24"/>
        </w:rPr>
      </w:pPr>
      <w:r w:rsidRPr="0040113E">
        <w:rPr>
          <w:rFonts w:ascii="Times New Roman" w:hAnsi="Times New Roman"/>
          <w:b/>
          <w:sz w:val="24"/>
          <w:szCs w:val="24"/>
        </w:rPr>
        <w:t>Introductory Note</w:t>
      </w:r>
      <w:r w:rsidRPr="0040113E">
        <w:rPr>
          <w:rFonts w:ascii="Times New Roman" w:hAnsi="Times New Roman"/>
          <w:sz w:val="24"/>
          <w:szCs w:val="24"/>
        </w:rPr>
        <w:t xml:space="preserve"> on the Institution: location, vision mission, type of the institution etc.</w:t>
      </w:r>
    </w:p>
    <w:p w:rsidR="000E5374" w:rsidRPr="0040113E" w:rsidRDefault="004B4F5E" w:rsidP="000D1A50">
      <w:pPr>
        <w:pStyle w:val="ListParagraph"/>
        <w:numPr>
          <w:ilvl w:val="0"/>
          <w:numId w:val="74"/>
        </w:numPr>
        <w:ind w:left="993"/>
        <w:jc w:val="both"/>
        <w:rPr>
          <w:rFonts w:ascii="Times New Roman" w:hAnsi="Times New Roman"/>
          <w:sz w:val="24"/>
          <w:szCs w:val="24"/>
        </w:rPr>
      </w:pPr>
      <w:r w:rsidRPr="0040113E">
        <w:rPr>
          <w:rFonts w:ascii="Times New Roman" w:hAnsi="Times New Roman"/>
          <w:b/>
          <w:sz w:val="24"/>
          <w:szCs w:val="24"/>
        </w:rPr>
        <w:t>Criterion</w:t>
      </w:r>
      <w:r w:rsidR="00EC4620" w:rsidRPr="0040113E">
        <w:rPr>
          <w:rFonts w:ascii="Times New Roman" w:hAnsi="Times New Roman"/>
          <w:b/>
          <w:sz w:val="24"/>
          <w:szCs w:val="24"/>
        </w:rPr>
        <w:t>-</w:t>
      </w:r>
      <w:r w:rsidRPr="0040113E">
        <w:rPr>
          <w:rFonts w:ascii="Times New Roman" w:hAnsi="Times New Roman"/>
          <w:b/>
          <w:sz w:val="24"/>
          <w:szCs w:val="24"/>
        </w:rPr>
        <w:t>wise</w:t>
      </w:r>
      <w:r w:rsidR="000E5374" w:rsidRPr="0040113E">
        <w:rPr>
          <w:rFonts w:ascii="Times New Roman" w:hAnsi="Times New Roman"/>
          <w:b/>
          <w:sz w:val="24"/>
          <w:szCs w:val="24"/>
        </w:rPr>
        <w:t xml:space="preserve"> Summary</w:t>
      </w:r>
      <w:r w:rsidR="000E5374" w:rsidRPr="0040113E">
        <w:rPr>
          <w:rFonts w:ascii="Times New Roman" w:hAnsi="Times New Roman"/>
          <w:sz w:val="24"/>
          <w:szCs w:val="24"/>
        </w:rPr>
        <w:t xml:space="preserve"> on the Institution’s functioning </w:t>
      </w:r>
      <w:r w:rsidR="00B10100" w:rsidRPr="0040113E">
        <w:rPr>
          <w:rFonts w:ascii="Times New Roman" w:hAnsi="Times New Roman"/>
          <w:sz w:val="24"/>
          <w:szCs w:val="24"/>
        </w:rPr>
        <w:t xml:space="preserve">in not more than 250 words for </w:t>
      </w:r>
      <w:r w:rsidR="000E5374" w:rsidRPr="0040113E">
        <w:rPr>
          <w:rFonts w:ascii="Times New Roman" w:hAnsi="Times New Roman"/>
          <w:sz w:val="24"/>
          <w:szCs w:val="24"/>
        </w:rPr>
        <w:t>each criterion.</w:t>
      </w:r>
    </w:p>
    <w:p w:rsidR="000E5374" w:rsidRPr="0040113E" w:rsidRDefault="000E5374" w:rsidP="000D1A50">
      <w:pPr>
        <w:pStyle w:val="ListParagraph"/>
        <w:numPr>
          <w:ilvl w:val="0"/>
          <w:numId w:val="74"/>
        </w:numPr>
        <w:ind w:left="993"/>
        <w:jc w:val="both"/>
        <w:rPr>
          <w:rFonts w:ascii="Times New Roman" w:hAnsi="Times New Roman"/>
          <w:sz w:val="24"/>
          <w:szCs w:val="24"/>
        </w:rPr>
      </w:pPr>
      <w:r w:rsidRPr="0040113E">
        <w:rPr>
          <w:rFonts w:ascii="Times New Roman" w:hAnsi="Times New Roman"/>
          <w:sz w:val="24"/>
          <w:szCs w:val="24"/>
        </w:rPr>
        <w:t xml:space="preserve">Brief note on </w:t>
      </w:r>
      <w:r w:rsidRPr="0040113E">
        <w:rPr>
          <w:rFonts w:ascii="Times New Roman" w:hAnsi="Times New Roman"/>
          <w:b/>
          <w:sz w:val="24"/>
          <w:szCs w:val="24"/>
        </w:rPr>
        <w:t>Strength Weaknesses Opportunities and Challenges (SWOC)</w:t>
      </w:r>
      <w:r w:rsidRPr="0040113E">
        <w:rPr>
          <w:rFonts w:ascii="Times New Roman" w:hAnsi="Times New Roman"/>
          <w:sz w:val="24"/>
          <w:szCs w:val="24"/>
        </w:rPr>
        <w:t xml:space="preserve"> in respect of the Institution.</w:t>
      </w:r>
    </w:p>
    <w:p w:rsidR="000E5374" w:rsidRPr="0040113E" w:rsidRDefault="000E5374" w:rsidP="000D1A50">
      <w:pPr>
        <w:pStyle w:val="ListParagraph"/>
        <w:numPr>
          <w:ilvl w:val="0"/>
          <w:numId w:val="74"/>
        </w:numPr>
        <w:ind w:left="993"/>
        <w:jc w:val="both"/>
        <w:rPr>
          <w:rFonts w:ascii="Times New Roman" w:hAnsi="Times New Roman"/>
          <w:sz w:val="24"/>
          <w:szCs w:val="24"/>
        </w:rPr>
      </w:pPr>
      <w:r w:rsidRPr="0040113E">
        <w:rPr>
          <w:rFonts w:ascii="Times New Roman" w:hAnsi="Times New Roman"/>
          <w:b/>
          <w:sz w:val="24"/>
          <w:szCs w:val="24"/>
        </w:rPr>
        <w:t>Any additional information</w:t>
      </w:r>
      <w:r w:rsidRPr="0040113E">
        <w:rPr>
          <w:rFonts w:ascii="Times New Roman" w:hAnsi="Times New Roman"/>
          <w:sz w:val="24"/>
          <w:szCs w:val="24"/>
        </w:rPr>
        <w:t xml:space="preserve"> about the Institution other than one</w:t>
      </w:r>
      <w:r w:rsidR="004B4F5E" w:rsidRPr="0040113E">
        <w:rPr>
          <w:rFonts w:ascii="Times New Roman" w:hAnsi="Times New Roman"/>
          <w:sz w:val="24"/>
          <w:szCs w:val="24"/>
        </w:rPr>
        <w:t>s</w:t>
      </w:r>
      <w:r w:rsidRPr="0040113E">
        <w:rPr>
          <w:rFonts w:ascii="Times New Roman" w:hAnsi="Times New Roman"/>
          <w:sz w:val="24"/>
          <w:szCs w:val="24"/>
        </w:rPr>
        <w:t xml:space="preserve"> already stated.</w:t>
      </w:r>
    </w:p>
    <w:p w:rsidR="000E5374" w:rsidRPr="0040113E" w:rsidRDefault="000E5374" w:rsidP="000D1A50">
      <w:pPr>
        <w:pStyle w:val="ListParagraph"/>
        <w:numPr>
          <w:ilvl w:val="0"/>
          <w:numId w:val="74"/>
        </w:numPr>
        <w:ind w:left="993"/>
        <w:jc w:val="both"/>
        <w:rPr>
          <w:rFonts w:ascii="Times New Roman" w:hAnsi="Times New Roman"/>
          <w:sz w:val="24"/>
          <w:szCs w:val="24"/>
        </w:rPr>
      </w:pPr>
      <w:r w:rsidRPr="0040113E">
        <w:rPr>
          <w:rFonts w:ascii="Times New Roman" w:hAnsi="Times New Roman"/>
          <w:b/>
          <w:sz w:val="24"/>
          <w:szCs w:val="24"/>
        </w:rPr>
        <w:t>Over all conclusive explication</w:t>
      </w:r>
      <w:r w:rsidRPr="0040113E">
        <w:rPr>
          <w:rFonts w:ascii="Times New Roman" w:hAnsi="Times New Roman"/>
          <w:sz w:val="24"/>
          <w:szCs w:val="24"/>
        </w:rPr>
        <w:t xml:space="preserve"> about the institution</w:t>
      </w:r>
      <w:r w:rsidR="00EC4620" w:rsidRPr="0040113E">
        <w:rPr>
          <w:rFonts w:ascii="Times New Roman" w:hAnsi="Times New Roman"/>
          <w:sz w:val="24"/>
          <w:szCs w:val="24"/>
        </w:rPr>
        <w:t>’</w:t>
      </w:r>
      <w:r w:rsidRPr="0040113E">
        <w:rPr>
          <w:rFonts w:ascii="Times New Roman" w:hAnsi="Times New Roman"/>
          <w:sz w:val="24"/>
          <w:szCs w:val="24"/>
        </w:rPr>
        <w:t>s functioning.</w:t>
      </w:r>
    </w:p>
    <w:p w:rsidR="000E5374" w:rsidRPr="0040113E" w:rsidRDefault="000E5374" w:rsidP="00166430">
      <w:pPr>
        <w:jc w:val="both"/>
        <w:rPr>
          <w:sz w:val="24"/>
          <w:szCs w:val="24"/>
        </w:rPr>
      </w:pPr>
    </w:p>
    <w:p w:rsidR="000E5374" w:rsidRPr="0040113E" w:rsidRDefault="00EC4620" w:rsidP="00166430">
      <w:pPr>
        <w:jc w:val="both"/>
        <w:rPr>
          <w:sz w:val="24"/>
          <w:szCs w:val="24"/>
        </w:rPr>
      </w:pPr>
      <w:r w:rsidRPr="0040113E">
        <w:rPr>
          <w:sz w:val="24"/>
          <w:szCs w:val="24"/>
        </w:rPr>
        <w:t>The Executive summary shall</w:t>
      </w:r>
      <w:r w:rsidR="000E5374" w:rsidRPr="0040113E">
        <w:rPr>
          <w:sz w:val="24"/>
          <w:szCs w:val="24"/>
        </w:rPr>
        <w:t xml:space="preserve"> not be more than 5000 words.</w:t>
      </w:r>
    </w:p>
    <w:p w:rsidR="000E5374" w:rsidRPr="0040113E" w:rsidRDefault="000E5374" w:rsidP="00B10100">
      <w:pPr>
        <w:widowControl w:val="0"/>
        <w:spacing w:before="100"/>
        <w:ind w:right="-20"/>
        <w:jc w:val="both"/>
        <w:rPr>
          <w:rFonts w:eastAsia="Book Antiqua"/>
          <w:b/>
          <w:bCs/>
          <w:spacing w:val="75"/>
          <w:sz w:val="24"/>
          <w:szCs w:val="24"/>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Pr="00E84FB6" w:rsidRDefault="004B4F5E" w:rsidP="00B10100">
      <w:pPr>
        <w:widowControl w:val="0"/>
        <w:spacing w:before="100"/>
        <w:ind w:right="-20"/>
        <w:jc w:val="both"/>
        <w:rPr>
          <w:rFonts w:eastAsia="Book Antiqua"/>
          <w:b/>
          <w:bCs/>
          <w:spacing w:val="75"/>
          <w:sz w:val="32"/>
          <w:szCs w:val="32"/>
        </w:rPr>
      </w:pPr>
    </w:p>
    <w:p w:rsidR="004B4F5E" w:rsidRDefault="004B4F5E" w:rsidP="00B10100">
      <w:pPr>
        <w:widowControl w:val="0"/>
        <w:spacing w:before="100"/>
        <w:ind w:right="-20"/>
        <w:jc w:val="both"/>
        <w:rPr>
          <w:rFonts w:eastAsia="Book Antiqua"/>
          <w:b/>
          <w:bCs/>
          <w:spacing w:val="75"/>
          <w:sz w:val="32"/>
          <w:szCs w:val="32"/>
        </w:rPr>
      </w:pPr>
    </w:p>
    <w:p w:rsidR="00E84FB6" w:rsidRDefault="00E84FB6" w:rsidP="00B10100">
      <w:pPr>
        <w:widowControl w:val="0"/>
        <w:spacing w:before="100"/>
        <w:ind w:right="-20"/>
        <w:jc w:val="both"/>
        <w:rPr>
          <w:rFonts w:eastAsia="Book Antiqua"/>
          <w:b/>
          <w:bCs/>
          <w:spacing w:val="75"/>
          <w:sz w:val="32"/>
          <w:szCs w:val="32"/>
        </w:rPr>
      </w:pPr>
    </w:p>
    <w:p w:rsidR="00E84FB6" w:rsidRDefault="00E84FB6" w:rsidP="00B10100">
      <w:pPr>
        <w:widowControl w:val="0"/>
        <w:spacing w:before="100"/>
        <w:ind w:right="-20"/>
        <w:jc w:val="both"/>
        <w:rPr>
          <w:rFonts w:eastAsia="Book Antiqua"/>
          <w:b/>
          <w:bCs/>
          <w:spacing w:val="75"/>
          <w:sz w:val="32"/>
          <w:szCs w:val="32"/>
        </w:rPr>
      </w:pPr>
    </w:p>
    <w:p w:rsidR="00E84FB6" w:rsidRDefault="00E84FB6" w:rsidP="00B10100">
      <w:pPr>
        <w:widowControl w:val="0"/>
        <w:spacing w:before="100"/>
        <w:ind w:right="-20"/>
        <w:jc w:val="both"/>
        <w:rPr>
          <w:rFonts w:eastAsia="Book Antiqua"/>
          <w:b/>
          <w:bCs/>
          <w:spacing w:val="75"/>
          <w:sz w:val="32"/>
          <w:szCs w:val="32"/>
        </w:rPr>
      </w:pPr>
    </w:p>
    <w:p w:rsidR="006F64E5" w:rsidRDefault="006F64E5" w:rsidP="00B10100">
      <w:pPr>
        <w:widowControl w:val="0"/>
        <w:spacing w:before="100"/>
        <w:ind w:right="-20"/>
        <w:jc w:val="both"/>
        <w:rPr>
          <w:rFonts w:eastAsia="Book Antiqua"/>
          <w:b/>
          <w:bCs/>
          <w:spacing w:val="75"/>
          <w:sz w:val="32"/>
          <w:szCs w:val="32"/>
        </w:rPr>
      </w:pPr>
    </w:p>
    <w:p w:rsidR="006C27E0" w:rsidRDefault="006C27E0" w:rsidP="00B10100">
      <w:pPr>
        <w:widowControl w:val="0"/>
        <w:spacing w:before="100"/>
        <w:ind w:right="-20"/>
        <w:jc w:val="both"/>
        <w:rPr>
          <w:rFonts w:eastAsia="Book Antiqua"/>
          <w:b/>
          <w:bCs/>
          <w:spacing w:val="75"/>
          <w:sz w:val="32"/>
          <w:szCs w:val="32"/>
        </w:rPr>
      </w:pPr>
    </w:p>
    <w:p w:rsidR="006C27E0" w:rsidRDefault="006C27E0" w:rsidP="00B10100">
      <w:pPr>
        <w:widowControl w:val="0"/>
        <w:spacing w:before="100"/>
        <w:ind w:right="-20"/>
        <w:jc w:val="both"/>
        <w:rPr>
          <w:rFonts w:eastAsia="Book Antiqua"/>
          <w:b/>
          <w:bCs/>
          <w:spacing w:val="75"/>
          <w:sz w:val="32"/>
          <w:szCs w:val="32"/>
        </w:rPr>
      </w:pPr>
    </w:p>
    <w:p w:rsidR="006C27E0" w:rsidRDefault="006C27E0" w:rsidP="00B10100">
      <w:pPr>
        <w:widowControl w:val="0"/>
        <w:spacing w:before="100"/>
        <w:ind w:right="-20"/>
        <w:jc w:val="both"/>
        <w:rPr>
          <w:rFonts w:eastAsia="Book Antiqua"/>
          <w:b/>
          <w:bCs/>
          <w:spacing w:val="75"/>
          <w:sz w:val="32"/>
          <w:szCs w:val="32"/>
        </w:rPr>
      </w:pPr>
    </w:p>
    <w:p w:rsidR="006F64E5" w:rsidRDefault="006F64E5" w:rsidP="00B10100">
      <w:pPr>
        <w:widowControl w:val="0"/>
        <w:spacing w:before="100"/>
        <w:ind w:right="-20"/>
        <w:jc w:val="both"/>
        <w:rPr>
          <w:rFonts w:eastAsia="Book Antiqua"/>
          <w:b/>
          <w:bCs/>
          <w:spacing w:val="75"/>
          <w:sz w:val="32"/>
          <w:szCs w:val="32"/>
        </w:rPr>
      </w:pPr>
    </w:p>
    <w:p w:rsidR="006F64E5" w:rsidRDefault="006F64E5" w:rsidP="00B10100">
      <w:pPr>
        <w:widowControl w:val="0"/>
        <w:spacing w:before="100"/>
        <w:ind w:right="-20"/>
        <w:jc w:val="both"/>
        <w:rPr>
          <w:rFonts w:eastAsia="Book Antiqua"/>
          <w:b/>
          <w:bCs/>
          <w:spacing w:val="75"/>
          <w:sz w:val="32"/>
          <w:szCs w:val="32"/>
        </w:rPr>
      </w:pPr>
    </w:p>
    <w:p w:rsidR="00450986" w:rsidRDefault="00450986" w:rsidP="006F64E5">
      <w:pPr>
        <w:jc w:val="center"/>
        <w:rPr>
          <w:rFonts w:eastAsia="Calibri"/>
          <w:b/>
          <w:sz w:val="28"/>
          <w:szCs w:val="28"/>
        </w:rPr>
      </w:pPr>
    </w:p>
    <w:p w:rsidR="006057E0" w:rsidRDefault="006057E0" w:rsidP="006F64E5">
      <w:pPr>
        <w:jc w:val="center"/>
        <w:rPr>
          <w:rFonts w:eastAsia="Calibri"/>
          <w:b/>
          <w:sz w:val="28"/>
          <w:szCs w:val="28"/>
        </w:rPr>
      </w:pPr>
    </w:p>
    <w:p w:rsidR="00931B79" w:rsidRPr="00AB5D95" w:rsidRDefault="00931B79" w:rsidP="000D1A50">
      <w:pPr>
        <w:pStyle w:val="ListParagraph"/>
        <w:widowControl w:val="0"/>
        <w:numPr>
          <w:ilvl w:val="0"/>
          <w:numId w:val="196"/>
        </w:numPr>
        <w:spacing w:before="100"/>
        <w:ind w:right="-20"/>
        <w:jc w:val="center"/>
        <w:rPr>
          <w:rFonts w:ascii="Times New Roman" w:eastAsia="Book Antiqua" w:hAnsi="Times New Roman"/>
          <w:b/>
          <w:bCs/>
          <w:sz w:val="28"/>
          <w:szCs w:val="28"/>
        </w:rPr>
      </w:pPr>
      <w:bookmarkStart w:id="22" w:name="Profile"/>
      <w:r w:rsidRPr="00AB5D95">
        <w:rPr>
          <w:rFonts w:ascii="Times New Roman" w:eastAsia="Book Antiqua" w:hAnsi="Times New Roman"/>
          <w:b/>
          <w:bCs/>
          <w:spacing w:val="-4"/>
          <w:sz w:val="28"/>
          <w:szCs w:val="28"/>
        </w:rPr>
        <w:lastRenderedPageBreak/>
        <w:t>Profil</w:t>
      </w:r>
      <w:r w:rsidRPr="00AB5D95">
        <w:rPr>
          <w:rFonts w:ascii="Times New Roman" w:eastAsia="Book Antiqua" w:hAnsi="Times New Roman"/>
          <w:b/>
          <w:bCs/>
          <w:sz w:val="28"/>
          <w:szCs w:val="28"/>
        </w:rPr>
        <w:t>e</w:t>
      </w:r>
      <w:bookmarkEnd w:id="22"/>
      <w:r w:rsidRPr="00AB5D95">
        <w:rPr>
          <w:rFonts w:ascii="Times New Roman" w:eastAsia="Book Antiqua" w:hAnsi="Times New Roman"/>
          <w:b/>
          <w:bCs/>
          <w:spacing w:val="44"/>
          <w:sz w:val="28"/>
          <w:szCs w:val="28"/>
        </w:rPr>
        <w:t xml:space="preserve"> </w:t>
      </w:r>
      <w:r w:rsidRPr="00AB5D95">
        <w:rPr>
          <w:rFonts w:ascii="Times New Roman" w:eastAsia="Book Antiqua" w:hAnsi="Times New Roman"/>
          <w:b/>
          <w:bCs/>
          <w:spacing w:val="-4"/>
          <w:sz w:val="28"/>
          <w:szCs w:val="28"/>
        </w:rPr>
        <w:t>o</w:t>
      </w:r>
      <w:r w:rsidRPr="00AB5D95">
        <w:rPr>
          <w:rFonts w:ascii="Times New Roman" w:eastAsia="Book Antiqua" w:hAnsi="Times New Roman"/>
          <w:b/>
          <w:bCs/>
          <w:sz w:val="28"/>
          <w:szCs w:val="28"/>
        </w:rPr>
        <w:t xml:space="preserve">f </w:t>
      </w:r>
      <w:r w:rsidRPr="00AB5D95">
        <w:rPr>
          <w:rFonts w:ascii="Times New Roman" w:eastAsia="Book Antiqua" w:hAnsi="Times New Roman"/>
          <w:b/>
          <w:bCs/>
          <w:spacing w:val="-4"/>
          <w:sz w:val="28"/>
          <w:szCs w:val="28"/>
        </w:rPr>
        <w:t>th</w:t>
      </w:r>
      <w:r w:rsidRPr="00AB5D95">
        <w:rPr>
          <w:rFonts w:ascii="Times New Roman" w:eastAsia="Book Antiqua" w:hAnsi="Times New Roman"/>
          <w:b/>
          <w:bCs/>
          <w:sz w:val="28"/>
          <w:szCs w:val="28"/>
        </w:rPr>
        <w:t>e</w:t>
      </w:r>
      <w:r w:rsidRPr="00AB5D95">
        <w:rPr>
          <w:rFonts w:ascii="Times New Roman" w:eastAsia="Book Antiqua" w:hAnsi="Times New Roman"/>
          <w:b/>
          <w:bCs/>
          <w:spacing w:val="11"/>
          <w:sz w:val="28"/>
          <w:szCs w:val="28"/>
        </w:rPr>
        <w:t xml:space="preserve"> </w:t>
      </w:r>
      <w:r w:rsidRPr="00AB5D95">
        <w:rPr>
          <w:rFonts w:ascii="Times New Roman" w:eastAsia="Book Antiqua" w:hAnsi="Times New Roman"/>
          <w:b/>
          <w:bCs/>
          <w:spacing w:val="-4"/>
          <w:w w:val="103"/>
          <w:sz w:val="28"/>
          <w:szCs w:val="28"/>
        </w:rPr>
        <w:t>University</w:t>
      </w:r>
    </w:p>
    <w:p w:rsidR="00931B79" w:rsidRPr="0056232D" w:rsidRDefault="00931B79" w:rsidP="00931B79">
      <w:pPr>
        <w:widowControl w:val="0"/>
        <w:spacing w:before="9" w:line="110" w:lineRule="exact"/>
        <w:rPr>
          <w:rFonts w:ascii="Book Antiqua" w:hAnsi="Book Antiqua" w:cs="Mangal"/>
          <w:sz w:val="11"/>
          <w:szCs w:val="11"/>
        </w:rPr>
      </w:pPr>
    </w:p>
    <w:p w:rsidR="00494BE7" w:rsidRPr="00916CDE" w:rsidRDefault="00494BE7" w:rsidP="00494BE7">
      <w:pPr>
        <w:jc w:val="center"/>
        <w:rPr>
          <w:b/>
          <w:sz w:val="26"/>
          <w:szCs w:val="26"/>
          <w:u w:val="single"/>
        </w:rPr>
      </w:pPr>
      <w:r w:rsidRPr="00916CDE">
        <w:rPr>
          <w:b/>
          <w:sz w:val="26"/>
          <w:szCs w:val="26"/>
          <w:u w:val="single"/>
        </w:rPr>
        <w:t>Basic Information</w:t>
      </w:r>
    </w:p>
    <w:tbl>
      <w:tblPr>
        <w:tblW w:w="9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020"/>
        <w:gridCol w:w="1839"/>
        <w:gridCol w:w="1857"/>
        <w:gridCol w:w="3778"/>
      </w:tblGrid>
      <w:tr w:rsidR="00494BE7" w:rsidRPr="00B97CC5" w:rsidTr="00411B90">
        <w:trPr>
          <w:trHeight w:val="420"/>
        </w:trPr>
        <w:tc>
          <w:tcPr>
            <w:tcW w:w="9494" w:type="dxa"/>
            <w:gridSpan w:val="4"/>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Name and Address of the University</w:t>
            </w:r>
          </w:p>
          <w:p w:rsidR="00494BE7" w:rsidRPr="00FE5741" w:rsidRDefault="00494BE7" w:rsidP="00411B90">
            <w:pPr>
              <w:rPr>
                <w:b/>
                <w:sz w:val="24"/>
                <w:szCs w:val="24"/>
              </w:rPr>
            </w:pPr>
          </w:p>
        </w:tc>
      </w:tr>
      <w:tr w:rsidR="00494BE7" w:rsidRPr="00B97CC5" w:rsidTr="00411B90">
        <w:trPr>
          <w:trHeight w:val="420"/>
        </w:trPr>
        <w:tc>
          <w:tcPr>
            <w:tcW w:w="2020"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Name</w:t>
            </w:r>
          </w:p>
        </w:tc>
        <w:tc>
          <w:tcPr>
            <w:tcW w:w="7474" w:type="dxa"/>
            <w:gridSpan w:val="3"/>
            <w:shd w:val="clear" w:color="auto" w:fill="auto"/>
            <w:tcMar>
              <w:top w:w="134" w:type="dxa"/>
              <w:left w:w="134" w:type="dxa"/>
              <w:bottom w:w="134" w:type="dxa"/>
              <w:right w:w="134" w:type="dxa"/>
            </w:tcMar>
            <w:hideMark/>
          </w:tcPr>
          <w:p w:rsidR="00494BE7" w:rsidRPr="00FE5741" w:rsidRDefault="00494BE7" w:rsidP="00411B90">
            <w:pPr>
              <w:rPr>
                <w:b/>
                <w:sz w:val="24"/>
                <w:szCs w:val="24"/>
              </w:rPr>
            </w:pPr>
          </w:p>
        </w:tc>
      </w:tr>
      <w:tr w:rsidR="00494BE7" w:rsidRPr="00B97CC5" w:rsidTr="00411B90">
        <w:trPr>
          <w:trHeight w:val="403"/>
        </w:trPr>
        <w:tc>
          <w:tcPr>
            <w:tcW w:w="2020"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Address</w:t>
            </w:r>
          </w:p>
        </w:tc>
        <w:tc>
          <w:tcPr>
            <w:tcW w:w="7474" w:type="dxa"/>
            <w:gridSpan w:val="3"/>
            <w:shd w:val="clear" w:color="auto" w:fill="auto"/>
            <w:tcMar>
              <w:top w:w="134" w:type="dxa"/>
              <w:left w:w="134" w:type="dxa"/>
              <w:bottom w:w="134" w:type="dxa"/>
              <w:right w:w="134" w:type="dxa"/>
            </w:tcMar>
            <w:hideMark/>
          </w:tcPr>
          <w:p w:rsidR="00494BE7" w:rsidRPr="00FE5741" w:rsidRDefault="00494BE7" w:rsidP="00411B90">
            <w:pPr>
              <w:rPr>
                <w:b/>
                <w:sz w:val="24"/>
                <w:szCs w:val="24"/>
              </w:rPr>
            </w:pPr>
          </w:p>
        </w:tc>
      </w:tr>
      <w:tr w:rsidR="00494BE7" w:rsidRPr="00B97CC5" w:rsidTr="00411B90">
        <w:trPr>
          <w:trHeight w:val="420"/>
        </w:trPr>
        <w:tc>
          <w:tcPr>
            <w:tcW w:w="2020"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City</w:t>
            </w:r>
          </w:p>
        </w:tc>
        <w:tc>
          <w:tcPr>
            <w:tcW w:w="1839"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p>
        </w:tc>
        <w:tc>
          <w:tcPr>
            <w:tcW w:w="1857"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Pin</w:t>
            </w:r>
          </w:p>
        </w:tc>
        <w:tc>
          <w:tcPr>
            <w:tcW w:w="3778" w:type="dxa"/>
            <w:shd w:val="clear" w:color="auto" w:fill="auto"/>
            <w:tcMar>
              <w:top w:w="134" w:type="dxa"/>
              <w:left w:w="134" w:type="dxa"/>
              <w:bottom w:w="134" w:type="dxa"/>
              <w:right w:w="134" w:type="dxa"/>
            </w:tcMar>
            <w:hideMark/>
          </w:tcPr>
          <w:p w:rsidR="00494BE7" w:rsidRPr="00B97CC5" w:rsidRDefault="00494BE7" w:rsidP="00411B90">
            <w:pPr>
              <w:rPr>
                <w:sz w:val="24"/>
                <w:szCs w:val="24"/>
              </w:rPr>
            </w:pPr>
          </w:p>
        </w:tc>
      </w:tr>
      <w:tr w:rsidR="00494BE7" w:rsidRPr="00B97CC5" w:rsidTr="00411B90">
        <w:trPr>
          <w:trHeight w:val="420"/>
        </w:trPr>
        <w:tc>
          <w:tcPr>
            <w:tcW w:w="2020"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State</w:t>
            </w:r>
          </w:p>
        </w:tc>
        <w:tc>
          <w:tcPr>
            <w:tcW w:w="1839"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p>
        </w:tc>
        <w:tc>
          <w:tcPr>
            <w:tcW w:w="1857" w:type="dxa"/>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Website</w:t>
            </w:r>
          </w:p>
        </w:tc>
        <w:tc>
          <w:tcPr>
            <w:tcW w:w="3778" w:type="dxa"/>
            <w:shd w:val="clear" w:color="auto" w:fill="auto"/>
            <w:tcMar>
              <w:top w:w="134" w:type="dxa"/>
              <w:left w:w="134" w:type="dxa"/>
              <w:bottom w:w="134" w:type="dxa"/>
              <w:right w:w="134" w:type="dxa"/>
            </w:tcMar>
            <w:hideMark/>
          </w:tcPr>
          <w:p w:rsidR="00494BE7" w:rsidRPr="00B97CC5" w:rsidRDefault="00494BE7" w:rsidP="00411B90">
            <w:pPr>
              <w:rPr>
                <w:sz w:val="24"/>
                <w:szCs w:val="24"/>
              </w:rPr>
            </w:pPr>
          </w:p>
        </w:tc>
      </w:tr>
    </w:tbl>
    <w:p w:rsidR="00494BE7" w:rsidRPr="00B97CC5" w:rsidRDefault="00494BE7" w:rsidP="00494BE7">
      <w:pPr>
        <w:rPr>
          <w:sz w:val="24"/>
          <w:szCs w:val="24"/>
        </w:rPr>
      </w:pPr>
    </w:p>
    <w:p w:rsidR="00494BE7" w:rsidRPr="005925EC" w:rsidRDefault="00494BE7" w:rsidP="00494BE7">
      <w:pPr>
        <w:rPr>
          <w:b/>
          <w:sz w:val="24"/>
          <w:szCs w:val="24"/>
        </w:rPr>
      </w:pPr>
      <w:r w:rsidRPr="005925EC">
        <w:rPr>
          <w:b/>
          <w:sz w:val="24"/>
          <w:szCs w:val="24"/>
        </w:rPr>
        <w:t>Contacts for Communication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43"/>
        <w:gridCol w:w="1687"/>
        <w:gridCol w:w="1694"/>
        <w:gridCol w:w="1400"/>
        <w:gridCol w:w="1259"/>
        <w:gridCol w:w="1485"/>
      </w:tblGrid>
      <w:tr w:rsidR="00494BE7" w:rsidRPr="00B97CC5" w:rsidTr="00411B90">
        <w:tc>
          <w:tcPr>
            <w:tcW w:w="1943" w:type="dxa"/>
          </w:tcPr>
          <w:p w:rsidR="00494BE7" w:rsidRPr="00FE5741" w:rsidRDefault="00494BE7" w:rsidP="00411B90">
            <w:pPr>
              <w:rPr>
                <w:b/>
                <w:sz w:val="24"/>
                <w:szCs w:val="24"/>
              </w:rPr>
            </w:pPr>
            <w:r w:rsidRPr="00FE5741">
              <w:rPr>
                <w:b/>
                <w:sz w:val="24"/>
                <w:szCs w:val="24"/>
              </w:rPr>
              <w:t>Designation</w:t>
            </w:r>
          </w:p>
        </w:tc>
        <w:tc>
          <w:tcPr>
            <w:tcW w:w="1687" w:type="dxa"/>
          </w:tcPr>
          <w:p w:rsidR="00494BE7" w:rsidRPr="00FE5741" w:rsidRDefault="00494BE7" w:rsidP="00411B90">
            <w:pPr>
              <w:rPr>
                <w:b/>
                <w:sz w:val="24"/>
                <w:szCs w:val="24"/>
              </w:rPr>
            </w:pPr>
            <w:r w:rsidRPr="00FE5741">
              <w:rPr>
                <w:b/>
                <w:sz w:val="24"/>
                <w:szCs w:val="24"/>
              </w:rPr>
              <w:t>Name</w:t>
            </w:r>
          </w:p>
        </w:tc>
        <w:tc>
          <w:tcPr>
            <w:tcW w:w="1694" w:type="dxa"/>
          </w:tcPr>
          <w:p w:rsidR="00494BE7" w:rsidRPr="00FE5741" w:rsidRDefault="00494BE7" w:rsidP="00411B90">
            <w:pPr>
              <w:rPr>
                <w:b/>
                <w:sz w:val="24"/>
                <w:szCs w:val="24"/>
              </w:rPr>
            </w:pPr>
            <w:r w:rsidRPr="00FE5741">
              <w:rPr>
                <w:b/>
                <w:sz w:val="24"/>
                <w:szCs w:val="24"/>
              </w:rPr>
              <w:t xml:space="preserve">Telephone with STD </w:t>
            </w:r>
            <w:r>
              <w:rPr>
                <w:b/>
                <w:sz w:val="24"/>
                <w:szCs w:val="24"/>
              </w:rPr>
              <w:t>Code</w:t>
            </w:r>
          </w:p>
          <w:p w:rsidR="00494BE7" w:rsidRPr="00FE5741" w:rsidRDefault="00494BE7" w:rsidP="00411B90">
            <w:pPr>
              <w:rPr>
                <w:b/>
                <w:sz w:val="24"/>
                <w:szCs w:val="24"/>
              </w:rPr>
            </w:pPr>
          </w:p>
        </w:tc>
        <w:tc>
          <w:tcPr>
            <w:tcW w:w="1400" w:type="dxa"/>
          </w:tcPr>
          <w:p w:rsidR="00494BE7" w:rsidRPr="00FE5741" w:rsidRDefault="00494BE7" w:rsidP="00411B90">
            <w:pPr>
              <w:rPr>
                <w:b/>
                <w:sz w:val="24"/>
                <w:szCs w:val="24"/>
              </w:rPr>
            </w:pPr>
            <w:r w:rsidRPr="00FE5741">
              <w:rPr>
                <w:b/>
                <w:sz w:val="24"/>
                <w:szCs w:val="24"/>
              </w:rPr>
              <w:t>Mobile</w:t>
            </w:r>
          </w:p>
        </w:tc>
        <w:tc>
          <w:tcPr>
            <w:tcW w:w="1259" w:type="dxa"/>
          </w:tcPr>
          <w:p w:rsidR="00494BE7" w:rsidRPr="00FE5741" w:rsidRDefault="00494BE7" w:rsidP="00411B90">
            <w:pPr>
              <w:rPr>
                <w:b/>
                <w:sz w:val="24"/>
                <w:szCs w:val="24"/>
              </w:rPr>
            </w:pPr>
            <w:r w:rsidRPr="00FE5741">
              <w:rPr>
                <w:b/>
                <w:sz w:val="24"/>
                <w:szCs w:val="24"/>
              </w:rPr>
              <w:t>Fax</w:t>
            </w:r>
          </w:p>
        </w:tc>
        <w:tc>
          <w:tcPr>
            <w:tcW w:w="1485" w:type="dxa"/>
          </w:tcPr>
          <w:p w:rsidR="00494BE7" w:rsidRPr="00FE5741" w:rsidRDefault="00402E1F" w:rsidP="00411B90">
            <w:pPr>
              <w:rPr>
                <w:b/>
                <w:sz w:val="24"/>
                <w:szCs w:val="24"/>
              </w:rPr>
            </w:pPr>
            <w:r>
              <w:rPr>
                <w:b/>
                <w:sz w:val="24"/>
                <w:szCs w:val="24"/>
              </w:rPr>
              <w:t>E</w:t>
            </w:r>
            <w:r w:rsidR="00494BE7" w:rsidRPr="00FE5741">
              <w:rPr>
                <w:b/>
                <w:sz w:val="24"/>
                <w:szCs w:val="24"/>
              </w:rPr>
              <w:t>mail</w:t>
            </w:r>
          </w:p>
        </w:tc>
      </w:tr>
      <w:tr w:rsidR="00494BE7" w:rsidRPr="00B97CC5" w:rsidTr="00411B90">
        <w:tc>
          <w:tcPr>
            <w:tcW w:w="1943" w:type="dxa"/>
          </w:tcPr>
          <w:p w:rsidR="00494BE7" w:rsidRPr="00B97CC5" w:rsidRDefault="00494BE7" w:rsidP="00411B90">
            <w:pPr>
              <w:rPr>
                <w:sz w:val="24"/>
                <w:szCs w:val="24"/>
              </w:rPr>
            </w:pPr>
          </w:p>
        </w:tc>
        <w:tc>
          <w:tcPr>
            <w:tcW w:w="1687" w:type="dxa"/>
          </w:tcPr>
          <w:p w:rsidR="00494BE7" w:rsidRPr="00B97CC5" w:rsidRDefault="00494BE7" w:rsidP="00411B90">
            <w:pPr>
              <w:rPr>
                <w:sz w:val="24"/>
                <w:szCs w:val="24"/>
              </w:rPr>
            </w:pPr>
          </w:p>
        </w:tc>
        <w:tc>
          <w:tcPr>
            <w:tcW w:w="1694" w:type="dxa"/>
          </w:tcPr>
          <w:p w:rsidR="00494BE7" w:rsidRPr="00B97CC5" w:rsidRDefault="00494BE7" w:rsidP="00411B90">
            <w:pPr>
              <w:rPr>
                <w:sz w:val="24"/>
                <w:szCs w:val="24"/>
              </w:rPr>
            </w:pPr>
          </w:p>
        </w:tc>
        <w:tc>
          <w:tcPr>
            <w:tcW w:w="1400" w:type="dxa"/>
          </w:tcPr>
          <w:p w:rsidR="00494BE7" w:rsidRPr="00B97CC5" w:rsidRDefault="00494BE7" w:rsidP="00411B90">
            <w:pPr>
              <w:rPr>
                <w:sz w:val="24"/>
                <w:szCs w:val="24"/>
              </w:rPr>
            </w:pPr>
          </w:p>
        </w:tc>
        <w:tc>
          <w:tcPr>
            <w:tcW w:w="1259" w:type="dxa"/>
          </w:tcPr>
          <w:p w:rsidR="00494BE7" w:rsidRPr="00B97CC5" w:rsidRDefault="00494BE7" w:rsidP="00411B90">
            <w:pPr>
              <w:rPr>
                <w:sz w:val="24"/>
                <w:szCs w:val="24"/>
              </w:rPr>
            </w:pPr>
          </w:p>
        </w:tc>
        <w:tc>
          <w:tcPr>
            <w:tcW w:w="1485" w:type="dxa"/>
          </w:tcPr>
          <w:p w:rsidR="00494BE7" w:rsidRPr="00B97CC5" w:rsidRDefault="00494BE7" w:rsidP="00411B90">
            <w:pPr>
              <w:rPr>
                <w:sz w:val="24"/>
                <w:szCs w:val="24"/>
              </w:rPr>
            </w:pPr>
          </w:p>
        </w:tc>
      </w:tr>
    </w:tbl>
    <w:p w:rsidR="00494BE7" w:rsidRPr="00B97CC5" w:rsidRDefault="00494BE7" w:rsidP="00494BE7">
      <w:pPr>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10"/>
        <w:gridCol w:w="2311"/>
        <w:gridCol w:w="4847"/>
      </w:tblGrid>
      <w:tr w:rsidR="00494BE7" w:rsidRPr="00B97CC5" w:rsidTr="00411B90">
        <w:tc>
          <w:tcPr>
            <w:tcW w:w="2310" w:type="dxa"/>
          </w:tcPr>
          <w:p w:rsidR="00494BE7" w:rsidRPr="00FE5741" w:rsidRDefault="00494BE7" w:rsidP="00411B90">
            <w:pPr>
              <w:rPr>
                <w:b/>
                <w:sz w:val="24"/>
                <w:szCs w:val="24"/>
              </w:rPr>
            </w:pPr>
            <w:r w:rsidRPr="00FE5741">
              <w:rPr>
                <w:b/>
                <w:sz w:val="24"/>
                <w:szCs w:val="24"/>
              </w:rPr>
              <w:t xml:space="preserve">Nature of University </w:t>
            </w:r>
          </w:p>
        </w:tc>
        <w:tc>
          <w:tcPr>
            <w:tcW w:w="2311" w:type="dxa"/>
          </w:tcPr>
          <w:p w:rsidR="00494BE7" w:rsidRPr="00B97CC5" w:rsidRDefault="00494BE7" w:rsidP="00411B90">
            <w:pPr>
              <w:rPr>
                <w:sz w:val="24"/>
                <w:szCs w:val="24"/>
              </w:rPr>
            </w:pPr>
            <w:r>
              <w:rPr>
                <w:sz w:val="24"/>
                <w:szCs w:val="24"/>
              </w:rPr>
              <w:t>Institution Status</w:t>
            </w:r>
          </w:p>
        </w:tc>
        <w:tc>
          <w:tcPr>
            <w:tcW w:w="4847" w:type="dxa"/>
          </w:tcPr>
          <w:p w:rsidR="00494BE7" w:rsidRPr="00B97CC5" w:rsidRDefault="00494BE7" w:rsidP="00411B90">
            <w:pPr>
              <w:rPr>
                <w:sz w:val="24"/>
                <w:szCs w:val="24"/>
              </w:rPr>
            </w:pPr>
          </w:p>
        </w:tc>
      </w:tr>
      <w:tr w:rsidR="00494BE7" w:rsidRPr="00B97CC5" w:rsidTr="00411B90">
        <w:tc>
          <w:tcPr>
            <w:tcW w:w="2310" w:type="dxa"/>
          </w:tcPr>
          <w:p w:rsidR="00494BE7" w:rsidRPr="00FE5741" w:rsidRDefault="00494BE7" w:rsidP="00411B90">
            <w:pPr>
              <w:rPr>
                <w:b/>
                <w:sz w:val="24"/>
                <w:szCs w:val="24"/>
              </w:rPr>
            </w:pPr>
            <w:r w:rsidRPr="00FE5741">
              <w:rPr>
                <w:b/>
                <w:sz w:val="24"/>
                <w:szCs w:val="24"/>
              </w:rPr>
              <w:t>Type of University</w:t>
            </w:r>
          </w:p>
        </w:tc>
        <w:tc>
          <w:tcPr>
            <w:tcW w:w="2311" w:type="dxa"/>
          </w:tcPr>
          <w:p w:rsidR="00494BE7" w:rsidRPr="00B97CC5" w:rsidRDefault="00494BE7" w:rsidP="00411B90">
            <w:pPr>
              <w:rPr>
                <w:sz w:val="24"/>
                <w:szCs w:val="24"/>
              </w:rPr>
            </w:pPr>
            <w:r>
              <w:rPr>
                <w:sz w:val="24"/>
                <w:szCs w:val="24"/>
              </w:rPr>
              <w:t>Type of University</w:t>
            </w:r>
          </w:p>
        </w:tc>
        <w:tc>
          <w:tcPr>
            <w:tcW w:w="4847" w:type="dxa"/>
          </w:tcPr>
          <w:p w:rsidR="00494BE7" w:rsidRPr="00B97CC5" w:rsidRDefault="00494BE7" w:rsidP="00411B90">
            <w:pPr>
              <w:rPr>
                <w:sz w:val="24"/>
                <w:szCs w:val="24"/>
              </w:rPr>
            </w:pPr>
          </w:p>
        </w:tc>
      </w:tr>
      <w:tr w:rsidR="00494BE7" w:rsidRPr="00B97CC5" w:rsidTr="00411B90">
        <w:trPr>
          <w:trHeight w:val="224"/>
        </w:trPr>
        <w:tc>
          <w:tcPr>
            <w:tcW w:w="2310" w:type="dxa"/>
            <w:vMerge w:val="restart"/>
          </w:tcPr>
          <w:p w:rsidR="00494BE7" w:rsidRPr="00FE5741" w:rsidRDefault="00494BE7" w:rsidP="00411B90">
            <w:pPr>
              <w:rPr>
                <w:b/>
                <w:sz w:val="24"/>
                <w:szCs w:val="24"/>
              </w:rPr>
            </w:pPr>
            <w:r w:rsidRPr="00FE5741">
              <w:rPr>
                <w:b/>
                <w:sz w:val="24"/>
                <w:szCs w:val="24"/>
              </w:rPr>
              <w:t>Establishment Details</w:t>
            </w:r>
          </w:p>
        </w:tc>
        <w:tc>
          <w:tcPr>
            <w:tcW w:w="2311" w:type="dxa"/>
          </w:tcPr>
          <w:p w:rsidR="00494BE7" w:rsidRPr="00B97CC5" w:rsidRDefault="00494BE7" w:rsidP="00411B90">
            <w:pPr>
              <w:rPr>
                <w:sz w:val="24"/>
                <w:szCs w:val="24"/>
              </w:rPr>
            </w:pPr>
            <w:r w:rsidRPr="00B97CC5">
              <w:rPr>
                <w:sz w:val="24"/>
                <w:szCs w:val="24"/>
              </w:rPr>
              <w:t>Establishment Date of the University</w:t>
            </w:r>
          </w:p>
        </w:tc>
        <w:tc>
          <w:tcPr>
            <w:tcW w:w="4847" w:type="dxa"/>
          </w:tcPr>
          <w:p w:rsidR="00494BE7" w:rsidRPr="00B97CC5" w:rsidRDefault="00494BE7" w:rsidP="00411B90">
            <w:pPr>
              <w:rPr>
                <w:sz w:val="24"/>
                <w:szCs w:val="24"/>
              </w:rPr>
            </w:pPr>
          </w:p>
        </w:tc>
      </w:tr>
      <w:tr w:rsidR="00494BE7" w:rsidRPr="00B97CC5" w:rsidTr="00411B90">
        <w:trPr>
          <w:trHeight w:val="671"/>
        </w:trPr>
        <w:tc>
          <w:tcPr>
            <w:tcW w:w="2310" w:type="dxa"/>
            <w:vMerge/>
          </w:tcPr>
          <w:p w:rsidR="00494BE7" w:rsidRPr="00B97CC5" w:rsidRDefault="00494BE7" w:rsidP="00411B90">
            <w:pPr>
              <w:rPr>
                <w:sz w:val="24"/>
                <w:szCs w:val="24"/>
              </w:rPr>
            </w:pPr>
          </w:p>
        </w:tc>
        <w:tc>
          <w:tcPr>
            <w:tcW w:w="2311" w:type="dxa"/>
          </w:tcPr>
          <w:p w:rsidR="00494BE7" w:rsidRPr="00B97CC5" w:rsidRDefault="00494BE7" w:rsidP="00411B90">
            <w:pPr>
              <w:rPr>
                <w:sz w:val="24"/>
                <w:szCs w:val="24"/>
              </w:rPr>
            </w:pPr>
            <w:r w:rsidRPr="00B97CC5">
              <w:rPr>
                <w:sz w:val="24"/>
                <w:szCs w:val="24"/>
              </w:rPr>
              <w:t>Status Prior to Establishment, If applicable</w:t>
            </w:r>
          </w:p>
        </w:tc>
        <w:tc>
          <w:tcPr>
            <w:tcW w:w="4847" w:type="dxa"/>
          </w:tcPr>
          <w:p w:rsidR="00494BE7" w:rsidRPr="00B97CC5" w:rsidRDefault="00494BE7" w:rsidP="00411B90">
            <w:pPr>
              <w:rPr>
                <w:sz w:val="24"/>
                <w:szCs w:val="24"/>
              </w:rPr>
            </w:pPr>
            <w:r w:rsidRPr="00B97CC5">
              <w:rPr>
                <w:sz w:val="24"/>
                <w:szCs w:val="24"/>
              </w:rPr>
              <w:t>(Autonomous, Constituent,  PG Centre, any other)</w:t>
            </w:r>
          </w:p>
        </w:tc>
      </w:tr>
      <w:tr w:rsidR="00494BE7" w:rsidRPr="00B97CC5" w:rsidTr="00411B90">
        <w:trPr>
          <w:trHeight w:val="670"/>
        </w:trPr>
        <w:tc>
          <w:tcPr>
            <w:tcW w:w="2310" w:type="dxa"/>
            <w:vMerge/>
          </w:tcPr>
          <w:p w:rsidR="00494BE7" w:rsidRPr="00B97CC5" w:rsidRDefault="00494BE7" w:rsidP="00411B90">
            <w:pPr>
              <w:rPr>
                <w:sz w:val="24"/>
                <w:szCs w:val="24"/>
              </w:rPr>
            </w:pPr>
          </w:p>
        </w:tc>
        <w:tc>
          <w:tcPr>
            <w:tcW w:w="2311" w:type="dxa"/>
          </w:tcPr>
          <w:p w:rsidR="00494BE7" w:rsidRPr="00B97CC5" w:rsidRDefault="00494BE7" w:rsidP="00411B90">
            <w:pPr>
              <w:rPr>
                <w:sz w:val="24"/>
                <w:szCs w:val="24"/>
              </w:rPr>
            </w:pPr>
            <w:r w:rsidRPr="00B97CC5">
              <w:rPr>
                <w:sz w:val="24"/>
                <w:szCs w:val="24"/>
              </w:rPr>
              <w:t xml:space="preserve">Establishment date </w:t>
            </w:r>
          </w:p>
        </w:tc>
        <w:tc>
          <w:tcPr>
            <w:tcW w:w="4847" w:type="dxa"/>
          </w:tcPr>
          <w:p w:rsidR="00494BE7" w:rsidRPr="00B97CC5" w:rsidRDefault="00494BE7" w:rsidP="00411B90">
            <w:pPr>
              <w:rPr>
                <w:sz w:val="24"/>
                <w:szCs w:val="24"/>
              </w:rPr>
            </w:pPr>
          </w:p>
        </w:tc>
      </w:tr>
    </w:tbl>
    <w:p w:rsidR="00494BE7" w:rsidRDefault="00494BE7" w:rsidP="00494BE7">
      <w:pPr>
        <w:rPr>
          <w:b/>
          <w:sz w:val="24"/>
          <w:szCs w:val="24"/>
        </w:rPr>
      </w:pPr>
    </w:p>
    <w:p w:rsidR="00494BE7" w:rsidRPr="005925EC" w:rsidRDefault="00494BE7" w:rsidP="00494BE7">
      <w:pPr>
        <w:rPr>
          <w:b/>
          <w:sz w:val="24"/>
          <w:szCs w:val="24"/>
        </w:rPr>
      </w:pPr>
      <w:r w:rsidRPr="005925EC">
        <w:rPr>
          <w:b/>
          <w:sz w:val="24"/>
          <w:szCs w:val="24"/>
        </w:rPr>
        <w:t>Recognition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621"/>
        <w:gridCol w:w="4847"/>
      </w:tblGrid>
      <w:tr w:rsidR="00494BE7" w:rsidRPr="00B97CC5" w:rsidTr="00411B90">
        <w:tc>
          <w:tcPr>
            <w:tcW w:w="9468" w:type="dxa"/>
            <w:gridSpan w:val="2"/>
          </w:tcPr>
          <w:p w:rsidR="00494BE7" w:rsidRPr="00FE5741" w:rsidRDefault="00494BE7" w:rsidP="00411B90">
            <w:pPr>
              <w:rPr>
                <w:b/>
                <w:sz w:val="24"/>
                <w:szCs w:val="24"/>
              </w:rPr>
            </w:pPr>
            <w:r w:rsidRPr="00FE5741">
              <w:rPr>
                <w:b/>
                <w:sz w:val="24"/>
                <w:szCs w:val="24"/>
              </w:rPr>
              <w:t>Date of Recognition as a University by UGC or Any Other National Agency </w:t>
            </w:r>
          </w:p>
        </w:tc>
      </w:tr>
      <w:tr w:rsidR="00494BE7" w:rsidRPr="00B97CC5" w:rsidTr="00411B90">
        <w:tc>
          <w:tcPr>
            <w:tcW w:w="4621" w:type="dxa"/>
          </w:tcPr>
          <w:p w:rsidR="00494BE7" w:rsidRPr="00FE5741" w:rsidRDefault="00494BE7" w:rsidP="00411B90">
            <w:pPr>
              <w:rPr>
                <w:b/>
                <w:sz w:val="24"/>
                <w:szCs w:val="24"/>
              </w:rPr>
            </w:pPr>
            <w:r w:rsidRPr="00FE5741">
              <w:rPr>
                <w:b/>
                <w:sz w:val="24"/>
                <w:szCs w:val="24"/>
              </w:rPr>
              <w:t>Under Section</w:t>
            </w:r>
          </w:p>
        </w:tc>
        <w:tc>
          <w:tcPr>
            <w:tcW w:w="4847" w:type="dxa"/>
          </w:tcPr>
          <w:p w:rsidR="00494BE7" w:rsidRPr="00FE5741" w:rsidRDefault="00494BE7" w:rsidP="00411B90">
            <w:pPr>
              <w:rPr>
                <w:b/>
                <w:sz w:val="24"/>
                <w:szCs w:val="24"/>
              </w:rPr>
            </w:pPr>
            <w:r w:rsidRPr="00FE5741">
              <w:rPr>
                <w:b/>
                <w:sz w:val="24"/>
                <w:szCs w:val="24"/>
              </w:rPr>
              <w:t>Date</w:t>
            </w:r>
          </w:p>
        </w:tc>
      </w:tr>
      <w:tr w:rsidR="00494BE7" w:rsidRPr="00B97CC5" w:rsidTr="00411B90">
        <w:tc>
          <w:tcPr>
            <w:tcW w:w="4621" w:type="dxa"/>
          </w:tcPr>
          <w:p w:rsidR="00494BE7" w:rsidRPr="00FE5741" w:rsidRDefault="00494BE7" w:rsidP="00411B90">
            <w:pPr>
              <w:rPr>
                <w:b/>
                <w:sz w:val="24"/>
                <w:szCs w:val="24"/>
              </w:rPr>
            </w:pPr>
            <w:r w:rsidRPr="00FE5741">
              <w:rPr>
                <w:b/>
                <w:sz w:val="24"/>
                <w:szCs w:val="24"/>
              </w:rPr>
              <w:t>2f of UGC</w:t>
            </w:r>
          </w:p>
        </w:tc>
        <w:tc>
          <w:tcPr>
            <w:tcW w:w="4847" w:type="dxa"/>
          </w:tcPr>
          <w:p w:rsidR="00494BE7" w:rsidRPr="00FE5741" w:rsidRDefault="00494BE7" w:rsidP="00411B90">
            <w:pPr>
              <w:rPr>
                <w:b/>
                <w:sz w:val="24"/>
                <w:szCs w:val="24"/>
              </w:rPr>
            </w:pPr>
          </w:p>
        </w:tc>
      </w:tr>
      <w:tr w:rsidR="00494BE7" w:rsidRPr="00B97CC5" w:rsidTr="00411B90">
        <w:tc>
          <w:tcPr>
            <w:tcW w:w="4621" w:type="dxa"/>
          </w:tcPr>
          <w:p w:rsidR="00494BE7" w:rsidRPr="00FE5741" w:rsidRDefault="00494BE7" w:rsidP="00411B90">
            <w:pPr>
              <w:rPr>
                <w:b/>
                <w:sz w:val="24"/>
                <w:szCs w:val="24"/>
              </w:rPr>
            </w:pPr>
            <w:r w:rsidRPr="00FE5741">
              <w:rPr>
                <w:b/>
                <w:sz w:val="24"/>
                <w:szCs w:val="24"/>
              </w:rPr>
              <w:t>12B of UGC</w:t>
            </w:r>
          </w:p>
        </w:tc>
        <w:tc>
          <w:tcPr>
            <w:tcW w:w="4847" w:type="dxa"/>
          </w:tcPr>
          <w:p w:rsidR="00494BE7" w:rsidRPr="00FE5741" w:rsidRDefault="00494BE7" w:rsidP="00411B90">
            <w:pPr>
              <w:rPr>
                <w:b/>
                <w:sz w:val="24"/>
                <w:szCs w:val="24"/>
              </w:rPr>
            </w:pPr>
          </w:p>
        </w:tc>
      </w:tr>
    </w:tbl>
    <w:p w:rsidR="00494BE7" w:rsidRPr="00B97CC5" w:rsidRDefault="00494BE7" w:rsidP="00494BE7">
      <w:pPr>
        <w:rPr>
          <w:sz w:val="24"/>
          <w:szCs w:val="24"/>
        </w:rPr>
      </w:pPr>
    </w:p>
    <w:p w:rsidR="00494BE7" w:rsidRPr="005925EC" w:rsidRDefault="00494BE7" w:rsidP="00494BE7">
      <w:pPr>
        <w:rPr>
          <w:b/>
          <w:sz w:val="24"/>
          <w:szCs w:val="24"/>
        </w:rPr>
      </w:pPr>
      <w:r w:rsidRPr="005925EC">
        <w:rPr>
          <w:b/>
          <w:sz w:val="24"/>
          <w:szCs w:val="24"/>
        </w:rPr>
        <w:t>University with Potential for Excellence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479"/>
        <w:gridCol w:w="909"/>
        <w:gridCol w:w="1080"/>
      </w:tblGrid>
      <w:tr w:rsidR="00494BE7" w:rsidRPr="00B97CC5" w:rsidTr="00411B90">
        <w:tc>
          <w:tcPr>
            <w:tcW w:w="7479" w:type="dxa"/>
          </w:tcPr>
          <w:p w:rsidR="00494BE7" w:rsidRPr="00B97CC5" w:rsidRDefault="00494BE7" w:rsidP="00411B90">
            <w:pPr>
              <w:rPr>
                <w:sz w:val="24"/>
                <w:szCs w:val="24"/>
              </w:rPr>
            </w:pPr>
            <w:r w:rsidRPr="00B97CC5">
              <w:rPr>
                <w:sz w:val="24"/>
                <w:szCs w:val="24"/>
              </w:rPr>
              <w:t>Is the University Recognised as a 'University with Potential for Excellence (UPE)' by the UGC?</w:t>
            </w:r>
          </w:p>
        </w:tc>
        <w:tc>
          <w:tcPr>
            <w:tcW w:w="909" w:type="dxa"/>
          </w:tcPr>
          <w:p w:rsidR="00494BE7" w:rsidRPr="00B97CC5" w:rsidRDefault="00494BE7" w:rsidP="00411B90">
            <w:pPr>
              <w:rPr>
                <w:sz w:val="24"/>
                <w:szCs w:val="24"/>
              </w:rPr>
            </w:pPr>
            <w:r w:rsidRPr="00B97CC5">
              <w:rPr>
                <w:sz w:val="24"/>
                <w:szCs w:val="24"/>
              </w:rPr>
              <w:t>Yes</w:t>
            </w:r>
          </w:p>
        </w:tc>
        <w:tc>
          <w:tcPr>
            <w:tcW w:w="1080" w:type="dxa"/>
          </w:tcPr>
          <w:p w:rsidR="00494BE7" w:rsidRPr="00B97CC5" w:rsidRDefault="00494BE7" w:rsidP="00411B90">
            <w:pPr>
              <w:rPr>
                <w:sz w:val="24"/>
                <w:szCs w:val="24"/>
              </w:rPr>
            </w:pPr>
            <w:r w:rsidRPr="00B97CC5">
              <w:rPr>
                <w:sz w:val="24"/>
                <w:szCs w:val="24"/>
              </w:rPr>
              <w:t>No</w:t>
            </w:r>
          </w:p>
        </w:tc>
      </w:tr>
    </w:tbl>
    <w:p w:rsidR="00494BE7" w:rsidRDefault="00494BE7" w:rsidP="00494BE7">
      <w:pPr>
        <w:rPr>
          <w:b/>
          <w:sz w:val="24"/>
          <w:szCs w:val="24"/>
        </w:rPr>
      </w:pPr>
    </w:p>
    <w:p w:rsidR="00411B90" w:rsidRDefault="00411B90" w:rsidP="00494BE7">
      <w:pPr>
        <w:rPr>
          <w:b/>
          <w:sz w:val="24"/>
          <w:szCs w:val="24"/>
        </w:rPr>
      </w:pPr>
    </w:p>
    <w:p w:rsidR="00411B90" w:rsidRDefault="00411B90" w:rsidP="00494BE7">
      <w:pPr>
        <w:rPr>
          <w:b/>
          <w:sz w:val="24"/>
          <w:szCs w:val="24"/>
        </w:rPr>
      </w:pPr>
    </w:p>
    <w:p w:rsidR="00AB5D95" w:rsidRDefault="00AB5D95" w:rsidP="00494BE7">
      <w:pPr>
        <w:rPr>
          <w:b/>
          <w:sz w:val="24"/>
          <w:szCs w:val="24"/>
        </w:rPr>
      </w:pPr>
    </w:p>
    <w:p w:rsidR="00411B90" w:rsidRDefault="00411B90" w:rsidP="00494BE7">
      <w:pPr>
        <w:rPr>
          <w:b/>
          <w:sz w:val="24"/>
          <w:szCs w:val="24"/>
        </w:rPr>
      </w:pPr>
    </w:p>
    <w:p w:rsidR="00494BE7" w:rsidRPr="00AE59A9" w:rsidRDefault="00494BE7" w:rsidP="00494BE7">
      <w:pPr>
        <w:rPr>
          <w:b/>
          <w:sz w:val="24"/>
          <w:szCs w:val="24"/>
        </w:rPr>
      </w:pPr>
      <w:r w:rsidRPr="00AE59A9">
        <w:rPr>
          <w:b/>
          <w:sz w:val="24"/>
          <w:szCs w:val="24"/>
        </w:rPr>
        <w:t>Location, Area and Activity of Campus</w:t>
      </w:r>
    </w:p>
    <w:tbl>
      <w:tblPr>
        <w:tblW w:w="9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38"/>
        <w:gridCol w:w="1039"/>
        <w:gridCol w:w="1091"/>
        <w:gridCol w:w="1038"/>
        <w:gridCol w:w="1035"/>
        <w:gridCol w:w="1527"/>
        <w:gridCol w:w="1631"/>
        <w:gridCol w:w="1431"/>
      </w:tblGrid>
      <w:tr w:rsidR="00494BE7" w:rsidRPr="00B97CC5" w:rsidTr="00411B90">
        <w:trPr>
          <w:trHeight w:val="1287"/>
        </w:trPr>
        <w:tc>
          <w:tcPr>
            <w:tcW w:w="1038" w:type="dxa"/>
            <w:vAlign w:val="bottom"/>
          </w:tcPr>
          <w:p w:rsidR="00494BE7" w:rsidRPr="00411B90" w:rsidRDefault="00494BE7" w:rsidP="00411B90">
            <w:pPr>
              <w:rPr>
                <w:b/>
              </w:rPr>
            </w:pPr>
            <w:r w:rsidRPr="00411B90">
              <w:rPr>
                <w:b/>
              </w:rPr>
              <w:t>Campus Type</w:t>
            </w:r>
          </w:p>
        </w:tc>
        <w:tc>
          <w:tcPr>
            <w:tcW w:w="1039" w:type="dxa"/>
            <w:vAlign w:val="bottom"/>
          </w:tcPr>
          <w:p w:rsidR="00494BE7" w:rsidRPr="00411B90" w:rsidRDefault="00494BE7" w:rsidP="00411B90">
            <w:pPr>
              <w:rPr>
                <w:b/>
              </w:rPr>
            </w:pPr>
            <w:r w:rsidRPr="00411B90">
              <w:rPr>
                <w:b/>
              </w:rPr>
              <w:t>Address</w:t>
            </w:r>
          </w:p>
        </w:tc>
        <w:tc>
          <w:tcPr>
            <w:tcW w:w="1091" w:type="dxa"/>
            <w:vAlign w:val="bottom"/>
          </w:tcPr>
          <w:p w:rsidR="00494BE7" w:rsidRPr="00411B90" w:rsidRDefault="00494BE7" w:rsidP="00411B90">
            <w:pPr>
              <w:rPr>
                <w:b/>
              </w:rPr>
            </w:pPr>
            <w:r w:rsidRPr="00411B90">
              <w:rPr>
                <w:b/>
              </w:rPr>
              <w:t xml:space="preserve">Location </w:t>
            </w:r>
          </w:p>
        </w:tc>
        <w:tc>
          <w:tcPr>
            <w:tcW w:w="1038" w:type="dxa"/>
            <w:vAlign w:val="bottom"/>
          </w:tcPr>
          <w:p w:rsidR="00494BE7" w:rsidRPr="00411B90" w:rsidRDefault="00494BE7" w:rsidP="00411B90">
            <w:pPr>
              <w:rPr>
                <w:b/>
              </w:rPr>
            </w:pPr>
            <w:r w:rsidRPr="00411B90">
              <w:rPr>
                <w:b/>
              </w:rPr>
              <w:t>Campus Area in Acres </w:t>
            </w:r>
          </w:p>
        </w:tc>
        <w:tc>
          <w:tcPr>
            <w:tcW w:w="1035" w:type="dxa"/>
            <w:vAlign w:val="bottom"/>
          </w:tcPr>
          <w:p w:rsidR="00494BE7" w:rsidRPr="00411B90" w:rsidRDefault="00494BE7" w:rsidP="00411B90">
            <w:pPr>
              <w:rPr>
                <w:b/>
              </w:rPr>
            </w:pPr>
            <w:r w:rsidRPr="00411B90">
              <w:rPr>
                <w:b/>
              </w:rPr>
              <w:t>Built up Area in sq.mts.</w:t>
            </w:r>
          </w:p>
        </w:tc>
        <w:tc>
          <w:tcPr>
            <w:tcW w:w="1527" w:type="dxa"/>
            <w:vAlign w:val="bottom"/>
          </w:tcPr>
          <w:p w:rsidR="00494BE7" w:rsidRPr="00411B90" w:rsidRDefault="00494BE7" w:rsidP="00411B90">
            <w:pPr>
              <w:rPr>
                <w:b/>
              </w:rPr>
            </w:pPr>
            <w:r w:rsidRPr="00411B90">
              <w:rPr>
                <w:b/>
              </w:rPr>
              <w:t>Programmes Offered</w:t>
            </w:r>
          </w:p>
        </w:tc>
        <w:tc>
          <w:tcPr>
            <w:tcW w:w="1631" w:type="dxa"/>
            <w:vAlign w:val="bottom"/>
          </w:tcPr>
          <w:p w:rsidR="00494BE7" w:rsidRPr="00411B90" w:rsidRDefault="00494BE7" w:rsidP="00411B90">
            <w:pPr>
              <w:rPr>
                <w:b/>
              </w:rPr>
            </w:pPr>
            <w:r w:rsidRPr="00411B90">
              <w:rPr>
                <w:b/>
              </w:rPr>
              <w:t>Date of Establishment </w:t>
            </w:r>
          </w:p>
        </w:tc>
        <w:tc>
          <w:tcPr>
            <w:tcW w:w="1431" w:type="dxa"/>
            <w:vAlign w:val="bottom"/>
          </w:tcPr>
          <w:p w:rsidR="00494BE7" w:rsidRPr="00411B90" w:rsidRDefault="00494BE7" w:rsidP="00411B90">
            <w:pPr>
              <w:rPr>
                <w:b/>
              </w:rPr>
            </w:pPr>
            <w:r w:rsidRPr="00411B90">
              <w:rPr>
                <w:b/>
              </w:rPr>
              <w:t>Date of Recognition by UGC/MHRD</w:t>
            </w:r>
          </w:p>
        </w:tc>
      </w:tr>
      <w:tr w:rsidR="00494BE7" w:rsidRPr="00B97CC5" w:rsidTr="00411B90">
        <w:trPr>
          <w:trHeight w:val="54"/>
        </w:trPr>
        <w:tc>
          <w:tcPr>
            <w:tcW w:w="1038" w:type="dxa"/>
            <w:vMerge w:val="restart"/>
          </w:tcPr>
          <w:p w:rsidR="00494BE7" w:rsidRPr="00FE5741" w:rsidRDefault="00494BE7" w:rsidP="00411B90">
            <w:pPr>
              <w:rPr>
                <w:b/>
                <w:sz w:val="24"/>
                <w:szCs w:val="24"/>
              </w:rPr>
            </w:pPr>
          </w:p>
        </w:tc>
        <w:tc>
          <w:tcPr>
            <w:tcW w:w="1039" w:type="dxa"/>
            <w:vMerge w:val="restart"/>
          </w:tcPr>
          <w:p w:rsidR="00494BE7" w:rsidRPr="00FE5741" w:rsidRDefault="00494BE7" w:rsidP="00411B90">
            <w:pPr>
              <w:rPr>
                <w:b/>
                <w:sz w:val="24"/>
                <w:szCs w:val="24"/>
              </w:rPr>
            </w:pPr>
          </w:p>
        </w:tc>
        <w:tc>
          <w:tcPr>
            <w:tcW w:w="1091" w:type="dxa"/>
          </w:tcPr>
          <w:p w:rsidR="00494BE7" w:rsidRPr="00FE5741" w:rsidRDefault="00494BE7" w:rsidP="00411B90">
            <w:pPr>
              <w:rPr>
                <w:b/>
                <w:sz w:val="24"/>
                <w:szCs w:val="24"/>
              </w:rPr>
            </w:pPr>
            <w:r w:rsidRPr="00FE5741">
              <w:rPr>
                <w:b/>
                <w:sz w:val="24"/>
                <w:szCs w:val="24"/>
              </w:rPr>
              <w:t>Urban</w:t>
            </w:r>
          </w:p>
        </w:tc>
        <w:tc>
          <w:tcPr>
            <w:tcW w:w="1038" w:type="dxa"/>
            <w:vMerge w:val="restart"/>
          </w:tcPr>
          <w:p w:rsidR="00494BE7" w:rsidRPr="00FE5741" w:rsidRDefault="00494BE7" w:rsidP="00411B90">
            <w:pPr>
              <w:rPr>
                <w:b/>
                <w:sz w:val="24"/>
                <w:szCs w:val="24"/>
              </w:rPr>
            </w:pPr>
          </w:p>
        </w:tc>
        <w:tc>
          <w:tcPr>
            <w:tcW w:w="1035" w:type="dxa"/>
            <w:vMerge w:val="restart"/>
          </w:tcPr>
          <w:p w:rsidR="00494BE7" w:rsidRPr="00FE5741" w:rsidRDefault="00494BE7" w:rsidP="00411B90">
            <w:pPr>
              <w:rPr>
                <w:b/>
                <w:sz w:val="24"/>
                <w:szCs w:val="24"/>
              </w:rPr>
            </w:pPr>
          </w:p>
        </w:tc>
        <w:tc>
          <w:tcPr>
            <w:tcW w:w="1527" w:type="dxa"/>
            <w:vMerge w:val="restart"/>
          </w:tcPr>
          <w:p w:rsidR="00494BE7" w:rsidRPr="00FE5741" w:rsidRDefault="00494BE7" w:rsidP="00411B90">
            <w:pPr>
              <w:rPr>
                <w:b/>
                <w:sz w:val="24"/>
                <w:szCs w:val="24"/>
              </w:rPr>
            </w:pPr>
          </w:p>
        </w:tc>
        <w:tc>
          <w:tcPr>
            <w:tcW w:w="1631" w:type="dxa"/>
            <w:vMerge w:val="restart"/>
          </w:tcPr>
          <w:p w:rsidR="00494BE7" w:rsidRPr="00FE5741" w:rsidRDefault="00494BE7" w:rsidP="00411B90">
            <w:pPr>
              <w:rPr>
                <w:b/>
                <w:sz w:val="24"/>
                <w:szCs w:val="24"/>
              </w:rPr>
            </w:pPr>
          </w:p>
        </w:tc>
        <w:tc>
          <w:tcPr>
            <w:tcW w:w="1431" w:type="dxa"/>
            <w:vMerge w:val="restart"/>
          </w:tcPr>
          <w:p w:rsidR="00494BE7" w:rsidRPr="00FE5741" w:rsidRDefault="00494BE7" w:rsidP="00411B90">
            <w:pPr>
              <w:rPr>
                <w:b/>
                <w:sz w:val="24"/>
                <w:szCs w:val="24"/>
              </w:rPr>
            </w:pPr>
          </w:p>
        </w:tc>
      </w:tr>
      <w:tr w:rsidR="00494BE7" w:rsidRPr="00B97CC5" w:rsidTr="00411B90">
        <w:trPr>
          <w:trHeight w:val="53"/>
        </w:trPr>
        <w:tc>
          <w:tcPr>
            <w:tcW w:w="1038" w:type="dxa"/>
            <w:vMerge/>
          </w:tcPr>
          <w:p w:rsidR="00494BE7" w:rsidRPr="00B97CC5" w:rsidRDefault="00494BE7" w:rsidP="00411B90">
            <w:pPr>
              <w:rPr>
                <w:sz w:val="24"/>
                <w:szCs w:val="24"/>
              </w:rPr>
            </w:pPr>
          </w:p>
        </w:tc>
        <w:tc>
          <w:tcPr>
            <w:tcW w:w="1039" w:type="dxa"/>
            <w:vMerge/>
          </w:tcPr>
          <w:p w:rsidR="00494BE7" w:rsidRPr="00B97CC5" w:rsidRDefault="00494BE7" w:rsidP="00411B90">
            <w:pPr>
              <w:rPr>
                <w:sz w:val="24"/>
                <w:szCs w:val="24"/>
              </w:rPr>
            </w:pPr>
          </w:p>
        </w:tc>
        <w:tc>
          <w:tcPr>
            <w:tcW w:w="1091" w:type="dxa"/>
          </w:tcPr>
          <w:p w:rsidR="00494BE7" w:rsidRPr="00FE5741" w:rsidRDefault="00494BE7" w:rsidP="00411B90">
            <w:pPr>
              <w:rPr>
                <w:b/>
                <w:sz w:val="24"/>
                <w:szCs w:val="24"/>
              </w:rPr>
            </w:pPr>
            <w:r w:rsidRPr="00FE5741">
              <w:rPr>
                <w:b/>
                <w:sz w:val="24"/>
                <w:szCs w:val="24"/>
              </w:rPr>
              <w:t>Semi Urban</w:t>
            </w:r>
          </w:p>
        </w:tc>
        <w:tc>
          <w:tcPr>
            <w:tcW w:w="1038" w:type="dxa"/>
            <w:vMerge/>
          </w:tcPr>
          <w:p w:rsidR="00494BE7" w:rsidRPr="00B97CC5" w:rsidRDefault="00494BE7" w:rsidP="00411B90">
            <w:pPr>
              <w:rPr>
                <w:sz w:val="24"/>
                <w:szCs w:val="24"/>
              </w:rPr>
            </w:pPr>
          </w:p>
        </w:tc>
        <w:tc>
          <w:tcPr>
            <w:tcW w:w="1035" w:type="dxa"/>
            <w:vMerge/>
          </w:tcPr>
          <w:p w:rsidR="00494BE7" w:rsidRPr="00B97CC5" w:rsidRDefault="00494BE7" w:rsidP="00411B90">
            <w:pPr>
              <w:rPr>
                <w:sz w:val="24"/>
                <w:szCs w:val="24"/>
              </w:rPr>
            </w:pPr>
          </w:p>
        </w:tc>
        <w:tc>
          <w:tcPr>
            <w:tcW w:w="1527" w:type="dxa"/>
            <w:vMerge/>
          </w:tcPr>
          <w:p w:rsidR="00494BE7" w:rsidRPr="00B97CC5" w:rsidRDefault="00494BE7" w:rsidP="00411B90">
            <w:pPr>
              <w:rPr>
                <w:sz w:val="24"/>
                <w:szCs w:val="24"/>
              </w:rPr>
            </w:pPr>
          </w:p>
        </w:tc>
        <w:tc>
          <w:tcPr>
            <w:tcW w:w="1631" w:type="dxa"/>
            <w:vMerge/>
          </w:tcPr>
          <w:p w:rsidR="00494BE7" w:rsidRPr="00B97CC5" w:rsidRDefault="00494BE7" w:rsidP="00411B90">
            <w:pPr>
              <w:rPr>
                <w:sz w:val="24"/>
                <w:szCs w:val="24"/>
              </w:rPr>
            </w:pPr>
          </w:p>
        </w:tc>
        <w:tc>
          <w:tcPr>
            <w:tcW w:w="1431" w:type="dxa"/>
            <w:vMerge/>
          </w:tcPr>
          <w:p w:rsidR="00494BE7" w:rsidRPr="00B97CC5" w:rsidRDefault="00494BE7" w:rsidP="00411B90">
            <w:pPr>
              <w:rPr>
                <w:sz w:val="24"/>
                <w:szCs w:val="24"/>
              </w:rPr>
            </w:pPr>
          </w:p>
        </w:tc>
      </w:tr>
      <w:tr w:rsidR="00494BE7" w:rsidRPr="00B97CC5" w:rsidTr="00411B90">
        <w:trPr>
          <w:trHeight w:val="53"/>
        </w:trPr>
        <w:tc>
          <w:tcPr>
            <w:tcW w:w="1038" w:type="dxa"/>
            <w:vMerge/>
          </w:tcPr>
          <w:p w:rsidR="00494BE7" w:rsidRPr="00B97CC5" w:rsidRDefault="00494BE7" w:rsidP="00411B90">
            <w:pPr>
              <w:rPr>
                <w:sz w:val="24"/>
                <w:szCs w:val="24"/>
              </w:rPr>
            </w:pPr>
          </w:p>
        </w:tc>
        <w:tc>
          <w:tcPr>
            <w:tcW w:w="1039" w:type="dxa"/>
            <w:vMerge/>
          </w:tcPr>
          <w:p w:rsidR="00494BE7" w:rsidRPr="00B97CC5" w:rsidRDefault="00494BE7" w:rsidP="00411B90">
            <w:pPr>
              <w:rPr>
                <w:sz w:val="24"/>
                <w:szCs w:val="24"/>
              </w:rPr>
            </w:pPr>
          </w:p>
        </w:tc>
        <w:tc>
          <w:tcPr>
            <w:tcW w:w="1091" w:type="dxa"/>
          </w:tcPr>
          <w:p w:rsidR="00494BE7" w:rsidRPr="00FE5741" w:rsidRDefault="00494BE7" w:rsidP="00411B90">
            <w:pPr>
              <w:rPr>
                <w:b/>
                <w:sz w:val="24"/>
                <w:szCs w:val="24"/>
              </w:rPr>
            </w:pPr>
            <w:r w:rsidRPr="00FE5741">
              <w:rPr>
                <w:b/>
                <w:sz w:val="24"/>
                <w:szCs w:val="24"/>
              </w:rPr>
              <w:t>Rural</w:t>
            </w:r>
          </w:p>
        </w:tc>
        <w:tc>
          <w:tcPr>
            <w:tcW w:w="1038" w:type="dxa"/>
            <w:vMerge/>
          </w:tcPr>
          <w:p w:rsidR="00494BE7" w:rsidRPr="00B97CC5" w:rsidRDefault="00494BE7" w:rsidP="00411B90">
            <w:pPr>
              <w:rPr>
                <w:sz w:val="24"/>
                <w:szCs w:val="24"/>
              </w:rPr>
            </w:pPr>
          </w:p>
        </w:tc>
        <w:tc>
          <w:tcPr>
            <w:tcW w:w="1035" w:type="dxa"/>
            <w:vMerge/>
          </w:tcPr>
          <w:p w:rsidR="00494BE7" w:rsidRPr="00B97CC5" w:rsidRDefault="00494BE7" w:rsidP="00411B90">
            <w:pPr>
              <w:rPr>
                <w:sz w:val="24"/>
                <w:szCs w:val="24"/>
              </w:rPr>
            </w:pPr>
          </w:p>
        </w:tc>
        <w:tc>
          <w:tcPr>
            <w:tcW w:w="1527" w:type="dxa"/>
            <w:vMerge/>
          </w:tcPr>
          <w:p w:rsidR="00494BE7" w:rsidRPr="00B97CC5" w:rsidRDefault="00494BE7" w:rsidP="00411B90">
            <w:pPr>
              <w:rPr>
                <w:sz w:val="24"/>
                <w:szCs w:val="24"/>
              </w:rPr>
            </w:pPr>
          </w:p>
        </w:tc>
        <w:tc>
          <w:tcPr>
            <w:tcW w:w="1631" w:type="dxa"/>
            <w:vMerge/>
          </w:tcPr>
          <w:p w:rsidR="00494BE7" w:rsidRPr="00B97CC5" w:rsidRDefault="00494BE7" w:rsidP="00411B90">
            <w:pPr>
              <w:rPr>
                <w:sz w:val="24"/>
                <w:szCs w:val="24"/>
              </w:rPr>
            </w:pPr>
          </w:p>
        </w:tc>
        <w:tc>
          <w:tcPr>
            <w:tcW w:w="1431" w:type="dxa"/>
            <w:vMerge/>
          </w:tcPr>
          <w:p w:rsidR="00494BE7" w:rsidRPr="00B97CC5" w:rsidRDefault="00494BE7" w:rsidP="00411B90">
            <w:pPr>
              <w:rPr>
                <w:sz w:val="24"/>
                <w:szCs w:val="24"/>
              </w:rPr>
            </w:pPr>
          </w:p>
        </w:tc>
      </w:tr>
      <w:tr w:rsidR="00494BE7" w:rsidRPr="00B97CC5" w:rsidTr="00411B90">
        <w:trPr>
          <w:trHeight w:val="53"/>
        </w:trPr>
        <w:tc>
          <w:tcPr>
            <w:tcW w:w="1038" w:type="dxa"/>
            <w:vMerge/>
          </w:tcPr>
          <w:p w:rsidR="00494BE7" w:rsidRPr="00B97CC5" w:rsidRDefault="00494BE7" w:rsidP="00411B90">
            <w:pPr>
              <w:rPr>
                <w:sz w:val="24"/>
                <w:szCs w:val="24"/>
              </w:rPr>
            </w:pPr>
          </w:p>
        </w:tc>
        <w:tc>
          <w:tcPr>
            <w:tcW w:w="1039" w:type="dxa"/>
            <w:vMerge/>
          </w:tcPr>
          <w:p w:rsidR="00494BE7" w:rsidRPr="00B97CC5" w:rsidRDefault="00494BE7" w:rsidP="00411B90">
            <w:pPr>
              <w:rPr>
                <w:sz w:val="24"/>
                <w:szCs w:val="24"/>
              </w:rPr>
            </w:pPr>
          </w:p>
        </w:tc>
        <w:tc>
          <w:tcPr>
            <w:tcW w:w="1091" w:type="dxa"/>
          </w:tcPr>
          <w:p w:rsidR="00494BE7" w:rsidRPr="00FE5741" w:rsidRDefault="00494BE7" w:rsidP="00411B90">
            <w:pPr>
              <w:rPr>
                <w:b/>
                <w:sz w:val="24"/>
                <w:szCs w:val="24"/>
              </w:rPr>
            </w:pPr>
            <w:r w:rsidRPr="00FE5741">
              <w:rPr>
                <w:b/>
                <w:sz w:val="24"/>
                <w:szCs w:val="24"/>
              </w:rPr>
              <w:t>Tribal</w:t>
            </w:r>
          </w:p>
        </w:tc>
        <w:tc>
          <w:tcPr>
            <w:tcW w:w="1038" w:type="dxa"/>
            <w:vMerge/>
          </w:tcPr>
          <w:p w:rsidR="00494BE7" w:rsidRPr="00B97CC5" w:rsidRDefault="00494BE7" w:rsidP="00411B90">
            <w:pPr>
              <w:rPr>
                <w:sz w:val="24"/>
                <w:szCs w:val="24"/>
              </w:rPr>
            </w:pPr>
          </w:p>
        </w:tc>
        <w:tc>
          <w:tcPr>
            <w:tcW w:w="1035" w:type="dxa"/>
            <w:vMerge/>
          </w:tcPr>
          <w:p w:rsidR="00494BE7" w:rsidRPr="00B97CC5" w:rsidRDefault="00494BE7" w:rsidP="00411B90">
            <w:pPr>
              <w:rPr>
                <w:sz w:val="24"/>
                <w:szCs w:val="24"/>
              </w:rPr>
            </w:pPr>
          </w:p>
        </w:tc>
        <w:tc>
          <w:tcPr>
            <w:tcW w:w="1527" w:type="dxa"/>
            <w:vMerge/>
          </w:tcPr>
          <w:p w:rsidR="00494BE7" w:rsidRPr="00B97CC5" w:rsidRDefault="00494BE7" w:rsidP="00411B90">
            <w:pPr>
              <w:rPr>
                <w:sz w:val="24"/>
                <w:szCs w:val="24"/>
              </w:rPr>
            </w:pPr>
          </w:p>
        </w:tc>
        <w:tc>
          <w:tcPr>
            <w:tcW w:w="1631" w:type="dxa"/>
            <w:vMerge/>
          </w:tcPr>
          <w:p w:rsidR="00494BE7" w:rsidRPr="00B97CC5" w:rsidRDefault="00494BE7" w:rsidP="00411B90">
            <w:pPr>
              <w:rPr>
                <w:sz w:val="24"/>
                <w:szCs w:val="24"/>
              </w:rPr>
            </w:pPr>
          </w:p>
        </w:tc>
        <w:tc>
          <w:tcPr>
            <w:tcW w:w="1431" w:type="dxa"/>
            <w:vMerge/>
          </w:tcPr>
          <w:p w:rsidR="00494BE7" w:rsidRPr="00B97CC5" w:rsidRDefault="00494BE7" w:rsidP="00411B90">
            <w:pPr>
              <w:rPr>
                <w:sz w:val="24"/>
                <w:szCs w:val="24"/>
              </w:rPr>
            </w:pPr>
          </w:p>
        </w:tc>
      </w:tr>
      <w:tr w:rsidR="00494BE7" w:rsidRPr="00B97CC5" w:rsidTr="00411B90">
        <w:trPr>
          <w:trHeight w:val="53"/>
        </w:trPr>
        <w:tc>
          <w:tcPr>
            <w:tcW w:w="1038" w:type="dxa"/>
            <w:vMerge/>
          </w:tcPr>
          <w:p w:rsidR="00494BE7" w:rsidRPr="00B97CC5" w:rsidRDefault="00494BE7" w:rsidP="00411B90">
            <w:pPr>
              <w:rPr>
                <w:sz w:val="24"/>
                <w:szCs w:val="24"/>
              </w:rPr>
            </w:pPr>
          </w:p>
        </w:tc>
        <w:tc>
          <w:tcPr>
            <w:tcW w:w="1039" w:type="dxa"/>
            <w:vMerge/>
          </w:tcPr>
          <w:p w:rsidR="00494BE7" w:rsidRPr="00B97CC5" w:rsidRDefault="00494BE7" w:rsidP="00411B90">
            <w:pPr>
              <w:rPr>
                <w:sz w:val="24"/>
                <w:szCs w:val="24"/>
              </w:rPr>
            </w:pPr>
          </w:p>
        </w:tc>
        <w:tc>
          <w:tcPr>
            <w:tcW w:w="1091" w:type="dxa"/>
          </w:tcPr>
          <w:p w:rsidR="00494BE7" w:rsidRPr="00FE5741" w:rsidRDefault="00494BE7" w:rsidP="00411B90">
            <w:pPr>
              <w:rPr>
                <w:b/>
                <w:sz w:val="24"/>
                <w:szCs w:val="24"/>
              </w:rPr>
            </w:pPr>
            <w:r w:rsidRPr="00FE5741">
              <w:rPr>
                <w:b/>
                <w:sz w:val="24"/>
                <w:szCs w:val="24"/>
              </w:rPr>
              <w:t>Hill</w:t>
            </w:r>
          </w:p>
        </w:tc>
        <w:tc>
          <w:tcPr>
            <w:tcW w:w="1038" w:type="dxa"/>
            <w:vMerge/>
          </w:tcPr>
          <w:p w:rsidR="00494BE7" w:rsidRPr="00B97CC5" w:rsidRDefault="00494BE7" w:rsidP="00411B90">
            <w:pPr>
              <w:rPr>
                <w:sz w:val="24"/>
                <w:szCs w:val="24"/>
              </w:rPr>
            </w:pPr>
          </w:p>
        </w:tc>
        <w:tc>
          <w:tcPr>
            <w:tcW w:w="1035" w:type="dxa"/>
            <w:vMerge/>
          </w:tcPr>
          <w:p w:rsidR="00494BE7" w:rsidRPr="00B97CC5" w:rsidRDefault="00494BE7" w:rsidP="00411B90">
            <w:pPr>
              <w:rPr>
                <w:sz w:val="24"/>
                <w:szCs w:val="24"/>
              </w:rPr>
            </w:pPr>
          </w:p>
        </w:tc>
        <w:tc>
          <w:tcPr>
            <w:tcW w:w="1527" w:type="dxa"/>
            <w:vMerge/>
          </w:tcPr>
          <w:p w:rsidR="00494BE7" w:rsidRPr="00B97CC5" w:rsidRDefault="00494BE7" w:rsidP="00411B90">
            <w:pPr>
              <w:rPr>
                <w:sz w:val="24"/>
                <w:szCs w:val="24"/>
              </w:rPr>
            </w:pPr>
          </w:p>
        </w:tc>
        <w:tc>
          <w:tcPr>
            <w:tcW w:w="1631" w:type="dxa"/>
            <w:vMerge/>
          </w:tcPr>
          <w:p w:rsidR="00494BE7" w:rsidRPr="00B97CC5" w:rsidRDefault="00494BE7" w:rsidP="00411B90">
            <w:pPr>
              <w:rPr>
                <w:sz w:val="24"/>
                <w:szCs w:val="24"/>
              </w:rPr>
            </w:pPr>
          </w:p>
        </w:tc>
        <w:tc>
          <w:tcPr>
            <w:tcW w:w="1431" w:type="dxa"/>
            <w:vMerge/>
          </w:tcPr>
          <w:p w:rsidR="00494BE7" w:rsidRPr="00B97CC5" w:rsidRDefault="00494BE7" w:rsidP="00411B90">
            <w:pPr>
              <w:rPr>
                <w:sz w:val="24"/>
                <w:szCs w:val="24"/>
              </w:rPr>
            </w:pPr>
          </w:p>
        </w:tc>
      </w:tr>
    </w:tbl>
    <w:p w:rsidR="00494BE7" w:rsidRDefault="00494BE7" w:rsidP="00494BE7">
      <w:pPr>
        <w:rPr>
          <w:sz w:val="24"/>
          <w:szCs w:val="24"/>
        </w:rPr>
      </w:pPr>
    </w:p>
    <w:p w:rsidR="00494BE7" w:rsidRPr="00916CDE" w:rsidRDefault="00916CDE" w:rsidP="00494BE7">
      <w:pPr>
        <w:jc w:val="center"/>
        <w:rPr>
          <w:b/>
          <w:sz w:val="26"/>
          <w:szCs w:val="26"/>
          <w:u w:val="single"/>
        </w:rPr>
      </w:pPr>
      <w:r w:rsidRPr="00916CDE">
        <w:rPr>
          <w:b/>
          <w:sz w:val="26"/>
          <w:szCs w:val="26"/>
          <w:u w:val="single"/>
        </w:rPr>
        <w:t>Academic Information</w:t>
      </w:r>
    </w:p>
    <w:p w:rsidR="00916CDE" w:rsidRDefault="00916CDE" w:rsidP="00494BE7">
      <w:pPr>
        <w:jc w:val="center"/>
        <w:rPr>
          <w:b/>
          <w:sz w:val="24"/>
          <w:szCs w:val="24"/>
        </w:rPr>
      </w:pPr>
    </w:p>
    <w:p w:rsidR="00504462" w:rsidRPr="00504462" w:rsidRDefault="00504462" w:rsidP="00504462">
      <w:pPr>
        <w:rPr>
          <w:b/>
          <w:color w:val="FFFFFF" w:themeColor="background1"/>
          <w:sz w:val="24"/>
          <w:szCs w:val="24"/>
        </w:rPr>
      </w:pPr>
      <w:r w:rsidRPr="00504462">
        <w:rPr>
          <w:b/>
          <w:bCs/>
          <w:color w:val="333333"/>
          <w:sz w:val="24"/>
          <w:szCs w:val="24"/>
        </w:rPr>
        <w:t>Affiliated Institutions to the University (Not applicable for private and deemed to be Universities)</w:t>
      </w:r>
    </w:p>
    <w:tbl>
      <w:tblPr>
        <w:tblStyle w:val="TableGrid"/>
        <w:tblW w:w="0" w:type="auto"/>
        <w:tblLook w:val="04A0"/>
      </w:tblPr>
      <w:tblGrid>
        <w:gridCol w:w="3212"/>
        <w:gridCol w:w="3212"/>
        <w:gridCol w:w="3212"/>
      </w:tblGrid>
      <w:tr w:rsidR="00504462" w:rsidRPr="00504462" w:rsidTr="00E80F00">
        <w:tc>
          <w:tcPr>
            <w:tcW w:w="9636" w:type="dxa"/>
            <w:gridSpan w:val="3"/>
          </w:tcPr>
          <w:p w:rsidR="00504462" w:rsidRPr="00504462" w:rsidRDefault="00504462" w:rsidP="00494BE7">
            <w:pPr>
              <w:jc w:val="center"/>
              <w:rPr>
                <w:rFonts w:ascii="Times New Roman" w:hAnsi="Times New Roman"/>
                <w:b/>
                <w:sz w:val="24"/>
                <w:szCs w:val="24"/>
              </w:rPr>
            </w:pPr>
          </w:p>
        </w:tc>
      </w:tr>
      <w:tr w:rsidR="00504462" w:rsidRPr="00504462" w:rsidTr="00504462">
        <w:tc>
          <w:tcPr>
            <w:tcW w:w="3212"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College Type</w:t>
            </w:r>
          </w:p>
        </w:tc>
        <w:tc>
          <w:tcPr>
            <w:tcW w:w="3212"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Number of colleges with permanent affiliation</w:t>
            </w:r>
          </w:p>
        </w:tc>
        <w:tc>
          <w:tcPr>
            <w:tcW w:w="3212" w:type="dxa"/>
          </w:tcPr>
          <w:p w:rsidR="00504462" w:rsidRPr="00504462" w:rsidRDefault="00504462" w:rsidP="00504462">
            <w:pPr>
              <w:jc w:val="center"/>
              <w:rPr>
                <w:rFonts w:ascii="Times New Roman" w:hAnsi="Times New Roman"/>
                <w:b/>
                <w:sz w:val="24"/>
                <w:szCs w:val="24"/>
              </w:rPr>
            </w:pPr>
            <w:r w:rsidRPr="00504462">
              <w:rPr>
                <w:rFonts w:ascii="Times New Roman" w:hAnsi="Times New Roman"/>
                <w:b/>
                <w:sz w:val="24"/>
                <w:szCs w:val="24"/>
              </w:rPr>
              <w:t>Number of colleges with temporary affiliation</w:t>
            </w:r>
          </w:p>
        </w:tc>
      </w:tr>
      <w:tr w:rsidR="00504462" w:rsidRPr="00504462" w:rsidTr="00504462">
        <w:tc>
          <w:tcPr>
            <w:tcW w:w="3212" w:type="dxa"/>
          </w:tcPr>
          <w:p w:rsidR="00504462" w:rsidRPr="00504462" w:rsidRDefault="00504462" w:rsidP="00494BE7">
            <w:pPr>
              <w:jc w:val="center"/>
              <w:rPr>
                <w:rFonts w:ascii="Times New Roman" w:hAnsi="Times New Roman"/>
                <w:b/>
                <w:sz w:val="24"/>
                <w:szCs w:val="24"/>
              </w:rPr>
            </w:pPr>
          </w:p>
        </w:tc>
        <w:tc>
          <w:tcPr>
            <w:tcW w:w="3212" w:type="dxa"/>
          </w:tcPr>
          <w:p w:rsidR="00504462" w:rsidRPr="00504462" w:rsidRDefault="00504462" w:rsidP="00494BE7">
            <w:pPr>
              <w:jc w:val="center"/>
              <w:rPr>
                <w:rFonts w:ascii="Times New Roman" w:hAnsi="Times New Roman"/>
                <w:b/>
                <w:sz w:val="24"/>
                <w:szCs w:val="24"/>
              </w:rPr>
            </w:pPr>
          </w:p>
        </w:tc>
        <w:tc>
          <w:tcPr>
            <w:tcW w:w="3212" w:type="dxa"/>
          </w:tcPr>
          <w:p w:rsidR="00504462" w:rsidRPr="00504462" w:rsidRDefault="00504462" w:rsidP="00494BE7">
            <w:pPr>
              <w:jc w:val="center"/>
              <w:rPr>
                <w:rFonts w:ascii="Times New Roman" w:hAnsi="Times New Roman"/>
                <w:b/>
                <w:sz w:val="24"/>
                <w:szCs w:val="24"/>
              </w:rPr>
            </w:pPr>
          </w:p>
        </w:tc>
      </w:tr>
    </w:tbl>
    <w:p w:rsidR="00504462" w:rsidRPr="00504462" w:rsidRDefault="00504462" w:rsidP="00494BE7">
      <w:pPr>
        <w:jc w:val="center"/>
        <w:rPr>
          <w:b/>
          <w:sz w:val="24"/>
          <w:szCs w:val="24"/>
        </w:rPr>
      </w:pPr>
    </w:p>
    <w:tbl>
      <w:tblPr>
        <w:tblStyle w:val="TableGrid"/>
        <w:tblW w:w="0" w:type="auto"/>
        <w:tblLook w:val="04A0"/>
      </w:tblPr>
      <w:tblGrid>
        <w:gridCol w:w="3630"/>
        <w:gridCol w:w="1656"/>
        <w:gridCol w:w="1662"/>
        <w:gridCol w:w="1440"/>
        <w:gridCol w:w="1248"/>
      </w:tblGrid>
      <w:tr w:rsidR="00504462" w:rsidRPr="00504462" w:rsidTr="00504462">
        <w:tc>
          <w:tcPr>
            <w:tcW w:w="3038"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Type of Colleges</w:t>
            </w:r>
          </w:p>
        </w:tc>
        <w:tc>
          <w:tcPr>
            <w:tcW w:w="1736"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Permanent</w:t>
            </w:r>
          </w:p>
        </w:tc>
        <w:tc>
          <w:tcPr>
            <w:tcW w:w="1733"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 xml:space="preserve">Temporary </w:t>
            </w:r>
          </w:p>
        </w:tc>
        <w:tc>
          <w:tcPr>
            <w:tcW w:w="1615" w:type="dxa"/>
          </w:tcPr>
          <w:p w:rsidR="00504462" w:rsidRPr="00504462" w:rsidRDefault="00504462" w:rsidP="00494BE7">
            <w:pPr>
              <w:jc w:val="center"/>
              <w:rPr>
                <w:rFonts w:ascii="Times New Roman" w:hAnsi="Times New Roman"/>
                <w:b/>
                <w:sz w:val="24"/>
                <w:szCs w:val="24"/>
              </w:rPr>
            </w:pPr>
            <w:r w:rsidRPr="00504462">
              <w:rPr>
                <w:rFonts w:ascii="Times New Roman" w:hAnsi="Times New Roman"/>
                <w:b/>
                <w:sz w:val="24"/>
                <w:szCs w:val="24"/>
              </w:rPr>
              <w:t>Total</w:t>
            </w:r>
          </w:p>
        </w:tc>
        <w:tc>
          <w:tcPr>
            <w:tcW w:w="1514" w:type="dxa"/>
          </w:tcPr>
          <w:p w:rsidR="00504462" w:rsidRPr="00504462" w:rsidRDefault="00504462" w:rsidP="00494BE7">
            <w:pPr>
              <w:jc w:val="center"/>
              <w:rPr>
                <w:rFonts w:ascii="Times New Roman" w:hAnsi="Times New Roman"/>
                <w:b/>
                <w:sz w:val="24"/>
                <w:szCs w:val="24"/>
              </w:rPr>
            </w:pPr>
          </w:p>
        </w:tc>
      </w:tr>
      <w:tr w:rsidR="00504462" w:rsidRPr="00504462" w:rsidTr="00504462">
        <w:tc>
          <w:tcPr>
            <w:tcW w:w="3038" w:type="dxa"/>
          </w:tcPr>
          <w:p w:rsidR="00504462" w:rsidRPr="00504462" w:rsidRDefault="00504462" w:rsidP="00504462">
            <w:pPr>
              <w:rPr>
                <w:rFonts w:ascii="Times New Roman" w:hAnsi="Times New Roman"/>
                <w:b/>
                <w:sz w:val="24"/>
                <w:szCs w:val="24"/>
              </w:rPr>
            </w:pPr>
            <w:r w:rsidRPr="00504462">
              <w:rPr>
                <w:rFonts w:ascii="Times New Roman" w:hAnsi="Times New Roman"/>
                <w:b/>
                <w:sz w:val="24"/>
                <w:szCs w:val="24"/>
              </w:rPr>
              <w:t>Education/Teachers Training</w:t>
            </w:r>
          </w:p>
        </w:tc>
        <w:tc>
          <w:tcPr>
            <w:tcW w:w="1736" w:type="dxa"/>
          </w:tcPr>
          <w:p w:rsidR="00504462" w:rsidRPr="00504462" w:rsidRDefault="00504462" w:rsidP="00494BE7">
            <w:pPr>
              <w:jc w:val="center"/>
              <w:rPr>
                <w:rFonts w:ascii="Times New Roman" w:hAnsi="Times New Roman"/>
                <w:b/>
                <w:sz w:val="24"/>
                <w:szCs w:val="24"/>
              </w:rPr>
            </w:pPr>
          </w:p>
        </w:tc>
        <w:tc>
          <w:tcPr>
            <w:tcW w:w="1733" w:type="dxa"/>
          </w:tcPr>
          <w:p w:rsidR="00504462" w:rsidRPr="00504462" w:rsidRDefault="00504462" w:rsidP="00494BE7">
            <w:pPr>
              <w:jc w:val="center"/>
              <w:rPr>
                <w:rFonts w:ascii="Times New Roman" w:hAnsi="Times New Roman"/>
                <w:b/>
                <w:sz w:val="24"/>
                <w:szCs w:val="24"/>
              </w:rPr>
            </w:pPr>
          </w:p>
        </w:tc>
        <w:tc>
          <w:tcPr>
            <w:tcW w:w="1615" w:type="dxa"/>
          </w:tcPr>
          <w:p w:rsidR="00504462" w:rsidRPr="00504462" w:rsidRDefault="00504462" w:rsidP="00494BE7">
            <w:pPr>
              <w:jc w:val="center"/>
              <w:rPr>
                <w:rFonts w:ascii="Times New Roman" w:hAnsi="Times New Roman"/>
                <w:b/>
                <w:sz w:val="24"/>
                <w:szCs w:val="24"/>
              </w:rPr>
            </w:pPr>
          </w:p>
        </w:tc>
        <w:tc>
          <w:tcPr>
            <w:tcW w:w="1514" w:type="dxa"/>
          </w:tcPr>
          <w:p w:rsidR="00504462" w:rsidRPr="00504462" w:rsidRDefault="00504462" w:rsidP="00494BE7">
            <w:pPr>
              <w:jc w:val="center"/>
              <w:rPr>
                <w:rFonts w:ascii="Times New Roman" w:hAnsi="Times New Roman"/>
                <w:b/>
                <w:sz w:val="24"/>
                <w:szCs w:val="24"/>
              </w:rPr>
            </w:pPr>
          </w:p>
        </w:tc>
      </w:tr>
      <w:tr w:rsidR="00504462" w:rsidRPr="00504462" w:rsidTr="00504462">
        <w:tc>
          <w:tcPr>
            <w:tcW w:w="3038" w:type="dxa"/>
          </w:tcPr>
          <w:p w:rsidR="00504462" w:rsidRPr="00504462" w:rsidRDefault="00504462" w:rsidP="00504462">
            <w:pPr>
              <w:rPr>
                <w:rFonts w:ascii="Times New Roman" w:hAnsi="Times New Roman"/>
                <w:b/>
                <w:sz w:val="24"/>
                <w:szCs w:val="24"/>
              </w:rPr>
            </w:pPr>
            <w:r w:rsidRPr="00504462">
              <w:rPr>
                <w:rFonts w:ascii="Times New Roman" w:hAnsi="Times New Roman"/>
                <w:b/>
                <w:sz w:val="24"/>
                <w:szCs w:val="24"/>
              </w:rPr>
              <w:t>Business administration/ Commerce/Management/Finance</w:t>
            </w:r>
          </w:p>
        </w:tc>
        <w:tc>
          <w:tcPr>
            <w:tcW w:w="1736" w:type="dxa"/>
          </w:tcPr>
          <w:p w:rsidR="00504462" w:rsidRPr="00504462" w:rsidRDefault="00504462" w:rsidP="00494BE7">
            <w:pPr>
              <w:jc w:val="center"/>
              <w:rPr>
                <w:rFonts w:ascii="Times New Roman" w:hAnsi="Times New Roman"/>
                <w:b/>
                <w:sz w:val="24"/>
                <w:szCs w:val="24"/>
              </w:rPr>
            </w:pPr>
          </w:p>
        </w:tc>
        <w:tc>
          <w:tcPr>
            <w:tcW w:w="1733" w:type="dxa"/>
          </w:tcPr>
          <w:p w:rsidR="00504462" w:rsidRPr="00504462" w:rsidRDefault="00504462" w:rsidP="00494BE7">
            <w:pPr>
              <w:jc w:val="center"/>
              <w:rPr>
                <w:rFonts w:ascii="Times New Roman" w:hAnsi="Times New Roman"/>
                <w:b/>
                <w:sz w:val="24"/>
                <w:szCs w:val="24"/>
              </w:rPr>
            </w:pPr>
          </w:p>
        </w:tc>
        <w:tc>
          <w:tcPr>
            <w:tcW w:w="1615" w:type="dxa"/>
          </w:tcPr>
          <w:p w:rsidR="00504462" w:rsidRPr="00504462" w:rsidRDefault="00504462" w:rsidP="00494BE7">
            <w:pPr>
              <w:jc w:val="center"/>
              <w:rPr>
                <w:rFonts w:ascii="Times New Roman" w:hAnsi="Times New Roman"/>
                <w:b/>
                <w:sz w:val="24"/>
                <w:szCs w:val="24"/>
              </w:rPr>
            </w:pPr>
          </w:p>
        </w:tc>
        <w:tc>
          <w:tcPr>
            <w:tcW w:w="1514" w:type="dxa"/>
          </w:tcPr>
          <w:p w:rsidR="00504462" w:rsidRPr="00504462" w:rsidRDefault="00504462" w:rsidP="00494BE7">
            <w:pPr>
              <w:jc w:val="center"/>
              <w:rPr>
                <w:rFonts w:ascii="Times New Roman" w:hAnsi="Times New Roman"/>
                <w:b/>
                <w:sz w:val="24"/>
                <w:szCs w:val="24"/>
              </w:rPr>
            </w:pPr>
          </w:p>
        </w:tc>
      </w:tr>
      <w:tr w:rsidR="00504462" w:rsidRPr="00504462" w:rsidTr="00504462">
        <w:tc>
          <w:tcPr>
            <w:tcW w:w="3038" w:type="dxa"/>
          </w:tcPr>
          <w:p w:rsidR="00504462" w:rsidRPr="00504462" w:rsidRDefault="00504462" w:rsidP="00504462">
            <w:pPr>
              <w:rPr>
                <w:rFonts w:ascii="Times New Roman" w:hAnsi="Times New Roman"/>
                <w:b/>
                <w:sz w:val="24"/>
                <w:szCs w:val="24"/>
              </w:rPr>
            </w:pPr>
            <w:r w:rsidRPr="00504462">
              <w:rPr>
                <w:rFonts w:ascii="Times New Roman" w:hAnsi="Times New Roman"/>
                <w:b/>
                <w:sz w:val="24"/>
                <w:szCs w:val="24"/>
              </w:rPr>
              <w:t xml:space="preserve">Universal/Common to all Disciplines </w:t>
            </w:r>
          </w:p>
        </w:tc>
        <w:tc>
          <w:tcPr>
            <w:tcW w:w="1736" w:type="dxa"/>
          </w:tcPr>
          <w:p w:rsidR="00504462" w:rsidRPr="00504462" w:rsidRDefault="00504462" w:rsidP="00494BE7">
            <w:pPr>
              <w:jc w:val="center"/>
              <w:rPr>
                <w:rFonts w:ascii="Times New Roman" w:hAnsi="Times New Roman"/>
                <w:b/>
                <w:sz w:val="24"/>
                <w:szCs w:val="24"/>
              </w:rPr>
            </w:pPr>
          </w:p>
        </w:tc>
        <w:tc>
          <w:tcPr>
            <w:tcW w:w="1733" w:type="dxa"/>
          </w:tcPr>
          <w:p w:rsidR="00504462" w:rsidRPr="00504462" w:rsidRDefault="00504462" w:rsidP="00494BE7">
            <w:pPr>
              <w:jc w:val="center"/>
              <w:rPr>
                <w:rFonts w:ascii="Times New Roman" w:hAnsi="Times New Roman"/>
                <w:b/>
                <w:sz w:val="24"/>
                <w:szCs w:val="24"/>
              </w:rPr>
            </w:pPr>
          </w:p>
        </w:tc>
        <w:tc>
          <w:tcPr>
            <w:tcW w:w="1615" w:type="dxa"/>
          </w:tcPr>
          <w:p w:rsidR="00504462" w:rsidRPr="00504462" w:rsidRDefault="00504462" w:rsidP="00494BE7">
            <w:pPr>
              <w:jc w:val="center"/>
              <w:rPr>
                <w:rFonts w:ascii="Times New Roman" w:hAnsi="Times New Roman"/>
                <w:b/>
                <w:sz w:val="24"/>
                <w:szCs w:val="24"/>
              </w:rPr>
            </w:pPr>
          </w:p>
        </w:tc>
        <w:tc>
          <w:tcPr>
            <w:tcW w:w="1514" w:type="dxa"/>
          </w:tcPr>
          <w:p w:rsidR="00504462" w:rsidRPr="00504462" w:rsidRDefault="00504462" w:rsidP="00494BE7">
            <w:pPr>
              <w:jc w:val="center"/>
              <w:rPr>
                <w:rFonts w:ascii="Times New Roman" w:hAnsi="Times New Roman"/>
                <w:b/>
                <w:sz w:val="24"/>
                <w:szCs w:val="24"/>
              </w:rPr>
            </w:pPr>
          </w:p>
        </w:tc>
      </w:tr>
    </w:tbl>
    <w:p w:rsidR="00504462" w:rsidRPr="00504462" w:rsidRDefault="00504462" w:rsidP="00494BE7">
      <w:pPr>
        <w:jc w:val="center"/>
        <w:rPr>
          <w:b/>
          <w:sz w:val="20"/>
          <w:szCs w:val="20"/>
          <w:lang w:val="en-IN"/>
        </w:rPr>
      </w:pPr>
    </w:p>
    <w:p w:rsidR="00494BE7" w:rsidRPr="00AE59A9" w:rsidRDefault="00494BE7" w:rsidP="00494BE7">
      <w:pPr>
        <w:rPr>
          <w:b/>
          <w:sz w:val="24"/>
          <w:szCs w:val="24"/>
        </w:rPr>
      </w:pPr>
      <w:r w:rsidRPr="00AE59A9">
        <w:rPr>
          <w:b/>
          <w:sz w:val="24"/>
          <w:szCs w:val="24"/>
        </w:rPr>
        <w:t>Fu</w:t>
      </w:r>
      <w:r>
        <w:rPr>
          <w:b/>
          <w:sz w:val="24"/>
          <w:szCs w:val="24"/>
        </w:rPr>
        <w:t xml:space="preserve">rnish the Details of Colleges </w:t>
      </w:r>
      <w:r w:rsidRPr="00AB5D95">
        <w:rPr>
          <w:b/>
          <w:sz w:val="24"/>
          <w:szCs w:val="24"/>
        </w:rPr>
        <w:t>under</w:t>
      </w:r>
      <w:r w:rsidRPr="00AE59A9">
        <w:rPr>
          <w:b/>
          <w:sz w:val="24"/>
          <w:szCs w:val="24"/>
        </w:rPr>
        <w:t xml:space="preserve"> University</w:t>
      </w:r>
    </w:p>
    <w:p w:rsidR="00494BE7" w:rsidRPr="00B97CC5" w:rsidRDefault="00494BE7" w:rsidP="00494BE7">
      <w:pPr>
        <w:pBdr>
          <w:bottom w:val="single" w:sz="6" w:space="1" w:color="auto"/>
        </w:pBdr>
        <w:jc w:val="center"/>
        <w:rPr>
          <w:rFonts w:ascii="Arial" w:hAnsi="Arial" w:cs="Arial"/>
          <w:vanish/>
          <w:sz w:val="24"/>
          <w:szCs w:val="24"/>
          <w:lang w:eastAsia="en-IN"/>
        </w:rPr>
      </w:pPr>
      <w:r w:rsidRPr="00B97CC5">
        <w:rPr>
          <w:rFonts w:ascii="Arial" w:hAnsi="Arial" w:cs="Arial"/>
          <w:vanish/>
          <w:sz w:val="24"/>
          <w:szCs w:val="24"/>
          <w:lang w:eastAsia="en-IN"/>
        </w:rPr>
        <w:t>Top of Form</w:t>
      </w:r>
    </w:p>
    <w:tbl>
      <w:tblPr>
        <w:tblW w:w="50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7873"/>
        <w:gridCol w:w="1900"/>
      </w:tblGrid>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Constituent Colleges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9.45pt;height:18.15pt" o:ole="">
                  <v:imagedata r:id="rId20" o:title=""/>
                </v:shape>
                <w:control r:id="rId21" w:name="DefaultOcxName101" w:shapeid="_x0000_i1047"/>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Affiliated Colleges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51" type="#_x0000_t75" style="width:49.45pt;height:18.15pt" o:ole="">
                  <v:imagedata r:id="rId20" o:title=""/>
                </v:shape>
                <w:control r:id="rId22" w:name="DefaultOcxName111" w:shapeid="_x0000_i1051"/>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Colleges Under 2(f)</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55" type="#_x0000_t75" style="width:49.45pt;height:18.15pt" o:ole="">
                  <v:imagedata r:id="rId20" o:title=""/>
                </v:shape>
                <w:control r:id="rId23" w:name="DefaultOcxName21" w:shapeid="_x0000_i1055"/>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Colleges Under 2(f) and 12B</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59" type="#_x0000_t75" style="width:49.45pt;height:18.15pt" o:ole="">
                  <v:imagedata r:id="rId20" o:title=""/>
                </v:shape>
                <w:control r:id="rId24" w:name="DefaultOcxName31" w:shapeid="_x0000_i1059"/>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NAAC Accredited Colleges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63" type="#_x0000_t75" style="width:49.45pt;height:18.15pt" o:ole="">
                  <v:imagedata r:id="rId20" o:title=""/>
                </v:shape>
                <w:control r:id="rId25" w:name="DefaultOcxName41" w:shapeid="_x0000_i1063"/>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Colleges with Potential for Excellence(UGC)</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67" type="#_x0000_t75" style="width:49.45pt;height:18.15pt" o:ole="">
                  <v:imagedata r:id="rId20" o:title=""/>
                </v:shape>
                <w:control r:id="rId26" w:name="DefaultOcxName51" w:shapeid="_x0000_i1067"/>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Autonomous Colleges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71" type="#_x0000_t75" style="width:49.45pt;height:18.15pt" o:ole="">
                  <v:imagedata r:id="rId20" o:title=""/>
                </v:shape>
                <w:control r:id="rId27" w:name="DefaultOcxName61" w:shapeid="_x0000_i1071"/>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Colleges with Postgraduate Departments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75" type="#_x0000_t75" style="width:49.45pt;height:18.15pt" o:ole="">
                  <v:imagedata r:id="rId20" o:title=""/>
                </v:shape>
                <w:control r:id="rId28" w:name="DefaultOcxName71" w:shapeid="_x0000_i1075"/>
              </w:object>
            </w:r>
          </w:p>
        </w:tc>
      </w:tr>
      <w:tr w:rsidR="00494BE7" w:rsidRPr="00B97CC5" w:rsidTr="00166797">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lastRenderedPageBreak/>
              <w:t>Colleges with Research Departments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79" type="#_x0000_t75" style="width:49.45pt;height:18.15pt" o:ole="">
                  <v:imagedata r:id="rId20" o:title=""/>
                </v:shape>
                <w:control r:id="rId29" w:name="DefaultOcxName81" w:shapeid="_x0000_i1079"/>
              </w:object>
            </w:r>
          </w:p>
        </w:tc>
      </w:tr>
      <w:tr w:rsidR="00494BE7" w:rsidRPr="00B97CC5" w:rsidTr="00166797">
        <w:trPr>
          <w:trHeight w:val="284"/>
        </w:trPr>
        <w:tc>
          <w:tcPr>
            <w:tcW w:w="0" w:type="auto"/>
            <w:shd w:val="clear" w:color="auto" w:fill="auto"/>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University Recognized Research Institutes/Centers</w:t>
            </w:r>
          </w:p>
        </w:tc>
        <w:tc>
          <w:tcPr>
            <w:tcW w:w="972" w:type="pct"/>
            <w:shd w:val="clear" w:color="auto" w:fill="auto"/>
            <w:tcMar>
              <w:top w:w="134" w:type="dxa"/>
              <w:left w:w="134" w:type="dxa"/>
              <w:bottom w:w="134" w:type="dxa"/>
              <w:right w:w="134" w:type="dxa"/>
            </w:tcMar>
            <w:hideMark/>
          </w:tcPr>
          <w:p w:rsidR="00494BE7" w:rsidRPr="00B97CC5" w:rsidRDefault="00E1124E" w:rsidP="00411B90">
            <w:pPr>
              <w:rPr>
                <w:sz w:val="24"/>
                <w:szCs w:val="24"/>
              </w:rPr>
            </w:pPr>
            <w:r w:rsidRPr="00B97CC5">
              <w:rPr>
                <w:rFonts w:ascii="Calibri" w:eastAsia="Calibri" w:hAnsi="Calibri"/>
                <w:sz w:val="24"/>
                <w:szCs w:val="24"/>
              </w:rPr>
              <w:object w:dxaOrig="225" w:dyaOrig="225">
                <v:shape id="_x0000_i1083" type="#_x0000_t75" style="width:49.45pt;height:18.15pt" o:ole="">
                  <v:imagedata r:id="rId20" o:title=""/>
                </v:shape>
                <w:control r:id="rId30" w:name="DefaultOcxName91" w:shapeid="_x0000_i1083"/>
              </w:object>
            </w:r>
          </w:p>
        </w:tc>
      </w:tr>
    </w:tbl>
    <w:p w:rsidR="00494BE7" w:rsidRPr="00B97CC5" w:rsidRDefault="00494BE7" w:rsidP="00494BE7">
      <w:pPr>
        <w:pBdr>
          <w:top w:val="single" w:sz="6" w:space="1" w:color="auto"/>
        </w:pBdr>
        <w:jc w:val="center"/>
        <w:rPr>
          <w:rFonts w:ascii="Arial" w:hAnsi="Arial" w:cs="Arial"/>
          <w:vanish/>
          <w:sz w:val="24"/>
          <w:szCs w:val="24"/>
          <w:lang w:eastAsia="en-IN"/>
        </w:rPr>
      </w:pPr>
      <w:r w:rsidRPr="00B97CC5">
        <w:rPr>
          <w:rFonts w:ascii="Arial" w:hAnsi="Arial" w:cs="Arial"/>
          <w:vanish/>
          <w:sz w:val="24"/>
          <w:szCs w:val="24"/>
          <w:lang w:eastAsia="en-IN"/>
        </w:rPr>
        <w:t>Bottom of Form</w:t>
      </w:r>
    </w:p>
    <w:p w:rsidR="00494BE7" w:rsidRPr="00B97CC5" w:rsidRDefault="00494BE7" w:rsidP="00494BE7">
      <w:pPr>
        <w:rPr>
          <w:sz w:val="24"/>
          <w:szCs w:val="24"/>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204"/>
        <w:gridCol w:w="1519"/>
        <w:gridCol w:w="2024"/>
      </w:tblGrid>
      <w:tr w:rsidR="00494BE7" w:rsidRPr="00B97CC5" w:rsidTr="00166797">
        <w:tc>
          <w:tcPr>
            <w:tcW w:w="6204" w:type="dxa"/>
          </w:tcPr>
          <w:p w:rsidR="00494BE7" w:rsidRPr="00FE5741" w:rsidRDefault="00494BE7" w:rsidP="00AE7841">
            <w:pPr>
              <w:rPr>
                <w:b/>
                <w:sz w:val="24"/>
                <w:szCs w:val="24"/>
              </w:rPr>
            </w:pPr>
            <w:r w:rsidRPr="00FE5741">
              <w:rPr>
                <w:b/>
                <w:sz w:val="24"/>
                <w:szCs w:val="24"/>
              </w:rPr>
              <w:t>Is the University Offering any Programmes Recogni</w:t>
            </w:r>
            <w:r w:rsidR="00AE7841">
              <w:rPr>
                <w:b/>
                <w:sz w:val="24"/>
                <w:szCs w:val="24"/>
              </w:rPr>
              <w:t>z</w:t>
            </w:r>
            <w:r w:rsidRPr="00FE5741">
              <w:rPr>
                <w:b/>
                <w:sz w:val="24"/>
                <w:szCs w:val="24"/>
              </w:rPr>
              <w:t>ed by any Statutory Regulatory authority (SRA)</w:t>
            </w:r>
          </w:p>
        </w:tc>
        <w:tc>
          <w:tcPr>
            <w:tcW w:w="1519" w:type="dxa"/>
          </w:tcPr>
          <w:p w:rsidR="00494BE7" w:rsidRPr="00FE5741" w:rsidRDefault="00494BE7" w:rsidP="00411B90">
            <w:pPr>
              <w:jc w:val="center"/>
              <w:rPr>
                <w:sz w:val="24"/>
                <w:szCs w:val="24"/>
              </w:rPr>
            </w:pPr>
            <w:r w:rsidRPr="00FE5741">
              <w:rPr>
                <w:sz w:val="24"/>
                <w:szCs w:val="24"/>
              </w:rPr>
              <w:t>Yes</w:t>
            </w:r>
          </w:p>
        </w:tc>
        <w:tc>
          <w:tcPr>
            <w:tcW w:w="2024" w:type="dxa"/>
          </w:tcPr>
          <w:p w:rsidR="00494BE7" w:rsidRPr="00FE5741" w:rsidRDefault="00494BE7" w:rsidP="00411B90">
            <w:pPr>
              <w:jc w:val="center"/>
              <w:rPr>
                <w:sz w:val="24"/>
                <w:szCs w:val="24"/>
              </w:rPr>
            </w:pPr>
            <w:r w:rsidRPr="00FE5741">
              <w:rPr>
                <w:sz w:val="24"/>
                <w:szCs w:val="24"/>
              </w:rPr>
              <w:t>No</w:t>
            </w:r>
          </w:p>
        </w:tc>
      </w:tr>
    </w:tbl>
    <w:p w:rsidR="00494BE7" w:rsidRDefault="00494BE7" w:rsidP="00494BE7">
      <w:pPr>
        <w:rPr>
          <w:sz w:val="24"/>
          <w:szCs w:val="24"/>
        </w:rPr>
      </w:pPr>
    </w:p>
    <w:p w:rsidR="00AB5D95" w:rsidRDefault="00AB5D95" w:rsidP="00494BE7">
      <w:pPr>
        <w:rPr>
          <w:b/>
          <w:sz w:val="24"/>
          <w:szCs w:val="24"/>
        </w:rPr>
      </w:pPr>
    </w:p>
    <w:p w:rsidR="00AB5D95" w:rsidRDefault="00494BE7" w:rsidP="00494BE7">
      <w:pPr>
        <w:rPr>
          <w:b/>
          <w:sz w:val="24"/>
          <w:szCs w:val="24"/>
        </w:rPr>
      </w:pPr>
      <w:r w:rsidRPr="00AE59A9">
        <w:rPr>
          <w:b/>
          <w:sz w:val="24"/>
          <w:szCs w:val="24"/>
        </w:rPr>
        <w:t xml:space="preserve">Details of Teaching &amp; Non-Teaching Staff </w:t>
      </w:r>
      <w:r w:rsidR="00411B90" w:rsidRPr="00AE59A9">
        <w:rPr>
          <w:b/>
          <w:sz w:val="24"/>
          <w:szCs w:val="24"/>
        </w:rPr>
        <w:t>of</w:t>
      </w:r>
      <w:r w:rsidRPr="00AE59A9">
        <w:rPr>
          <w:b/>
          <w:sz w:val="24"/>
          <w:szCs w:val="24"/>
        </w:rPr>
        <w:t xml:space="preserve"> University</w:t>
      </w:r>
    </w:p>
    <w:p w:rsidR="00AB5D95" w:rsidRPr="00AE59A9" w:rsidRDefault="00AB5D95" w:rsidP="00494BE7">
      <w:pPr>
        <w:rPr>
          <w:b/>
          <w:sz w:val="24"/>
          <w:szCs w:val="24"/>
        </w:rPr>
      </w:pPr>
    </w:p>
    <w:p w:rsidR="00494BE7" w:rsidRPr="00411B90" w:rsidRDefault="00494BE7" w:rsidP="00494BE7">
      <w:pPr>
        <w:rPr>
          <w:b/>
          <w:bCs/>
          <w:color w:val="333333"/>
          <w:sz w:val="24"/>
          <w:szCs w:val="24"/>
          <w:shd w:val="clear" w:color="auto" w:fill="FFFFFF"/>
        </w:rPr>
      </w:pPr>
      <w:r w:rsidRPr="00411B90">
        <w:rPr>
          <w:b/>
          <w:bCs/>
          <w:color w:val="333333"/>
          <w:sz w:val="24"/>
          <w:szCs w:val="24"/>
          <w:shd w:val="clear" w:color="auto" w:fill="FFFFFF"/>
        </w:rPr>
        <w:t>Teaching Faculty</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71"/>
        <w:gridCol w:w="606"/>
        <w:gridCol w:w="776"/>
        <w:gridCol w:w="746"/>
        <w:gridCol w:w="627"/>
        <w:gridCol w:w="606"/>
        <w:gridCol w:w="776"/>
        <w:gridCol w:w="746"/>
        <w:gridCol w:w="627"/>
        <w:gridCol w:w="606"/>
        <w:gridCol w:w="776"/>
        <w:gridCol w:w="746"/>
        <w:gridCol w:w="880"/>
      </w:tblGrid>
      <w:tr w:rsidR="00494BE7" w:rsidRPr="00B97CC5" w:rsidTr="00B125F2">
        <w:trPr>
          <w:trHeight w:val="442"/>
        </w:trPr>
        <w:tc>
          <w:tcPr>
            <w:tcW w:w="0" w:type="auto"/>
            <w:vMerge w:val="restart"/>
          </w:tcPr>
          <w:p w:rsidR="00494BE7" w:rsidRPr="00B97CC5" w:rsidRDefault="00494BE7" w:rsidP="00411B90">
            <w:pPr>
              <w:rPr>
                <w:sz w:val="24"/>
                <w:szCs w:val="24"/>
              </w:rPr>
            </w:pPr>
          </w:p>
        </w:tc>
        <w:tc>
          <w:tcPr>
            <w:tcW w:w="0" w:type="auto"/>
            <w:gridSpan w:val="4"/>
            <w:vAlign w:val="center"/>
          </w:tcPr>
          <w:p w:rsidR="00494BE7" w:rsidRPr="00FE5741" w:rsidRDefault="00494BE7" w:rsidP="00B125F2">
            <w:pPr>
              <w:jc w:val="center"/>
              <w:rPr>
                <w:b/>
                <w:sz w:val="24"/>
                <w:szCs w:val="24"/>
              </w:rPr>
            </w:pPr>
            <w:r w:rsidRPr="00FE5741">
              <w:rPr>
                <w:b/>
                <w:sz w:val="24"/>
                <w:szCs w:val="24"/>
              </w:rPr>
              <w:t>Professor</w:t>
            </w:r>
          </w:p>
        </w:tc>
        <w:tc>
          <w:tcPr>
            <w:tcW w:w="0" w:type="auto"/>
            <w:gridSpan w:val="4"/>
            <w:vAlign w:val="center"/>
          </w:tcPr>
          <w:p w:rsidR="00494BE7" w:rsidRPr="00FE5741" w:rsidRDefault="00494BE7" w:rsidP="00B125F2">
            <w:pPr>
              <w:jc w:val="center"/>
              <w:rPr>
                <w:b/>
                <w:sz w:val="24"/>
                <w:szCs w:val="24"/>
              </w:rPr>
            </w:pPr>
            <w:r w:rsidRPr="00FE5741">
              <w:rPr>
                <w:b/>
                <w:sz w:val="24"/>
                <w:szCs w:val="24"/>
              </w:rPr>
              <w:t>Associate Professor</w:t>
            </w:r>
          </w:p>
        </w:tc>
        <w:tc>
          <w:tcPr>
            <w:tcW w:w="3008" w:type="dxa"/>
            <w:gridSpan w:val="4"/>
            <w:vAlign w:val="center"/>
          </w:tcPr>
          <w:p w:rsidR="00494BE7" w:rsidRPr="00FE5741" w:rsidRDefault="00494BE7" w:rsidP="00B125F2">
            <w:pPr>
              <w:jc w:val="center"/>
              <w:rPr>
                <w:b/>
                <w:sz w:val="24"/>
                <w:szCs w:val="24"/>
              </w:rPr>
            </w:pPr>
            <w:r w:rsidRPr="00FE5741">
              <w:rPr>
                <w:b/>
                <w:sz w:val="24"/>
                <w:szCs w:val="24"/>
              </w:rPr>
              <w:t>Assistant Professor</w:t>
            </w:r>
          </w:p>
        </w:tc>
      </w:tr>
      <w:tr w:rsidR="008735EC" w:rsidRPr="008735EC" w:rsidTr="002109A2">
        <w:trPr>
          <w:trHeight w:val="441"/>
        </w:trPr>
        <w:tc>
          <w:tcPr>
            <w:tcW w:w="0" w:type="auto"/>
            <w:vMerge/>
          </w:tcPr>
          <w:p w:rsidR="00494BE7" w:rsidRPr="00B97CC5" w:rsidRDefault="00494BE7" w:rsidP="00411B90">
            <w:pPr>
              <w:rPr>
                <w:sz w:val="24"/>
                <w:szCs w:val="24"/>
              </w:rPr>
            </w:pPr>
          </w:p>
        </w:tc>
        <w:tc>
          <w:tcPr>
            <w:tcW w:w="0" w:type="auto"/>
            <w:vAlign w:val="center"/>
          </w:tcPr>
          <w:p w:rsidR="00494BE7" w:rsidRPr="008735EC" w:rsidRDefault="00494BE7" w:rsidP="002109A2">
            <w:pPr>
              <w:jc w:val="center"/>
              <w:rPr>
                <w:b/>
                <w:sz w:val="18"/>
                <w:szCs w:val="18"/>
              </w:rPr>
            </w:pPr>
            <w:r w:rsidRPr="008735EC">
              <w:rPr>
                <w:b/>
                <w:sz w:val="18"/>
                <w:szCs w:val="18"/>
              </w:rPr>
              <w:t>Male</w:t>
            </w:r>
          </w:p>
        </w:tc>
        <w:tc>
          <w:tcPr>
            <w:tcW w:w="0" w:type="auto"/>
            <w:vAlign w:val="center"/>
          </w:tcPr>
          <w:p w:rsidR="00494BE7" w:rsidRPr="008735EC" w:rsidRDefault="00494BE7" w:rsidP="002109A2">
            <w:pPr>
              <w:jc w:val="center"/>
              <w:rPr>
                <w:b/>
                <w:sz w:val="18"/>
                <w:szCs w:val="18"/>
              </w:rPr>
            </w:pPr>
            <w:r w:rsidRPr="008735EC">
              <w:rPr>
                <w:b/>
                <w:sz w:val="18"/>
                <w:szCs w:val="18"/>
              </w:rPr>
              <w:t>Female</w:t>
            </w:r>
          </w:p>
        </w:tc>
        <w:tc>
          <w:tcPr>
            <w:tcW w:w="0" w:type="auto"/>
            <w:vAlign w:val="center"/>
          </w:tcPr>
          <w:p w:rsidR="00494BE7" w:rsidRPr="008735EC" w:rsidRDefault="00494BE7" w:rsidP="002109A2">
            <w:pPr>
              <w:jc w:val="center"/>
              <w:rPr>
                <w:b/>
                <w:sz w:val="18"/>
                <w:szCs w:val="18"/>
              </w:rPr>
            </w:pPr>
            <w:r w:rsidRPr="008735EC">
              <w:rPr>
                <w:b/>
                <w:sz w:val="18"/>
                <w:szCs w:val="18"/>
              </w:rPr>
              <w:t>Others</w:t>
            </w:r>
          </w:p>
        </w:tc>
        <w:tc>
          <w:tcPr>
            <w:tcW w:w="0" w:type="auto"/>
            <w:vAlign w:val="center"/>
          </w:tcPr>
          <w:p w:rsidR="00494BE7" w:rsidRPr="008735EC" w:rsidRDefault="00494BE7" w:rsidP="002109A2">
            <w:pPr>
              <w:jc w:val="center"/>
              <w:rPr>
                <w:b/>
                <w:sz w:val="18"/>
                <w:szCs w:val="18"/>
              </w:rPr>
            </w:pPr>
            <w:r w:rsidRPr="008735EC">
              <w:rPr>
                <w:b/>
                <w:sz w:val="18"/>
                <w:szCs w:val="18"/>
              </w:rPr>
              <w:t>Total</w:t>
            </w:r>
          </w:p>
        </w:tc>
        <w:tc>
          <w:tcPr>
            <w:tcW w:w="0" w:type="auto"/>
            <w:tcBorders>
              <w:right w:val="single" w:sz="4" w:space="0" w:color="auto"/>
            </w:tcBorders>
            <w:vAlign w:val="center"/>
          </w:tcPr>
          <w:p w:rsidR="00494BE7" w:rsidRPr="008735EC" w:rsidRDefault="00494BE7" w:rsidP="002109A2">
            <w:pPr>
              <w:jc w:val="center"/>
              <w:rPr>
                <w:b/>
                <w:sz w:val="18"/>
                <w:szCs w:val="18"/>
              </w:rPr>
            </w:pPr>
            <w:r w:rsidRPr="008735EC">
              <w:rPr>
                <w:b/>
                <w:sz w:val="18"/>
                <w:szCs w:val="18"/>
              </w:rPr>
              <w:t>Male</w:t>
            </w:r>
          </w:p>
        </w:tc>
        <w:tc>
          <w:tcPr>
            <w:tcW w:w="0" w:type="auto"/>
            <w:tcBorders>
              <w:left w:val="single" w:sz="4" w:space="0" w:color="auto"/>
              <w:right w:val="single" w:sz="4" w:space="0" w:color="auto"/>
            </w:tcBorders>
            <w:vAlign w:val="center"/>
          </w:tcPr>
          <w:p w:rsidR="00494BE7" w:rsidRPr="008735EC" w:rsidRDefault="00494BE7" w:rsidP="002109A2">
            <w:pPr>
              <w:jc w:val="center"/>
              <w:rPr>
                <w:b/>
                <w:sz w:val="18"/>
                <w:szCs w:val="18"/>
              </w:rPr>
            </w:pPr>
            <w:r w:rsidRPr="008735EC">
              <w:rPr>
                <w:b/>
                <w:sz w:val="18"/>
                <w:szCs w:val="18"/>
              </w:rPr>
              <w:t>Female</w:t>
            </w:r>
          </w:p>
        </w:tc>
        <w:tc>
          <w:tcPr>
            <w:tcW w:w="0" w:type="auto"/>
            <w:tcBorders>
              <w:left w:val="single" w:sz="4" w:space="0" w:color="auto"/>
              <w:right w:val="single" w:sz="4" w:space="0" w:color="auto"/>
            </w:tcBorders>
            <w:vAlign w:val="center"/>
          </w:tcPr>
          <w:p w:rsidR="00494BE7" w:rsidRPr="008735EC" w:rsidRDefault="00494BE7" w:rsidP="002109A2">
            <w:pPr>
              <w:jc w:val="center"/>
              <w:rPr>
                <w:b/>
                <w:sz w:val="18"/>
                <w:szCs w:val="18"/>
              </w:rPr>
            </w:pPr>
            <w:r w:rsidRPr="008735EC">
              <w:rPr>
                <w:b/>
                <w:sz w:val="18"/>
                <w:szCs w:val="18"/>
              </w:rPr>
              <w:t>Others</w:t>
            </w:r>
          </w:p>
        </w:tc>
        <w:tc>
          <w:tcPr>
            <w:tcW w:w="0" w:type="auto"/>
            <w:tcBorders>
              <w:left w:val="single" w:sz="4" w:space="0" w:color="auto"/>
            </w:tcBorders>
            <w:vAlign w:val="center"/>
          </w:tcPr>
          <w:p w:rsidR="00494BE7" w:rsidRPr="008735EC" w:rsidRDefault="00494BE7" w:rsidP="002109A2">
            <w:pPr>
              <w:jc w:val="center"/>
              <w:rPr>
                <w:b/>
                <w:sz w:val="18"/>
                <w:szCs w:val="18"/>
              </w:rPr>
            </w:pPr>
            <w:r w:rsidRPr="008735EC">
              <w:rPr>
                <w:b/>
                <w:sz w:val="18"/>
                <w:szCs w:val="18"/>
              </w:rPr>
              <w:t>Total</w:t>
            </w:r>
          </w:p>
        </w:tc>
        <w:tc>
          <w:tcPr>
            <w:tcW w:w="0" w:type="auto"/>
            <w:tcBorders>
              <w:right w:val="single" w:sz="4" w:space="0" w:color="auto"/>
            </w:tcBorders>
            <w:vAlign w:val="center"/>
          </w:tcPr>
          <w:p w:rsidR="00494BE7" w:rsidRPr="008735EC" w:rsidRDefault="00494BE7" w:rsidP="002109A2">
            <w:pPr>
              <w:jc w:val="center"/>
              <w:rPr>
                <w:b/>
                <w:sz w:val="18"/>
                <w:szCs w:val="18"/>
              </w:rPr>
            </w:pPr>
            <w:r w:rsidRPr="008735EC">
              <w:rPr>
                <w:b/>
                <w:sz w:val="18"/>
                <w:szCs w:val="18"/>
              </w:rPr>
              <w:t>Male</w:t>
            </w:r>
          </w:p>
        </w:tc>
        <w:tc>
          <w:tcPr>
            <w:tcW w:w="0" w:type="auto"/>
            <w:tcBorders>
              <w:left w:val="single" w:sz="4" w:space="0" w:color="auto"/>
              <w:right w:val="single" w:sz="4" w:space="0" w:color="auto"/>
            </w:tcBorders>
            <w:vAlign w:val="center"/>
          </w:tcPr>
          <w:p w:rsidR="00494BE7" w:rsidRPr="008735EC" w:rsidRDefault="00494BE7" w:rsidP="002109A2">
            <w:pPr>
              <w:jc w:val="center"/>
              <w:rPr>
                <w:b/>
                <w:sz w:val="18"/>
                <w:szCs w:val="18"/>
              </w:rPr>
            </w:pPr>
            <w:r w:rsidRPr="008735EC">
              <w:rPr>
                <w:b/>
                <w:sz w:val="18"/>
                <w:szCs w:val="18"/>
              </w:rPr>
              <w:t>Female</w:t>
            </w:r>
          </w:p>
        </w:tc>
        <w:tc>
          <w:tcPr>
            <w:tcW w:w="0" w:type="auto"/>
            <w:tcBorders>
              <w:left w:val="single" w:sz="4" w:space="0" w:color="auto"/>
              <w:right w:val="single" w:sz="4" w:space="0" w:color="auto"/>
            </w:tcBorders>
            <w:vAlign w:val="center"/>
          </w:tcPr>
          <w:p w:rsidR="00494BE7" w:rsidRPr="008735EC" w:rsidRDefault="00494BE7" w:rsidP="002109A2">
            <w:pPr>
              <w:jc w:val="center"/>
              <w:rPr>
                <w:b/>
                <w:sz w:val="18"/>
                <w:szCs w:val="18"/>
              </w:rPr>
            </w:pPr>
            <w:r w:rsidRPr="008735EC">
              <w:rPr>
                <w:b/>
                <w:sz w:val="18"/>
                <w:szCs w:val="18"/>
              </w:rPr>
              <w:t>Others</w:t>
            </w:r>
          </w:p>
        </w:tc>
        <w:tc>
          <w:tcPr>
            <w:tcW w:w="880" w:type="dxa"/>
            <w:tcBorders>
              <w:left w:val="single" w:sz="4" w:space="0" w:color="auto"/>
            </w:tcBorders>
            <w:vAlign w:val="center"/>
          </w:tcPr>
          <w:p w:rsidR="00494BE7" w:rsidRPr="008735EC" w:rsidRDefault="00494BE7" w:rsidP="002109A2">
            <w:pPr>
              <w:jc w:val="center"/>
              <w:rPr>
                <w:b/>
                <w:sz w:val="18"/>
                <w:szCs w:val="18"/>
              </w:rPr>
            </w:pPr>
            <w:r w:rsidRPr="008735EC">
              <w:rPr>
                <w:b/>
                <w:sz w:val="18"/>
                <w:szCs w:val="18"/>
              </w:rPr>
              <w:t>Total</w:t>
            </w:r>
          </w:p>
        </w:tc>
      </w:tr>
      <w:tr w:rsidR="008735EC" w:rsidRPr="00B97CC5" w:rsidTr="008735EC">
        <w:trPr>
          <w:trHeight w:val="463"/>
        </w:trPr>
        <w:tc>
          <w:tcPr>
            <w:tcW w:w="0" w:type="auto"/>
            <w:vAlign w:val="center"/>
          </w:tcPr>
          <w:p w:rsidR="00494BE7" w:rsidRPr="00FE5741" w:rsidRDefault="00494BE7" w:rsidP="00411B90">
            <w:pPr>
              <w:rPr>
                <w:b/>
                <w:sz w:val="24"/>
                <w:szCs w:val="24"/>
              </w:rPr>
            </w:pPr>
            <w:r w:rsidRPr="00FE5741">
              <w:rPr>
                <w:b/>
                <w:sz w:val="24"/>
                <w:szCs w:val="24"/>
              </w:rPr>
              <w:t>Sanctioned</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880" w:type="dxa"/>
            <w:tcBorders>
              <w:left w:val="single" w:sz="4" w:space="0" w:color="auto"/>
            </w:tcBorders>
          </w:tcPr>
          <w:p w:rsidR="00494BE7" w:rsidRPr="00B97CC5" w:rsidRDefault="00494BE7" w:rsidP="00411B90">
            <w:pPr>
              <w:rPr>
                <w:sz w:val="24"/>
                <w:szCs w:val="24"/>
              </w:rPr>
            </w:pPr>
          </w:p>
        </w:tc>
      </w:tr>
      <w:tr w:rsidR="008735EC" w:rsidRPr="00B97CC5" w:rsidTr="008735EC">
        <w:trPr>
          <w:trHeight w:val="463"/>
        </w:trPr>
        <w:tc>
          <w:tcPr>
            <w:tcW w:w="0" w:type="auto"/>
            <w:vAlign w:val="center"/>
          </w:tcPr>
          <w:p w:rsidR="00494BE7" w:rsidRPr="00FE5741" w:rsidRDefault="00494BE7" w:rsidP="00411B90">
            <w:pPr>
              <w:rPr>
                <w:b/>
                <w:sz w:val="24"/>
                <w:szCs w:val="24"/>
              </w:rPr>
            </w:pPr>
            <w:r w:rsidRPr="00FE5741">
              <w:rPr>
                <w:b/>
                <w:sz w:val="24"/>
                <w:szCs w:val="24"/>
              </w:rPr>
              <w:t>Recruited</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880" w:type="dxa"/>
            <w:tcBorders>
              <w:left w:val="single" w:sz="4" w:space="0" w:color="auto"/>
            </w:tcBorders>
          </w:tcPr>
          <w:p w:rsidR="00494BE7" w:rsidRPr="00B97CC5" w:rsidRDefault="00494BE7" w:rsidP="00411B90">
            <w:pPr>
              <w:rPr>
                <w:sz w:val="24"/>
                <w:szCs w:val="24"/>
              </w:rPr>
            </w:pPr>
          </w:p>
        </w:tc>
      </w:tr>
      <w:tr w:rsidR="008735EC" w:rsidRPr="00B97CC5" w:rsidTr="008735EC">
        <w:trPr>
          <w:trHeight w:val="66"/>
        </w:trPr>
        <w:tc>
          <w:tcPr>
            <w:tcW w:w="0" w:type="auto"/>
            <w:vAlign w:val="center"/>
          </w:tcPr>
          <w:p w:rsidR="00494BE7" w:rsidRPr="00FE5741" w:rsidRDefault="00494BE7" w:rsidP="00411B90">
            <w:pPr>
              <w:rPr>
                <w:b/>
                <w:sz w:val="24"/>
                <w:szCs w:val="24"/>
              </w:rPr>
            </w:pPr>
            <w:r w:rsidRPr="00FE5741">
              <w:rPr>
                <w:b/>
                <w:sz w:val="24"/>
                <w:szCs w:val="24"/>
              </w:rPr>
              <w:t>Yet to Recruit</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880" w:type="dxa"/>
            <w:tcBorders>
              <w:left w:val="single" w:sz="4" w:space="0" w:color="auto"/>
            </w:tcBorders>
          </w:tcPr>
          <w:p w:rsidR="00494BE7" w:rsidRPr="00B97CC5" w:rsidRDefault="00494BE7" w:rsidP="00411B90">
            <w:pPr>
              <w:rPr>
                <w:sz w:val="24"/>
                <w:szCs w:val="24"/>
              </w:rPr>
            </w:pPr>
          </w:p>
        </w:tc>
      </w:tr>
      <w:tr w:rsidR="008735EC" w:rsidRPr="00B97CC5" w:rsidTr="008735EC">
        <w:trPr>
          <w:trHeight w:val="709"/>
        </w:trPr>
        <w:tc>
          <w:tcPr>
            <w:tcW w:w="0" w:type="auto"/>
            <w:vAlign w:val="center"/>
          </w:tcPr>
          <w:p w:rsidR="00494BE7" w:rsidRPr="00FE5741" w:rsidRDefault="00494BE7" w:rsidP="00411B90">
            <w:pPr>
              <w:rPr>
                <w:b/>
                <w:sz w:val="24"/>
                <w:szCs w:val="24"/>
              </w:rPr>
            </w:pPr>
            <w:r w:rsidRPr="00FE5741">
              <w:rPr>
                <w:b/>
                <w:sz w:val="24"/>
                <w:szCs w:val="24"/>
              </w:rPr>
              <w:t>On Contract</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880" w:type="dxa"/>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rPr>
          <w:sz w:val="24"/>
          <w:szCs w:val="24"/>
        </w:rPr>
      </w:pPr>
    </w:p>
    <w:p w:rsidR="00494BE7" w:rsidRPr="00AE59A9" w:rsidRDefault="00494BE7" w:rsidP="00494BE7">
      <w:pPr>
        <w:rPr>
          <w:b/>
          <w:sz w:val="24"/>
          <w:szCs w:val="24"/>
        </w:rPr>
      </w:pPr>
      <w:r w:rsidRPr="00AE59A9">
        <w:rPr>
          <w:b/>
          <w:sz w:val="24"/>
          <w:szCs w:val="24"/>
        </w:rPr>
        <w:t xml:space="preserve">Non- Teaching </w:t>
      </w:r>
      <w:r>
        <w:rPr>
          <w:b/>
          <w:sz w:val="24"/>
          <w:szCs w:val="24"/>
        </w:rPr>
        <w:t>Staff</w:t>
      </w:r>
    </w:p>
    <w:tbl>
      <w:tblPr>
        <w:tblW w:w="99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809"/>
        <w:gridCol w:w="1693"/>
        <w:gridCol w:w="2143"/>
        <w:gridCol w:w="2143"/>
        <w:gridCol w:w="2143"/>
      </w:tblGrid>
      <w:tr w:rsidR="00494BE7" w:rsidRPr="00B97CC5" w:rsidTr="00AB5D95">
        <w:trPr>
          <w:trHeight w:val="486"/>
        </w:trPr>
        <w:tc>
          <w:tcPr>
            <w:tcW w:w="1809" w:type="dxa"/>
          </w:tcPr>
          <w:p w:rsidR="00494BE7" w:rsidRPr="00B97CC5" w:rsidRDefault="00494BE7" w:rsidP="00411B90">
            <w:pPr>
              <w:rPr>
                <w:sz w:val="24"/>
                <w:szCs w:val="24"/>
              </w:rPr>
            </w:pPr>
          </w:p>
        </w:tc>
        <w:tc>
          <w:tcPr>
            <w:tcW w:w="1693" w:type="dxa"/>
          </w:tcPr>
          <w:p w:rsidR="00494BE7" w:rsidRPr="00FE5741" w:rsidRDefault="0025775C" w:rsidP="00411B90">
            <w:pPr>
              <w:rPr>
                <w:b/>
                <w:sz w:val="24"/>
                <w:szCs w:val="24"/>
              </w:rPr>
            </w:pPr>
            <w:r w:rsidRPr="00FE5741">
              <w:rPr>
                <w:b/>
                <w:sz w:val="24"/>
                <w:szCs w:val="24"/>
              </w:rPr>
              <w:t>Male</w:t>
            </w:r>
          </w:p>
        </w:tc>
        <w:tc>
          <w:tcPr>
            <w:tcW w:w="2143" w:type="dxa"/>
          </w:tcPr>
          <w:p w:rsidR="00494BE7" w:rsidRPr="00FE5741" w:rsidRDefault="00494BE7" w:rsidP="00411B90">
            <w:pPr>
              <w:rPr>
                <w:b/>
                <w:sz w:val="24"/>
                <w:szCs w:val="24"/>
              </w:rPr>
            </w:pPr>
            <w:r w:rsidRPr="00FE5741">
              <w:rPr>
                <w:b/>
                <w:sz w:val="24"/>
                <w:szCs w:val="24"/>
              </w:rPr>
              <w:t xml:space="preserve">Female </w:t>
            </w:r>
          </w:p>
        </w:tc>
        <w:tc>
          <w:tcPr>
            <w:tcW w:w="2143" w:type="dxa"/>
          </w:tcPr>
          <w:p w:rsidR="00494BE7" w:rsidRPr="00FE5741" w:rsidRDefault="00494BE7" w:rsidP="00411B90">
            <w:pPr>
              <w:rPr>
                <w:b/>
                <w:sz w:val="24"/>
                <w:szCs w:val="24"/>
              </w:rPr>
            </w:pPr>
            <w:r w:rsidRPr="00FE5741">
              <w:rPr>
                <w:b/>
                <w:sz w:val="24"/>
                <w:szCs w:val="24"/>
              </w:rPr>
              <w:t>Others</w:t>
            </w:r>
          </w:p>
        </w:tc>
        <w:tc>
          <w:tcPr>
            <w:tcW w:w="2143" w:type="dxa"/>
          </w:tcPr>
          <w:p w:rsidR="00494BE7" w:rsidRPr="00FE5741" w:rsidRDefault="00494BE7" w:rsidP="00411B90">
            <w:pPr>
              <w:rPr>
                <w:b/>
                <w:sz w:val="24"/>
                <w:szCs w:val="24"/>
              </w:rPr>
            </w:pPr>
            <w:r w:rsidRPr="00FE5741">
              <w:rPr>
                <w:b/>
                <w:sz w:val="24"/>
                <w:szCs w:val="24"/>
              </w:rPr>
              <w:t xml:space="preserve">Total </w:t>
            </w:r>
          </w:p>
        </w:tc>
      </w:tr>
      <w:tr w:rsidR="00494BE7" w:rsidRPr="00B97CC5" w:rsidTr="00AB5D95">
        <w:trPr>
          <w:trHeight w:val="509"/>
        </w:trPr>
        <w:tc>
          <w:tcPr>
            <w:tcW w:w="1809" w:type="dxa"/>
            <w:vAlign w:val="center"/>
          </w:tcPr>
          <w:p w:rsidR="00494BE7" w:rsidRPr="00FE5741" w:rsidRDefault="00494BE7" w:rsidP="00411B90">
            <w:pPr>
              <w:rPr>
                <w:b/>
                <w:sz w:val="24"/>
                <w:szCs w:val="24"/>
              </w:rPr>
            </w:pPr>
            <w:r w:rsidRPr="00FE5741">
              <w:rPr>
                <w:b/>
                <w:sz w:val="24"/>
                <w:szCs w:val="24"/>
              </w:rPr>
              <w:t>Sanctioned</w:t>
            </w:r>
          </w:p>
        </w:tc>
        <w:tc>
          <w:tcPr>
            <w:tcW w:w="1693" w:type="dxa"/>
            <w:shd w:val="clear" w:color="auto" w:fill="auto"/>
          </w:tcPr>
          <w:p w:rsidR="00494BE7" w:rsidRPr="00B97CC5" w:rsidRDefault="00494BE7" w:rsidP="00411B90">
            <w:pPr>
              <w:rPr>
                <w:sz w:val="24"/>
                <w:szCs w:val="24"/>
              </w:rPr>
            </w:pPr>
          </w:p>
        </w:tc>
        <w:tc>
          <w:tcPr>
            <w:tcW w:w="2143" w:type="dxa"/>
            <w:shd w:val="clear" w:color="auto" w:fill="auto"/>
          </w:tcPr>
          <w:p w:rsidR="00494BE7" w:rsidRPr="00B97CC5" w:rsidRDefault="00494BE7" w:rsidP="00411B90">
            <w:pPr>
              <w:rPr>
                <w:sz w:val="24"/>
                <w:szCs w:val="24"/>
              </w:rPr>
            </w:pPr>
          </w:p>
        </w:tc>
        <w:tc>
          <w:tcPr>
            <w:tcW w:w="2143" w:type="dxa"/>
          </w:tcPr>
          <w:p w:rsidR="00494BE7" w:rsidRPr="00B97CC5" w:rsidRDefault="00494BE7" w:rsidP="00411B90">
            <w:pPr>
              <w:rPr>
                <w:sz w:val="24"/>
                <w:szCs w:val="24"/>
              </w:rPr>
            </w:pPr>
          </w:p>
        </w:tc>
        <w:tc>
          <w:tcPr>
            <w:tcW w:w="2143" w:type="dxa"/>
            <w:tcBorders>
              <w:left w:val="single" w:sz="4" w:space="0" w:color="auto"/>
            </w:tcBorders>
          </w:tcPr>
          <w:p w:rsidR="00494BE7" w:rsidRPr="00B97CC5" w:rsidRDefault="00494BE7" w:rsidP="00411B90">
            <w:pPr>
              <w:rPr>
                <w:sz w:val="24"/>
                <w:szCs w:val="24"/>
              </w:rPr>
            </w:pPr>
          </w:p>
        </w:tc>
      </w:tr>
      <w:tr w:rsidR="00DF5F11" w:rsidRPr="00B97CC5" w:rsidTr="00AB5D95">
        <w:trPr>
          <w:trHeight w:val="509"/>
        </w:trPr>
        <w:tc>
          <w:tcPr>
            <w:tcW w:w="1809" w:type="dxa"/>
            <w:vAlign w:val="center"/>
          </w:tcPr>
          <w:p w:rsidR="00DF5F11" w:rsidRPr="00FE5741" w:rsidRDefault="00DF5F11" w:rsidP="00411B90">
            <w:pPr>
              <w:rPr>
                <w:b/>
                <w:sz w:val="24"/>
                <w:szCs w:val="24"/>
              </w:rPr>
            </w:pPr>
            <w:r w:rsidRPr="00FE5741">
              <w:rPr>
                <w:b/>
                <w:sz w:val="24"/>
                <w:szCs w:val="24"/>
              </w:rPr>
              <w:t>Recruited</w:t>
            </w:r>
          </w:p>
        </w:tc>
        <w:tc>
          <w:tcPr>
            <w:tcW w:w="1693" w:type="dxa"/>
            <w:vAlign w:val="bottom"/>
          </w:tcPr>
          <w:p w:rsidR="00DF5F11" w:rsidRPr="00B97CC5" w:rsidRDefault="00DF5F11" w:rsidP="00411B90">
            <w:pPr>
              <w:rPr>
                <w:sz w:val="24"/>
                <w:szCs w:val="24"/>
              </w:rPr>
            </w:pPr>
          </w:p>
        </w:tc>
        <w:tc>
          <w:tcPr>
            <w:tcW w:w="2143" w:type="dxa"/>
          </w:tcPr>
          <w:p w:rsidR="00DF5F11" w:rsidRPr="00FE5741" w:rsidRDefault="00DF5F11" w:rsidP="0025775C">
            <w:pPr>
              <w:rPr>
                <w:b/>
                <w:sz w:val="24"/>
                <w:szCs w:val="24"/>
              </w:rPr>
            </w:pPr>
            <w:r w:rsidRPr="00FE5741">
              <w:rPr>
                <w:b/>
                <w:sz w:val="24"/>
                <w:szCs w:val="24"/>
              </w:rPr>
              <w:br/>
            </w:r>
          </w:p>
        </w:tc>
        <w:tc>
          <w:tcPr>
            <w:tcW w:w="2143" w:type="dxa"/>
          </w:tcPr>
          <w:p w:rsidR="00DF5F11" w:rsidRPr="00B97CC5" w:rsidRDefault="00DF5F11" w:rsidP="00411B90">
            <w:pPr>
              <w:rPr>
                <w:sz w:val="24"/>
                <w:szCs w:val="24"/>
              </w:rPr>
            </w:pPr>
          </w:p>
        </w:tc>
        <w:tc>
          <w:tcPr>
            <w:tcW w:w="2143" w:type="dxa"/>
            <w:tcBorders>
              <w:left w:val="single" w:sz="4" w:space="0" w:color="auto"/>
            </w:tcBorders>
          </w:tcPr>
          <w:p w:rsidR="00DF5F11" w:rsidRPr="00B97CC5" w:rsidRDefault="00DF5F11" w:rsidP="00411B90">
            <w:pPr>
              <w:rPr>
                <w:sz w:val="24"/>
                <w:szCs w:val="24"/>
              </w:rPr>
            </w:pPr>
          </w:p>
        </w:tc>
      </w:tr>
      <w:tr w:rsidR="00DF5F11" w:rsidRPr="00B97CC5" w:rsidTr="00AB5D95">
        <w:trPr>
          <w:trHeight w:val="73"/>
        </w:trPr>
        <w:tc>
          <w:tcPr>
            <w:tcW w:w="1809" w:type="dxa"/>
            <w:vAlign w:val="center"/>
          </w:tcPr>
          <w:p w:rsidR="00DF5F11" w:rsidRPr="00FE5741" w:rsidRDefault="00DF5F11" w:rsidP="00411B90">
            <w:pPr>
              <w:rPr>
                <w:b/>
                <w:sz w:val="24"/>
                <w:szCs w:val="24"/>
              </w:rPr>
            </w:pPr>
            <w:r w:rsidRPr="00FE5741">
              <w:rPr>
                <w:b/>
                <w:sz w:val="24"/>
                <w:szCs w:val="24"/>
              </w:rPr>
              <w:t>Yet to Recruit</w:t>
            </w:r>
          </w:p>
        </w:tc>
        <w:tc>
          <w:tcPr>
            <w:tcW w:w="1693" w:type="dxa"/>
            <w:shd w:val="clear" w:color="auto" w:fill="auto"/>
          </w:tcPr>
          <w:p w:rsidR="00DF5F11" w:rsidRPr="00B97CC5" w:rsidRDefault="00DF5F11" w:rsidP="00411B90">
            <w:pPr>
              <w:rPr>
                <w:sz w:val="24"/>
                <w:szCs w:val="24"/>
              </w:rPr>
            </w:pPr>
          </w:p>
        </w:tc>
        <w:tc>
          <w:tcPr>
            <w:tcW w:w="2143" w:type="dxa"/>
            <w:shd w:val="clear" w:color="auto" w:fill="auto"/>
          </w:tcPr>
          <w:p w:rsidR="00DF5F11" w:rsidRPr="00B97CC5" w:rsidRDefault="00DF5F11" w:rsidP="00F55713">
            <w:pPr>
              <w:rPr>
                <w:sz w:val="24"/>
                <w:szCs w:val="24"/>
              </w:rPr>
            </w:pPr>
          </w:p>
        </w:tc>
        <w:tc>
          <w:tcPr>
            <w:tcW w:w="2143" w:type="dxa"/>
          </w:tcPr>
          <w:p w:rsidR="00DF5F11" w:rsidRPr="00B97CC5" w:rsidRDefault="00DF5F11" w:rsidP="00411B90">
            <w:pPr>
              <w:rPr>
                <w:sz w:val="24"/>
                <w:szCs w:val="24"/>
              </w:rPr>
            </w:pPr>
          </w:p>
        </w:tc>
        <w:tc>
          <w:tcPr>
            <w:tcW w:w="2143" w:type="dxa"/>
            <w:tcBorders>
              <w:left w:val="single" w:sz="4" w:space="0" w:color="auto"/>
            </w:tcBorders>
          </w:tcPr>
          <w:p w:rsidR="00DF5F11" w:rsidRPr="00B97CC5" w:rsidRDefault="00DF5F11" w:rsidP="00411B90">
            <w:pPr>
              <w:rPr>
                <w:sz w:val="24"/>
                <w:szCs w:val="24"/>
              </w:rPr>
            </w:pPr>
          </w:p>
        </w:tc>
      </w:tr>
      <w:tr w:rsidR="00DF5F11" w:rsidRPr="00B97CC5" w:rsidTr="00AB5D95">
        <w:trPr>
          <w:trHeight w:val="778"/>
        </w:trPr>
        <w:tc>
          <w:tcPr>
            <w:tcW w:w="1809" w:type="dxa"/>
            <w:vAlign w:val="center"/>
          </w:tcPr>
          <w:p w:rsidR="00DF5F11" w:rsidRPr="00FE5741" w:rsidRDefault="00DF5F11" w:rsidP="00411B90">
            <w:pPr>
              <w:rPr>
                <w:b/>
                <w:sz w:val="24"/>
                <w:szCs w:val="24"/>
              </w:rPr>
            </w:pPr>
            <w:r w:rsidRPr="00AB5D95">
              <w:rPr>
                <w:b/>
                <w:sz w:val="24"/>
                <w:szCs w:val="24"/>
              </w:rPr>
              <w:t>On</w:t>
            </w:r>
            <w:r w:rsidRPr="00FE5741">
              <w:rPr>
                <w:b/>
                <w:sz w:val="24"/>
                <w:szCs w:val="24"/>
              </w:rPr>
              <w:t xml:space="preserve"> Contract</w:t>
            </w:r>
          </w:p>
        </w:tc>
        <w:tc>
          <w:tcPr>
            <w:tcW w:w="1693" w:type="dxa"/>
            <w:vAlign w:val="bottom"/>
          </w:tcPr>
          <w:p w:rsidR="00DF5F11" w:rsidRPr="00B97CC5" w:rsidRDefault="00DF5F11" w:rsidP="00411B90">
            <w:pPr>
              <w:rPr>
                <w:sz w:val="24"/>
                <w:szCs w:val="24"/>
              </w:rPr>
            </w:pPr>
          </w:p>
        </w:tc>
        <w:tc>
          <w:tcPr>
            <w:tcW w:w="2143" w:type="dxa"/>
          </w:tcPr>
          <w:p w:rsidR="00DF5F11" w:rsidRPr="00B97CC5" w:rsidRDefault="00DF5F11" w:rsidP="00411B90">
            <w:pPr>
              <w:rPr>
                <w:sz w:val="24"/>
                <w:szCs w:val="24"/>
              </w:rPr>
            </w:pPr>
          </w:p>
        </w:tc>
        <w:tc>
          <w:tcPr>
            <w:tcW w:w="2143" w:type="dxa"/>
          </w:tcPr>
          <w:p w:rsidR="00DF5F11" w:rsidRPr="00B97CC5" w:rsidRDefault="00DF5F11" w:rsidP="00411B90">
            <w:pPr>
              <w:rPr>
                <w:sz w:val="24"/>
                <w:szCs w:val="24"/>
              </w:rPr>
            </w:pPr>
          </w:p>
        </w:tc>
        <w:tc>
          <w:tcPr>
            <w:tcW w:w="2143" w:type="dxa"/>
            <w:tcBorders>
              <w:left w:val="single" w:sz="4" w:space="0" w:color="auto"/>
            </w:tcBorders>
          </w:tcPr>
          <w:p w:rsidR="00DF5F11" w:rsidRPr="00B97CC5" w:rsidRDefault="00DF5F11" w:rsidP="00411B90">
            <w:pPr>
              <w:rPr>
                <w:sz w:val="24"/>
                <w:szCs w:val="24"/>
              </w:rPr>
            </w:pPr>
          </w:p>
        </w:tc>
      </w:tr>
    </w:tbl>
    <w:p w:rsidR="00494BE7" w:rsidRDefault="00494BE7" w:rsidP="00494BE7">
      <w:pPr>
        <w:rPr>
          <w:sz w:val="24"/>
          <w:szCs w:val="24"/>
        </w:rPr>
      </w:pPr>
    </w:p>
    <w:p w:rsidR="00494BE7" w:rsidRPr="00AE59A9" w:rsidRDefault="00494BE7" w:rsidP="00494BE7">
      <w:pPr>
        <w:rPr>
          <w:b/>
          <w:sz w:val="24"/>
          <w:szCs w:val="24"/>
        </w:rPr>
      </w:pPr>
      <w:r w:rsidRPr="00AE59A9">
        <w:rPr>
          <w:b/>
          <w:sz w:val="24"/>
          <w:szCs w:val="24"/>
        </w:rPr>
        <w:t xml:space="preserve">Technical Staff </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35"/>
        <w:gridCol w:w="1255"/>
        <w:gridCol w:w="2135"/>
        <w:gridCol w:w="2135"/>
        <w:gridCol w:w="2135"/>
      </w:tblGrid>
      <w:tr w:rsidR="00494BE7" w:rsidRPr="00B97CC5" w:rsidTr="00B125F2">
        <w:trPr>
          <w:trHeight w:val="514"/>
        </w:trPr>
        <w:tc>
          <w:tcPr>
            <w:tcW w:w="2235" w:type="dxa"/>
          </w:tcPr>
          <w:p w:rsidR="00494BE7" w:rsidRPr="00B97CC5" w:rsidRDefault="00494BE7" w:rsidP="00411B90">
            <w:pPr>
              <w:rPr>
                <w:sz w:val="24"/>
                <w:szCs w:val="24"/>
              </w:rPr>
            </w:pPr>
          </w:p>
        </w:tc>
        <w:tc>
          <w:tcPr>
            <w:tcW w:w="1255" w:type="dxa"/>
            <w:vAlign w:val="bottom"/>
          </w:tcPr>
          <w:p w:rsidR="00494BE7" w:rsidRPr="00FE5741" w:rsidRDefault="00494BE7" w:rsidP="00411B90">
            <w:pPr>
              <w:rPr>
                <w:b/>
                <w:sz w:val="24"/>
                <w:szCs w:val="24"/>
              </w:rPr>
            </w:pPr>
            <w:r w:rsidRPr="00FE5741">
              <w:rPr>
                <w:b/>
                <w:sz w:val="24"/>
                <w:szCs w:val="24"/>
              </w:rPr>
              <w:br/>
              <w:t>Male</w:t>
            </w:r>
          </w:p>
        </w:tc>
        <w:tc>
          <w:tcPr>
            <w:tcW w:w="2135" w:type="dxa"/>
            <w:vAlign w:val="bottom"/>
          </w:tcPr>
          <w:p w:rsidR="00494BE7" w:rsidRPr="00FE5741" w:rsidRDefault="00494BE7" w:rsidP="00411B90">
            <w:pPr>
              <w:rPr>
                <w:b/>
                <w:sz w:val="24"/>
                <w:szCs w:val="24"/>
              </w:rPr>
            </w:pPr>
            <w:r w:rsidRPr="00FE5741">
              <w:rPr>
                <w:b/>
                <w:sz w:val="24"/>
                <w:szCs w:val="24"/>
              </w:rPr>
              <w:t xml:space="preserve">Female </w:t>
            </w:r>
          </w:p>
        </w:tc>
        <w:tc>
          <w:tcPr>
            <w:tcW w:w="2135" w:type="dxa"/>
            <w:vAlign w:val="bottom"/>
          </w:tcPr>
          <w:p w:rsidR="00494BE7" w:rsidRPr="00FE5741" w:rsidRDefault="00494BE7" w:rsidP="00411B90">
            <w:pPr>
              <w:rPr>
                <w:b/>
                <w:sz w:val="24"/>
                <w:szCs w:val="24"/>
              </w:rPr>
            </w:pPr>
            <w:r w:rsidRPr="00FE5741">
              <w:rPr>
                <w:b/>
                <w:sz w:val="24"/>
                <w:szCs w:val="24"/>
              </w:rPr>
              <w:t>Others</w:t>
            </w:r>
          </w:p>
        </w:tc>
        <w:tc>
          <w:tcPr>
            <w:tcW w:w="2135" w:type="dxa"/>
            <w:vAlign w:val="bottom"/>
          </w:tcPr>
          <w:p w:rsidR="00494BE7" w:rsidRPr="00FE5741" w:rsidRDefault="00494BE7" w:rsidP="00411B90">
            <w:pPr>
              <w:rPr>
                <w:b/>
                <w:sz w:val="24"/>
                <w:szCs w:val="24"/>
              </w:rPr>
            </w:pPr>
            <w:r w:rsidRPr="00FE5741">
              <w:rPr>
                <w:b/>
                <w:sz w:val="24"/>
                <w:szCs w:val="24"/>
              </w:rPr>
              <w:t xml:space="preserve">Total </w:t>
            </w:r>
          </w:p>
        </w:tc>
      </w:tr>
      <w:tr w:rsidR="00494BE7" w:rsidRPr="00B97CC5" w:rsidTr="00166797">
        <w:trPr>
          <w:trHeight w:val="363"/>
        </w:trPr>
        <w:tc>
          <w:tcPr>
            <w:tcW w:w="2235" w:type="dxa"/>
            <w:vAlign w:val="center"/>
          </w:tcPr>
          <w:p w:rsidR="00494BE7" w:rsidRPr="00267DC8" w:rsidRDefault="00494BE7" w:rsidP="00411B90">
            <w:pPr>
              <w:rPr>
                <w:b/>
                <w:sz w:val="24"/>
                <w:szCs w:val="24"/>
              </w:rPr>
            </w:pPr>
            <w:r w:rsidRPr="00267DC8">
              <w:rPr>
                <w:b/>
                <w:sz w:val="24"/>
                <w:szCs w:val="24"/>
              </w:rPr>
              <w:t>Sanctioned</w:t>
            </w:r>
          </w:p>
        </w:tc>
        <w:tc>
          <w:tcPr>
            <w:tcW w:w="1255" w:type="dxa"/>
            <w:shd w:val="clear" w:color="auto" w:fill="auto"/>
          </w:tcPr>
          <w:p w:rsidR="00494BE7" w:rsidRPr="00B97CC5" w:rsidRDefault="00494BE7" w:rsidP="00411B90">
            <w:pPr>
              <w:rPr>
                <w:sz w:val="24"/>
                <w:szCs w:val="24"/>
              </w:rPr>
            </w:pPr>
          </w:p>
        </w:tc>
        <w:tc>
          <w:tcPr>
            <w:tcW w:w="2135" w:type="dxa"/>
            <w:shd w:val="clear" w:color="auto" w:fill="auto"/>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Borders>
              <w:left w:val="single" w:sz="4" w:space="0" w:color="auto"/>
            </w:tcBorders>
          </w:tcPr>
          <w:p w:rsidR="00494BE7" w:rsidRPr="00B97CC5" w:rsidRDefault="00494BE7" w:rsidP="00411B90">
            <w:pPr>
              <w:rPr>
                <w:sz w:val="24"/>
                <w:szCs w:val="24"/>
              </w:rPr>
            </w:pPr>
          </w:p>
        </w:tc>
      </w:tr>
      <w:tr w:rsidR="00494BE7" w:rsidRPr="00B97CC5" w:rsidTr="00B125F2">
        <w:trPr>
          <w:trHeight w:val="538"/>
        </w:trPr>
        <w:tc>
          <w:tcPr>
            <w:tcW w:w="2235" w:type="dxa"/>
            <w:vAlign w:val="center"/>
          </w:tcPr>
          <w:p w:rsidR="00494BE7" w:rsidRPr="00267DC8" w:rsidRDefault="00494BE7" w:rsidP="00411B90">
            <w:pPr>
              <w:rPr>
                <w:b/>
                <w:sz w:val="24"/>
                <w:szCs w:val="24"/>
              </w:rPr>
            </w:pPr>
            <w:r w:rsidRPr="00267DC8">
              <w:rPr>
                <w:b/>
                <w:sz w:val="24"/>
                <w:szCs w:val="24"/>
              </w:rPr>
              <w:t>Recruited</w:t>
            </w:r>
          </w:p>
        </w:tc>
        <w:tc>
          <w:tcPr>
            <w:tcW w:w="1255" w:type="dxa"/>
            <w:vAlign w:val="bottom"/>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Borders>
              <w:left w:val="single" w:sz="4" w:space="0" w:color="auto"/>
            </w:tcBorders>
          </w:tcPr>
          <w:p w:rsidR="00494BE7" w:rsidRPr="00B97CC5" w:rsidRDefault="00494BE7" w:rsidP="00411B90">
            <w:pPr>
              <w:rPr>
                <w:sz w:val="24"/>
                <w:szCs w:val="24"/>
              </w:rPr>
            </w:pPr>
          </w:p>
        </w:tc>
      </w:tr>
      <w:tr w:rsidR="00494BE7" w:rsidRPr="00B97CC5" w:rsidTr="00B125F2">
        <w:trPr>
          <w:trHeight w:val="77"/>
        </w:trPr>
        <w:tc>
          <w:tcPr>
            <w:tcW w:w="2235" w:type="dxa"/>
            <w:vAlign w:val="center"/>
          </w:tcPr>
          <w:p w:rsidR="00494BE7" w:rsidRPr="00267DC8" w:rsidRDefault="00494BE7" w:rsidP="00411B90">
            <w:pPr>
              <w:rPr>
                <w:b/>
                <w:sz w:val="24"/>
                <w:szCs w:val="24"/>
              </w:rPr>
            </w:pPr>
            <w:r w:rsidRPr="00267DC8">
              <w:rPr>
                <w:b/>
                <w:sz w:val="24"/>
                <w:szCs w:val="24"/>
              </w:rPr>
              <w:t>Yet to Recruit</w:t>
            </w:r>
          </w:p>
        </w:tc>
        <w:tc>
          <w:tcPr>
            <w:tcW w:w="1255" w:type="dxa"/>
            <w:shd w:val="clear" w:color="auto" w:fill="auto"/>
          </w:tcPr>
          <w:p w:rsidR="00494BE7" w:rsidRPr="00B97CC5" w:rsidRDefault="00494BE7" w:rsidP="00411B90">
            <w:pPr>
              <w:rPr>
                <w:sz w:val="24"/>
                <w:szCs w:val="24"/>
              </w:rPr>
            </w:pPr>
          </w:p>
        </w:tc>
        <w:tc>
          <w:tcPr>
            <w:tcW w:w="2135" w:type="dxa"/>
            <w:shd w:val="clear" w:color="auto" w:fill="auto"/>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Borders>
              <w:left w:val="single" w:sz="4" w:space="0" w:color="auto"/>
            </w:tcBorders>
          </w:tcPr>
          <w:p w:rsidR="00494BE7" w:rsidRPr="00B97CC5" w:rsidRDefault="00494BE7" w:rsidP="00411B90">
            <w:pPr>
              <w:rPr>
                <w:sz w:val="24"/>
                <w:szCs w:val="24"/>
              </w:rPr>
            </w:pPr>
          </w:p>
        </w:tc>
      </w:tr>
      <w:tr w:rsidR="00494BE7" w:rsidRPr="00B97CC5" w:rsidTr="00B125F2">
        <w:trPr>
          <w:trHeight w:val="823"/>
        </w:trPr>
        <w:tc>
          <w:tcPr>
            <w:tcW w:w="2235" w:type="dxa"/>
            <w:vAlign w:val="center"/>
          </w:tcPr>
          <w:p w:rsidR="00494BE7" w:rsidRPr="00267DC8" w:rsidRDefault="00494BE7" w:rsidP="00411B90">
            <w:pPr>
              <w:rPr>
                <w:b/>
                <w:sz w:val="24"/>
                <w:szCs w:val="24"/>
              </w:rPr>
            </w:pPr>
            <w:r w:rsidRPr="00AB5D95">
              <w:rPr>
                <w:b/>
                <w:sz w:val="24"/>
                <w:szCs w:val="24"/>
              </w:rPr>
              <w:t>On</w:t>
            </w:r>
            <w:r w:rsidRPr="00267DC8">
              <w:rPr>
                <w:b/>
                <w:color w:val="FF0000"/>
                <w:sz w:val="24"/>
                <w:szCs w:val="24"/>
              </w:rPr>
              <w:t xml:space="preserve"> </w:t>
            </w:r>
            <w:r w:rsidRPr="00267DC8">
              <w:rPr>
                <w:b/>
                <w:sz w:val="24"/>
                <w:szCs w:val="24"/>
              </w:rPr>
              <w:t>Contract</w:t>
            </w:r>
          </w:p>
        </w:tc>
        <w:tc>
          <w:tcPr>
            <w:tcW w:w="1255" w:type="dxa"/>
            <w:vAlign w:val="bottom"/>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Pr>
          <w:p w:rsidR="00494BE7" w:rsidRPr="00B97CC5" w:rsidRDefault="00494BE7" w:rsidP="00411B90">
            <w:pPr>
              <w:rPr>
                <w:sz w:val="24"/>
                <w:szCs w:val="24"/>
              </w:rPr>
            </w:pPr>
          </w:p>
        </w:tc>
        <w:tc>
          <w:tcPr>
            <w:tcW w:w="2135" w:type="dxa"/>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rPr>
          <w:sz w:val="24"/>
          <w:szCs w:val="24"/>
        </w:rPr>
      </w:pPr>
    </w:p>
    <w:p w:rsidR="00ED0AC9" w:rsidRDefault="00ED0AC9" w:rsidP="00494BE7">
      <w:pPr>
        <w:rPr>
          <w:b/>
          <w:sz w:val="24"/>
          <w:szCs w:val="24"/>
        </w:rPr>
      </w:pPr>
    </w:p>
    <w:p w:rsidR="00ED0AC9" w:rsidRDefault="00ED0AC9" w:rsidP="00494BE7">
      <w:pPr>
        <w:rPr>
          <w:b/>
          <w:sz w:val="24"/>
          <w:szCs w:val="24"/>
        </w:rPr>
      </w:pPr>
    </w:p>
    <w:p w:rsidR="00494BE7" w:rsidRPr="00AE59A9" w:rsidRDefault="00494BE7" w:rsidP="00494BE7">
      <w:pPr>
        <w:rPr>
          <w:b/>
          <w:sz w:val="24"/>
          <w:szCs w:val="24"/>
        </w:rPr>
      </w:pPr>
      <w:r w:rsidRPr="00AE59A9">
        <w:rPr>
          <w:b/>
          <w:sz w:val="24"/>
          <w:szCs w:val="24"/>
        </w:rPr>
        <w:lastRenderedPageBreak/>
        <w:t>Qualification Details of the Teaching Staff</w:t>
      </w: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44"/>
        <w:gridCol w:w="611"/>
        <w:gridCol w:w="781"/>
        <w:gridCol w:w="751"/>
        <w:gridCol w:w="628"/>
        <w:gridCol w:w="802"/>
        <w:gridCol w:w="771"/>
        <w:gridCol w:w="620"/>
        <w:gridCol w:w="794"/>
        <w:gridCol w:w="763"/>
        <w:gridCol w:w="1024"/>
      </w:tblGrid>
      <w:tr w:rsidR="00494BE7" w:rsidRPr="00B97CC5" w:rsidTr="008735EC">
        <w:trPr>
          <w:trHeight w:val="464"/>
        </w:trPr>
        <w:tc>
          <w:tcPr>
            <w:tcW w:w="9889" w:type="dxa"/>
            <w:gridSpan w:val="11"/>
          </w:tcPr>
          <w:p w:rsidR="00494BE7" w:rsidRPr="00FE5741" w:rsidRDefault="00494BE7" w:rsidP="00411B90">
            <w:pPr>
              <w:jc w:val="center"/>
              <w:rPr>
                <w:b/>
                <w:sz w:val="24"/>
                <w:szCs w:val="24"/>
              </w:rPr>
            </w:pPr>
            <w:r w:rsidRPr="00FE5741">
              <w:rPr>
                <w:b/>
                <w:sz w:val="24"/>
                <w:szCs w:val="24"/>
              </w:rPr>
              <w:t>Permanent</w:t>
            </w:r>
            <w:r w:rsidR="00E80F00">
              <w:rPr>
                <w:b/>
                <w:sz w:val="24"/>
                <w:szCs w:val="24"/>
              </w:rPr>
              <w:t xml:space="preserve"> Teachers</w:t>
            </w:r>
          </w:p>
        </w:tc>
      </w:tr>
      <w:tr w:rsidR="00494BE7" w:rsidRPr="00B97CC5" w:rsidTr="00B125F2">
        <w:trPr>
          <w:trHeight w:val="464"/>
        </w:trPr>
        <w:tc>
          <w:tcPr>
            <w:tcW w:w="0" w:type="auto"/>
            <w:vMerge w:val="restart"/>
          </w:tcPr>
          <w:p w:rsidR="00494BE7" w:rsidRPr="00FE5741" w:rsidRDefault="00494BE7" w:rsidP="00411B90">
            <w:pPr>
              <w:rPr>
                <w:b/>
                <w:sz w:val="24"/>
                <w:szCs w:val="24"/>
              </w:rPr>
            </w:pPr>
            <w:r w:rsidRPr="00FE5741">
              <w:rPr>
                <w:b/>
                <w:sz w:val="24"/>
                <w:szCs w:val="24"/>
              </w:rPr>
              <w:t>Highest Qualification</w:t>
            </w:r>
          </w:p>
        </w:tc>
        <w:tc>
          <w:tcPr>
            <w:tcW w:w="0" w:type="auto"/>
            <w:gridSpan w:val="3"/>
            <w:vAlign w:val="center"/>
          </w:tcPr>
          <w:p w:rsidR="00494BE7" w:rsidRPr="00FE5741" w:rsidRDefault="00494BE7" w:rsidP="00B125F2">
            <w:pPr>
              <w:jc w:val="center"/>
              <w:rPr>
                <w:b/>
                <w:sz w:val="24"/>
                <w:szCs w:val="24"/>
              </w:rPr>
            </w:pPr>
            <w:r w:rsidRPr="00FE5741">
              <w:rPr>
                <w:b/>
                <w:sz w:val="24"/>
                <w:szCs w:val="24"/>
              </w:rPr>
              <w:t>Professor</w:t>
            </w:r>
          </w:p>
        </w:tc>
        <w:tc>
          <w:tcPr>
            <w:tcW w:w="0" w:type="auto"/>
            <w:gridSpan w:val="3"/>
            <w:vAlign w:val="center"/>
          </w:tcPr>
          <w:p w:rsidR="00494BE7" w:rsidRPr="00FE5741" w:rsidRDefault="00494BE7" w:rsidP="00B125F2">
            <w:pPr>
              <w:jc w:val="center"/>
              <w:rPr>
                <w:b/>
                <w:sz w:val="24"/>
                <w:szCs w:val="24"/>
              </w:rPr>
            </w:pPr>
            <w:r w:rsidRPr="00FE5741">
              <w:rPr>
                <w:b/>
                <w:sz w:val="24"/>
                <w:szCs w:val="24"/>
              </w:rPr>
              <w:t>Associate Professor</w:t>
            </w:r>
          </w:p>
        </w:tc>
        <w:tc>
          <w:tcPr>
            <w:tcW w:w="0" w:type="auto"/>
            <w:gridSpan w:val="3"/>
            <w:vAlign w:val="center"/>
          </w:tcPr>
          <w:p w:rsidR="00494BE7" w:rsidRPr="00FE5741" w:rsidRDefault="00494BE7" w:rsidP="00B125F2">
            <w:pPr>
              <w:jc w:val="center"/>
              <w:rPr>
                <w:b/>
                <w:sz w:val="24"/>
                <w:szCs w:val="24"/>
              </w:rPr>
            </w:pPr>
            <w:r w:rsidRPr="00FE5741">
              <w:rPr>
                <w:b/>
                <w:sz w:val="24"/>
                <w:szCs w:val="24"/>
              </w:rPr>
              <w:t>Assistant Professor</w:t>
            </w:r>
          </w:p>
        </w:tc>
        <w:tc>
          <w:tcPr>
            <w:tcW w:w="1016" w:type="dxa"/>
            <w:vMerge w:val="restart"/>
          </w:tcPr>
          <w:p w:rsidR="00494BE7" w:rsidRPr="00FE5741" w:rsidRDefault="00494BE7" w:rsidP="00411B90">
            <w:pPr>
              <w:rPr>
                <w:b/>
                <w:sz w:val="24"/>
                <w:szCs w:val="24"/>
              </w:rPr>
            </w:pPr>
            <w:r w:rsidRPr="00FE5741">
              <w:rPr>
                <w:b/>
                <w:sz w:val="24"/>
                <w:szCs w:val="24"/>
              </w:rPr>
              <w:t xml:space="preserve">Total </w:t>
            </w:r>
          </w:p>
        </w:tc>
      </w:tr>
      <w:tr w:rsidR="00494BE7" w:rsidRPr="00B97CC5" w:rsidTr="00896DD9">
        <w:trPr>
          <w:trHeight w:val="463"/>
        </w:trPr>
        <w:tc>
          <w:tcPr>
            <w:tcW w:w="0" w:type="auto"/>
            <w:vMerge/>
          </w:tcPr>
          <w:p w:rsidR="00494BE7" w:rsidRPr="00FE5741" w:rsidRDefault="00494BE7" w:rsidP="00411B90">
            <w:pPr>
              <w:rPr>
                <w:b/>
                <w:sz w:val="24"/>
                <w:szCs w:val="24"/>
              </w:rPr>
            </w:pPr>
          </w:p>
        </w:tc>
        <w:tc>
          <w:tcPr>
            <w:tcW w:w="0" w:type="auto"/>
            <w:vAlign w:val="center"/>
          </w:tcPr>
          <w:p w:rsidR="00494BE7" w:rsidRPr="008735EC" w:rsidRDefault="00494BE7" w:rsidP="00896DD9">
            <w:pPr>
              <w:jc w:val="center"/>
              <w:rPr>
                <w:b/>
                <w:sz w:val="18"/>
                <w:szCs w:val="18"/>
              </w:rPr>
            </w:pPr>
            <w:r w:rsidRPr="008735EC">
              <w:rPr>
                <w:b/>
                <w:sz w:val="18"/>
                <w:szCs w:val="18"/>
              </w:rPr>
              <w:t>Male</w:t>
            </w:r>
          </w:p>
        </w:tc>
        <w:tc>
          <w:tcPr>
            <w:tcW w:w="0" w:type="auto"/>
            <w:vAlign w:val="center"/>
          </w:tcPr>
          <w:p w:rsidR="00494BE7" w:rsidRPr="008735EC" w:rsidRDefault="00494BE7" w:rsidP="00896DD9">
            <w:pPr>
              <w:jc w:val="center"/>
              <w:rPr>
                <w:b/>
                <w:sz w:val="18"/>
                <w:szCs w:val="18"/>
              </w:rPr>
            </w:pPr>
            <w:r w:rsidRPr="008735EC">
              <w:rPr>
                <w:b/>
                <w:sz w:val="18"/>
                <w:szCs w:val="18"/>
              </w:rPr>
              <w:t>Female</w:t>
            </w:r>
          </w:p>
        </w:tc>
        <w:tc>
          <w:tcPr>
            <w:tcW w:w="0" w:type="auto"/>
            <w:vAlign w:val="center"/>
          </w:tcPr>
          <w:p w:rsidR="00494BE7" w:rsidRPr="008735EC" w:rsidRDefault="00494BE7" w:rsidP="00896DD9">
            <w:pPr>
              <w:jc w:val="center"/>
              <w:rPr>
                <w:b/>
                <w:sz w:val="18"/>
                <w:szCs w:val="18"/>
              </w:rPr>
            </w:pPr>
            <w:r w:rsidRPr="008735EC">
              <w:rPr>
                <w:b/>
                <w:sz w:val="18"/>
                <w:szCs w:val="18"/>
              </w:rPr>
              <w:t>Others</w:t>
            </w:r>
          </w:p>
        </w:tc>
        <w:tc>
          <w:tcPr>
            <w:tcW w:w="0" w:type="auto"/>
            <w:tcBorders>
              <w:right w:val="single" w:sz="4" w:space="0" w:color="auto"/>
            </w:tcBorders>
            <w:vAlign w:val="center"/>
          </w:tcPr>
          <w:p w:rsidR="00494BE7" w:rsidRPr="008735EC" w:rsidRDefault="00494BE7" w:rsidP="00896DD9">
            <w:pPr>
              <w:jc w:val="center"/>
              <w:rPr>
                <w:b/>
                <w:sz w:val="18"/>
                <w:szCs w:val="18"/>
              </w:rPr>
            </w:pPr>
            <w:r w:rsidRPr="008735EC">
              <w:rPr>
                <w:b/>
                <w:sz w:val="18"/>
                <w:szCs w:val="18"/>
              </w:rPr>
              <w:t>Male</w:t>
            </w:r>
          </w:p>
        </w:tc>
        <w:tc>
          <w:tcPr>
            <w:tcW w:w="0" w:type="auto"/>
            <w:tcBorders>
              <w:left w:val="single" w:sz="4" w:space="0" w:color="auto"/>
              <w:right w:val="single" w:sz="4" w:space="0" w:color="auto"/>
            </w:tcBorders>
            <w:vAlign w:val="center"/>
          </w:tcPr>
          <w:p w:rsidR="00494BE7" w:rsidRPr="008735EC" w:rsidRDefault="00494BE7" w:rsidP="00896DD9">
            <w:pPr>
              <w:jc w:val="center"/>
              <w:rPr>
                <w:b/>
                <w:sz w:val="18"/>
                <w:szCs w:val="18"/>
              </w:rPr>
            </w:pPr>
            <w:r w:rsidRPr="008735EC">
              <w:rPr>
                <w:b/>
                <w:sz w:val="18"/>
                <w:szCs w:val="18"/>
              </w:rPr>
              <w:t>Female</w:t>
            </w:r>
          </w:p>
        </w:tc>
        <w:tc>
          <w:tcPr>
            <w:tcW w:w="0" w:type="auto"/>
            <w:tcBorders>
              <w:left w:val="single" w:sz="4" w:space="0" w:color="auto"/>
            </w:tcBorders>
            <w:vAlign w:val="center"/>
          </w:tcPr>
          <w:p w:rsidR="00494BE7" w:rsidRPr="008735EC" w:rsidRDefault="00494BE7" w:rsidP="00896DD9">
            <w:pPr>
              <w:jc w:val="center"/>
              <w:rPr>
                <w:b/>
                <w:sz w:val="18"/>
                <w:szCs w:val="18"/>
              </w:rPr>
            </w:pPr>
            <w:r w:rsidRPr="008735EC">
              <w:rPr>
                <w:b/>
                <w:sz w:val="18"/>
                <w:szCs w:val="18"/>
              </w:rPr>
              <w:t>Others</w:t>
            </w:r>
          </w:p>
        </w:tc>
        <w:tc>
          <w:tcPr>
            <w:tcW w:w="0" w:type="auto"/>
            <w:tcBorders>
              <w:right w:val="single" w:sz="4" w:space="0" w:color="auto"/>
            </w:tcBorders>
            <w:vAlign w:val="center"/>
          </w:tcPr>
          <w:p w:rsidR="00494BE7" w:rsidRPr="008735EC" w:rsidRDefault="00494BE7" w:rsidP="00896DD9">
            <w:pPr>
              <w:jc w:val="center"/>
              <w:rPr>
                <w:b/>
                <w:sz w:val="18"/>
                <w:szCs w:val="18"/>
              </w:rPr>
            </w:pPr>
            <w:r w:rsidRPr="008735EC">
              <w:rPr>
                <w:b/>
                <w:sz w:val="18"/>
                <w:szCs w:val="18"/>
              </w:rPr>
              <w:t>Male</w:t>
            </w:r>
          </w:p>
        </w:tc>
        <w:tc>
          <w:tcPr>
            <w:tcW w:w="0" w:type="auto"/>
            <w:tcBorders>
              <w:left w:val="single" w:sz="4" w:space="0" w:color="auto"/>
              <w:right w:val="single" w:sz="4" w:space="0" w:color="auto"/>
            </w:tcBorders>
            <w:vAlign w:val="center"/>
          </w:tcPr>
          <w:p w:rsidR="00494BE7" w:rsidRPr="008735EC" w:rsidRDefault="00494BE7" w:rsidP="00896DD9">
            <w:pPr>
              <w:jc w:val="center"/>
              <w:rPr>
                <w:b/>
                <w:sz w:val="18"/>
                <w:szCs w:val="18"/>
              </w:rPr>
            </w:pPr>
            <w:r w:rsidRPr="008735EC">
              <w:rPr>
                <w:b/>
                <w:sz w:val="18"/>
                <w:szCs w:val="18"/>
              </w:rPr>
              <w:t>Female</w:t>
            </w:r>
          </w:p>
        </w:tc>
        <w:tc>
          <w:tcPr>
            <w:tcW w:w="0" w:type="auto"/>
            <w:tcBorders>
              <w:left w:val="single" w:sz="4" w:space="0" w:color="auto"/>
            </w:tcBorders>
            <w:vAlign w:val="center"/>
          </w:tcPr>
          <w:p w:rsidR="00494BE7" w:rsidRPr="008735EC" w:rsidRDefault="00494BE7" w:rsidP="00896DD9">
            <w:pPr>
              <w:jc w:val="center"/>
              <w:rPr>
                <w:b/>
                <w:sz w:val="18"/>
                <w:szCs w:val="18"/>
              </w:rPr>
            </w:pPr>
            <w:r w:rsidRPr="008735EC">
              <w:rPr>
                <w:b/>
                <w:sz w:val="18"/>
                <w:szCs w:val="18"/>
              </w:rPr>
              <w:t>Others</w:t>
            </w:r>
          </w:p>
        </w:tc>
        <w:tc>
          <w:tcPr>
            <w:tcW w:w="1016" w:type="dxa"/>
            <w:vMerge/>
          </w:tcPr>
          <w:p w:rsidR="00494BE7" w:rsidRPr="00B97CC5" w:rsidRDefault="00494BE7" w:rsidP="00411B90">
            <w:pPr>
              <w:rPr>
                <w:sz w:val="24"/>
                <w:szCs w:val="24"/>
              </w:rPr>
            </w:pPr>
          </w:p>
        </w:tc>
      </w:tr>
      <w:tr w:rsidR="00494BE7" w:rsidRPr="00B97CC5" w:rsidTr="00166797">
        <w:trPr>
          <w:trHeight w:val="325"/>
        </w:trPr>
        <w:tc>
          <w:tcPr>
            <w:tcW w:w="0" w:type="auto"/>
            <w:vAlign w:val="center"/>
          </w:tcPr>
          <w:p w:rsidR="00494BE7" w:rsidRPr="00FE5741" w:rsidRDefault="00494BE7" w:rsidP="00411B90">
            <w:pPr>
              <w:rPr>
                <w:b/>
                <w:sz w:val="24"/>
                <w:szCs w:val="24"/>
              </w:rPr>
            </w:pPr>
            <w:r w:rsidRPr="00FE5741">
              <w:rPr>
                <w:b/>
                <w:sz w:val="24"/>
                <w:szCs w:val="24"/>
              </w:rPr>
              <w:t>D.sc/D.Litt</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1016" w:type="dxa"/>
            <w:tcBorders>
              <w:left w:val="single" w:sz="4" w:space="0" w:color="auto"/>
            </w:tcBorders>
          </w:tcPr>
          <w:p w:rsidR="00494BE7" w:rsidRPr="00B97CC5" w:rsidRDefault="00494BE7" w:rsidP="00411B90">
            <w:pPr>
              <w:rPr>
                <w:sz w:val="24"/>
                <w:szCs w:val="24"/>
              </w:rPr>
            </w:pPr>
          </w:p>
        </w:tc>
      </w:tr>
      <w:tr w:rsidR="00494BE7" w:rsidRPr="00B97CC5" w:rsidTr="00166797">
        <w:trPr>
          <w:trHeight w:val="387"/>
        </w:trPr>
        <w:tc>
          <w:tcPr>
            <w:tcW w:w="0" w:type="auto"/>
            <w:vAlign w:val="center"/>
          </w:tcPr>
          <w:p w:rsidR="00494BE7" w:rsidRPr="00FE5741" w:rsidRDefault="00494BE7" w:rsidP="00411B90">
            <w:pPr>
              <w:rPr>
                <w:b/>
                <w:sz w:val="24"/>
                <w:szCs w:val="24"/>
              </w:rPr>
            </w:pPr>
            <w:r w:rsidRPr="00FE5741">
              <w:rPr>
                <w:b/>
                <w:sz w:val="24"/>
                <w:szCs w:val="24"/>
              </w:rPr>
              <w:t>Ph.D.</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1016" w:type="dxa"/>
            <w:tcBorders>
              <w:left w:val="single" w:sz="4" w:space="0" w:color="auto"/>
            </w:tcBorders>
          </w:tcPr>
          <w:p w:rsidR="00494BE7" w:rsidRPr="00B97CC5" w:rsidRDefault="00494BE7" w:rsidP="00411B90">
            <w:pPr>
              <w:rPr>
                <w:sz w:val="24"/>
                <w:szCs w:val="24"/>
              </w:rPr>
            </w:pPr>
          </w:p>
        </w:tc>
      </w:tr>
      <w:tr w:rsidR="00494BE7" w:rsidRPr="00B97CC5" w:rsidTr="008735EC">
        <w:trPr>
          <w:trHeight w:val="70"/>
        </w:trPr>
        <w:tc>
          <w:tcPr>
            <w:tcW w:w="0" w:type="auto"/>
            <w:vAlign w:val="center"/>
          </w:tcPr>
          <w:p w:rsidR="00494BE7" w:rsidRPr="00FE5741" w:rsidRDefault="00494BE7" w:rsidP="00411B90">
            <w:pPr>
              <w:rPr>
                <w:b/>
                <w:sz w:val="24"/>
                <w:szCs w:val="24"/>
              </w:rPr>
            </w:pPr>
            <w:r w:rsidRPr="00FE5741">
              <w:rPr>
                <w:b/>
                <w:sz w:val="24"/>
                <w:szCs w:val="24"/>
              </w:rPr>
              <w:t>M.Phil.</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1016" w:type="dxa"/>
            <w:tcBorders>
              <w:left w:val="single" w:sz="4" w:space="0" w:color="auto"/>
            </w:tcBorders>
          </w:tcPr>
          <w:p w:rsidR="00494BE7" w:rsidRPr="00B97CC5" w:rsidRDefault="00494BE7" w:rsidP="00411B90">
            <w:pPr>
              <w:rPr>
                <w:sz w:val="24"/>
                <w:szCs w:val="24"/>
              </w:rPr>
            </w:pPr>
          </w:p>
        </w:tc>
      </w:tr>
      <w:tr w:rsidR="00494BE7" w:rsidRPr="00B97CC5" w:rsidTr="00B125F2">
        <w:trPr>
          <w:trHeight w:val="416"/>
        </w:trPr>
        <w:tc>
          <w:tcPr>
            <w:tcW w:w="0" w:type="auto"/>
            <w:vAlign w:val="center"/>
          </w:tcPr>
          <w:p w:rsidR="00494BE7" w:rsidRPr="00FE5741" w:rsidRDefault="00494BE7" w:rsidP="00411B90">
            <w:pPr>
              <w:rPr>
                <w:b/>
                <w:sz w:val="24"/>
                <w:szCs w:val="24"/>
              </w:rPr>
            </w:pPr>
            <w:r w:rsidRPr="00FE5741">
              <w:rPr>
                <w:b/>
                <w:sz w:val="24"/>
                <w:szCs w:val="24"/>
              </w:rPr>
              <w:t>PG</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1016" w:type="dxa"/>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rPr>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94"/>
        <w:gridCol w:w="650"/>
        <w:gridCol w:w="838"/>
        <w:gridCol w:w="805"/>
        <w:gridCol w:w="650"/>
        <w:gridCol w:w="838"/>
        <w:gridCol w:w="805"/>
        <w:gridCol w:w="650"/>
        <w:gridCol w:w="838"/>
        <w:gridCol w:w="805"/>
        <w:gridCol w:w="763"/>
      </w:tblGrid>
      <w:tr w:rsidR="00494BE7" w:rsidRPr="00B97CC5" w:rsidTr="00B125F2">
        <w:trPr>
          <w:trHeight w:val="467"/>
        </w:trPr>
        <w:tc>
          <w:tcPr>
            <w:tcW w:w="0" w:type="auto"/>
            <w:gridSpan w:val="11"/>
          </w:tcPr>
          <w:p w:rsidR="00494BE7" w:rsidRPr="00FE5741" w:rsidRDefault="00494BE7" w:rsidP="00411B90">
            <w:pPr>
              <w:jc w:val="center"/>
              <w:rPr>
                <w:b/>
                <w:sz w:val="24"/>
                <w:szCs w:val="24"/>
              </w:rPr>
            </w:pPr>
            <w:r w:rsidRPr="00FE5741">
              <w:rPr>
                <w:b/>
                <w:sz w:val="24"/>
                <w:szCs w:val="24"/>
              </w:rPr>
              <w:t>Temporary</w:t>
            </w:r>
            <w:r w:rsidR="00E80F00">
              <w:rPr>
                <w:b/>
                <w:sz w:val="24"/>
                <w:szCs w:val="24"/>
              </w:rPr>
              <w:t xml:space="preserve"> Teachers</w:t>
            </w:r>
            <w:r w:rsidRPr="00FE5741">
              <w:rPr>
                <w:b/>
                <w:sz w:val="24"/>
                <w:szCs w:val="24"/>
              </w:rPr>
              <w:t xml:space="preserve"> </w:t>
            </w:r>
          </w:p>
        </w:tc>
      </w:tr>
      <w:tr w:rsidR="00494BE7" w:rsidRPr="00B97CC5" w:rsidTr="00B125F2">
        <w:trPr>
          <w:trHeight w:val="467"/>
        </w:trPr>
        <w:tc>
          <w:tcPr>
            <w:tcW w:w="0" w:type="auto"/>
            <w:vMerge w:val="restart"/>
          </w:tcPr>
          <w:p w:rsidR="00494BE7" w:rsidRPr="00FE5741" w:rsidRDefault="00494BE7" w:rsidP="00411B90">
            <w:pPr>
              <w:rPr>
                <w:b/>
                <w:sz w:val="24"/>
                <w:szCs w:val="24"/>
              </w:rPr>
            </w:pPr>
            <w:r w:rsidRPr="00FE5741">
              <w:rPr>
                <w:b/>
                <w:sz w:val="24"/>
                <w:szCs w:val="24"/>
              </w:rPr>
              <w:t>Highest Qualification</w:t>
            </w:r>
          </w:p>
        </w:tc>
        <w:tc>
          <w:tcPr>
            <w:tcW w:w="0" w:type="auto"/>
            <w:gridSpan w:val="3"/>
            <w:vAlign w:val="bottom"/>
          </w:tcPr>
          <w:p w:rsidR="00494BE7" w:rsidRPr="00FE5741" w:rsidRDefault="00494BE7" w:rsidP="00411B90">
            <w:pPr>
              <w:rPr>
                <w:b/>
                <w:sz w:val="24"/>
                <w:szCs w:val="24"/>
              </w:rPr>
            </w:pPr>
            <w:r w:rsidRPr="00B97CC5">
              <w:rPr>
                <w:sz w:val="24"/>
                <w:szCs w:val="24"/>
              </w:rPr>
              <w:br/>
            </w:r>
            <w:r w:rsidRPr="00FE5741">
              <w:rPr>
                <w:b/>
                <w:sz w:val="24"/>
                <w:szCs w:val="24"/>
              </w:rPr>
              <w:t>Professor</w:t>
            </w:r>
          </w:p>
        </w:tc>
        <w:tc>
          <w:tcPr>
            <w:tcW w:w="0" w:type="auto"/>
            <w:gridSpan w:val="3"/>
            <w:vAlign w:val="bottom"/>
          </w:tcPr>
          <w:p w:rsidR="00494BE7" w:rsidRPr="00FE5741" w:rsidRDefault="00494BE7" w:rsidP="00411B90">
            <w:pPr>
              <w:rPr>
                <w:b/>
                <w:sz w:val="24"/>
                <w:szCs w:val="24"/>
              </w:rPr>
            </w:pPr>
            <w:r w:rsidRPr="00FE5741">
              <w:rPr>
                <w:b/>
                <w:sz w:val="24"/>
                <w:szCs w:val="24"/>
              </w:rPr>
              <w:t>Associate Professor</w:t>
            </w:r>
          </w:p>
        </w:tc>
        <w:tc>
          <w:tcPr>
            <w:tcW w:w="0" w:type="auto"/>
            <w:gridSpan w:val="3"/>
            <w:vAlign w:val="bottom"/>
          </w:tcPr>
          <w:p w:rsidR="00494BE7" w:rsidRPr="00FE5741" w:rsidRDefault="00494BE7" w:rsidP="00411B90">
            <w:pPr>
              <w:rPr>
                <w:b/>
                <w:sz w:val="24"/>
                <w:szCs w:val="24"/>
              </w:rPr>
            </w:pPr>
            <w:r w:rsidRPr="00FE5741">
              <w:rPr>
                <w:b/>
                <w:sz w:val="24"/>
                <w:szCs w:val="24"/>
              </w:rPr>
              <w:t>Assistant Professor</w:t>
            </w:r>
          </w:p>
        </w:tc>
        <w:tc>
          <w:tcPr>
            <w:tcW w:w="0" w:type="auto"/>
            <w:vMerge w:val="restart"/>
          </w:tcPr>
          <w:p w:rsidR="00494BE7" w:rsidRPr="00FE5741" w:rsidRDefault="00494BE7" w:rsidP="00411B90">
            <w:pPr>
              <w:rPr>
                <w:b/>
                <w:sz w:val="24"/>
                <w:szCs w:val="24"/>
              </w:rPr>
            </w:pPr>
            <w:r w:rsidRPr="00FE5741">
              <w:rPr>
                <w:b/>
                <w:sz w:val="24"/>
                <w:szCs w:val="24"/>
              </w:rPr>
              <w:t xml:space="preserve">Total </w:t>
            </w:r>
          </w:p>
        </w:tc>
      </w:tr>
      <w:tr w:rsidR="00494BE7" w:rsidRPr="00B97CC5" w:rsidTr="00B125F2">
        <w:trPr>
          <w:trHeight w:val="466"/>
        </w:trPr>
        <w:tc>
          <w:tcPr>
            <w:tcW w:w="0" w:type="auto"/>
            <w:vMerge/>
          </w:tcPr>
          <w:p w:rsidR="00494BE7" w:rsidRPr="00FE5741" w:rsidRDefault="00494BE7" w:rsidP="00411B90">
            <w:pPr>
              <w:rPr>
                <w:b/>
                <w:sz w:val="24"/>
                <w:szCs w:val="24"/>
              </w:rPr>
            </w:pPr>
          </w:p>
        </w:tc>
        <w:tc>
          <w:tcPr>
            <w:tcW w:w="0" w:type="auto"/>
            <w:vAlign w:val="center"/>
          </w:tcPr>
          <w:p w:rsidR="00494BE7" w:rsidRPr="00B125F2" w:rsidRDefault="00494BE7" w:rsidP="00B125F2">
            <w:pPr>
              <w:jc w:val="center"/>
              <w:rPr>
                <w:b/>
                <w:sz w:val="20"/>
                <w:szCs w:val="20"/>
              </w:rPr>
            </w:pPr>
            <w:r w:rsidRPr="00B125F2">
              <w:rPr>
                <w:b/>
                <w:sz w:val="20"/>
                <w:szCs w:val="20"/>
              </w:rPr>
              <w:t>Male</w:t>
            </w:r>
          </w:p>
        </w:tc>
        <w:tc>
          <w:tcPr>
            <w:tcW w:w="0" w:type="auto"/>
            <w:vAlign w:val="center"/>
          </w:tcPr>
          <w:p w:rsidR="00494BE7" w:rsidRPr="00B125F2" w:rsidRDefault="00494BE7" w:rsidP="00B125F2">
            <w:pPr>
              <w:jc w:val="center"/>
              <w:rPr>
                <w:b/>
                <w:sz w:val="20"/>
                <w:szCs w:val="20"/>
              </w:rPr>
            </w:pPr>
            <w:r w:rsidRPr="00B125F2">
              <w:rPr>
                <w:b/>
                <w:sz w:val="20"/>
                <w:szCs w:val="20"/>
              </w:rPr>
              <w:t>Female</w:t>
            </w:r>
          </w:p>
        </w:tc>
        <w:tc>
          <w:tcPr>
            <w:tcW w:w="0" w:type="auto"/>
            <w:vAlign w:val="center"/>
          </w:tcPr>
          <w:p w:rsidR="00494BE7" w:rsidRPr="00B125F2" w:rsidRDefault="00494BE7" w:rsidP="00B125F2">
            <w:pPr>
              <w:jc w:val="center"/>
              <w:rPr>
                <w:b/>
                <w:sz w:val="20"/>
                <w:szCs w:val="20"/>
              </w:rPr>
            </w:pPr>
            <w:r w:rsidRPr="00B125F2">
              <w:rPr>
                <w:b/>
                <w:sz w:val="20"/>
                <w:szCs w:val="20"/>
              </w:rPr>
              <w:t>Others</w:t>
            </w:r>
          </w:p>
        </w:tc>
        <w:tc>
          <w:tcPr>
            <w:tcW w:w="0" w:type="auto"/>
            <w:tcBorders>
              <w:right w:val="single" w:sz="4" w:space="0" w:color="auto"/>
            </w:tcBorders>
            <w:vAlign w:val="center"/>
          </w:tcPr>
          <w:p w:rsidR="00494BE7" w:rsidRPr="00B125F2" w:rsidRDefault="00494BE7" w:rsidP="00B125F2">
            <w:pPr>
              <w:jc w:val="center"/>
              <w:rPr>
                <w:b/>
                <w:sz w:val="20"/>
                <w:szCs w:val="20"/>
              </w:rPr>
            </w:pPr>
            <w:r w:rsidRPr="00B125F2">
              <w:rPr>
                <w:b/>
                <w:sz w:val="20"/>
                <w:szCs w:val="20"/>
              </w:rPr>
              <w:t>Male</w:t>
            </w:r>
          </w:p>
        </w:tc>
        <w:tc>
          <w:tcPr>
            <w:tcW w:w="0" w:type="auto"/>
            <w:tcBorders>
              <w:left w:val="single" w:sz="4" w:space="0" w:color="auto"/>
              <w:right w:val="single" w:sz="4" w:space="0" w:color="auto"/>
            </w:tcBorders>
            <w:vAlign w:val="center"/>
          </w:tcPr>
          <w:p w:rsidR="00494BE7" w:rsidRPr="00B125F2" w:rsidRDefault="00494BE7" w:rsidP="00B125F2">
            <w:pPr>
              <w:jc w:val="center"/>
              <w:rPr>
                <w:b/>
                <w:sz w:val="20"/>
                <w:szCs w:val="20"/>
              </w:rPr>
            </w:pPr>
            <w:r w:rsidRPr="00B125F2">
              <w:rPr>
                <w:b/>
                <w:sz w:val="20"/>
                <w:szCs w:val="20"/>
              </w:rPr>
              <w:t>Female</w:t>
            </w:r>
          </w:p>
        </w:tc>
        <w:tc>
          <w:tcPr>
            <w:tcW w:w="0" w:type="auto"/>
            <w:tcBorders>
              <w:left w:val="single" w:sz="4" w:space="0" w:color="auto"/>
            </w:tcBorders>
            <w:vAlign w:val="center"/>
          </w:tcPr>
          <w:p w:rsidR="00494BE7" w:rsidRPr="00B125F2" w:rsidRDefault="00494BE7" w:rsidP="00B125F2">
            <w:pPr>
              <w:jc w:val="center"/>
              <w:rPr>
                <w:b/>
                <w:sz w:val="20"/>
                <w:szCs w:val="20"/>
              </w:rPr>
            </w:pPr>
            <w:r w:rsidRPr="00B125F2">
              <w:rPr>
                <w:b/>
                <w:sz w:val="20"/>
                <w:szCs w:val="20"/>
              </w:rPr>
              <w:t>Others</w:t>
            </w:r>
          </w:p>
        </w:tc>
        <w:tc>
          <w:tcPr>
            <w:tcW w:w="0" w:type="auto"/>
            <w:tcBorders>
              <w:right w:val="single" w:sz="4" w:space="0" w:color="auto"/>
            </w:tcBorders>
            <w:vAlign w:val="center"/>
          </w:tcPr>
          <w:p w:rsidR="00494BE7" w:rsidRPr="00B125F2" w:rsidRDefault="00494BE7" w:rsidP="00B125F2">
            <w:pPr>
              <w:jc w:val="center"/>
              <w:rPr>
                <w:b/>
                <w:sz w:val="20"/>
                <w:szCs w:val="20"/>
              </w:rPr>
            </w:pPr>
            <w:r w:rsidRPr="00B125F2">
              <w:rPr>
                <w:b/>
                <w:sz w:val="20"/>
                <w:szCs w:val="20"/>
              </w:rPr>
              <w:t>Male</w:t>
            </w:r>
          </w:p>
        </w:tc>
        <w:tc>
          <w:tcPr>
            <w:tcW w:w="0" w:type="auto"/>
            <w:tcBorders>
              <w:left w:val="single" w:sz="4" w:space="0" w:color="auto"/>
              <w:right w:val="single" w:sz="4" w:space="0" w:color="auto"/>
            </w:tcBorders>
            <w:vAlign w:val="center"/>
          </w:tcPr>
          <w:p w:rsidR="00494BE7" w:rsidRPr="00B125F2" w:rsidRDefault="00494BE7" w:rsidP="00B125F2">
            <w:pPr>
              <w:jc w:val="center"/>
              <w:rPr>
                <w:b/>
                <w:sz w:val="20"/>
                <w:szCs w:val="20"/>
              </w:rPr>
            </w:pPr>
            <w:r w:rsidRPr="00B125F2">
              <w:rPr>
                <w:b/>
                <w:sz w:val="20"/>
                <w:szCs w:val="20"/>
              </w:rPr>
              <w:t>Female</w:t>
            </w:r>
          </w:p>
        </w:tc>
        <w:tc>
          <w:tcPr>
            <w:tcW w:w="0" w:type="auto"/>
            <w:tcBorders>
              <w:left w:val="single" w:sz="4" w:space="0" w:color="auto"/>
            </w:tcBorders>
            <w:vAlign w:val="center"/>
          </w:tcPr>
          <w:p w:rsidR="00494BE7" w:rsidRPr="00B125F2" w:rsidRDefault="00494BE7" w:rsidP="00B125F2">
            <w:pPr>
              <w:jc w:val="center"/>
              <w:rPr>
                <w:b/>
                <w:sz w:val="20"/>
                <w:szCs w:val="20"/>
              </w:rPr>
            </w:pPr>
            <w:r w:rsidRPr="00B125F2">
              <w:rPr>
                <w:b/>
                <w:sz w:val="20"/>
                <w:szCs w:val="20"/>
              </w:rPr>
              <w:t>Others</w:t>
            </w:r>
          </w:p>
        </w:tc>
        <w:tc>
          <w:tcPr>
            <w:tcW w:w="0" w:type="auto"/>
            <w:vMerge/>
          </w:tcPr>
          <w:p w:rsidR="00494BE7" w:rsidRPr="00B97CC5" w:rsidRDefault="00494BE7" w:rsidP="00411B90">
            <w:pPr>
              <w:rPr>
                <w:sz w:val="24"/>
                <w:szCs w:val="24"/>
              </w:rPr>
            </w:pPr>
          </w:p>
        </w:tc>
      </w:tr>
      <w:tr w:rsidR="00494BE7" w:rsidRPr="00B97CC5" w:rsidTr="00B125F2">
        <w:trPr>
          <w:trHeight w:val="489"/>
        </w:trPr>
        <w:tc>
          <w:tcPr>
            <w:tcW w:w="0" w:type="auto"/>
            <w:vAlign w:val="center"/>
          </w:tcPr>
          <w:p w:rsidR="00494BE7" w:rsidRPr="00FE5741" w:rsidRDefault="00494BE7" w:rsidP="00411B90">
            <w:pPr>
              <w:rPr>
                <w:b/>
                <w:sz w:val="24"/>
                <w:szCs w:val="24"/>
              </w:rPr>
            </w:pPr>
            <w:r w:rsidRPr="00FE5741">
              <w:rPr>
                <w:b/>
                <w:sz w:val="24"/>
                <w:szCs w:val="24"/>
              </w:rPr>
              <w:t>D.sc/D.Litt</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489"/>
        </w:trPr>
        <w:tc>
          <w:tcPr>
            <w:tcW w:w="0" w:type="auto"/>
            <w:vAlign w:val="center"/>
          </w:tcPr>
          <w:p w:rsidR="00494BE7" w:rsidRPr="00FE5741" w:rsidRDefault="00494BE7" w:rsidP="00411B90">
            <w:pPr>
              <w:rPr>
                <w:b/>
                <w:sz w:val="24"/>
                <w:szCs w:val="24"/>
              </w:rPr>
            </w:pPr>
            <w:r w:rsidRPr="00FE5741">
              <w:rPr>
                <w:b/>
                <w:sz w:val="24"/>
                <w:szCs w:val="24"/>
              </w:rPr>
              <w:t>Ph.D.</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70"/>
        </w:trPr>
        <w:tc>
          <w:tcPr>
            <w:tcW w:w="0" w:type="auto"/>
            <w:vAlign w:val="center"/>
          </w:tcPr>
          <w:p w:rsidR="00494BE7" w:rsidRPr="00FE5741" w:rsidRDefault="00494BE7" w:rsidP="00411B90">
            <w:pPr>
              <w:rPr>
                <w:b/>
                <w:sz w:val="24"/>
                <w:szCs w:val="24"/>
              </w:rPr>
            </w:pPr>
            <w:r w:rsidRPr="00FE5741">
              <w:rPr>
                <w:b/>
                <w:sz w:val="24"/>
                <w:szCs w:val="24"/>
              </w:rPr>
              <w:t>M.Phil.</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515"/>
        </w:trPr>
        <w:tc>
          <w:tcPr>
            <w:tcW w:w="0" w:type="auto"/>
            <w:vAlign w:val="center"/>
          </w:tcPr>
          <w:p w:rsidR="00494BE7" w:rsidRPr="00FE5741" w:rsidRDefault="00494BE7" w:rsidP="00411B90">
            <w:pPr>
              <w:rPr>
                <w:b/>
                <w:sz w:val="24"/>
                <w:szCs w:val="24"/>
              </w:rPr>
            </w:pPr>
            <w:r w:rsidRPr="00FE5741">
              <w:rPr>
                <w:b/>
                <w:sz w:val="24"/>
                <w:szCs w:val="24"/>
              </w:rPr>
              <w:t>PG</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jc w:val="center"/>
        <w:rPr>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34"/>
        <w:gridCol w:w="650"/>
        <w:gridCol w:w="838"/>
        <w:gridCol w:w="805"/>
        <w:gridCol w:w="650"/>
        <w:gridCol w:w="838"/>
        <w:gridCol w:w="805"/>
        <w:gridCol w:w="650"/>
        <w:gridCol w:w="838"/>
        <w:gridCol w:w="805"/>
        <w:gridCol w:w="723"/>
      </w:tblGrid>
      <w:tr w:rsidR="00494BE7" w:rsidRPr="00B97CC5" w:rsidTr="00B125F2">
        <w:trPr>
          <w:trHeight w:val="478"/>
        </w:trPr>
        <w:tc>
          <w:tcPr>
            <w:tcW w:w="0" w:type="auto"/>
            <w:gridSpan w:val="11"/>
          </w:tcPr>
          <w:p w:rsidR="00494BE7" w:rsidRPr="00267DC8" w:rsidRDefault="00494BE7" w:rsidP="00411B90">
            <w:pPr>
              <w:jc w:val="center"/>
              <w:rPr>
                <w:b/>
                <w:sz w:val="24"/>
                <w:szCs w:val="24"/>
              </w:rPr>
            </w:pPr>
            <w:r w:rsidRPr="00267DC8">
              <w:rPr>
                <w:b/>
                <w:sz w:val="24"/>
                <w:szCs w:val="24"/>
              </w:rPr>
              <w:t>Part Time</w:t>
            </w:r>
            <w:r w:rsidR="00E80F00">
              <w:rPr>
                <w:b/>
                <w:sz w:val="24"/>
                <w:szCs w:val="24"/>
              </w:rPr>
              <w:t xml:space="preserve"> Teachers</w:t>
            </w:r>
            <w:r w:rsidRPr="00267DC8">
              <w:rPr>
                <w:b/>
                <w:sz w:val="24"/>
                <w:szCs w:val="24"/>
              </w:rPr>
              <w:t xml:space="preserve"> </w:t>
            </w:r>
          </w:p>
        </w:tc>
      </w:tr>
      <w:tr w:rsidR="00494BE7" w:rsidRPr="00B97CC5" w:rsidTr="00B125F2">
        <w:trPr>
          <w:trHeight w:val="478"/>
        </w:trPr>
        <w:tc>
          <w:tcPr>
            <w:tcW w:w="0" w:type="auto"/>
            <w:vMerge w:val="restart"/>
          </w:tcPr>
          <w:p w:rsidR="00494BE7" w:rsidRPr="00FE5741" w:rsidRDefault="00494BE7" w:rsidP="00411B90">
            <w:pPr>
              <w:rPr>
                <w:b/>
                <w:sz w:val="24"/>
                <w:szCs w:val="24"/>
              </w:rPr>
            </w:pPr>
            <w:r w:rsidRPr="00FE5741">
              <w:rPr>
                <w:b/>
                <w:sz w:val="24"/>
                <w:szCs w:val="24"/>
              </w:rPr>
              <w:t>Highest Qualification</w:t>
            </w:r>
          </w:p>
        </w:tc>
        <w:tc>
          <w:tcPr>
            <w:tcW w:w="0" w:type="auto"/>
            <w:gridSpan w:val="3"/>
            <w:vAlign w:val="bottom"/>
          </w:tcPr>
          <w:p w:rsidR="00494BE7" w:rsidRPr="00FE5741" w:rsidRDefault="00494BE7" w:rsidP="00411B90">
            <w:pPr>
              <w:rPr>
                <w:b/>
                <w:sz w:val="24"/>
                <w:szCs w:val="24"/>
              </w:rPr>
            </w:pPr>
            <w:r w:rsidRPr="00FE5741">
              <w:rPr>
                <w:b/>
                <w:sz w:val="24"/>
                <w:szCs w:val="24"/>
              </w:rPr>
              <w:br/>
              <w:t>Professor</w:t>
            </w:r>
          </w:p>
        </w:tc>
        <w:tc>
          <w:tcPr>
            <w:tcW w:w="0" w:type="auto"/>
            <w:gridSpan w:val="3"/>
            <w:vAlign w:val="bottom"/>
          </w:tcPr>
          <w:p w:rsidR="00494BE7" w:rsidRPr="00FE5741" w:rsidRDefault="00494BE7" w:rsidP="00411B90">
            <w:pPr>
              <w:rPr>
                <w:b/>
                <w:sz w:val="24"/>
                <w:szCs w:val="24"/>
              </w:rPr>
            </w:pPr>
            <w:r w:rsidRPr="00FE5741">
              <w:rPr>
                <w:b/>
                <w:sz w:val="24"/>
                <w:szCs w:val="24"/>
              </w:rPr>
              <w:t>Associate Professor</w:t>
            </w:r>
          </w:p>
        </w:tc>
        <w:tc>
          <w:tcPr>
            <w:tcW w:w="0" w:type="auto"/>
            <w:gridSpan w:val="3"/>
            <w:vAlign w:val="bottom"/>
          </w:tcPr>
          <w:p w:rsidR="00494BE7" w:rsidRPr="00FE5741" w:rsidRDefault="00494BE7" w:rsidP="00411B90">
            <w:pPr>
              <w:rPr>
                <w:b/>
                <w:sz w:val="24"/>
                <w:szCs w:val="24"/>
              </w:rPr>
            </w:pPr>
            <w:r w:rsidRPr="00FE5741">
              <w:rPr>
                <w:b/>
                <w:sz w:val="24"/>
                <w:szCs w:val="24"/>
              </w:rPr>
              <w:t>Assistant Professor</w:t>
            </w:r>
          </w:p>
        </w:tc>
        <w:tc>
          <w:tcPr>
            <w:tcW w:w="0" w:type="auto"/>
            <w:vMerge w:val="restart"/>
          </w:tcPr>
          <w:p w:rsidR="00494BE7" w:rsidRPr="00B97CC5" w:rsidRDefault="00494BE7" w:rsidP="00411B90">
            <w:pPr>
              <w:rPr>
                <w:sz w:val="24"/>
                <w:szCs w:val="24"/>
              </w:rPr>
            </w:pPr>
            <w:r w:rsidRPr="00B97CC5">
              <w:rPr>
                <w:sz w:val="24"/>
                <w:szCs w:val="24"/>
              </w:rPr>
              <w:t xml:space="preserve">Total </w:t>
            </w:r>
          </w:p>
        </w:tc>
      </w:tr>
      <w:tr w:rsidR="00494BE7" w:rsidRPr="00B97CC5" w:rsidTr="00B125F2">
        <w:trPr>
          <w:trHeight w:val="477"/>
        </w:trPr>
        <w:tc>
          <w:tcPr>
            <w:tcW w:w="0" w:type="auto"/>
            <w:vMerge/>
          </w:tcPr>
          <w:p w:rsidR="00494BE7" w:rsidRPr="00FE5741" w:rsidRDefault="00494BE7" w:rsidP="00411B90">
            <w:pPr>
              <w:rPr>
                <w:b/>
                <w:sz w:val="24"/>
                <w:szCs w:val="24"/>
              </w:rPr>
            </w:pPr>
          </w:p>
        </w:tc>
        <w:tc>
          <w:tcPr>
            <w:tcW w:w="0" w:type="auto"/>
            <w:vAlign w:val="center"/>
          </w:tcPr>
          <w:p w:rsidR="00494BE7" w:rsidRPr="00B125F2" w:rsidRDefault="00494BE7" w:rsidP="00B125F2">
            <w:pPr>
              <w:jc w:val="center"/>
              <w:rPr>
                <w:b/>
                <w:sz w:val="20"/>
                <w:szCs w:val="20"/>
              </w:rPr>
            </w:pPr>
            <w:r w:rsidRPr="00B125F2">
              <w:rPr>
                <w:b/>
                <w:sz w:val="20"/>
                <w:szCs w:val="20"/>
              </w:rPr>
              <w:t>Male</w:t>
            </w:r>
          </w:p>
        </w:tc>
        <w:tc>
          <w:tcPr>
            <w:tcW w:w="0" w:type="auto"/>
            <w:vAlign w:val="center"/>
          </w:tcPr>
          <w:p w:rsidR="00494BE7" w:rsidRPr="00B125F2" w:rsidRDefault="00494BE7" w:rsidP="00B125F2">
            <w:pPr>
              <w:jc w:val="center"/>
              <w:rPr>
                <w:b/>
                <w:sz w:val="20"/>
                <w:szCs w:val="20"/>
              </w:rPr>
            </w:pPr>
            <w:r w:rsidRPr="00B125F2">
              <w:rPr>
                <w:b/>
                <w:sz w:val="20"/>
                <w:szCs w:val="20"/>
              </w:rPr>
              <w:t>Female</w:t>
            </w:r>
          </w:p>
        </w:tc>
        <w:tc>
          <w:tcPr>
            <w:tcW w:w="0" w:type="auto"/>
            <w:vAlign w:val="center"/>
          </w:tcPr>
          <w:p w:rsidR="00494BE7" w:rsidRPr="00B125F2" w:rsidRDefault="00494BE7" w:rsidP="00B125F2">
            <w:pPr>
              <w:jc w:val="center"/>
              <w:rPr>
                <w:b/>
                <w:sz w:val="20"/>
                <w:szCs w:val="20"/>
              </w:rPr>
            </w:pPr>
            <w:r w:rsidRPr="00B125F2">
              <w:rPr>
                <w:b/>
                <w:sz w:val="20"/>
                <w:szCs w:val="20"/>
              </w:rPr>
              <w:t>Others</w:t>
            </w:r>
          </w:p>
        </w:tc>
        <w:tc>
          <w:tcPr>
            <w:tcW w:w="0" w:type="auto"/>
            <w:tcBorders>
              <w:right w:val="single" w:sz="4" w:space="0" w:color="auto"/>
            </w:tcBorders>
            <w:vAlign w:val="center"/>
          </w:tcPr>
          <w:p w:rsidR="00494BE7" w:rsidRPr="00B125F2" w:rsidRDefault="00494BE7" w:rsidP="00B125F2">
            <w:pPr>
              <w:jc w:val="center"/>
              <w:rPr>
                <w:b/>
                <w:sz w:val="20"/>
                <w:szCs w:val="20"/>
              </w:rPr>
            </w:pPr>
            <w:r w:rsidRPr="00B125F2">
              <w:rPr>
                <w:b/>
                <w:sz w:val="20"/>
                <w:szCs w:val="20"/>
              </w:rPr>
              <w:t>Male</w:t>
            </w:r>
          </w:p>
        </w:tc>
        <w:tc>
          <w:tcPr>
            <w:tcW w:w="0" w:type="auto"/>
            <w:tcBorders>
              <w:left w:val="single" w:sz="4" w:space="0" w:color="auto"/>
              <w:right w:val="single" w:sz="4" w:space="0" w:color="auto"/>
            </w:tcBorders>
            <w:vAlign w:val="center"/>
          </w:tcPr>
          <w:p w:rsidR="00494BE7" w:rsidRPr="00B125F2" w:rsidRDefault="00494BE7" w:rsidP="00B125F2">
            <w:pPr>
              <w:jc w:val="center"/>
              <w:rPr>
                <w:b/>
                <w:sz w:val="20"/>
                <w:szCs w:val="20"/>
              </w:rPr>
            </w:pPr>
            <w:r w:rsidRPr="00B125F2">
              <w:rPr>
                <w:b/>
                <w:sz w:val="20"/>
                <w:szCs w:val="20"/>
              </w:rPr>
              <w:t>Female</w:t>
            </w:r>
          </w:p>
        </w:tc>
        <w:tc>
          <w:tcPr>
            <w:tcW w:w="0" w:type="auto"/>
            <w:tcBorders>
              <w:left w:val="single" w:sz="4" w:space="0" w:color="auto"/>
            </w:tcBorders>
            <w:vAlign w:val="center"/>
          </w:tcPr>
          <w:p w:rsidR="00494BE7" w:rsidRPr="00B125F2" w:rsidRDefault="00494BE7" w:rsidP="00B125F2">
            <w:pPr>
              <w:jc w:val="center"/>
              <w:rPr>
                <w:b/>
                <w:sz w:val="20"/>
                <w:szCs w:val="20"/>
              </w:rPr>
            </w:pPr>
            <w:r w:rsidRPr="00B125F2">
              <w:rPr>
                <w:b/>
                <w:sz w:val="20"/>
                <w:szCs w:val="20"/>
              </w:rPr>
              <w:t>Others</w:t>
            </w:r>
          </w:p>
        </w:tc>
        <w:tc>
          <w:tcPr>
            <w:tcW w:w="0" w:type="auto"/>
            <w:tcBorders>
              <w:right w:val="single" w:sz="4" w:space="0" w:color="auto"/>
            </w:tcBorders>
            <w:vAlign w:val="center"/>
          </w:tcPr>
          <w:p w:rsidR="00494BE7" w:rsidRPr="00B125F2" w:rsidRDefault="00494BE7" w:rsidP="00B125F2">
            <w:pPr>
              <w:jc w:val="center"/>
              <w:rPr>
                <w:b/>
                <w:sz w:val="20"/>
                <w:szCs w:val="20"/>
              </w:rPr>
            </w:pPr>
            <w:r w:rsidRPr="00B125F2">
              <w:rPr>
                <w:b/>
                <w:sz w:val="20"/>
                <w:szCs w:val="20"/>
              </w:rPr>
              <w:t>Male</w:t>
            </w:r>
          </w:p>
        </w:tc>
        <w:tc>
          <w:tcPr>
            <w:tcW w:w="0" w:type="auto"/>
            <w:tcBorders>
              <w:left w:val="single" w:sz="4" w:space="0" w:color="auto"/>
              <w:right w:val="single" w:sz="4" w:space="0" w:color="auto"/>
            </w:tcBorders>
            <w:vAlign w:val="center"/>
          </w:tcPr>
          <w:p w:rsidR="00494BE7" w:rsidRPr="00B125F2" w:rsidRDefault="00494BE7" w:rsidP="00B125F2">
            <w:pPr>
              <w:jc w:val="center"/>
              <w:rPr>
                <w:b/>
                <w:sz w:val="20"/>
                <w:szCs w:val="20"/>
              </w:rPr>
            </w:pPr>
            <w:r w:rsidRPr="00B125F2">
              <w:rPr>
                <w:b/>
                <w:sz w:val="20"/>
                <w:szCs w:val="20"/>
              </w:rPr>
              <w:t>Female</w:t>
            </w:r>
          </w:p>
        </w:tc>
        <w:tc>
          <w:tcPr>
            <w:tcW w:w="0" w:type="auto"/>
            <w:tcBorders>
              <w:left w:val="single" w:sz="4" w:space="0" w:color="auto"/>
            </w:tcBorders>
            <w:vAlign w:val="center"/>
          </w:tcPr>
          <w:p w:rsidR="00494BE7" w:rsidRPr="00B125F2" w:rsidRDefault="00494BE7" w:rsidP="00B125F2">
            <w:pPr>
              <w:jc w:val="center"/>
              <w:rPr>
                <w:b/>
                <w:sz w:val="20"/>
                <w:szCs w:val="20"/>
              </w:rPr>
            </w:pPr>
            <w:r w:rsidRPr="00B125F2">
              <w:rPr>
                <w:b/>
                <w:sz w:val="20"/>
                <w:szCs w:val="20"/>
              </w:rPr>
              <w:t>Others</w:t>
            </w:r>
          </w:p>
        </w:tc>
        <w:tc>
          <w:tcPr>
            <w:tcW w:w="0" w:type="auto"/>
            <w:vMerge/>
          </w:tcPr>
          <w:p w:rsidR="00494BE7" w:rsidRPr="00B97CC5" w:rsidRDefault="00494BE7" w:rsidP="00411B90">
            <w:pPr>
              <w:rPr>
                <w:sz w:val="24"/>
                <w:szCs w:val="24"/>
              </w:rPr>
            </w:pPr>
          </w:p>
        </w:tc>
      </w:tr>
      <w:tr w:rsidR="00494BE7" w:rsidRPr="00B97CC5" w:rsidTr="00B125F2">
        <w:trPr>
          <w:trHeight w:val="501"/>
        </w:trPr>
        <w:tc>
          <w:tcPr>
            <w:tcW w:w="0" w:type="auto"/>
            <w:vAlign w:val="center"/>
          </w:tcPr>
          <w:p w:rsidR="00494BE7" w:rsidRPr="00FE5741" w:rsidRDefault="00494BE7" w:rsidP="00411B90">
            <w:pPr>
              <w:rPr>
                <w:b/>
                <w:sz w:val="24"/>
                <w:szCs w:val="24"/>
              </w:rPr>
            </w:pPr>
            <w:r w:rsidRPr="00FE5741">
              <w:rPr>
                <w:b/>
                <w:sz w:val="24"/>
                <w:szCs w:val="24"/>
              </w:rPr>
              <w:t>D.sc/D.Litt</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501"/>
        </w:trPr>
        <w:tc>
          <w:tcPr>
            <w:tcW w:w="0" w:type="auto"/>
            <w:vAlign w:val="center"/>
          </w:tcPr>
          <w:p w:rsidR="00494BE7" w:rsidRPr="00FE5741" w:rsidRDefault="00494BE7" w:rsidP="00411B90">
            <w:pPr>
              <w:rPr>
                <w:b/>
                <w:sz w:val="24"/>
                <w:szCs w:val="24"/>
              </w:rPr>
            </w:pPr>
            <w:r w:rsidRPr="00FE5741">
              <w:rPr>
                <w:b/>
                <w:sz w:val="24"/>
                <w:szCs w:val="24"/>
              </w:rPr>
              <w:t>Ph.D.</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72"/>
        </w:trPr>
        <w:tc>
          <w:tcPr>
            <w:tcW w:w="0" w:type="auto"/>
            <w:vAlign w:val="center"/>
          </w:tcPr>
          <w:p w:rsidR="00494BE7" w:rsidRPr="00FE5741" w:rsidRDefault="00494BE7" w:rsidP="00411B90">
            <w:pPr>
              <w:rPr>
                <w:b/>
                <w:sz w:val="24"/>
                <w:szCs w:val="24"/>
              </w:rPr>
            </w:pPr>
            <w:r w:rsidRPr="00FE5741">
              <w:rPr>
                <w:b/>
                <w:sz w:val="24"/>
                <w:szCs w:val="24"/>
              </w:rPr>
              <w:t>M.Phil.</w:t>
            </w: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r w:rsidR="00494BE7" w:rsidRPr="00B97CC5" w:rsidTr="00B125F2">
        <w:trPr>
          <w:trHeight w:val="520"/>
        </w:trPr>
        <w:tc>
          <w:tcPr>
            <w:tcW w:w="0" w:type="auto"/>
            <w:vAlign w:val="center"/>
          </w:tcPr>
          <w:p w:rsidR="00494BE7" w:rsidRPr="00FE5741" w:rsidRDefault="00494BE7" w:rsidP="00411B90">
            <w:pPr>
              <w:rPr>
                <w:b/>
                <w:sz w:val="24"/>
                <w:szCs w:val="24"/>
              </w:rPr>
            </w:pPr>
            <w:r w:rsidRPr="00FE5741">
              <w:rPr>
                <w:b/>
                <w:sz w:val="24"/>
                <w:szCs w:val="24"/>
              </w:rPr>
              <w:t>PG</w:t>
            </w:r>
          </w:p>
        </w:tc>
        <w:tc>
          <w:tcPr>
            <w:tcW w:w="0" w:type="auto"/>
            <w:tcBorders>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right w:val="single" w:sz="4" w:space="0" w:color="auto"/>
            </w:tcBorders>
            <w:vAlign w:val="bottom"/>
          </w:tcPr>
          <w:p w:rsidR="00494BE7" w:rsidRPr="00B97CC5" w:rsidRDefault="00494BE7" w:rsidP="00411B90">
            <w:pPr>
              <w:rPr>
                <w:sz w:val="24"/>
                <w:szCs w:val="24"/>
              </w:rPr>
            </w:pPr>
          </w:p>
        </w:tc>
        <w:tc>
          <w:tcPr>
            <w:tcW w:w="0" w:type="auto"/>
            <w:tcBorders>
              <w:left w:val="single" w:sz="4" w:space="0" w:color="auto"/>
            </w:tcBorders>
            <w:vAlign w:val="bottom"/>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right w:val="single" w:sz="4" w:space="0" w:color="auto"/>
            </w:tcBorders>
          </w:tcPr>
          <w:p w:rsidR="00494BE7" w:rsidRPr="00B97CC5" w:rsidRDefault="00494BE7" w:rsidP="00411B90">
            <w:pPr>
              <w:rPr>
                <w:sz w:val="24"/>
                <w:szCs w:val="24"/>
              </w:rPr>
            </w:pPr>
          </w:p>
        </w:tc>
        <w:tc>
          <w:tcPr>
            <w:tcW w:w="0" w:type="auto"/>
            <w:tcBorders>
              <w:left w:val="single" w:sz="4" w:space="0" w:color="auto"/>
              <w:righ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c>
          <w:tcPr>
            <w:tcW w:w="0" w:type="auto"/>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jc w:val="center"/>
        <w:rPr>
          <w:b/>
          <w:sz w:val="24"/>
          <w:szCs w:val="24"/>
        </w:rPr>
      </w:pPr>
    </w:p>
    <w:p w:rsidR="00494BE7" w:rsidRPr="00AE59A9" w:rsidRDefault="00494BE7" w:rsidP="00494BE7">
      <w:pPr>
        <w:rPr>
          <w:b/>
          <w:sz w:val="24"/>
          <w:szCs w:val="24"/>
        </w:rPr>
      </w:pPr>
      <w:r w:rsidRPr="00AE59A9">
        <w:rPr>
          <w:b/>
          <w:sz w:val="24"/>
          <w:szCs w:val="24"/>
        </w:rPr>
        <w:t xml:space="preserve">Distinguished Academicians Appointed </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043"/>
        <w:gridCol w:w="1438"/>
        <w:gridCol w:w="1443"/>
        <w:gridCol w:w="7"/>
        <w:gridCol w:w="2027"/>
        <w:gridCol w:w="1648"/>
      </w:tblGrid>
      <w:tr w:rsidR="00494BE7" w:rsidRPr="00B97CC5" w:rsidTr="001F5BFA">
        <w:trPr>
          <w:trHeight w:val="525"/>
        </w:trPr>
        <w:tc>
          <w:tcPr>
            <w:tcW w:w="3043" w:type="dxa"/>
          </w:tcPr>
          <w:p w:rsidR="00494BE7" w:rsidRPr="00B97CC5" w:rsidRDefault="00494BE7" w:rsidP="00411B90">
            <w:pPr>
              <w:rPr>
                <w:sz w:val="24"/>
                <w:szCs w:val="24"/>
              </w:rPr>
            </w:pPr>
          </w:p>
        </w:tc>
        <w:tc>
          <w:tcPr>
            <w:tcW w:w="1438" w:type="dxa"/>
          </w:tcPr>
          <w:p w:rsidR="00494BE7" w:rsidRPr="00FE5741" w:rsidRDefault="00494BE7" w:rsidP="00411B90">
            <w:pPr>
              <w:rPr>
                <w:b/>
                <w:sz w:val="24"/>
                <w:szCs w:val="24"/>
              </w:rPr>
            </w:pPr>
            <w:r w:rsidRPr="00FE5741">
              <w:rPr>
                <w:b/>
                <w:sz w:val="24"/>
                <w:szCs w:val="24"/>
              </w:rPr>
              <w:t>Male</w:t>
            </w:r>
          </w:p>
        </w:tc>
        <w:tc>
          <w:tcPr>
            <w:tcW w:w="1450" w:type="dxa"/>
            <w:gridSpan w:val="2"/>
          </w:tcPr>
          <w:p w:rsidR="00494BE7" w:rsidRPr="00FE5741" w:rsidRDefault="00494BE7" w:rsidP="00411B90">
            <w:pPr>
              <w:rPr>
                <w:b/>
                <w:sz w:val="24"/>
                <w:szCs w:val="24"/>
              </w:rPr>
            </w:pPr>
            <w:r w:rsidRPr="00FE5741">
              <w:rPr>
                <w:b/>
                <w:sz w:val="24"/>
                <w:szCs w:val="24"/>
              </w:rPr>
              <w:t>Female</w:t>
            </w:r>
          </w:p>
        </w:tc>
        <w:tc>
          <w:tcPr>
            <w:tcW w:w="2027" w:type="dxa"/>
          </w:tcPr>
          <w:p w:rsidR="00494BE7" w:rsidRPr="00FE5741" w:rsidRDefault="00494BE7" w:rsidP="00411B90">
            <w:pPr>
              <w:rPr>
                <w:b/>
                <w:sz w:val="24"/>
                <w:szCs w:val="24"/>
              </w:rPr>
            </w:pPr>
            <w:r w:rsidRPr="00FE5741">
              <w:rPr>
                <w:b/>
                <w:sz w:val="24"/>
                <w:szCs w:val="24"/>
              </w:rPr>
              <w:t>Others</w:t>
            </w:r>
          </w:p>
        </w:tc>
        <w:tc>
          <w:tcPr>
            <w:tcW w:w="1648" w:type="dxa"/>
          </w:tcPr>
          <w:p w:rsidR="00494BE7" w:rsidRPr="00FE5741" w:rsidRDefault="00494BE7" w:rsidP="00411B90">
            <w:pPr>
              <w:rPr>
                <w:b/>
                <w:sz w:val="24"/>
                <w:szCs w:val="24"/>
              </w:rPr>
            </w:pPr>
            <w:r w:rsidRPr="00FE5741">
              <w:rPr>
                <w:b/>
                <w:sz w:val="24"/>
                <w:szCs w:val="24"/>
              </w:rPr>
              <w:t xml:space="preserve">Total </w:t>
            </w:r>
          </w:p>
        </w:tc>
      </w:tr>
      <w:tr w:rsidR="00494BE7" w:rsidRPr="00B97CC5" w:rsidTr="001F5BFA">
        <w:trPr>
          <w:trHeight w:val="552"/>
        </w:trPr>
        <w:tc>
          <w:tcPr>
            <w:tcW w:w="3043" w:type="dxa"/>
            <w:vAlign w:val="center"/>
          </w:tcPr>
          <w:p w:rsidR="00494BE7" w:rsidRPr="00FE5741" w:rsidRDefault="00494BE7" w:rsidP="00411B90">
            <w:pPr>
              <w:rPr>
                <w:b/>
                <w:sz w:val="24"/>
                <w:szCs w:val="24"/>
              </w:rPr>
            </w:pPr>
            <w:r w:rsidRPr="00FE5741">
              <w:rPr>
                <w:b/>
                <w:sz w:val="24"/>
                <w:szCs w:val="24"/>
              </w:rPr>
              <w:t>Emeritus Professor</w:t>
            </w:r>
          </w:p>
        </w:tc>
        <w:tc>
          <w:tcPr>
            <w:tcW w:w="1438" w:type="dxa"/>
            <w:tcBorders>
              <w:right w:val="single" w:sz="4" w:space="0" w:color="auto"/>
            </w:tcBorders>
          </w:tcPr>
          <w:p w:rsidR="00494BE7" w:rsidRPr="00B97CC5" w:rsidRDefault="00494BE7" w:rsidP="00411B90">
            <w:pPr>
              <w:rPr>
                <w:sz w:val="24"/>
                <w:szCs w:val="24"/>
              </w:rPr>
            </w:pPr>
          </w:p>
        </w:tc>
        <w:tc>
          <w:tcPr>
            <w:tcW w:w="1443" w:type="dxa"/>
            <w:tcBorders>
              <w:left w:val="single" w:sz="4" w:space="0" w:color="auto"/>
              <w:right w:val="single" w:sz="4" w:space="0" w:color="auto"/>
            </w:tcBorders>
          </w:tcPr>
          <w:p w:rsidR="00494BE7" w:rsidRPr="00B97CC5" w:rsidRDefault="00494BE7" w:rsidP="00411B90">
            <w:pPr>
              <w:rPr>
                <w:sz w:val="24"/>
                <w:szCs w:val="24"/>
              </w:rPr>
            </w:pPr>
          </w:p>
        </w:tc>
        <w:tc>
          <w:tcPr>
            <w:tcW w:w="2034" w:type="dxa"/>
            <w:gridSpan w:val="2"/>
            <w:tcBorders>
              <w:left w:val="single" w:sz="4" w:space="0" w:color="auto"/>
            </w:tcBorders>
          </w:tcPr>
          <w:p w:rsidR="00494BE7" w:rsidRPr="00B97CC5" w:rsidRDefault="00494BE7" w:rsidP="00411B90">
            <w:pPr>
              <w:rPr>
                <w:sz w:val="24"/>
                <w:szCs w:val="24"/>
              </w:rPr>
            </w:pPr>
          </w:p>
        </w:tc>
        <w:tc>
          <w:tcPr>
            <w:tcW w:w="1648" w:type="dxa"/>
            <w:tcBorders>
              <w:left w:val="single" w:sz="4" w:space="0" w:color="auto"/>
            </w:tcBorders>
          </w:tcPr>
          <w:p w:rsidR="00494BE7" w:rsidRPr="00B97CC5" w:rsidRDefault="00494BE7" w:rsidP="00411B90">
            <w:pPr>
              <w:rPr>
                <w:sz w:val="24"/>
                <w:szCs w:val="24"/>
              </w:rPr>
            </w:pPr>
          </w:p>
        </w:tc>
      </w:tr>
      <w:tr w:rsidR="00494BE7" w:rsidRPr="00B97CC5" w:rsidTr="001F5BFA">
        <w:trPr>
          <w:trHeight w:val="552"/>
        </w:trPr>
        <w:tc>
          <w:tcPr>
            <w:tcW w:w="3043" w:type="dxa"/>
            <w:vAlign w:val="center"/>
          </w:tcPr>
          <w:p w:rsidR="00494BE7" w:rsidRPr="00FE5741" w:rsidRDefault="00494BE7" w:rsidP="00411B90">
            <w:pPr>
              <w:rPr>
                <w:b/>
                <w:sz w:val="24"/>
                <w:szCs w:val="24"/>
              </w:rPr>
            </w:pPr>
            <w:r w:rsidRPr="00FE5741">
              <w:rPr>
                <w:b/>
                <w:sz w:val="24"/>
                <w:szCs w:val="24"/>
              </w:rPr>
              <w:t>Adjunct Professor</w:t>
            </w:r>
          </w:p>
        </w:tc>
        <w:tc>
          <w:tcPr>
            <w:tcW w:w="1438" w:type="dxa"/>
            <w:tcBorders>
              <w:right w:val="single" w:sz="4" w:space="0" w:color="auto"/>
            </w:tcBorders>
            <w:vAlign w:val="bottom"/>
          </w:tcPr>
          <w:p w:rsidR="00494BE7" w:rsidRPr="00B97CC5" w:rsidRDefault="00494BE7" w:rsidP="00411B90">
            <w:pPr>
              <w:rPr>
                <w:sz w:val="24"/>
                <w:szCs w:val="24"/>
              </w:rPr>
            </w:pPr>
          </w:p>
        </w:tc>
        <w:tc>
          <w:tcPr>
            <w:tcW w:w="1443" w:type="dxa"/>
            <w:tcBorders>
              <w:left w:val="single" w:sz="4" w:space="0" w:color="auto"/>
              <w:right w:val="single" w:sz="4" w:space="0" w:color="auto"/>
            </w:tcBorders>
            <w:vAlign w:val="bottom"/>
          </w:tcPr>
          <w:p w:rsidR="00494BE7" w:rsidRPr="00B97CC5" w:rsidRDefault="00494BE7" w:rsidP="00411B90">
            <w:pPr>
              <w:rPr>
                <w:sz w:val="24"/>
                <w:szCs w:val="24"/>
              </w:rPr>
            </w:pPr>
          </w:p>
        </w:tc>
        <w:tc>
          <w:tcPr>
            <w:tcW w:w="2034" w:type="dxa"/>
            <w:gridSpan w:val="2"/>
            <w:tcBorders>
              <w:left w:val="single" w:sz="4" w:space="0" w:color="auto"/>
            </w:tcBorders>
            <w:vAlign w:val="bottom"/>
          </w:tcPr>
          <w:p w:rsidR="00494BE7" w:rsidRPr="00B97CC5" w:rsidRDefault="00494BE7" w:rsidP="00411B90">
            <w:pPr>
              <w:rPr>
                <w:sz w:val="24"/>
                <w:szCs w:val="24"/>
              </w:rPr>
            </w:pPr>
          </w:p>
        </w:tc>
        <w:tc>
          <w:tcPr>
            <w:tcW w:w="1648" w:type="dxa"/>
            <w:tcBorders>
              <w:left w:val="single" w:sz="4" w:space="0" w:color="auto"/>
            </w:tcBorders>
          </w:tcPr>
          <w:p w:rsidR="00494BE7" w:rsidRPr="00B97CC5" w:rsidRDefault="00494BE7" w:rsidP="00411B90">
            <w:pPr>
              <w:rPr>
                <w:sz w:val="24"/>
                <w:szCs w:val="24"/>
              </w:rPr>
            </w:pPr>
          </w:p>
        </w:tc>
      </w:tr>
      <w:tr w:rsidR="00494BE7" w:rsidRPr="00B97CC5" w:rsidTr="001F5BFA">
        <w:trPr>
          <w:trHeight w:val="446"/>
        </w:trPr>
        <w:tc>
          <w:tcPr>
            <w:tcW w:w="3043" w:type="dxa"/>
            <w:vAlign w:val="center"/>
          </w:tcPr>
          <w:p w:rsidR="00494BE7" w:rsidRPr="00FE5741" w:rsidRDefault="00494BE7" w:rsidP="00411B90">
            <w:pPr>
              <w:rPr>
                <w:b/>
                <w:sz w:val="24"/>
                <w:szCs w:val="24"/>
              </w:rPr>
            </w:pPr>
            <w:r w:rsidRPr="00FE5741">
              <w:rPr>
                <w:b/>
                <w:sz w:val="24"/>
                <w:szCs w:val="24"/>
              </w:rPr>
              <w:t>Visiting Professor</w:t>
            </w:r>
          </w:p>
        </w:tc>
        <w:tc>
          <w:tcPr>
            <w:tcW w:w="1438" w:type="dxa"/>
            <w:tcBorders>
              <w:right w:val="single" w:sz="4" w:space="0" w:color="auto"/>
            </w:tcBorders>
          </w:tcPr>
          <w:p w:rsidR="00494BE7" w:rsidRPr="00B97CC5" w:rsidRDefault="00494BE7" w:rsidP="00411B90">
            <w:pPr>
              <w:rPr>
                <w:sz w:val="24"/>
                <w:szCs w:val="24"/>
              </w:rPr>
            </w:pPr>
          </w:p>
        </w:tc>
        <w:tc>
          <w:tcPr>
            <w:tcW w:w="1443" w:type="dxa"/>
            <w:tcBorders>
              <w:left w:val="single" w:sz="4" w:space="0" w:color="auto"/>
              <w:right w:val="single" w:sz="4" w:space="0" w:color="auto"/>
            </w:tcBorders>
          </w:tcPr>
          <w:p w:rsidR="00494BE7" w:rsidRPr="00B97CC5" w:rsidRDefault="00494BE7" w:rsidP="00411B90">
            <w:pPr>
              <w:rPr>
                <w:sz w:val="24"/>
                <w:szCs w:val="24"/>
              </w:rPr>
            </w:pPr>
          </w:p>
        </w:tc>
        <w:tc>
          <w:tcPr>
            <w:tcW w:w="2034" w:type="dxa"/>
            <w:gridSpan w:val="2"/>
            <w:tcBorders>
              <w:left w:val="single" w:sz="4" w:space="0" w:color="auto"/>
            </w:tcBorders>
          </w:tcPr>
          <w:p w:rsidR="00494BE7" w:rsidRPr="00B97CC5" w:rsidRDefault="00494BE7" w:rsidP="00411B90">
            <w:pPr>
              <w:rPr>
                <w:sz w:val="24"/>
                <w:szCs w:val="24"/>
              </w:rPr>
            </w:pPr>
          </w:p>
        </w:tc>
        <w:tc>
          <w:tcPr>
            <w:tcW w:w="1648" w:type="dxa"/>
            <w:tcBorders>
              <w:left w:val="single" w:sz="4" w:space="0" w:color="auto"/>
            </w:tcBorders>
          </w:tcPr>
          <w:p w:rsidR="00494BE7" w:rsidRPr="00B97CC5" w:rsidRDefault="00494BE7" w:rsidP="00411B90">
            <w:pPr>
              <w:rPr>
                <w:sz w:val="24"/>
                <w:szCs w:val="24"/>
              </w:rPr>
            </w:pPr>
          </w:p>
        </w:tc>
      </w:tr>
    </w:tbl>
    <w:p w:rsidR="00494BE7" w:rsidRPr="00B97CC5" w:rsidRDefault="00494BE7" w:rsidP="00494BE7">
      <w:pPr>
        <w:rPr>
          <w:sz w:val="24"/>
          <w:szCs w:val="24"/>
        </w:rPr>
      </w:pPr>
    </w:p>
    <w:p w:rsidR="0041370B" w:rsidRDefault="0041370B" w:rsidP="00494BE7">
      <w:pPr>
        <w:rPr>
          <w:b/>
          <w:sz w:val="24"/>
          <w:szCs w:val="24"/>
        </w:rPr>
      </w:pPr>
    </w:p>
    <w:p w:rsidR="0041370B" w:rsidRDefault="0041370B" w:rsidP="00494BE7">
      <w:pPr>
        <w:rPr>
          <w:b/>
          <w:sz w:val="24"/>
          <w:szCs w:val="24"/>
        </w:rPr>
      </w:pPr>
    </w:p>
    <w:p w:rsidR="00494BE7" w:rsidRPr="00AE59A9" w:rsidRDefault="00494BE7" w:rsidP="00494BE7">
      <w:pPr>
        <w:rPr>
          <w:b/>
          <w:sz w:val="24"/>
          <w:szCs w:val="24"/>
        </w:rPr>
      </w:pPr>
      <w:r w:rsidRPr="00AE59A9">
        <w:rPr>
          <w:b/>
          <w:sz w:val="24"/>
          <w:szCs w:val="24"/>
        </w:rPr>
        <w:t>Chairs Instituted by the University</w:t>
      </w:r>
    </w:p>
    <w:tbl>
      <w:tblPr>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2690"/>
        <w:gridCol w:w="2049"/>
        <w:gridCol w:w="4893"/>
      </w:tblGrid>
      <w:tr w:rsidR="00494BE7" w:rsidRPr="00B97CC5" w:rsidTr="001F5BFA">
        <w:tc>
          <w:tcPr>
            <w:tcW w:w="0" w:type="auto"/>
            <w:shd w:val="clear" w:color="auto" w:fill="FFFFFF"/>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Name of the Department</w:t>
            </w:r>
          </w:p>
        </w:tc>
        <w:tc>
          <w:tcPr>
            <w:tcW w:w="0" w:type="auto"/>
            <w:shd w:val="clear" w:color="auto" w:fill="FFFFFF"/>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Name of the Chair</w:t>
            </w:r>
          </w:p>
        </w:tc>
        <w:tc>
          <w:tcPr>
            <w:tcW w:w="2540" w:type="pct"/>
            <w:shd w:val="clear" w:color="auto" w:fill="FFFFFF"/>
            <w:tcMar>
              <w:top w:w="134" w:type="dxa"/>
              <w:left w:w="134" w:type="dxa"/>
              <w:bottom w:w="134" w:type="dxa"/>
              <w:right w:w="134" w:type="dxa"/>
            </w:tcMar>
            <w:hideMark/>
          </w:tcPr>
          <w:p w:rsidR="00494BE7" w:rsidRPr="00FE5741" w:rsidRDefault="00494BE7" w:rsidP="00411B90">
            <w:pPr>
              <w:rPr>
                <w:b/>
                <w:sz w:val="24"/>
                <w:szCs w:val="24"/>
              </w:rPr>
            </w:pPr>
            <w:r w:rsidRPr="00FE5741">
              <w:rPr>
                <w:b/>
                <w:sz w:val="24"/>
                <w:szCs w:val="24"/>
              </w:rPr>
              <w:t>Name of the Sponsor Organisation/Agency</w:t>
            </w:r>
          </w:p>
        </w:tc>
      </w:tr>
      <w:tr w:rsidR="00494BE7" w:rsidRPr="00B97CC5" w:rsidTr="001F5BFA">
        <w:tc>
          <w:tcPr>
            <w:tcW w:w="0" w:type="auto"/>
            <w:shd w:val="clear" w:color="auto" w:fill="FFFFFF"/>
            <w:tcMar>
              <w:top w:w="134" w:type="dxa"/>
              <w:left w:w="134" w:type="dxa"/>
              <w:bottom w:w="134" w:type="dxa"/>
              <w:right w:w="134" w:type="dxa"/>
            </w:tcMar>
            <w:hideMark/>
          </w:tcPr>
          <w:p w:rsidR="00494BE7" w:rsidRPr="00B97CC5" w:rsidRDefault="00494BE7" w:rsidP="00411B90">
            <w:pPr>
              <w:rPr>
                <w:sz w:val="24"/>
                <w:szCs w:val="24"/>
              </w:rPr>
            </w:pPr>
          </w:p>
        </w:tc>
        <w:tc>
          <w:tcPr>
            <w:tcW w:w="0" w:type="auto"/>
            <w:shd w:val="clear" w:color="auto" w:fill="FFFFFF"/>
            <w:tcMar>
              <w:top w:w="134" w:type="dxa"/>
              <w:left w:w="134" w:type="dxa"/>
              <w:bottom w:w="134" w:type="dxa"/>
              <w:right w:w="134" w:type="dxa"/>
            </w:tcMar>
            <w:hideMark/>
          </w:tcPr>
          <w:p w:rsidR="00494BE7" w:rsidRPr="00B97CC5" w:rsidRDefault="00494BE7" w:rsidP="00411B90">
            <w:pPr>
              <w:rPr>
                <w:sz w:val="24"/>
                <w:szCs w:val="24"/>
              </w:rPr>
            </w:pPr>
          </w:p>
        </w:tc>
        <w:tc>
          <w:tcPr>
            <w:tcW w:w="2540" w:type="pct"/>
            <w:shd w:val="clear" w:color="auto" w:fill="FFFFFF"/>
            <w:tcMar>
              <w:top w:w="134" w:type="dxa"/>
              <w:left w:w="134" w:type="dxa"/>
              <w:bottom w:w="134" w:type="dxa"/>
              <w:right w:w="134" w:type="dxa"/>
            </w:tcMar>
            <w:hideMark/>
          </w:tcPr>
          <w:p w:rsidR="00494BE7" w:rsidRPr="00B97CC5" w:rsidRDefault="00494BE7" w:rsidP="00411B90">
            <w:pPr>
              <w:rPr>
                <w:sz w:val="24"/>
                <w:szCs w:val="24"/>
              </w:rPr>
            </w:pPr>
          </w:p>
        </w:tc>
      </w:tr>
    </w:tbl>
    <w:p w:rsidR="00494BE7" w:rsidRPr="00B97CC5" w:rsidRDefault="00494BE7" w:rsidP="00494BE7">
      <w:pPr>
        <w:rPr>
          <w:sz w:val="24"/>
          <w:szCs w:val="24"/>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17"/>
        <w:gridCol w:w="2163"/>
        <w:gridCol w:w="2028"/>
        <w:gridCol w:w="3398"/>
      </w:tblGrid>
      <w:tr w:rsidR="00494BE7" w:rsidRPr="00B97CC5" w:rsidTr="001F5BFA">
        <w:trPr>
          <w:trHeight w:val="582"/>
        </w:trPr>
        <w:tc>
          <w:tcPr>
            <w:tcW w:w="2017" w:type="dxa"/>
          </w:tcPr>
          <w:p w:rsidR="00494BE7" w:rsidRPr="00FE5741" w:rsidRDefault="00494BE7" w:rsidP="00411B90">
            <w:pPr>
              <w:rPr>
                <w:b/>
                <w:sz w:val="24"/>
                <w:szCs w:val="24"/>
              </w:rPr>
            </w:pPr>
            <w:r w:rsidRPr="00FE5741">
              <w:rPr>
                <w:b/>
                <w:sz w:val="24"/>
                <w:szCs w:val="24"/>
              </w:rPr>
              <w:t>Sl.No</w:t>
            </w:r>
          </w:p>
        </w:tc>
        <w:tc>
          <w:tcPr>
            <w:tcW w:w="2163" w:type="dxa"/>
          </w:tcPr>
          <w:p w:rsidR="00494BE7" w:rsidRPr="00FE5741" w:rsidRDefault="00494BE7" w:rsidP="00411B90">
            <w:pPr>
              <w:rPr>
                <w:b/>
                <w:sz w:val="24"/>
                <w:szCs w:val="24"/>
              </w:rPr>
            </w:pPr>
            <w:r w:rsidRPr="00FE5741">
              <w:rPr>
                <w:b/>
                <w:sz w:val="24"/>
                <w:szCs w:val="24"/>
              </w:rPr>
              <w:t>Name of the Department</w:t>
            </w:r>
          </w:p>
        </w:tc>
        <w:tc>
          <w:tcPr>
            <w:tcW w:w="2028" w:type="dxa"/>
          </w:tcPr>
          <w:p w:rsidR="00494BE7" w:rsidRPr="00FE5741" w:rsidRDefault="00494BE7" w:rsidP="00411B90">
            <w:pPr>
              <w:rPr>
                <w:b/>
                <w:sz w:val="24"/>
                <w:szCs w:val="24"/>
              </w:rPr>
            </w:pPr>
            <w:r w:rsidRPr="00FE5741">
              <w:rPr>
                <w:b/>
                <w:sz w:val="24"/>
                <w:szCs w:val="24"/>
              </w:rPr>
              <w:t>Name of the Chair</w:t>
            </w:r>
          </w:p>
        </w:tc>
        <w:tc>
          <w:tcPr>
            <w:tcW w:w="3398" w:type="dxa"/>
          </w:tcPr>
          <w:p w:rsidR="00494BE7" w:rsidRPr="00FE5741" w:rsidRDefault="00494BE7" w:rsidP="00411B90">
            <w:pPr>
              <w:rPr>
                <w:b/>
                <w:sz w:val="24"/>
                <w:szCs w:val="24"/>
              </w:rPr>
            </w:pPr>
            <w:r w:rsidRPr="00FE5741">
              <w:rPr>
                <w:b/>
                <w:sz w:val="24"/>
                <w:szCs w:val="24"/>
              </w:rPr>
              <w:t>Name of the Sponsor Organisation/Agency</w:t>
            </w:r>
          </w:p>
          <w:p w:rsidR="00494BE7" w:rsidRPr="00FE5741" w:rsidRDefault="00494BE7" w:rsidP="00411B90">
            <w:pPr>
              <w:rPr>
                <w:b/>
                <w:sz w:val="24"/>
                <w:szCs w:val="24"/>
              </w:rPr>
            </w:pPr>
          </w:p>
        </w:tc>
      </w:tr>
      <w:tr w:rsidR="00494BE7" w:rsidRPr="00B97CC5" w:rsidTr="001F5BFA">
        <w:trPr>
          <w:trHeight w:val="236"/>
        </w:trPr>
        <w:tc>
          <w:tcPr>
            <w:tcW w:w="2017" w:type="dxa"/>
          </w:tcPr>
          <w:p w:rsidR="00494BE7" w:rsidRPr="00B97CC5" w:rsidRDefault="00494BE7" w:rsidP="00411B90">
            <w:pPr>
              <w:rPr>
                <w:b/>
                <w:sz w:val="24"/>
                <w:szCs w:val="24"/>
              </w:rPr>
            </w:pPr>
          </w:p>
        </w:tc>
        <w:tc>
          <w:tcPr>
            <w:tcW w:w="2163" w:type="dxa"/>
          </w:tcPr>
          <w:p w:rsidR="00494BE7" w:rsidRPr="00B97CC5" w:rsidRDefault="00494BE7" w:rsidP="00411B90">
            <w:pPr>
              <w:rPr>
                <w:b/>
                <w:sz w:val="24"/>
                <w:szCs w:val="24"/>
              </w:rPr>
            </w:pPr>
          </w:p>
        </w:tc>
        <w:tc>
          <w:tcPr>
            <w:tcW w:w="2028" w:type="dxa"/>
          </w:tcPr>
          <w:p w:rsidR="00494BE7" w:rsidRPr="00B97CC5" w:rsidRDefault="00494BE7" w:rsidP="00411B90">
            <w:pPr>
              <w:rPr>
                <w:b/>
                <w:sz w:val="24"/>
                <w:szCs w:val="24"/>
              </w:rPr>
            </w:pPr>
          </w:p>
        </w:tc>
        <w:tc>
          <w:tcPr>
            <w:tcW w:w="3398" w:type="dxa"/>
          </w:tcPr>
          <w:p w:rsidR="00494BE7" w:rsidRPr="00B97CC5" w:rsidRDefault="00494BE7" w:rsidP="00411B90">
            <w:pPr>
              <w:rPr>
                <w:b/>
                <w:sz w:val="24"/>
                <w:szCs w:val="24"/>
              </w:rPr>
            </w:pPr>
          </w:p>
        </w:tc>
      </w:tr>
    </w:tbl>
    <w:p w:rsidR="00494BE7" w:rsidRDefault="00494BE7" w:rsidP="00494BE7">
      <w:pPr>
        <w:rPr>
          <w:b/>
          <w:sz w:val="24"/>
          <w:szCs w:val="24"/>
        </w:rPr>
      </w:pPr>
    </w:p>
    <w:p w:rsidR="004442BD" w:rsidRPr="00B97CC5" w:rsidRDefault="004442BD" w:rsidP="00494BE7">
      <w:pPr>
        <w:rPr>
          <w:b/>
          <w:sz w:val="24"/>
          <w:szCs w:val="24"/>
        </w:rPr>
      </w:pPr>
    </w:p>
    <w:p w:rsidR="00494BE7" w:rsidRPr="00AE59A9" w:rsidRDefault="00494BE7" w:rsidP="00494BE7">
      <w:pPr>
        <w:rPr>
          <w:b/>
          <w:sz w:val="24"/>
          <w:szCs w:val="24"/>
        </w:rPr>
      </w:pPr>
      <w:r w:rsidRPr="00AE59A9">
        <w:rPr>
          <w:b/>
          <w:sz w:val="24"/>
          <w:szCs w:val="24"/>
        </w:rPr>
        <w:t>Provide the Following Details of Students Enrolled in the University during the Current Academic Year</w:t>
      </w:r>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1"/>
        <w:gridCol w:w="1110"/>
        <w:gridCol w:w="2047"/>
        <w:gridCol w:w="1890"/>
        <w:gridCol w:w="1350"/>
        <w:gridCol w:w="1260"/>
        <w:gridCol w:w="990"/>
      </w:tblGrid>
      <w:tr w:rsidR="00494BE7" w:rsidRPr="00B97CC5" w:rsidTr="00211D59">
        <w:tc>
          <w:tcPr>
            <w:tcW w:w="2561" w:type="dxa"/>
            <w:gridSpan w:val="2"/>
          </w:tcPr>
          <w:p w:rsidR="00494BE7" w:rsidRPr="00931E8A" w:rsidRDefault="00494BE7" w:rsidP="00411B90">
            <w:pPr>
              <w:rPr>
                <w:sz w:val="24"/>
                <w:szCs w:val="24"/>
              </w:rPr>
            </w:pPr>
            <w:r w:rsidRPr="00931E8A">
              <w:rPr>
                <w:sz w:val="24"/>
                <w:szCs w:val="24"/>
              </w:rPr>
              <w:t>Programme</w:t>
            </w:r>
          </w:p>
          <w:p w:rsidR="00494BE7" w:rsidRPr="00931E8A" w:rsidRDefault="00494BE7" w:rsidP="00411B90">
            <w:pPr>
              <w:rPr>
                <w:sz w:val="24"/>
                <w:szCs w:val="24"/>
              </w:rPr>
            </w:pPr>
          </w:p>
        </w:tc>
        <w:tc>
          <w:tcPr>
            <w:tcW w:w="2047" w:type="dxa"/>
          </w:tcPr>
          <w:p w:rsidR="00494BE7" w:rsidRPr="00931E8A" w:rsidRDefault="00494BE7" w:rsidP="00411B90">
            <w:pPr>
              <w:rPr>
                <w:sz w:val="24"/>
                <w:szCs w:val="24"/>
              </w:rPr>
            </w:pPr>
            <w:r w:rsidRPr="00931E8A">
              <w:rPr>
                <w:sz w:val="24"/>
                <w:szCs w:val="24"/>
              </w:rPr>
              <w:t>From the State Where</w:t>
            </w:r>
            <w:r w:rsidRPr="00931E8A">
              <w:rPr>
                <w:sz w:val="24"/>
                <w:szCs w:val="24"/>
              </w:rPr>
              <w:br/>
              <w:t>University is Located</w:t>
            </w:r>
          </w:p>
        </w:tc>
        <w:tc>
          <w:tcPr>
            <w:tcW w:w="1890" w:type="dxa"/>
          </w:tcPr>
          <w:p w:rsidR="00494BE7" w:rsidRPr="00931E8A" w:rsidRDefault="00494BE7" w:rsidP="00411B90">
            <w:pPr>
              <w:rPr>
                <w:sz w:val="24"/>
                <w:szCs w:val="24"/>
              </w:rPr>
            </w:pPr>
            <w:r w:rsidRPr="00931E8A">
              <w:rPr>
                <w:sz w:val="24"/>
                <w:szCs w:val="24"/>
              </w:rPr>
              <w:t>From Other States of India</w:t>
            </w:r>
          </w:p>
        </w:tc>
        <w:tc>
          <w:tcPr>
            <w:tcW w:w="1350" w:type="dxa"/>
          </w:tcPr>
          <w:p w:rsidR="00494BE7" w:rsidRPr="00931E8A" w:rsidRDefault="00494BE7" w:rsidP="00411B90">
            <w:pPr>
              <w:rPr>
                <w:sz w:val="24"/>
                <w:szCs w:val="24"/>
              </w:rPr>
            </w:pPr>
            <w:r w:rsidRPr="00931E8A">
              <w:rPr>
                <w:sz w:val="24"/>
                <w:szCs w:val="24"/>
              </w:rPr>
              <w:t>NRI Students</w:t>
            </w:r>
          </w:p>
        </w:tc>
        <w:tc>
          <w:tcPr>
            <w:tcW w:w="1260" w:type="dxa"/>
          </w:tcPr>
          <w:p w:rsidR="00494BE7" w:rsidRPr="00931E8A" w:rsidRDefault="00494BE7" w:rsidP="00411B90">
            <w:pPr>
              <w:rPr>
                <w:sz w:val="24"/>
                <w:szCs w:val="24"/>
              </w:rPr>
            </w:pPr>
            <w:r w:rsidRPr="00931E8A">
              <w:rPr>
                <w:sz w:val="24"/>
                <w:szCs w:val="24"/>
              </w:rPr>
              <w:t>Foreign Students</w:t>
            </w:r>
          </w:p>
        </w:tc>
        <w:tc>
          <w:tcPr>
            <w:tcW w:w="990" w:type="dxa"/>
          </w:tcPr>
          <w:p w:rsidR="00494BE7" w:rsidRPr="00931E8A" w:rsidRDefault="00494BE7" w:rsidP="00411B90">
            <w:pPr>
              <w:rPr>
                <w:sz w:val="24"/>
                <w:szCs w:val="24"/>
              </w:rPr>
            </w:pPr>
            <w:r w:rsidRPr="00931E8A">
              <w:rPr>
                <w:sz w:val="24"/>
                <w:szCs w:val="24"/>
              </w:rPr>
              <w:t>Total</w:t>
            </w:r>
          </w:p>
        </w:tc>
      </w:tr>
      <w:tr w:rsidR="00494BE7" w:rsidRPr="00B97CC5" w:rsidTr="00211D59">
        <w:trPr>
          <w:trHeight w:val="476"/>
        </w:trPr>
        <w:tc>
          <w:tcPr>
            <w:tcW w:w="1451" w:type="dxa"/>
            <w:vMerge w:val="restart"/>
          </w:tcPr>
          <w:p w:rsidR="00494BE7" w:rsidRPr="00931E8A" w:rsidRDefault="00494BE7" w:rsidP="00411B90">
            <w:pPr>
              <w:rPr>
                <w:sz w:val="24"/>
                <w:szCs w:val="24"/>
              </w:rPr>
            </w:pPr>
            <w:r w:rsidRPr="00931E8A">
              <w:rPr>
                <w:sz w:val="24"/>
                <w:szCs w:val="24"/>
              </w:rPr>
              <w:t>PG</w:t>
            </w:r>
          </w:p>
        </w:tc>
        <w:tc>
          <w:tcPr>
            <w:tcW w:w="1110" w:type="dxa"/>
          </w:tcPr>
          <w:p w:rsidR="00494BE7" w:rsidRPr="00931E8A" w:rsidRDefault="00494BE7" w:rsidP="00411B90">
            <w:pPr>
              <w:rPr>
                <w:sz w:val="24"/>
                <w:szCs w:val="24"/>
              </w:rPr>
            </w:pPr>
            <w:r w:rsidRPr="00931E8A">
              <w:rPr>
                <w:sz w:val="24"/>
                <w:szCs w:val="24"/>
              </w:rPr>
              <w:t xml:space="preserve">Male </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tcPr>
          <w:p w:rsidR="00494BE7" w:rsidRPr="00931E8A"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Female</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tcPr>
          <w:p w:rsidR="00494BE7" w:rsidRPr="00931E8A"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Others</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4779EE">
        <w:trPr>
          <w:trHeight w:val="408"/>
        </w:trPr>
        <w:tc>
          <w:tcPr>
            <w:tcW w:w="1451" w:type="dxa"/>
            <w:vMerge w:val="restart"/>
          </w:tcPr>
          <w:p w:rsidR="00494BE7" w:rsidRPr="00931E8A" w:rsidRDefault="00203897" w:rsidP="00411B90">
            <w:pPr>
              <w:rPr>
                <w:sz w:val="24"/>
                <w:szCs w:val="24"/>
              </w:rPr>
            </w:pPr>
            <w:r w:rsidRPr="00931E8A">
              <w:rPr>
                <w:sz w:val="24"/>
                <w:szCs w:val="24"/>
              </w:rPr>
              <w:t>UG</w:t>
            </w:r>
          </w:p>
        </w:tc>
        <w:tc>
          <w:tcPr>
            <w:tcW w:w="1110" w:type="dxa"/>
          </w:tcPr>
          <w:p w:rsidR="00494BE7" w:rsidRPr="00931E8A" w:rsidRDefault="00494BE7" w:rsidP="00411B90">
            <w:pPr>
              <w:rPr>
                <w:sz w:val="24"/>
                <w:szCs w:val="24"/>
              </w:rPr>
            </w:pPr>
            <w:r w:rsidRPr="00931E8A">
              <w:rPr>
                <w:sz w:val="24"/>
                <w:szCs w:val="24"/>
              </w:rPr>
              <w:t xml:space="preserve">Male </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4779EE">
        <w:trPr>
          <w:trHeight w:val="556"/>
        </w:trPr>
        <w:tc>
          <w:tcPr>
            <w:tcW w:w="1451" w:type="dxa"/>
            <w:vMerge/>
          </w:tcPr>
          <w:p w:rsidR="00494BE7" w:rsidRPr="00931E8A"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Female</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tcPr>
          <w:p w:rsidR="00494BE7" w:rsidRPr="00931E8A"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Others</w:t>
            </w: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val="restart"/>
          </w:tcPr>
          <w:p w:rsidR="00494BE7" w:rsidRPr="00931E8A" w:rsidRDefault="00203897" w:rsidP="00411B90">
            <w:pPr>
              <w:rPr>
                <w:sz w:val="24"/>
                <w:szCs w:val="24"/>
              </w:rPr>
            </w:pPr>
            <w:r w:rsidRPr="00931E8A">
              <w:rPr>
                <w:sz w:val="24"/>
                <w:szCs w:val="24"/>
              </w:rPr>
              <w:t>PG Diploma recognized by statutory authority including university</w:t>
            </w:r>
          </w:p>
        </w:tc>
        <w:tc>
          <w:tcPr>
            <w:tcW w:w="1110" w:type="dxa"/>
          </w:tcPr>
          <w:p w:rsidR="00494BE7" w:rsidRPr="00931E8A" w:rsidRDefault="00494BE7" w:rsidP="00411B90">
            <w:pPr>
              <w:rPr>
                <w:sz w:val="24"/>
                <w:szCs w:val="24"/>
              </w:rPr>
            </w:pPr>
            <w:r w:rsidRPr="00931E8A">
              <w:rPr>
                <w:sz w:val="24"/>
                <w:szCs w:val="24"/>
              </w:rPr>
              <w:t xml:space="preserve">Male </w:t>
            </w:r>
          </w:p>
          <w:p w:rsidR="00203897" w:rsidRPr="00931E8A" w:rsidRDefault="00203897" w:rsidP="00411B90">
            <w:pPr>
              <w:rPr>
                <w:sz w:val="24"/>
                <w:szCs w:val="24"/>
              </w:rPr>
            </w:pP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tcPr>
          <w:p w:rsidR="00494BE7" w:rsidRPr="00931E8A"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Female</w:t>
            </w:r>
          </w:p>
          <w:p w:rsidR="00203897" w:rsidRPr="00931E8A" w:rsidRDefault="00203897" w:rsidP="00411B90">
            <w:pPr>
              <w:rPr>
                <w:sz w:val="24"/>
                <w:szCs w:val="24"/>
              </w:rPr>
            </w:pPr>
          </w:p>
          <w:p w:rsidR="00203897" w:rsidRPr="00931E8A" w:rsidRDefault="00203897" w:rsidP="00411B90">
            <w:pPr>
              <w:rPr>
                <w:sz w:val="24"/>
                <w:szCs w:val="24"/>
              </w:rPr>
            </w:pPr>
          </w:p>
        </w:tc>
        <w:tc>
          <w:tcPr>
            <w:tcW w:w="2047" w:type="dxa"/>
          </w:tcPr>
          <w:p w:rsidR="00494BE7" w:rsidRPr="00931E8A" w:rsidRDefault="00494BE7" w:rsidP="00411B90">
            <w:pPr>
              <w:rPr>
                <w:sz w:val="24"/>
                <w:szCs w:val="24"/>
              </w:rPr>
            </w:pPr>
          </w:p>
        </w:tc>
        <w:tc>
          <w:tcPr>
            <w:tcW w:w="1890" w:type="dxa"/>
          </w:tcPr>
          <w:p w:rsidR="00494BE7" w:rsidRPr="00931E8A" w:rsidRDefault="00494BE7" w:rsidP="00411B90">
            <w:pPr>
              <w:rPr>
                <w:sz w:val="24"/>
                <w:szCs w:val="24"/>
              </w:rPr>
            </w:pPr>
          </w:p>
        </w:tc>
        <w:tc>
          <w:tcPr>
            <w:tcW w:w="1350" w:type="dxa"/>
          </w:tcPr>
          <w:p w:rsidR="00494BE7" w:rsidRPr="00931E8A" w:rsidRDefault="00494BE7" w:rsidP="00411B90">
            <w:pPr>
              <w:rPr>
                <w:sz w:val="24"/>
                <w:szCs w:val="24"/>
              </w:rPr>
            </w:pPr>
          </w:p>
        </w:tc>
        <w:tc>
          <w:tcPr>
            <w:tcW w:w="1260" w:type="dxa"/>
          </w:tcPr>
          <w:p w:rsidR="00494BE7" w:rsidRPr="00931E8A" w:rsidRDefault="00494BE7" w:rsidP="00411B90">
            <w:pPr>
              <w:rPr>
                <w:sz w:val="24"/>
                <w:szCs w:val="24"/>
              </w:rPr>
            </w:pPr>
          </w:p>
        </w:tc>
        <w:tc>
          <w:tcPr>
            <w:tcW w:w="990" w:type="dxa"/>
          </w:tcPr>
          <w:p w:rsidR="00494BE7" w:rsidRPr="00931E8A" w:rsidRDefault="00494BE7" w:rsidP="00411B90">
            <w:pPr>
              <w:rPr>
                <w:sz w:val="24"/>
                <w:szCs w:val="24"/>
              </w:rPr>
            </w:pPr>
          </w:p>
        </w:tc>
      </w:tr>
      <w:tr w:rsidR="00494BE7" w:rsidRPr="00B97CC5" w:rsidTr="00211D59">
        <w:tc>
          <w:tcPr>
            <w:tcW w:w="1451" w:type="dxa"/>
            <w:vMerge/>
          </w:tcPr>
          <w:p w:rsidR="00494BE7" w:rsidRPr="00B97CC5" w:rsidRDefault="00494BE7" w:rsidP="00411B90">
            <w:pPr>
              <w:rPr>
                <w:sz w:val="24"/>
                <w:szCs w:val="24"/>
              </w:rPr>
            </w:pPr>
          </w:p>
        </w:tc>
        <w:tc>
          <w:tcPr>
            <w:tcW w:w="1110" w:type="dxa"/>
          </w:tcPr>
          <w:p w:rsidR="00494BE7" w:rsidRPr="00931E8A" w:rsidRDefault="00494BE7" w:rsidP="00411B90">
            <w:pPr>
              <w:rPr>
                <w:sz w:val="24"/>
                <w:szCs w:val="24"/>
              </w:rPr>
            </w:pPr>
            <w:r w:rsidRPr="00931E8A">
              <w:rPr>
                <w:sz w:val="24"/>
                <w:szCs w:val="24"/>
              </w:rPr>
              <w:t>Others</w:t>
            </w:r>
          </w:p>
        </w:tc>
        <w:tc>
          <w:tcPr>
            <w:tcW w:w="2047" w:type="dxa"/>
          </w:tcPr>
          <w:p w:rsidR="00494BE7" w:rsidRPr="00B97CC5" w:rsidRDefault="00494BE7" w:rsidP="00411B90">
            <w:pPr>
              <w:rPr>
                <w:sz w:val="24"/>
                <w:szCs w:val="24"/>
              </w:rPr>
            </w:pPr>
          </w:p>
        </w:tc>
        <w:tc>
          <w:tcPr>
            <w:tcW w:w="1890" w:type="dxa"/>
          </w:tcPr>
          <w:p w:rsidR="00494BE7" w:rsidRPr="00B97CC5" w:rsidRDefault="00494BE7" w:rsidP="00411B90">
            <w:pPr>
              <w:rPr>
                <w:sz w:val="24"/>
                <w:szCs w:val="24"/>
              </w:rPr>
            </w:pPr>
          </w:p>
        </w:tc>
        <w:tc>
          <w:tcPr>
            <w:tcW w:w="1350" w:type="dxa"/>
          </w:tcPr>
          <w:p w:rsidR="00494BE7" w:rsidRPr="00B97CC5" w:rsidRDefault="00494BE7" w:rsidP="00411B90">
            <w:pPr>
              <w:rPr>
                <w:sz w:val="24"/>
                <w:szCs w:val="24"/>
              </w:rPr>
            </w:pPr>
          </w:p>
        </w:tc>
        <w:tc>
          <w:tcPr>
            <w:tcW w:w="1260" w:type="dxa"/>
          </w:tcPr>
          <w:p w:rsidR="00494BE7" w:rsidRPr="00B97CC5" w:rsidRDefault="00494BE7" w:rsidP="00411B90">
            <w:pPr>
              <w:rPr>
                <w:sz w:val="24"/>
                <w:szCs w:val="24"/>
              </w:rPr>
            </w:pPr>
          </w:p>
        </w:tc>
        <w:tc>
          <w:tcPr>
            <w:tcW w:w="990" w:type="dxa"/>
          </w:tcPr>
          <w:p w:rsidR="00494BE7" w:rsidRPr="00B97CC5" w:rsidRDefault="00494BE7" w:rsidP="00411B90">
            <w:pPr>
              <w:rPr>
                <w:sz w:val="24"/>
                <w:szCs w:val="24"/>
              </w:rPr>
            </w:pPr>
          </w:p>
        </w:tc>
      </w:tr>
    </w:tbl>
    <w:p w:rsidR="00494BE7" w:rsidRDefault="00494BE7" w:rsidP="00494BE7">
      <w:pPr>
        <w:rPr>
          <w:sz w:val="24"/>
          <w:szCs w:val="24"/>
        </w:rPr>
      </w:pPr>
    </w:p>
    <w:p w:rsidR="008D061F" w:rsidRDefault="008D061F" w:rsidP="00494BE7">
      <w:pPr>
        <w:rPr>
          <w:sz w:val="24"/>
          <w:szCs w:val="24"/>
        </w:rPr>
      </w:pPr>
      <w:r w:rsidRPr="005252A3">
        <w:rPr>
          <w:sz w:val="24"/>
          <w:szCs w:val="24"/>
        </w:rPr>
        <w:t>Does the university offer any integrated programmes?</w:t>
      </w:r>
      <w:r>
        <w:rPr>
          <w:sz w:val="24"/>
          <w:szCs w:val="24"/>
        </w:rPr>
        <w:t xml:space="preserve">              Yes/No</w:t>
      </w:r>
    </w:p>
    <w:tbl>
      <w:tblPr>
        <w:tblStyle w:val="TableGrid"/>
        <w:tblW w:w="0" w:type="auto"/>
        <w:tblLook w:val="04A0"/>
      </w:tblPr>
      <w:tblGrid>
        <w:gridCol w:w="5353"/>
        <w:gridCol w:w="4283"/>
      </w:tblGrid>
      <w:tr w:rsidR="008D061F" w:rsidTr="008D061F">
        <w:tc>
          <w:tcPr>
            <w:tcW w:w="5353" w:type="dxa"/>
          </w:tcPr>
          <w:p w:rsidR="008D061F" w:rsidRDefault="008D061F" w:rsidP="00494BE7">
            <w:pPr>
              <w:rPr>
                <w:sz w:val="24"/>
                <w:szCs w:val="24"/>
              </w:rPr>
            </w:pPr>
            <w:r w:rsidRPr="005252A3">
              <w:rPr>
                <w:rFonts w:ascii="Times New Roman" w:hAnsi="Times New Roman"/>
                <w:sz w:val="24"/>
                <w:szCs w:val="24"/>
              </w:rPr>
              <w:t>Total number of integrated programme</w:t>
            </w:r>
            <w:r>
              <w:rPr>
                <w:sz w:val="24"/>
                <w:szCs w:val="24"/>
              </w:rPr>
              <w:t xml:space="preserve">                </w:t>
            </w:r>
          </w:p>
        </w:tc>
        <w:tc>
          <w:tcPr>
            <w:tcW w:w="4283" w:type="dxa"/>
          </w:tcPr>
          <w:p w:rsidR="008D061F" w:rsidRDefault="008D061F" w:rsidP="00494BE7">
            <w:pPr>
              <w:rPr>
                <w:sz w:val="24"/>
                <w:szCs w:val="24"/>
              </w:rPr>
            </w:pPr>
          </w:p>
        </w:tc>
      </w:tr>
    </w:tbl>
    <w:p w:rsidR="005252A3" w:rsidRDefault="005252A3" w:rsidP="00494BE7">
      <w:pPr>
        <w:rPr>
          <w:sz w:val="24"/>
          <w:szCs w:val="24"/>
        </w:rPr>
      </w:pPr>
    </w:p>
    <w:tbl>
      <w:tblPr>
        <w:tblStyle w:val="TableGrid"/>
        <w:tblW w:w="0" w:type="auto"/>
        <w:tblLook w:val="04A0"/>
      </w:tblPr>
      <w:tblGrid>
        <w:gridCol w:w="1606"/>
        <w:gridCol w:w="1606"/>
        <w:gridCol w:w="1606"/>
        <w:gridCol w:w="1606"/>
        <w:gridCol w:w="1606"/>
        <w:gridCol w:w="1606"/>
      </w:tblGrid>
      <w:tr w:rsidR="005252A3" w:rsidTr="005252A3">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Integrated Programme</w:t>
            </w:r>
          </w:p>
        </w:tc>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From the state where university is located</w:t>
            </w:r>
          </w:p>
        </w:tc>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From other states of Indi0061</w:t>
            </w:r>
          </w:p>
        </w:tc>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NRI Students</w:t>
            </w:r>
          </w:p>
        </w:tc>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Foreign Students</w:t>
            </w:r>
          </w:p>
        </w:tc>
        <w:tc>
          <w:tcPr>
            <w:tcW w:w="1606" w:type="dxa"/>
          </w:tcPr>
          <w:p w:rsidR="005252A3" w:rsidRPr="005252A3" w:rsidRDefault="005252A3" w:rsidP="00494BE7">
            <w:pPr>
              <w:rPr>
                <w:rFonts w:ascii="Times New Roman" w:hAnsi="Times New Roman"/>
                <w:sz w:val="24"/>
                <w:szCs w:val="24"/>
              </w:rPr>
            </w:pPr>
            <w:r w:rsidRPr="005252A3">
              <w:rPr>
                <w:rFonts w:ascii="Times New Roman" w:hAnsi="Times New Roman"/>
                <w:sz w:val="24"/>
                <w:szCs w:val="24"/>
              </w:rPr>
              <w:t>Total</w:t>
            </w:r>
          </w:p>
        </w:tc>
      </w:tr>
      <w:tr w:rsidR="005252A3" w:rsidTr="005252A3">
        <w:tc>
          <w:tcPr>
            <w:tcW w:w="1606" w:type="dxa"/>
          </w:tcPr>
          <w:p w:rsidR="005252A3" w:rsidRDefault="005252A3" w:rsidP="00494BE7">
            <w:pPr>
              <w:rPr>
                <w:sz w:val="24"/>
                <w:szCs w:val="24"/>
              </w:rPr>
            </w:pPr>
            <w:r>
              <w:rPr>
                <w:sz w:val="24"/>
                <w:szCs w:val="24"/>
              </w:rPr>
              <w:t>Male</w:t>
            </w: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r>
      <w:tr w:rsidR="005252A3" w:rsidTr="005252A3">
        <w:tc>
          <w:tcPr>
            <w:tcW w:w="1606" w:type="dxa"/>
          </w:tcPr>
          <w:p w:rsidR="005252A3" w:rsidRDefault="005252A3" w:rsidP="00494BE7">
            <w:pPr>
              <w:rPr>
                <w:sz w:val="24"/>
                <w:szCs w:val="24"/>
              </w:rPr>
            </w:pPr>
            <w:r>
              <w:rPr>
                <w:sz w:val="24"/>
                <w:szCs w:val="24"/>
              </w:rPr>
              <w:t>Female</w:t>
            </w: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r>
      <w:tr w:rsidR="005252A3" w:rsidTr="005252A3">
        <w:tc>
          <w:tcPr>
            <w:tcW w:w="1606" w:type="dxa"/>
          </w:tcPr>
          <w:p w:rsidR="005252A3" w:rsidRDefault="005252A3" w:rsidP="00494BE7">
            <w:pPr>
              <w:rPr>
                <w:sz w:val="24"/>
                <w:szCs w:val="24"/>
              </w:rPr>
            </w:pPr>
            <w:r>
              <w:rPr>
                <w:sz w:val="24"/>
                <w:szCs w:val="24"/>
              </w:rPr>
              <w:t>Others</w:t>
            </w: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c>
          <w:tcPr>
            <w:tcW w:w="1606" w:type="dxa"/>
          </w:tcPr>
          <w:p w:rsidR="005252A3" w:rsidRDefault="005252A3" w:rsidP="00494BE7">
            <w:pPr>
              <w:rPr>
                <w:sz w:val="24"/>
                <w:szCs w:val="24"/>
              </w:rPr>
            </w:pPr>
          </w:p>
        </w:tc>
      </w:tr>
    </w:tbl>
    <w:p w:rsidR="005839CF" w:rsidRDefault="005839CF" w:rsidP="00494BE7">
      <w:pPr>
        <w:rPr>
          <w:b/>
          <w:sz w:val="24"/>
          <w:szCs w:val="24"/>
        </w:rPr>
      </w:pPr>
    </w:p>
    <w:p w:rsidR="005839CF" w:rsidRDefault="005839CF" w:rsidP="00494BE7">
      <w:pPr>
        <w:rPr>
          <w:b/>
          <w:sz w:val="24"/>
          <w:szCs w:val="24"/>
        </w:rPr>
      </w:pPr>
    </w:p>
    <w:p w:rsidR="005762E3" w:rsidRDefault="005762E3" w:rsidP="00494BE7">
      <w:pPr>
        <w:rPr>
          <w:b/>
          <w:sz w:val="24"/>
          <w:szCs w:val="24"/>
        </w:rPr>
      </w:pPr>
    </w:p>
    <w:p w:rsidR="005762E3" w:rsidRDefault="005762E3" w:rsidP="00494BE7">
      <w:pPr>
        <w:rPr>
          <w:b/>
          <w:sz w:val="24"/>
          <w:szCs w:val="24"/>
        </w:rPr>
      </w:pPr>
    </w:p>
    <w:p w:rsidR="005762E3" w:rsidRDefault="005762E3" w:rsidP="00494BE7">
      <w:pPr>
        <w:rPr>
          <w:b/>
          <w:sz w:val="24"/>
          <w:szCs w:val="24"/>
        </w:rPr>
      </w:pPr>
    </w:p>
    <w:p w:rsidR="00494BE7" w:rsidRPr="00AE59A9" w:rsidRDefault="00494BE7" w:rsidP="00494BE7">
      <w:pPr>
        <w:rPr>
          <w:b/>
          <w:sz w:val="24"/>
          <w:szCs w:val="24"/>
        </w:rPr>
      </w:pPr>
      <w:r w:rsidRPr="00AE59A9">
        <w:rPr>
          <w:b/>
          <w:sz w:val="24"/>
          <w:szCs w:val="24"/>
        </w:rPr>
        <w:lastRenderedPageBreak/>
        <w:t>Details of UGC Human Resource Development Centre, If applicable</w:t>
      </w:r>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204"/>
        <w:gridCol w:w="3894"/>
      </w:tblGrid>
      <w:tr w:rsidR="00494BE7" w:rsidRPr="00B97CC5" w:rsidTr="00211D59">
        <w:trPr>
          <w:trHeight w:val="182"/>
        </w:trPr>
        <w:tc>
          <w:tcPr>
            <w:tcW w:w="6204" w:type="dxa"/>
          </w:tcPr>
          <w:p w:rsidR="00494BE7" w:rsidRPr="00931E8A" w:rsidRDefault="00494BE7" w:rsidP="00411B90">
            <w:pPr>
              <w:rPr>
                <w:sz w:val="24"/>
                <w:szCs w:val="24"/>
              </w:rPr>
            </w:pPr>
            <w:r w:rsidRPr="00931E8A">
              <w:rPr>
                <w:sz w:val="24"/>
                <w:szCs w:val="24"/>
              </w:rPr>
              <w:t>Year of Establishment</w:t>
            </w:r>
          </w:p>
        </w:tc>
        <w:tc>
          <w:tcPr>
            <w:tcW w:w="3894" w:type="dxa"/>
          </w:tcPr>
          <w:p w:rsidR="00494BE7" w:rsidRPr="00B97CC5" w:rsidRDefault="00494BE7" w:rsidP="00411B90">
            <w:pPr>
              <w:jc w:val="center"/>
              <w:rPr>
                <w:b/>
                <w:sz w:val="24"/>
                <w:szCs w:val="24"/>
              </w:rPr>
            </w:pPr>
          </w:p>
        </w:tc>
      </w:tr>
      <w:tr w:rsidR="00494BE7" w:rsidRPr="00B97CC5" w:rsidTr="00211D59">
        <w:trPr>
          <w:trHeight w:val="170"/>
        </w:trPr>
        <w:tc>
          <w:tcPr>
            <w:tcW w:w="6204" w:type="dxa"/>
          </w:tcPr>
          <w:p w:rsidR="00494BE7" w:rsidRPr="00931E8A" w:rsidRDefault="00494BE7" w:rsidP="00411B90">
            <w:pPr>
              <w:rPr>
                <w:sz w:val="24"/>
                <w:szCs w:val="24"/>
              </w:rPr>
            </w:pPr>
            <w:r w:rsidRPr="00931E8A">
              <w:rPr>
                <w:sz w:val="24"/>
                <w:szCs w:val="24"/>
              </w:rPr>
              <w:t>Number of UGC Orientation Programmes</w:t>
            </w:r>
          </w:p>
        </w:tc>
        <w:tc>
          <w:tcPr>
            <w:tcW w:w="3894" w:type="dxa"/>
          </w:tcPr>
          <w:p w:rsidR="00494BE7" w:rsidRPr="00B97CC5" w:rsidRDefault="00494BE7" w:rsidP="00411B90">
            <w:pPr>
              <w:jc w:val="center"/>
              <w:rPr>
                <w:b/>
                <w:sz w:val="24"/>
                <w:szCs w:val="24"/>
              </w:rPr>
            </w:pPr>
          </w:p>
        </w:tc>
      </w:tr>
      <w:tr w:rsidR="00494BE7" w:rsidRPr="00B97CC5" w:rsidTr="00211D59">
        <w:trPr>
          <w:trHeight w:val="182"/>
        </w:trPr>
        <w:tc>
          <w:tcPr>
            <w:tcW w:w="6204" w:type="dxa"/>
          </w:tcPr>
          <w:p w:rsidR="00494BE7" w:rsidRPr="00931E8A" w:rsidRDefault="00494BE7" w:rsidP="00411B90">
            <w:pPr>
              <w:rPr>
                <w:sz w:val="24"/>
                <w:szCs w:val="24"/>
              </w:rPr>
            </w:pPr>
            <w:r w:rsidRPr="00931E8A">
              <w:rPr>
                <w:sz w:val="24"/>
                <w:szCs w:val="24"/>
              </w:rPr>
              <w:t>Number of UGC Refresher Course</w:t>
            </w:r>
          </w:p>
        </w:tc>
        <w:tc>
          <w:tcPr>
            <w:tcW w:w="3894" w:type="dxa"/>
          </w:tcPr>
          <w:p w:rsidR="00494BE7" w:rsidRPr="00B97CC5" w:rsidRDefault="00494BE7" w:rsidP="00411B90">
            <w:pPr>
              <w:jc w:val="center"/>
              <w:rPr>
                <w:b/>
                <w:sz w:val="24"/>
                <w:szCs w:val="24"/>
              </w:rPr>
            </w:pPr>
          </w:p>
        </w:tc>
      </w:tr>
      <w:tr w:rsidR="00494BE7" w:rsidRPr="00B97CC5" w:rsidTr="00211D59">
        <w:trPr>
          <w:trHeight w:val="182"/>
        </w:trPr>
        <w:tc>
          <w:tcPr>
            <w:tcW w:w="6204" w:type="dxa"/>
          </w:tcPr>
          <w:p w:rsidR="00494BE7" w:rsidRPr="00931E8A" w:rsidRDefault="00494BE7" w:rsidP="00411B90">
            <w:pPr>
              <w:rPr>
                <w:sz w:val="24"/>
                <w:szCs w:val="24"/>
              </w:rPr>
            </w:pPr>
            <w:r w:rsidRPr="00931E8A">
              <w:rPr>
                <w:sz w:val="24"/>
                <w:szCs w:val="24"/>
              </w:rPr>
              <w:t>Number of University's own Programmes</w:t>
            </w:r>
          </w:p>
        </w:tc>
        <w:tc>
          <w:tcPr>
            <w:tcW w:w="3894" w:type="dxa"/>
          </w:tcPr>
          <w:p w:rsidR="00494BE7" w:rsidRPr="00B97CC5" w:rsidRDefault="00494BE7" w:rsidP="00411B90">
            <w:pPr>
              <w:jc w:val="center"/>
              <w:rPr>
                <w:b/>
                <w:sz w:val="24"/>
                <w:szCs w:val="24"/>
              </w:rPr>
            </w:pPr>
          </w:p>
        </w:tc>
      </w:tr>
      <w:tr w:rsidR="00494BE7" w:rsidRPr="00B97CC5" w:rsidTr="00211D59">
        <w:trPr>
          <w:trHeight w:val="52"/>
        </w:trPr>
        <w:tc>
          <w:tcPr>
            <w:tcW w:w="6204" w:type="dxa"/>
          </w:tcPr>
          <w:p w:rsidR="00494BE7" w:rsidRPr="00931E8A" w:rsidRDefault="00494BE7" w:rsidP="00411B90">
            <w:pPr>
              <w:rPr>
                <w:sz w:val="24"/>
                <w:szCs w:val="24"/>
              </w:rPr>
            </w:pPr>
            <w:r w:rsidRPr="00931E8A">
              <w:rPr>
                <w:sz w:val="24"/>
                <w:szCs w:val="24"/>
              </w:rPr>
              <w:t>Total Number of Programmes Conducted</w:t>
            </w:r>
            <w:r w:rsidRPr="00931E8A">
              <w:rPr>
                <w:sz w:val="24"/>
                <w:szCs w:val="24"/>
              </w:rPr>
              <w:br/>
              <w:t>(last five years)</w:t>
            </w:r>
          </w:p>
        </w:tc>
        <w:tc>
          <w:tcPr>
            <w:tcW w:w="3894" w:type="dxa"/>
          </w:tcPr>
          <w:p w:rsidR="00494BE7" w:rsidRPr="00B97CC5" w:rsidRDefault="00494BE7" w:rsidP="00411B90">
            <w:pPr>
              <w:jc w:val="center"/>
              <w:rPr>
                <w:b/>
                <w:sz w:val="24"/>
                <w:szCs w:val="24"/>
              </w:rPr>
            </w:pPr>
          </w:p>
        </w:tc>
      </w:tr>
    </w:tbl>
    <w:p w:rsidR="00494BE7" w:rsidRPr="00B97CC5" w:rsidRDefault="00494BE7" w:rsidP="00494BE7">
      <w:pPr>
        <w:jc w:val="center"/>
        <w:rPr>
          <w:b/>
          <w:sz w:val="24"/>
          <w:szCs w:val="24"/>
        </w:rPr>
      </w:pPr>
    </w:p>
    <w:p w:rsidR="00211D59" w:rsidRDefault="00211D59" w:rsidP="00494BE7">
      <w:pPr>
        <w:jc w:val="center"/>
        <w:rPr>
          <w:b/>
          <w:sz w:val="24"/>
          <w:szCs w:val="24"/>
        </w:rPr>
      </w:pPr>
    </w:p>
    <w:p w:rsidR="00494BE7" w:rsidRPr="00250E30" w:rsidRDefault="00494BE7" w:rsidP="00494BE7">
      <w:pPr>
        <w:jc w:val="center"/>
        <w:rPr>
          <w:b/>
          <w:sz w:val="24"/>
          <w:szCs w:val="24"/>
        </w:rPr>
      </w:pPr>
      <w:r w:rsidRPr="00250E30">
        <w:rPr>
          <w:b/>
          <w:sz w:val="24"/>
          <w:szCs w:val="24"/>
        </w:rPr>
        <w:t>EVALUATIVE REPORT OF THE DEPARTMENTS</w:t>
      </w:r>
    </w:p>
    <w:tbl>
      <w:tblPr>
        <w:tblW w:w="10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48"/>
        <w:gridCol w:w="4950"/>
      </w:tblGrid>
      <w:tr w:rsidR="00494BE7" w:rsidRPr="00B97CC5" w:rsidTr="00211D59">
        <w:tc>
          <w:tcPr>
            <w:tcW w:w="5148" w:type="dxa"/>
          </w:tcPr>
          <w:p w:rsidR="00494BE7" w:rsidRPr="00250E30" w:rsidRDefault="00494BE7" w:rsidP="00411B90">
            <w:pPr>
              <w:rPr>
                <w:b/>
                <w:sz w:val="24"/>
                <w:szCs w:val="24"/>
              </w:rPr>
            </w:pPr>
            <w:r w:rsidRPr="00250E30">
              <w:rPr>
                <w:b/>
                <w:sz w:val="24"/>
                <w:szCs w:val="24"/>
              </w:rPr>
              <w:t>Department Name</w:t>
            </w:r>
          </w:p>
        </w:tc>
        <w:tc>
          <w:tcPr>
            <w:tcW w:w="4950" w:type="dxa"/>
          </w:tcPr>
          <w:p w:rsidR="00494BE7" w:rsidRPr="00250E30" w:rsidRDefault="00494BE7" w:rsidP="00411B90">
            <w:pPr>
              <w:rPr>
                <w:b/>
                <w:sz w:val="24"/>
                <w:szCs w:val="24"/>
              </w:rPr>
            </w:pPr>
            <w:r w:rsidRPr="00250E30">
              <w:rPr>
                <w:b/>
                <w:sz w:val="24"/>
                <w:szCs w:val="24"/>
              </w:rPr>
              <w:t xml:space="preserve">Upload Report </w:t>
            </w:r>
          </w:p>
        </w:tc>
      </w:tr>
      <w:tr w:rsidR="00211D59" w:rsidRPr="00B97CC5" w:rsidTr="00211D59">
        <w:tc>
          <w:tcPr>
            <w:tcW w:w="5148" w:type="dxa"/>
          </w:tcPr>
          <w:p w:rsidR="00211D59" w:rsidRPr="00250E30" w:rsidRDefault="00211D59" w:rsidP="00411B90">
            <w:pPr>
              <w:rPr>
                <w:b/>
                <w:sz w:val="24"/>
                <w:szCs w:val="24"/>
              </w:rPr>
            </w:pPr>
          </w:p>
        </w:tc>
        <w:tc>
          <w:tcPr>
            <w:tcW w:w="4950" w:type="dxa"/>
          </w:tcPr>
          <w:p w:rsidR="00211D59" w:rsidRPr="00250E30" w:rsidRDefault="00211D59" w:rsidP="00411B90">
            <w:pPr>
              <w:rPr>
                <w:b/>
                <w:sz w:val="24"/>
                <w:szCs w:val="24"/>
              </w:rPr>
            </w:pPr>
          </w:p>
        </w:tc>
      </w:tr>
      <w:tr w:rsidR="00211D59" w:rsidRPr="00B97CC5" w:rsidTr="00211D59">
        <w:tc>
          <w:tcPr>
            <w:tcW w:w="5148" w:type="dxa"/>
          </w:tcPr>
          <w:p w:rsidR="00211D59" w:rsidRPr="00250E30" w:rsidRDefault="00211D59" w:rsidP="00411B90">
            <w:pPr>
              <w:rPr>
                <w:b/>
                <w:sz w:val="24"/>
                <w:szCs w:val="24"/>
              </w:rPr>
            </w:pPr>
          </w:p>
        </w:tc>
        <w:tc>
          <w:tcPr>
            <w:tcW w:w="4950" w:type="dxa"/>
          </w:tcPr>
          <w:p w:rsidR="00211D59" w:rsidRPr="00250E30" w:rsidRDefault="00211D59" w:rsidP="00411B90">
            <w:pPr>
              <w:rPr>
                <w:b/>
                <w:sz w:val="24"/>
                <w:szCs w:val="24"/>
              </w:rPr>
            </w:pPr>
          </w:p>
        </w:tc>
      </w:tr>
      <w:tr w:rsidR="00211D59" w:rsidRPr="00B97CC5" w:rsidTr="00211D59">
        <w:tc>
          <w:tcPr>
            <w:tcW w:w="5148" w:type="dxa"/>
          </w:tcPr>
          <w:p w:rsidR="00211D59" w:rsidRPr="00250E30" w:rsidRDefault="00211D59" w:rsidP="00411B90">
            <w:pPr>
              <w:rPr>
                <w:b/>
                <w:sz w:val="24"/>
                <w:szCs w:val="24"/>
              </w:rPr>
            </w:pPr>
          </w:p>
        </w:tc>
        <w:tc>
          <w:tcPr>
            <w:tcW w:w="4950" w:type="dxa"/>
          </w:tcPr>
          <w:p w:rsidR="00211D59" w:rsidRPr="00250E30" w:rsidRDefault="00211D59" w:rsidP="00411B90">
            <w:pPr>
              <w:rPr>
                <w:b/>
                <w:sz w:val="24"/>
                <w:szCs w:val="24"/>
              </w:rPr>
            </w:pPr>
          </w:p>
        </w:tc>
      </w:tr>
      <w:tr w:rsidR="00211D59" w:rsidRPr="00B97CC5" w:rsidTr="00211D59">
        <w:tc>
          <w:tcPr>
            <w:tcW w:w="5148" w:type="dxa"/>
          </w:tcPr>
          <w:p w:rsidR="00211D59" w:rsidRPr="00250E30" w:rsidRDefault="00211D59" w:rsidP="00411B90">
            <w:pPr>
              <w:rPr>
                <w:b/>
                <w:sz w:val="24"/>
                <w:szCs w:val="24"/>
              </w:rPr>
            </w:pPr>
          </w:p>
        </w:tc>
        <w:tc>
          <w:tcPr>
            <w:tcW w:w="4950" w:type="dxa"/>
          </w:tcPr>
          <w:p w:rsidR="00211D59" w:rsidRPr="00250E30" w:rsidRDefault="00211D59" w:rsidP="00411B90">
            <w:pPr>
              <w:rPr>
                <w:b/>
                <w:sz w:val="24"/>
                <w:szCs w:val="24"/>
              </w:rPr>
            </w:pPr>
          </w:p>
        </w:tc>
      </w:tr>
    </w:tbl>
    <w:p w:rsidR="004415E4" w:rsidRPr="00931B79" w:rsidRDefault="004415E4" w:rsidP="004977D3">
      <w:pPr>
        <w:widowControl w:val="0"/>
        <w:spacing w:line="360" w:lineRule="auto"/>
        <w:rPr>
          <w:rFonts w:ascii="Book Antiqua" w:hAnsi="Book Antiqua" w:cs="Mangal"/>
        </w:rPr>
        <w:sectPr w:rsidR="004415E4" w:rsidRPr="00931B79">
          <w:pgSz w:w="11900" w:h="16841"/>
          <w:pgMar w:top="1440" w:right="1239" w:bottom="1440" w:left="1240" w:header="0" w:footer="0" w:gutter="0"/>
          <w:cols w:space="720" w:equalWidth="0">
            <w:col w:w="9420"/>
          </w:cols>
        </w:sectPr>
      </w:pPr>
    </w:p>
    <w:p w:rsidR="00211D59" w:rsidRPr="005E496A" w:rsidRDefault="00211D59" w:rsidP="000D1A50">
      <w:pPr>
        <w:pStyle w:val="ListParagraph"/>
        <w:numPr>
          <w:ilvl w:val="0"/>
          <w:numId w:val="196"/>
        </w:numPr>
        <w:ind w:left="567" w:hanging="425"/>
        <w:jc w:val="center"/>
        <w:rPr>
          <w:rFonts w:ascii="Times New Roman" w:hAnsi="Times New Roman"/>
          <w:b/>
          <w:sz w:val="28"/>
          <w:szCs w:val="28"/>
        </w:rPr>
      </w:pPr>
      <w:bookmarkStart w:id="23" w:name="ExtendedProfile"/>
      <w:r w:rsidRPr="005E496A">
        <w:rPr>
          <w:rFonts w:ascii="Times New Roman" w:hAnsi="Times New Roman"/>
          <w:b/>
          <w:sz w:val="28"/>
          <w:szCs w:val="28"/>
        </w:rPr>
        <w:lastRenderedPageBreak/>
        <w:t xml:space="preserve">Extended Profile </w:t>
      </w:r>
      <w:bookmarkEnd w:id="23"/>
      <w:r w:rsidRPr="005E496A">
        <w:rPr>
          <w:rFonts w:ascii="Times New Roman" w:hAnsi="Times New Roman"/>
          <w:b/>
          <w:sz w:val="28"/>
          <w:szCs w:val="28"/>
        </w:rPr>
        <w:t xml:space="preserve">of the </w:t>
      </w:r>
      <w:r w:rsidR="006249BA" w:rsidRPr="005E496A">
        <w:rPr>
          <w:rFonts w:ascii="Times New Roman" w:hAnsi="Times New Roman"/>
          <w:b/>
          <w:sz w:val="28"/>
          <w:szCs w:val="28"/>
        </w:rPr>
        <w:t>University</w:t>
      </w:r>
    </w:p>
    <w:p w:rsidR="00211D59" w:rsidRPr="005E496A" w:rsidRDefault="00211D59" w:rsidP="00211D59">
      <w:pPr>
        <w:spacing w:line="264" w:lineRule="auto"/>
        <w:rPr>
          <w:sz w:val="24"/>
          <w:szCs w:val="24"/>
        </w:rPr>
      </w:pPr>
      <w:r w:rsidRPr="005E496A">
        <w:rPr>
          <w:b/>
          <w:sz w:val="24"/>
          <w:szCs w:val="24"/>
        </w:rPr>
        <w:t>1 Programme</w:t>
      </w:r>
      <w:r w:rsidRPr="005E496A">
        <w:rPr>
          <w:sz w:val="24"/>
          <w:szCs w:val="24"/>
        </w:rPr>
        <w:t>:</w:t>
      </w:r>
    </w:p>
    <w:p w:rsidR="00211D59" w:rsidRPr="005E496A" w:rsidRDefault="00211D59" w:rsidP="00211D59">
      <w:pPr>
        <w:spacing w:line="264" w:lineRule="auto"/>
        <w:rPr>
          <w:sz w:val="24"/>
          <w:szCs w:val="24"/>
        </w:rPr>
      </w:pPr>
      <w:r w:rsidRPr="005E496A">
        <w:rPr>
          <w:sz w:val="24"/>
          <w:szCs w:val="24"/>
        </w:rPr>
        <w:t xml:space="preserve"> </w:t>
      </w:r>
    </w:p>
    <w:p w:rsidR="00211D59" w:rsidRPr="005E496A" w:rsidRDefault="00211D59" w:rsidP="000D1A50">
      <w:pPr>
        <w:numPr>
          <w:ilvl w:val="1"/>
          <w:numId w:val="130"/>
        </w:numPr>
        <w:spacing w:line="264" w:lineRule="auto"/>
        <w:ind w:left="270"/>
        <w:rPr>
          <w:sz w:val="24"/>
          <w:szCs w:val="24"/>
        </w:rPr>
      </w:pPr>
      <w:r w:rsidRPr="005E496A">
        <w:rPr>
          <w:sz w:val="24"/>
          <w:szCs w:val="24"/>
        </w:rPr>
        <w:t xml:space="preserve">Number of </w:t>
      </w:r>
      <w:r w:rsidR="00343682">
        <w:rPr>
          <w:sz w:val="24"/>
          <w:szCs w:val="24"/>
        </w:rPr>
        <w:t>Programme</w:t>
      </w:r>
      <w:r w:rsidRPr="005E496A">
        <w:rPr>
          <w:sz w:val="24"/>
          <w:szCs w:val="24"/>
        </w:rPr>
        <w:t>s offered year wise for last five years</w:t>
      </w:r>
    </w:p>
    <w:p w:rsidR="00211D59" w:rsidRPr="005E496A" w:rsidRDefault="00211D59" w:rsidP="00211D59">
      <w:pPr>
        <w:spacing w:line="264" w:lineRule="auto"/>
        <w:ind w:left="360"/>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5B1BAD" w:rsidRPr="008E5957" w:rsidRDefault="005B1BAD" w:rsidP="005B1BAD">
      <w:pPr>
        <w:spacing w:line="264" w:lineRule="auto"/>
        <w:ind w:left="-90"/>
        <w:rPr>
          <w:sz w:val="24"/>
          <w:szCs w:val="24"/>
        </w:rPr>
      </w:pPr>
      <w:r w:rsidRPr="008E5957">
        <w:rPr>
          <w:sz w:val="24"/>
          <w:szCs w:val="24"/>
        </w:rPr>
        <w:t>1.2 Number of departments offering academic programmes</w:t>
      </w:r>
    </w:p>
    <w:p w:rsidR="00211D59" w:rsidRPr="005E496A" w:rsidRDefault="00211D59" w:rsidP="00211D59">
      <w:pPr>
        <w:spacing w:line="264" w:lineRule="auto"/>
        <w:ind w:left="360"/>
        <w:rPr>
          <w:sz w:val="24"/>
          <w:szCs w:val="24"/>
        </w:rPr>
      </w:pPr>
    </w:p>
    <w:p w:rsidR="00211D59" w:rsidRPr="005E496A" w:rsidRDefault="00211D59" w:rsidP="00211D59">
      <w:pPr>
        <w:spacing w:line="264" w:lineRule="auto"/>
        <w:ind w:left="-90"/>
        <w:rPr>
          <w:sz w:val="24"/>
          <w:szCs w:val="24"/>
        </w:rPr>
      </w:pPr>
      <w:r w:rsidRPr="005E496A">
        <w:rPr>
          <w:b/>
          <w:sz w:val="24"/>
          <w:szCs w:val="24"/>
        </w:rPr>
        <w:t>2 Student</w:t>
      </w:r>
      <w:r w:rsidRPr="005E496A">
        <w:rPr>
          <w:sz w:val="24"/>
          <w:szCs w:val="24"/>
        </w:rPr>
        <w:t xml:space="preserve">: </w:t>
      </w:r>
    </w:p>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sz w:val="24"/>
          <w:szCs w:val="24"/>
        </w:rPr>
      </w:pPr>
      <w:r w:rsidRPr="005E496A">
        <w:rPr>
          <w:sz w:val="24"/>
          <w:szCs w:val="24"/>
        </w:rPr>
        <w:t>2.1 Number of students year wise during the last five years</w:t>
      </w:r>
    </w:p>
    <w:p w:rsidR="00211D59" w:rsidRPr="005E496A" w:rsidRDefault="00211D59" w:rsidP="00211D59">
      <w:pPr>
        <w:spacing w:line="264" w:lineRule="auto"/>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rPr>
          <w:trHeight w:val="188"/>
        </w:trPr>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sz w:val="24"/>
          <w:szCs w:val="24"/>
        </w:rPr>
      </w:pPr>
      <w:r w:rsidRPr="005E496A">
        <w:rPr>
          <w:sz w:val="24"/>
          <w:szCs w:val="24"/>
        </w:rPr>
        <w:t>2.2 Number of outgoing / final year students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D92174" w:rsidP="00211D59">
      <w:pPr>
        <w:spacing w:line="264" w:lineRule="auto"/>
        <w:ind w:left="-90"/>
        <w:rPr>
          <w:sz w:val="24"/>
          <w:szCs w:val="24"/>
        </w:rPr>
      </w:pPr>
      <w:r>
        <w:rPr>
          <w:sz w:val="24"/>
          <w:szCs w:val="24"/>
        </w:rPr>
        <w:t>2.3</w:t>
      </w:r>
      <w:r w:rsidR="00211D59" w:rsidRPr="005E496A">
        <w:rPr>
          <w:sz w:val="24"/>
          <w:szCs w:val="24"/>
        </w:rPr>
        <w:t xml:space="preserve"> Number of students appeared in the University examination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211D59" w:rsidP="00211D59">
      <w:pPr>
        <w:spacing w:line="264" w:lineRule="auto"/>
        <w:ind w:left="-180"/>
        <w:rPr>
          <w:b/>
          <w:sz w:val="24"/>
          <w:szCs w:val="24"/>
        </w:rPr>
      </w:pPr>
      <w:r w:rsidRPr="005E496A">
        <w:rPr>
          <w:sz w:val="24"/>
          <w:szCs w:val="24"/>
        </w:rPr>
        <w:t>2.</w:t>
      </w:r>
      <w:r w:rsidR="00D92174">
        <w:rPr>
          <w:sz w:val="24"/>
          <w:szCs w:val="24"/>
        </w:rPr>
        <w:t>4</w:t>
      </w:r>
      <w:r w:rsidRPr="005E496A">
        <w:rPr>
          <w:sz w:val="24"/>
          <w:szCs w:val="24"/>
        </w:rPr>
        <w:t xml:space="preserve"> Number of revaluation applications year wise during the last 5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b/>
          <w:sz w:val="24"/>
          <w:szCs w:val="24"/>
        </w:rPr>
      </w:pPr>
    </w:p>
    <w:p w:rsidR="00211D59" w:rsidRPr="005E496A" w:rsidRDefault="00211D59" w:rsidP="00211D59">
      <w:pPr>
        <w:spacing w:line="264" w:lineRule="auto"/>
        <w:ind w:left="-90"/>
        <w:rPr>
          <w:sz w:val="24"/>
          <w:szCs w:val="24"/>
        </w:rPr>
      </w:pPr>
      <w:r w:rsidRPr="005E496A">
        <w:rPr>
          <w:b/>
          <w:sz w:val="24"/>
          <w:szCs w:val="24"/>
        </w:rPr>
        <w:t>3 Academic</w:t>
      </w:r>
      <w:r w:rsidRPr="005E496A">
        <w:rPr>
          <w:sz w:val="24"/>
          <w:szCs w:val="24"/>
        </w:rPr>
        <w:t xml:space="preserve">: </w:t>
      </w:r>
    </w:p>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sz w:val="24"/>
          <w:szCs w:val="24"/>
        </w:rPr>
      </w:pPr>
      <w:r w:rsidRPr="005E496A">
        <w:rPr>
          <w:sz w:val="24"/>
          <w:szCs w:val="24"/>
        </w:rPr>
        <w:t xml:space="preserve">3.1 Number of courses in all </w:t>
      </w:r>
      <w:r w:rsidR="00343682">
        <w:rPr>
          <w:sz w:val="24"/>
          <w:szCs w:val="24"/>
        </w:rPr>
        <w:t>Programme</w:t>
      </w:r>
      <w:r w:rsidRPr="005E496A">
        <w:rPr>
          <w:sz w:val="24"/>
          <w:szCs w:val="24"/>
        </w:rPr>
        <w:t>s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rPr>
          <w:trHeight w:val="242"/>
        </w:trPr>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r w:rsidRPr="005E496A">
        <w:rPr>
          <w:sz w:val="24"/>
          <w:szCs w:val="24"/>
        </w:rPr>
        <w:t xml:space="preserve"> </w:t>
      </w:r>
    </w:p>
    <w:p w:rsidR="00211D59" w:rsidRPr="005E496A" w:rsidRDefault="00211D59" w:rsidP="00211D59">
      <w:pPr>
        <w:spacing w:line="264" w:lineRule="auto"/>
        <w:ind w:left="-90"/>
        <w:rPr>
          <w:sz w:val="24"/>
          <w:szCs w:val="24"/>
        </w:rPr>
      </w:pPr>
      <w:r w:rsidRPr="005E496A">
        <w:rPr>
          <w:sz w:val="24"/>
          <w:szCs w:val="24"/>
        </w:rPr>
        <w:t>3.</w:t>
      </w:r>
      <w:r w:rsidR="008E5957">
        <w:rPr>
          <w:sz w:val="24"/>
          <w:szCs w:val="24"/>
        </w:rPr>
        <w:t>2</w:t>
      </w:r>
      <w:r w:rsidRPr="005E496A">
        <w:rPr>
          <w:sz w:val="24"/>
          <w:szCs w:val="24"/>
        </w:rPr>
        <w:t xml:space="preserve"> Number of full time teachers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sz w:val="24"/>
          <w:szCs w:val="24"/>
        </w:rPr>
      </w:pPr>
      <w:r w:rsidRPr="005E496A">
        <w:rPr>
          <w:sz w:val="24"/>
          <w:szCs w:val="24"/>
        </w:rPr>
        <w:t>3.</w:t>
      </w:r>
      <w:r w:rsidR="008E5957">
        <w:rPr>
          <w:sz w:val="24"/>
          <w:szCs w:val="24"/>
        </w:rPr>
        <w:t>3</w:t>
      </w:r>
      <w:r w:rsidRPr="005E496A">
        <w:rPr>
          <w:sz w:val="24"/>
          <w:szCs w:val="24"/>
        </w:rPr>
        <w:t xml:space="preserve"> Number of sanctioned posts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b/>
          <w:sz w:val="24"/>
          <w:szCs w:val="24"/>
        </w:rPr>
      </w:pPr>
      <w:r w:rsidRPr="005E496A">
        <w:rPr>
          <w:b/>
          <w:sz w:val="24"/>
          <w:szCs w:val="24"/>
        </w:rPr>
        <w:lastRenderedPageBreak/>
        <w:t xml:space="preserve">4 Institution: </w:t>
      </w:r>
    </w:p>
    <w:p w:rsidR="00211D59" w:rsidRPr="005E496A" w:rsidRDefault="00211D59" w:rsidP="00211D59">
      <w:pPr>
        <w:spacing w:line="264" w:lineRule="auto"/>
        <w:ind w:left="-90"/>
        <w:rPr>
          <w:b/>
          <w:sz w:val="24"/>
          <w:szCs w:val="24"/>
        </w:rPr>
      </w:pPr>
    </w:p>
    <w:p w:rsidR="00211D59" w:rsidRPr="005E496A" w:rsidRDefault="00211D59" w:rsidP="00211D59">
      <w:pPr>
        <w:spacing w:line="264" w:lineRule="auto"/>
        <w:ind w:left="-90"/>
        <w:rPr>
          <w:sz w:val="24"/>
          <w:szCs w:val="24"/>
        </w:rPr>
      </w:pPr>
      <w:r w:rsidRPr="001527CB">
        <w:rPr>
          <w:sz w:val="24"/>
          <w:szCs w:val="24"/>
        </w:rPr>
        <w:t>4.1</w:t>
      </w:r>
      <w:r w:rsidRPr="005E496A">
        <w:rPr>
          <w:b/>
          <w:sz w:val="24"/>
          <w:szCs w:val="24"/>
        </w:rPr>
        <w:t xml:space="preserve"> </w:t>
      </w:r>
      <w:r w:rsidRPr="005E496A">
        <w:rPr>
          <w:sz w:val="24"/>
          <w:szCs w:val="24"/>
        </w:rPr>
        <w:t xml:space="preserve">Number of eligible applications received for admissions to all the </w:t>
      </w:r>
      <w:r w:rsidR="00343682">
        <w:rPr>
          <w:sz w:val="24"/>
          <w:szCs w:val="24"/>
        </w:rPr>
        <w:t>Programme</w:t>
      </w:r>
      <w:r w:rsidRPr="005E496A">
        <w:rPr>
          <w:sz w:val="24"/>
          <w:szCs w:val="24"/>
        </w:rPr>
        <w:t>s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sz w:val="24"/>
          <w:szCs w:val="24"/>
        </w:rPr>
      </w:pPr>
    </w:p>
    <w:p w:rsidR="00211D59" w:rsidRPr="005E496A" w:rsidRDefault="00211D59" w:rsidP="00211D59">
      <w:pPr>
        <w:spacing w:line="264" w:lineRule="auto"/>
        <w:ind w:left="-90"/>
        <w:rPr>
          <w:b/>
          <w:sz w:val="24"/>
          <w:szCs w:val="24"/>
        </w:rPr>
      </w:pPr>
      <w:r w:rsidRPr="005E496A">
        <w:rPr>
          <w:sz w:val="24"/>
          <w:szCs w:val="24"/>
        </w:rPr>
        <w:t>4.2 Number of seats earmarked for reserved category as per GOI/State Govt rule year wise during the last five years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1620"/>
        <w:gridCol w:w="1440"/>
        <w:gridCol w:w="1350"/>
        <w:gridCol w:w="1530"/>
        <w:gridCol w:w="1440"/>
      </w:tblGrid>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Year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58" w:type="dxa"/>
          </w:tcPr>
          <w:p w:rsidR="00211D59" w:rsidRPr="005E496A" w:rsidRDefault="00211D59" w:rsidP="00211D59">
            <w:pPr>
              <w:spacing w:line="264" w:lineRule="auto"/>
              <w:rPr>
                <w:b/>
                <w:sz w:val="24"/>
                <w:szCs w:val="24"/>
              </w:rPr>
            </w:pPr>
            <w:r w:rsidRPr="005E496A">
              <w:rPr>
                <w:b/>
                <w:sz w:val="24"/>
                <w:szCs w:val="24"/>
              </w:rPr>
              <w:t>Number</w:t>
            </w:r>
          </w:p>
        </w:tc>
        <w:tc>
          <w:tcPr>
            <w:tcW w:w="162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b/>
          <w:sz w:val="24"/>
          <w:szCs w:val="24"/>
        </w:rPr>
      </w:pPr>
    </w:p>
    <w:p w:rsidR="00211D59" w:rsidRPr="005E496A" w:rsidRDefault="00211D59" w:rsidP="00211D59">
      <w:pPr>
        <w:spacing w:line="264" w:lineRule="auto"/>
        <w:ind w:left="-90"/>
        <w:rPr>
          <w:sz w:val="24"/>
          <w:szCs w:val="24"/>
        </w:rPr>
      </w:pPr>
      <w:r w:rsidRPr="001527CB">
        <w:rPr>
          <w:sz w:val="24"/>
          <w:szCs w:val="24"/>
        </w:rPr>
        <w:t>4.3</w:t>
      </w:r>
      <w:r w:rsidRPr="005E496A">
        <w:rPr>
          <w:b/>
          <w:sz w:val="24"/>
          <w:szCs w:val="24"/>
        </w:rPr>
        <w:t xml:space="preserve"> </w:t>
      </w:r>
      <w:r w:rsidRPr="005E496A">
        <w:rPr>
          <w:sz w:val="24"/>
          <w:szCs w:val="24"/>
        </w:rPr>
        <w:t>Total number of classrooms and seminar halls: ________</w:t>
      </w:r>
    </w:p>
    <w:p w:rsidR="00211D59" w:rsidRPr="005E496A" w:rsidRDefault="00211D59" w:rsidP="00211D59">
      <w:pPr>
        <w:spacing w:line="264" w:lineRule="auto"/>
        <w:ind w:left="-90"/>
        <w:rPr>
          <w:sz w:val="24"/>
          <w:szCs w:val="24"/>
        </w:rPr>
      </w:pPr>
    </w:p>
    <w:p w:rsidR="00211D59" w:rsidRPr="005E496A" w:rsidRDefault="00211D59" w:rsidP="00211D59">
      <w:pPr>
        <w:spacing w:line="264" w:lineRule="auto"/>
        <w:ind w:left="-90"/>
        <w:rPr>
          <w:sz w:val="24"/>
          <w:szCs w:val="24"/>
        </w:rPr>
      </w:pPr>
      <w:r w:rsidRPr="005E496A">
        <w:rPr>
          <w:sz w:val="24"/>
          <w:szCs w:val="24"/>
        </w:rPr>
        <w:t>4.4 Total number of computers in the campus for academic purpose: _________</w:t>
      </w:r>
    </w:p>
    <w:p w:rsidR="00211D59" w:rsidRPr="005E496A" w:rsidRDefault="00211D59" w:rsidP="00211D59">
      <w:pPr>
        <w:spacing w:line="264" w:lineRule="auto"/>
        <w:ind w:left="-90"/>
        <w:rPr>
          <w:sz w:val="24"/>
          <w:szCs w:val="24"/>
        </w:rPr>
      </w:pPr>
    </w:p>
    <w:p w:rsidR="00211D59" w:rsidRPr="005E496A" w:rsidRDefault="00211D59" w:rsidP="00211D59">
      <w:pPr>
        <w:spacing w:line="264" w:lineRule="auto"/>
        <w:ind w:left="-90"/>
        <w:rPr>
          <w:b/>
          <w:sz w:val="24"/>
          <w:szCs w:val="24"/>
        </w:rPr>
      </w:pPr>
      <w:r w:rsidRPr="005E496A">
        <w:rPr>
          <w:sz w:val="24"/>
          <w:szCs w:val="24"/>
        </w:rPr>
        <w:t>4.5 Total Expenditure excluding salary year wise during the last five years (INR in Lakhs)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97"/>
        <w:gridCol w:w="1581"/>
        <w:gridCol w:w="1440"/>
        <w:gridCol w:w="1350"/>
        <w:gridCol w:w="1530"/>
        <w:gridCol w:w="1440"/>
      </w:tblGrid>
      <w:tr w:rsidR="00211D59" w:rsidRPr="005E496A" w:rsidTr="00211D59">
        <w:tc>
          <w:tcPr>
            <w:tcW w:w="1497" w:type="dxa"/>
          </w:tcPr>
          <w:p w:rsidR="00211D59" w:rsidRPr="005E496A" w:rsidRDefault="00211D59" w:rsidP="00211D59">
            <w:pPr>
              <w:spacing w:line="264" w:lineRule="auto"/>
              <w:rPr>
                <w:b/>
                <w:sz w:val="24"/>
                <w:szCs w:val="24"/>
              </w:rPr>
            </w:pPr>
            <w:r w:rsidRPr="005E496A">
              <w:rPr>
                <w:b/>
                <w:sz w:val="24"/>
                <w:szCs w:val="24"/>
              </w:rPr>
              <w:t>Year</w:t>
            </w:r>
          </w:p>
        </w:tc>
        <w:tc>
          <w:tcPr>
            <w:tcW w:w="1581"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r w:rsidR="00211D59" w:rsidRPr="005E496A" w:rsidTr="00211D59">
        <w:tc>
          <w:tcPr>
            <w:tcW w:w="1497" w:type="dxa"/>
          </w:tcPr>
          <w:p w:rsidR="00211D59" w:rsidRPr="005E496A" w:rsidRDefault="00211D59" w:rsidP="00211D59">
            <w:pPr>
              <w:spacing w:line="264" w:lineRule="auto"/>
              <w:rPr>
                <w:b/>
                <w:sz w:val="24"/>
                <w:szCs w:val="24"/>
              </w:rPr>
            </w:pPr>
            <w:r w:rsidRPr="005E496A">
              <w:rPr>
                <w:b/>
                <w:sz w:val="24"/>
                <w:szCs w:val="24"/>
              </w:rPr>
              <w:t>Expenditure</w:t>
            </w:r>
          </w:p>
        </w:tc>
        <w:tc>
          <w:tcPr>
            <w:tcW w:w="1581"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c>
          <w:tcPr>
            <w:tcW w:w="1350" w:type="dxa"/>
          </w:tcPr>
          <w:p w:rsidR="00211D59" w:rsidRPr="005E496A" w:rsidRDefault="00211D59" w:rsidP="00211D59">
            <w:pPr>
              <w:spacing w:line="264" w:lineRule="auto"/>
              <w:rPr>
                <w:sz w:val="24"/>
                <w:szCs w:val="24"/>
              </w:rPr>
            </w:pPr>
          </w:p>
        </w:tc>
        <w:tc>
          <w:tcPr>
            <w:tcW w:w="1530" w:type="dxa"/>
          </w:tcPr>
          <w:p w:rsidR="00211D59" w:rsidRPr="005E496A" w:rsidRDefault="00211D59" w:rsidP="00211D59">
            <w:pPr>
              <w:spacing w:line="264" w:lineRule="auto"/>
              <w:rPr>
                <w:sz w:val="24"/>
                <w:szCs w:val="24"/>
              </w:rPr>
            </w:pPr>
          </w:p>
        </w:tc>
        <w:tc>
          <w:tcPr>
            <w:tcW w:w="1440" w:type="dxa"/>
          </w:tcPr>
          <w:p w:rsidR="00211D59" w:rsidRPr="005E496A" w:rsidRDefault="00211D59" w:rsidP="00211D59">
            <w:pPr>
              <w:spacing w:line="264" w:lineRule="auto"/>
              <w:rPr>
                <w:sz w:val="24"/>
                <w:szCs w:val="24"/>
              </w:rPr>
            </w:pPr>
          </w:p>
        </w:tc>
      </w:tr>
    </w:tbl>
    <w:p w:rsidR="00211D59" w:rsidRPr="005E496A" w:rsidRDefault="00211D59" w:rsidP="00211D59">
      <w:pPr>
        <w:spacing w:line="264" w:lineRule="auto"/>
        <w:rPr>
          <w:b/>
          <w:sz w:val="24"/>
          <w:szCs w:val="24"/>
        </w:rPr>
      </w:pPr>
    </w:p>
    <w:p w:rsidR="00211D59" w:rsidRDefault="00211D59"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8E5957" w:rsidRDefault="008E5957" w:rsidP="00931B79">
      <w:pPr>
        <w:spacing w:before="100"/>
        <w:ind w:right="-20"/>
        <w:jc w:val="both"/>
        <w:rPr>
          <w:sz w:val="28"/>
          <w:szCs w:val="28"/>
        </w:rPr>
      </w:pPr>
    </w:p>
    <w:p w:rsidR="00211D59" w:rsidRDefault="00211D59" w:rsidP="00931B79">
      <w:pPr>
        <w:spacing w:before="100"/>
        <w:ind w:right="-20"/>
        <w:jc w:val="both"/>
        <w:rPr>
          <w:sz w:val="28"/>
          <w:szCs w:val="28"/>
        </w:rPr>
      </w:pPr>
    </w:p>
    <w:p w:rsidR="00211D59" w:rsidRDefault="00211D59" w:rsidP="00931B79">
      <w:pPr>
        <w:spacing w:before="100"/>
        <w:ind w:right="-20"/>
        <w:jc w:val="both"/>
        <w:rPr>
          <w:sz w:val="28"/>
          <w:szCs w:val="28"/>
        </w:rPr>
      </w:pPr>
    </w:p>
    <w:p w:rsidR="00211D59" w:rsidRDefault="00211D59" w:rsidP="00931B79">
      <w:pPr>
        <w:spacing w:before="100"/>
        <w:ind w:right="-20"/>
        <w:jc w:val="both"/>
        <w:rPr>
          <w:sz w:val="28"/>
          <w:szCs w:val="28"/>
        </w:rPr>
      </w:pPr>
    </w:p>
    <w:p w:rsidR="00211D59" w:rsidRDefault="00211D59" w:rsidP="00931B79">
      <w:pPr>
        <w:spacing w:before="100"/>
        <w:ind w:right="-20"/>
        <w:jc w:val="both"/>
        <w:rPr>
          <w:sz w:val="28"/>
          <w:szCs w:val="28"/>
        </w:rPr>
      </w:pPr>
    </w:p>
    <w:p w:rsidR="00211D59" w:rsidRDefault="00211D59" w:rsidP="00931B79">
      <w:pPr>
        <w:spacing w:before="100"/>
        <w:ind w:right="-20"/>
        <w:jc w:val="both"/>
        <w:rPr>
          <w:sz w:val="28"/>
          <w:szCs w:val="28"/>
        </w:rPr>
      </w:pPr>
    </w:p>
    <w:p w:rsidR="00F16661" w:rsidRDefault="00F16661" w:rsidP="00931B79">
      <w:pPr>
        <w:spacing w:before="100"/>
        <w:ind w:right="-20"/>
        <w:jc w:val="both"/>
        <w:rPr>
          <w:sz w:val="28"/>
          <w:szCs w:val="28"/>
        </w:rPr>
      </w:pPr>
    </w:p>
    <w:p w:rsidR="00304251" w:rsidRPr="00C7434B" w:rsidRDefault="00931B79" w:rsidP="000D1A50">
      <w:pPr>
        <w:pStyle w:val="ListParagraph"/>
        <w:numPr>
          <w:ilvl w:val="0"/>
          <w:numId w:val="196"/>
        </w:numPr>
        <w:jc w:val="center"/>
        <w:rPr>
          <w:rFonts w:ascii="Times New Roman" w:hAnsi="Times New Roman"/>
          <w:b/>
          <w:sz w:val="28"/>
          <w:szCs w:val="28"/>
        </w:rPr>
      </w:pPr>
      <w:bookmarkStart w:id="24" w:name="QualityIndicator"/>
      <w:r w:rsidRPr="00C7434B">
        <w:rPr>
          <w:rFonts w:ascii="Times New Roman" w:hAnsi="Times New Roman"/>
          <w:b/>
          <w:sz w:val="28"/>
          <w:szCs w:val="28"/>
        </w:rPr>
        <w:lastRenderedPageBreak/>
        <w:t xml:space="preserve">Quality Indicator </w:t>
      </w:r>
      <w:bookmarkEnd w:id="24"/>
      <w:r w:rsidRPr="00C7434B">
        <w:rPr>
          <w:rFonts w:ascii="Times New Roman" w:hAnsi="Times New Roman"/>
          <w:b/>
          <w:sz w:val="28"/>
          <w:szCs w:val="28"/>
        </w:rPr>
        <w:t>Framework (QIF)</w:t>
      </w:r>
    </w:p>
    <w:p w:rsidR="00304251" w:rsidRPr="005E496A" w:rsidRDefault="00C575D1" w:rsidP="00C575D1">
      <w:pPr>
        <w:rPr>
          <w:b/>
          <w:sz w:val="24"/>
          <w:szCs w:val="24"/>
        </w:rPr>
      </w:pPr>
      <w:r w:rsidRPr="005E496A">
        <w:rPr>
          <w:b/>
          <w:sz w:val="24"/>
          <w:szCs w:val="24"/>
        </w:rPr>
        <w:t xml:space="preserve">Essential </w:t>
      </w:r>
      <w:r w:rsidR="00304251" w:rsidRPr="005E496A">
        <w:rPr>
          <w:b/>
          <w:sz w:val="24"/>
          <w:szCs w:val="24"/>
        </w:rPr>
        <w:t>Note:</w:t>
      </w:r>
    </w:p>
    <w:p w:rsidR="004F50FF" w:rsidRDefault="004F50FF" w:rsidP="00304251">
      <w:pPr>
        <w:jc w:val="center"/>
        <w:rPr>
          <w:sz w:val="28"/>
          <w:szCs w:val="28"/>
        </w:rPr>
      </w:pPr>
    </w:p>
    <w:p w:rsidR="00304251" w:rsidRPr="005E496A" w:rsidRDefault="00304251" w:rsidP="00C575D1">
      <w:pPr>
        <w:jc w:val="both"/>
        <w:rPr>
          <w:sz w:val="24"/>
          <w:szCs w:val="24"/>
        </w:rPr>
      </w:pPr>
      <w:r w:rsidRPr="005E496A">
        <w:rPr>
          <w:sz w:val="24"/>
          <w:szCs w:val="24"/>
        </w:rPr>
        <w:t>T</w:t>
      </w:r>
      <w:r w:rsidR="00CF2090">
        <w:rPr>
          <w:sz w:val="24"/>
          <w:szCs w:val="24"/>
        </w:rPr>
        <w:t xml:space="preserve">he </w:t>
      </w:r>
      <w:r w:rsidRPr="005E496A">
        <w:rPr>
          <w:sz w:val="24"/>
          <w:szCs w:val="24"/>
        </w:rPr>
        <w:t xml:space="preserve">SSR has to </w:t>
      </w:r>
      <w:r w:rsidR="00CF2090">
        <w:rPr>
          <w:sz w:val="24"/>
          <w:szCs w:val="24"/>
        </w:rPr>
        <w:t>be filled in an online format</w:t>
      </w:r>
      <w:r w:rsidRPr="005E496A">
        <w:rPr>
          <w:sz w:val="24"/>
          <w:szCs w:val="24"/>
        </w:rPr>
        <w:t xml:space="preserve"> available on the NAAC website.</w:t>
      </w:r>
    </w:p>
    <w:p w:rsidR="004F50FF" w:rsidRPr="005E496A" w:rsidRDefault="004F50FF" w:rsidP="00C575D1">
      <w:pPr>
        <w:jc w:val="both"/>
        <w:rPr>
          <w:sz w:val="24"/>
          <w:szCs w:val="24"/>
        </w:rPr>
      </w:pPr>
      <w:r w:rsidRPr="005E496A">
        <w:rPr>
          <w:sz w:val="24"/>
          <w:szCs w:val="24"/>
        </w:rPr>
        <w:t xml:space="preserve">The QIF given below presents the Metrics under each </w:t>
      </w:r>
      <w:r w:rsidR="004977D3" w:rsidRPr="005E496A">
        <w:rPr>
          <w:sz w:val="24"/>
          <w:szCs w:val="24"/>
        </w:rPr>
        <w:t>Key Indicator (</w:t>
      </w:r>
      <w:r w:rsidRPr="005E496A">
        <w:rPr>
          <w:sz w:val="24"/>
          <w:szCs w:val="24"/>
        </w:rPr>
        <w:t>KI</w:t>
      </w:r>
      <w:r w:rsidR="004977D3" w:rsidRPr="005E496A">
        <w:rPr>
          <w:sz w:val="24"/>
          <w:szCs w:val="24"/>
        </w:rPr>
        <w:t>)</w:t>
      </w:r>
      <w:r w:rsidRPr="005E496A">
        <w:rPr>
          <w:sz w:val="24"/>
          <w:szCs w:val="24"/>
        </w:rPr>
        <w:t xml:space="preserve"> for all the seven Criteria.</w:t>
      </w:r>
    </w:p>
    <w:p w:rsidR="00304251" w:rsidRPr="005E496A" w:rsidRDefault="00304251" w:rsidP="00304251">
      <w:pPr>
        <w:jc w:val="center"/>
        <w:rPr>
          <w:sz w:val="24"/>
          <w:szCs w:val="24"/>
        </w:rPr>
      </w:pPr>
    </w:p>
    <w:p w:rsidR="00304251" w:rsidRPr="005E496A" w:rsidRDefault="004F50FF" w:rsidP="00304251">
      <w:pPr>
        <w:jc w:val="center"/>
        <w:rPr>
          <w:sz w:val="24"/>
          <w:szCs w:val="24"/>
        </w:rPr>
      </w:pPr>
      <w:r w:rsidRPr="005E496A">
        <w:rPr>
          <w:sz w:val="24"/>
          <w:szCs w:val="24"/>
        </w:rPr>
        <w:t>While going through the QIF</w:t>
      </w:r>
      <w:r w:rsidR="00304251" w:rsidRPr="005E496A">
        <w:rPr>
          <w:sz w:val="24"/>
          <w:szCs w:val="24"/>
        </w:rPr>
        <w:t>, details</w:t>
      </w:r>
      <w:r w:rsidRPr="005E496A">
        <w:rPr>
          <w:sz w:val="24"/>
          <w:szCs w:val="24"/>
        </w:rPr>
        <w:t xml:space="preserve"> are</w:t>
      </w:r>
      <w:r w:rsidR="00304251" w:rsidRPr="005E496A">
        <w:rPr>
          <w:sz w:val="24"/>
          <w:szCs w:val="24"/>
        </w:rPr>
        <w:t xml:space="preserve"> given below each Metric in the form of:</w:t>
      </w:r>
    </w:p>
    <w:p w:rsidR="00304251" w:rsidRPr="005E496A" w:rsidRDefault="00304251" w:rsidP="000D1A50">
      <w:pPr>
        <w:pStyle w:val="ListParagraph"/>
        <w:numPr>
          <w:ilvl w:val="2"/>
          <w:numId w:val="73"/>
        </w:numPr>
        <w:spacing w:line="240" w:lineRule="auto"/>
        <w:ind w:left="1170"/>
        <w:rPr>
          <w:rFonts w:ascii="Times New Roman" w:hAnsi="Times New Roman"/>
          <w:i/>
          <w:sz w:val="24"/>
          <w:szCs w:val="24"/>
        </w:rPr>
      </w:pPr>
      <w:r w:rsidRPr="005E496A">
        <w:rPr>
          <w:rFonts w:ascii="Times New Roman" w:hAnsi="Times New Roman"/>
          <w:i/>
          <w:sz w:val="24"/>
          <w:szCs w:val="24"/>
        </w:rPr>
        <w:t xml:space="preserve">data required </w:t>
      </w:r>
    </w:p>
    <w:p w:rsidR="00304251" w:rsidRPr="005E496A" w:rsidRDefault="00304251" w:rsidP="000D1A50">
      <w:pPr>
        <w:pStyle w:val="ListParagraph"/>
        <w:numPr>
          <w:ilvl w:val="2"/>
          <w:numId w:val="73"/>
        </w:numPr>
        <w:spacing w:line="240" w:lineRule="auto"/>
        <w:ind w:left="1170"/>
        <w:rPr>
          <w:rFonts w:ascii="Times New Roman" w:hAnsi="Times New Roman"/>
          <w:sz w:val="24"/>
          <w:szCs w:val="24"/>
        </w:rPr>
      </w:pPr>
      <w:r w:rsidRPr="005E496A">
        <w:rPr>
          <w:rFonts w:ascii="Times New Roman" w:hAnsi="Times New Roman"/>
          <w:i/>
          <w:sz w:val="24"/>
          <w:szCs w:val="24"/>
        </w:rPr>
        <w:t>formula</w:t>
      </w:r>
      <w:r w:rsidRPr="005E496A">
        <w:rPr>
          <w:rFonts w:ascii="Times New Roman" w:hAnsi="Times New Roman"/>
          <w:sz w:val="24"/>
          <w:szCs w:val="24"/>
        </w:rPr>
        <w:t xml:space="preserve"> </w:t>
      </w:r>
      <w:r w:rsidR="007C2B6E" w:rsidRPr="005E496A">
        <w:rPr>
          <w:rFonts w:ascii="Times New Roman" w:hAnsi="Times New Roman"/>
          <w:sz w:val="24"/>
          <w:szCs w:val="24"/>
        </w:rPr>
        <w:t>for calculating the information</w:t>
      </w:r>
      <w:r w:rsidRPr="005E496A">
        <w:rPr>
          <w:rFonts w:ascii="Times New Roman" w:hAnsi="Times New Roman"/>
          <w:sz w:val="24"/>
          <w:szCs w:val="24"/>
        </w:rPr>
        <w:t>, wherever required, and</w:t>
      </w:r>
    </w:p>
    <w:p w:rsidR="00304251" w:rsidRPr="005E496A" w:rsidRDefault="00C96787" w:rsidP="000D1A50">
      <w:pPr>
        <w:pStyle w:val="ListParagraph"/>
        <w:numPr>
          <w:ilvl w:val="2"/>
          <w:numId w:val="73"/>
        </w:numPr>
        <w:spacing w:line="240" w:lineRule="auto"/>
        <w:ind w:left="1170"/>
        <w:rPr>
          <w:rFonts w:ascii="Times New Roman" w:hAnsi="Times New Roman"/>
          <w:sz w:val="24"/>
          <w:szCs w:val="24"/>
        </w:rPr>
      </w:pPr>
      <w:r w:rsidRPr="005E496A">
        <w:rPr>
          <w:rFonts w:ascii="Times New Roman" w:hAnsi="Times New Roman"/>
          <w:i/>
          <w:sz w:val="24"/>
          <w:szCs w:val="24"/>
        </w:rPr>
        <w:t xml:space="preserve">File description – for uploading of document </w:t>
      </w:r>
      <w:r w:rsidRPr="005E496A">
        <w:rPr>
          <w:rFonts w:ascii="Times New Roman" w:hAnsi="Times New Roman"/>
          <w:sz w:val="24"/>
          <w:szCs w:val="24"/>
        </w:rPr>
        <w:t>where so-ever required</w:t>
      </w:r>
      <w:r w:rsidR="00304251" w:rsidRPr="005E496A">
        <w:rPr>
          <w:rFonts w:ascii="Times New Roman" w:hAnsi="Times New Roman"/>
          <w:sz w:val="24"/>
          <w:szCs w:val="24"/>
        </w:rPr>
        <w:t>.</w:t>
      </w:r>
    </w:p>
    <w:p w:rsidR="00D65BDA" w:rsidRPr="005E496A" w:rsidRDefault="00D65BDA" w:rsidP="00D65BDA">
      <w:pPr>
        <w:jc w:val="both"/>
        <w:rPr>
          <w:sz w:val="24"/>
          <w:szCs w:val="24"/>
        </w:rPr>
      </w:pPr>
      <w:r w:rsidRPr="005E496A">
        <w:rPr>
          <w:sz w:val="24"/>
          <w:szCs w:val="24"/>
        </w:rPr>
        <w:t>These will help Institutions in the preparation of their SSR</w:t>
      </w:r>
      <w:r w:rsidR="00C96787" w:rsidRPr="005E496A">
        <w:rPr>
          <w:sz w:val="24"/>
          <w:szCs w:val="24"/>
        </w:rPr>
        <w:t>.</w:t>
      </w:r>
    </w:p>
    <w:p w:rsidR="00C96787" w:rsidRPr="005E496A" w:rsidRDefault="00C96787" w:rsidP="00D65BDA">
      <w:pPr>
        <w:jc w:val="both"/>
        <w:rPr>
          <w:sz w:val="24"/>
          <w:szCs w:val="24"/>
        </w:rPr>
      </w:pPr>
    </w:p>
    <w:p w:rsidR="00304251" w:rsidRPr="005E496A" w:rsidRDefault="00304251" w:rsidP="007C2B6E">
      <w:pPr>
        <w:jc w:val="both"/>
        <w:rPr>
          <w:sz w:val="24"/>
          <w:szCs w:val="24"/>
        </w:rPr>
      </w:pPr>
      <w:r w:rsidRPr="005E496A">
        <w:rPr>
          <w:sz w:val="24"/>
          <w:szCs w:val="24"/>
        </w:rPr>
        <w:t xml:space="preserve">For some </w:t>
      </w:r>
      <w:r w:rsidR="00EF2539" w:rsidRPr="005E496A">
        <w:rPr>
          <w:sz w:val="24"/>
          <w:szCs w:val="24"/>
        </w:rPr>
        <w:t xml:space="preserve">Qualitative </w:t>
      </w:r>
      <w:r w:rsidRPr="005E496A">
        <w:rPr>
          <w:sz w:val="24"/>
          <w:szCs w:val="24"/>
        </w:rPr>
        <w:t>Metrics</w:t>
      </w:r>
      <w:r w:rsidR="00EF2539" w:rsidRPr="005E496A">
        <w:rPr>
          <w:sz w:val="24"/>
          <w:szCs w:val="24"/>
        </w:rPr>
        <w:t xml:space="preserve"> (Q</w:t>
      </w:r>
      <w:r w:rsidR="00EF2539" w:rsidRPr="005E496A">
        <w:rPr>
          <w:sz w:val="24"/>
          <w:szCs w:val="24"/>
          <w:vertAlign w:val="subscript"/>
        </w:rPr>
        <w:t>l</w:t>
      </w:r>
      <w:r w:rsidR="00EF2539" w:rsidRPr="005E496A">
        <w:rPr>
          <w:sz w:val="24"/>
          <w:szCs w:val="24"/>
        </w:rPr>
        <w:t>M)</w:t>
      </w:r>
      <w:r w:rsidRPr="005E496A">
        <w:rPr>
          <w:sz w:val="24"/>
          <w:szCs w:val="24"/>
        </w:rPr>
        <w:t xml:space="preserve"> which seek descriptive data it is specified as to what kind of information has to be given and how much. It is advisable to keep data accordingly compiled beforehand. </w:t>
      </w:r>
    </w:p>
    <w:p w:rsidR="00304251" w:rsidRPr="005E496A" w:rsidRDefault="00304251" w:rsidP="007C2B6E">
      <w:pPr>
        <w:jc w:val="both"/>
        <w:rPr>
          <w:sz w:val="24"/>
          <w:szCs w:val="24"/>
        </w:rPr>
      </w:pPr>
    </w:p>
    <w:p w:rsidR="00304251" w:rsidRPr="005E496A" w:rsidRDefault="00304251" w:rsidP="007C2B6E">
      <w:pPr>
        <w:jc w:val="both"/>
        <w:rPr>
          <w:sz w:val="24"/>
          <w:szCs w:val="24"/>
        </w:rPr>
      </w:pPr>
      <w:r w:rsidRPr="005E496A">
        <w:rPr>
          <w:sz w:val="24"/>
          <w:szCs w:val="24"/>
        </w:rPr>
        <w:t xml:space="preserve">For the </w:t>
      </w:r>
      <w:r w:rsidR="00EF2539" w:rsidRPr="005E496A">
        <w:rPr>
          <w:sz w:val="24"/>
          <w:szCs w:val="24"/>
        </w:rPr>
        <w:t xml:space="preserve">Quantitative </w:t>
      </w:r>
      <w:r w:rsidRPr="005E496A">
        <w:rPr>
          <w:sz w:val="24"/>
          <w:szCs w:val="24"/>
        </w:rPr>
        <w:t>Metrics</w:t>
      </w:r>
      <w:r w:rsidR="00EF2539" w:rsidRPr="005E496A">
        <w:rPr>
          <w:sz w:val="24"/>
          <w:szCs w:val="24"/>
        </w:rPr>
        <w:t xml:space="preserve"> (Q</w:t>
      </w:r>
      <w:r w:rsidR="00EF2539" w:rsidRPr="005E496A">
        <w:rPr>
          <w:sz w:val="24"/>
          <w:szCs w:val="24"/>
          <w:vertAlign w:val="subscript"/>
        </w:rPr>
        <w:t>n</w:t>
      </w:r>
      <w:r w:rsidR="00EF2539" w:rsidRPr="005E496A">
        <w:rPr>
          <w:sz w:val="24"/>
          <w:szCs w:val="24"/>
        </w:rPr>
        <w:t xml:space="preserve">M) </w:t>
      </w:r>
      <w:r w:rsidRPr="005E496A">
        <w:rPr>
          <w:sz w:val="24"/>
          <w:szCs w:val="24"/>
        </w:rPr>
        <w:t>wherever formula is given, it</w:t>
      </w:r>
      <w:r w:rsidR="00D65BDA" w:rsidRPr="005E496A">
        <w:rPr>
          <w:sz w:val="24"/>
          <w:szCs w:val="24"/>
        </w:rPr>
        <w:t xml:space="preserve"> must be noted that these are given merely to inform the HEIs about the manner in which data submitted will be use</w:t>
      </w:r>
      <w:r w:rsidR="00942277" w:rsidRPr="005E496A">
        <w:rPr>
          <w:sz w:val="24"/>
          <w:szCs w:val="24"/>
        </w:rPr>
        <w:t>d</w:t>
      </w:r>
      <w:r w:rsidR="00D65BDA" w:rsidRPr="005E496A">
        <w:rPr>
          <w:sz w:val="24"/>
          <w:szCs w:val="24"/>
        </w:rPr>
        <w:t xml:space="preserve">. </w:t>
      </w:r>
      <w:r w:rsidR="00D65BDA" w:rsidRPr="005E496A">
        <w:rPr>
          <w:i/>
          <w:sz w:val="24"/>
          <w:szCs w:val="24"/>
        </w:rPr>
        <w:t xml:space="preserve">That is the actual online </w:t>
      </w:r>
      <w:r w:rsidR="009B4593" w:rsidRPr="005E496A">
        <w:rPr>
          <w:i/>
          <w:sz w:val="24"/>
          <w:szCs w:val="24"/>
        </w:rPr>
        <w:t>format seeks</w:t>
      </w:r>
      <w:r w:rsidR="00D65BDA" w:rsidRPr="005E496A">
        <w:rPr>
          <w:i/>
          <w:sz w:val="24"/>
          <w:szCs w:val="24"/>
        </w:rPr>
        <w:t xml:space="preserve"> </w:t>
      </w:r>
      <w:r w:rsidR="00D65BDA" w:rsidRPr="005E496A">
        <w:rPr>
          <w:b/>
          <w:i/>
          <w:sz w:val="24"/>
          <w:szCs w:val="24"/>
        </w:rPr>
        <w:t>only</w:t>
      </w:r>
      <w:r w:rsidR="00D65BDA" w:rsidRPr="005E496A">
        <w:rPr>
          <w:i/>
          <w:sz w:val="24"/>
          <w:szCs w:val="24"/>
        </w:rPr>
        <w:t xml:space="preserve"> data in specified manner which will</w:t>
      </w:r>
      <w:r w:rsidR="00942277" w:rsidRPr="005E496A">
        <w:rPr>
          <w:i/>
          <w:sz w:val="24"/>
          <w:szCs w:val="24"/>
        </w:rPr>
        <w:t xml:space="preserve"> be</w:t>
      </w:r>
      <w:r w:rsidR="00D65BDA" w:rsidRPr="005E496A">
        <w:rPr>
          <w:i/>
          <w:sz w:val="24"/>
          <w:szCs w:val="24"/>
        </w:rPr>
        <w:t xml:space="preserve"> process</w:t>
      </w:r>
      <w:r w:rsidR="00942277" w:rsidRPr="005E496A">
        <w:rPr>
          <w:i/>
          <w:sz w:val="24"/>
          <w:szCs w:val="24"/>
        </w:rPr>
        <w:t>ed</w:t>
      </w:r>
      <w:r w:rsidR="00D65BDA" w:rsidRPr="005E496A">
        <w:rPr>
          <w:i/>
          <w:sz w:val="24"/>
          <w:szCs w:val="24"/>
        </w:rPr>
        <w:t xml:space="preserve"> digitally</w:t>
      </w:r>
      <w:r w:rsidR="00D65BDA" w:rsidRPr="005E496A">
        <w:rPr>
          <w:sz w:val="24"/>
          <w:szCs w:val="24"/>
        </w:rPr>
        <w:t xml:space="preserve">. </w:t>
      </w:r>
    </w:p>
    <w:p w:rsidR="00304251" w:rsidRPr="005E496A" w:rsidRDefault="00304251" w:rsidP="00304251">
      <w:pPr>
        <w:jc w:val="center"/>
        <w:rPr>
          <w:rFonts w:ascii="Sylfaen" w:hAnsi="Sylfaen"/>
          <w:b/>
          <w:sz w:val="24"/>
          <w:szCs w:val="24"/>
        </w:rPr>
      </w:pPr>
    </w:p>
    <w:p w:rsidR="004F50FF" w:rsidRPr="005E496A" w:rsidRDefault="00931B79" w:rsidP="004F50FF">
      <w:pPr>
        <w:jc w:val="both"/>
        <w:rPr>
          <w:bCs/>
          <w:spacing w:val="-2"/>
          <w:sz w:val="24"/>
          <w:szCs w:val="24"/>
        </w:rPr>
      </w:pPr>
      <w:r w:rsidRPr="005E496A">
        <w:rPr>
          <w:bCs/>
          <w:spacing w:val="-2"/>
          <w:sz w:val="24"/>
          <w:szCs w:val="24"/>
        </w:rPr>
        <w:t xml:space="preserve">Metric wise weightage is also given. </w:t>
      </w:r>
    </w:p>
    <w:p w:rsidR="004F50FF" w:rsidRPr="005E496A" w:rsidRDefault="004F50FF" w:rsidP="004F50FF">
      <w:pPr>
        <w:jc w:val="both"/>
        <w:rPr>
          <w:bCs/>
          <w:spacing w:val="-2"/>
          <w:sz w:val="24"/>
          <w:szCs w:val="24"/>
        </w:rPr>
      </w:pPr>
    </w:p>
    <w:p w:rsidR="004F50FF" w:rsidRPr="005E496A" w:rsidRDefault="004F50FF" w:rsidP="004F50FF">
      <w:pPr>
        <w:jc w:val="both"/>
        <w:rPr>
          <w:sz w:val="24"/>
          <w:szCs w:val="24"/>
        </w:rPr>
      </w:pPr>
    </w:p>
    <w:p w:rsidR="004F50FF" w:rsidRPr="005E496A" w:rsidRDefault="004F50FF" w:rsidP="004F50FF">
      <w:pPr>
        <w:jc w:val="both"/>
        <w:rPr>
          <w:sz w:val="24"/>
          <w:szCs w:val="24"/>
        </w:rPr>
      </w:pPr>
      <w:r w:rsidRPr="005E496A">
        <w:rPr>
          <w:sz w:val="24"/>
          <w:szCs w:val="24"/>
        </w:rPr>
        <w:t>The actual online format may change slightly from the QIF given in this Manual</w:t>
      </w:r>
      <w:r w:rsidR="006907DB">
        <w:rPr>
          <w:sz w:val="24"/>
          <w:szCs w:val="24"/>
        </w:rPr>
        <w:t>, in order to bring compatibility with</w:t>
      </w:r>
      <w:r w:rsidRPr="005E496A">
        <w:rPr>
          <w:sz w:val="24"/>
          <w:szCs w:val="24"/>
        </w:rPr>
        <w:t xml:space="preserve"> IT </w:t>
      </w:r>
      <w:r w:rsidR="006907DB">
        <w:rPr>
          <w:sz w:val="24"/>
          <w:szCs w:val="24"/>
        </w:rPr>
        <w:t>design</w:t>
      </w:r>
      <w:r w:rsidRPr="005E496A">
        <w:rPr>
          <w:sz w:val="24"/>
          <w:szCs w:val="24"/>
        </w:rPr>
        <w:t>. Observe this carefully while filling up.</w:t>
      </w:r>
    </w:p>
    <w:p w:rsidR="004F50FF" w:rsidRPr="005E496A" w:rsidRDefault="004F50FF" w:rsidP="004F50FF">
      <w:pPr>
        <w:jc w:val="both"/>
        <w:rPr>
          <w:sz w:val="24"/>
          <w:szCs w:val="24"/>
        </w:rPr>
      </w:pPr>
    </w:p>
    <w:p w:rsidR="00931B79" w:rsidRDefault="00931B79" w:rsidP="00931B79">
      <w:pPr>
        <w:tabs>
          <w:tab w:val="left" w:pos="3813"/>
        </w:tabs>
        <w:jc w:val="both"/>
        <w:rPr>
          <w:bCs/>
          <w:spacing w:val="-2"/>
          <w:sz w:val="28"/>
          <w:szCs w:val="28"/>
        </w:rPr>
      </w:pPr>
      <w:r>
        <w:rPr>
          <w:bCs/>
          <w:spacing w:val="-2"/>
          <w:sz w:val="28"/>
          <w:szCs w:val="28"/>
        </w:rPr>
        <w:tab/>
      </w:r>
    </w:p>
    <w:p w:rsidR="004F50FF" w:rsidRDefault="004F50FF" w:rsidP="00931B79">
      <w:pPr>
        <w:tabs>
          <w:tab w:val="left" w:pos="3813"/>
        </w:tabs>
        <w:jc w:val="both"/>
        <w:rPr>
          <w:bCs/>
          <w:spacing w:val="-2"/>
          <w:sz w:val="28"/>
          <w:szCs w:val="28"/>
        </w:rPr>
      </w:pPr>
    </w:p>
    <w:p w:rsidR="004F50FF" w:rsidRDefault="004F50FF" w:rsidP="00931B79">
      <w:pPr>
        <w:tabs>
          <w:tab w:val="left" w:pos="3813"/>
        </w:tabs>
        <w:jc w:val="both"/>
        <w:rPr>
          <w:bCs/>
          <w:spacing w:val="-2"/>
          <w:sz w:val="28"/>
          <w:szCs w:val="28"/>
        </w:rPr>
      </w:pPr>
    </w:p>
    <w:p w:rsidR="004F50FF" w:rsidRDefault="004F50FF" w:rsidP="00931B79">
      <w:pPr>
        <w:tabs>
          <w:tab w:val="left" w:pos="3813"/>
        </w:tabs>
        <w:jc w:val="both"/>
        <w:rPr>
          <w:bCs/>
          <w:spacing w:val="-2"/>
          <w:sz w:val="28"/>
          <w:szCs w:val="28"/>
        </w:rPr>
      </w:pPr>
    </w:p>
    <w:p w:rsidR="004977D3" w:rsidRDefault="004977D3" w:rsidP="004977D3">
      <w:pPr>
        <w:rPr>
          <w:bCs/>
          <w:spacing w:val="-2"/>
          <w:sz w:val="28"/>
          <w:szCs w:val="28"/>
        </w:rPr>
      </w:pPr>
    </w:p>
    <w:p w:rsidR="00942277" w:rsidRDefault="00942277" w:rsidP="004977D3">
      <w:pPr>
        <w:rPr>
          <w:bCs/>
          <w:spacing w:val="-2"/>
          <w:sz w:val="28"/>
          <w:szCs w:val="28"/>
        </w:rPr>
      </w:pPr>
    </w:p>
    <w:p w:rsidR="00942277" w:rsidRDefault="00942277"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E95044" w:rsidRDefault="00E95044" w:rsidP="004977D3">
      <w:pPr>
        <w:rPr>
          <w:bCs/>
          <w:spacing w:val="-2"/>
          <w:sz w:val="28"/>
          <w:szCs w:val="28"/>
        </w:rPr>
      </w:pPr>
    </w:p>
    <w:p w:rsidR="004977D3" w:rsidRDefault="004977D3" w:rsidP="00393C27">
      <w:pPr>
        <w:rPr>
          <w:b/>
          <w:bCs/>
          <w:spacing w:val="-2"/>
          <w:sz w:val="24"/>
          <w:szCs w:val="24"/>
        </w:rPr>
      </w:pPr>
    </w:p>
    <w:p w:rsidR="004977D3" w:rsidRPr="004977D3" w:rsidRDefault="004977D3" w:rsidP="00EF138F">
      <w:pPr>
        <w:rPr>
          <w:b/>
          <w:bCs/>
          <w:sz w:val="28"/>
          <w:szCs w:val="28"/>
        </w:rPr>
      </w:pPr>
    </w:p>
    <w:p w:rsidR="000D1A50" w:rsidRPr="00093E46" w:rsidRDefault="000D1A50" w:rsidP="000D1A50">
      <w:pPr>
        <w:rPr>
          <w:rFonts w:ascii="Book Antiqua" w:hAnsi="Book Antiqua"/>
          <w:b/>
          <w:bCs/>
          <w:sz w:val="24"/>
          <w:szCs w:val="24"/>
        </w:rPr>
      </w:pPr>
      <w:r>
        <w:rPr>
          <w:rFonts w:ascii="Book Antiqua" w:hAnsi="Book Antiqua"/>
          <w:b/>
          <w:bCs/>
          <w:spacing w:val="-2"/>
          <w:sz w:val="24"/>
          <w:szCs w:val="24"/>
        </w:rPr>
        <w:lastRenderedPageBreak/>
        <w:t xml:space="preserve">                                        </w:t>
      </w:r>
      <w:r w:rsidRPr="00093E46">
        <w:rPr>
          <w:rFonts w:ascii="Book Antiqua" w:hAnsi="Book Antiqua"/>
          <w:b/>
          <w:bCs/>
          <w:spacing w:val="-2"/>
          <w:sz w:val="24"/>
          <w:szCs w:val="24"/>
        </w:rPr>
        <w:t>Criteri</w:t>
      </w:r>
      <w:r w:rsidRPr="00093E46">
        <w:rPr>
          <w:rFonts w:ascii="Book Antiqua" w:hAnsi="Book Antiqua"/>
          <w:b/>
          <w:bCs/>
          <w:sz w:val="24"/>
          <w:szCs w:val="24"/>
        </w:rPr>
        <w:t>on</w:t>
      </w:r>
      <w:r w:rsidRPr="00093E46">
        <w:rPr>
          <w:rFonts w:ascii="Book Antiqua" w:hAnsi="Book Antiqua"/>
          <w:b/>
          <w:bCs/>
          <w:spacing w:val="3"/>
          <w:sz w:val="24"/>
          <w:szCs w:val="24"/>
        </w:rPr>
        <w:t xml:space="preserve"> </w:t>
      </w:r>
      <w:r w:rsidRPr="00093E46">
        <w:rPr>
          <w:rFonts w:ascii="Book Antiqua" w:hAnsi="Book Antiqua"/>
          <w:b/>
          <w:bCs/>
          <w:sz w:val="24"/>
          <w:szCs w:val="24"/>
        </w:rPr>
        <w:t>I</w:t>
      </w:r>
      <w:r w:rsidRPr="00093E46">
        <w:rPr>
          <w:rFonts w:ascii="Book Antiqua" w:hAnsi="Book Antiqua"/>
          <w:b/>
          <w:bCs/>
          <w:spacing w:val="4"/>
          <w:sz w:val="24"/>
          <w:szCs w:val="24"/>
        </w:rPr>
        <w:t xml:space="preserve"> </w:t>
      </w:r>
      <w:r w:rsidRPr="00093E46">
        <w:rPr>
          <w:rFonts w:ascii="Book Antiqua" w:hAnsi="Book Antiqua"/>
          <w:b/>
          <w:bCs/>
          <w:sz w:val="24"/>
          <w:szCs w:val="24"/>
        </w:rPr>
        <w:t>–</w:t>
      </w:r>
      <w:r w:rsidRPr="00093E46">
        <w:rPr>
          <w:rFonts w:ascii="Book Antiqua" w:hAnsi="Book Antiqua"/>
          <w:b/>
          <w:bCs/>
          <w:spacing w:val="4"/>
          <w:sz w:val="24"/>
          <w:szCs w:val="24"/>
        </w:rPr>
        <w:t xml:space="preserve"> </w:t>
      </w:r>
      <w:r w:rsidRPr="00093E46">
        <w:rPr>
          <w:rFonts w:ascii="Book Antiqua" w:hAnsi="Book Antiqua"/>
          <w:b/>
          <w:bCs/>
          <w:spacing w:val="-2"/>
          <w:sz w:val="24"/>
          <w:szCs w:val="24"/>
        </w:rPr>
        <w:t>Curricula</w:t>
      </w:r>
      <w:r w:rsidRPr="00093E46">
        <w:rPr>
          <w:rFonts w:ascii="Book Antiqua" w:hAnsi="Book Antiqua"/>
          <w:b/>
          <w:bCs/>
          <w:sz w:val="24"/>
          <w:szCs w:val="24"/>
        </w:rPr>
        <w:t>r</w:t>
      </w:r>
      <w:r w:rsidRPr="00093E46">
        <w:rPr>
          <w:rFonts w:ascii="Book Antiqua" w:hAnsi="Book Antiqua"/>
          <w:b/>
          <w:bCs/>
          <w:spacing w:val="3"/>
          <w:sz w:val="24"/>
          <w:szCs w:val="24"/>
        </w:rPr>
        <w:t xml:space="preserve"> </w:t>
      </w:r>
      <w:r w:rsidRPr="00093E46">
        <w:rPr>
          <w:rFonts w:ascii="Book Antiqua" w:hAnsi="Book Antiqua"/>
          <w:b/>
          <w:bCs/>
          <w:spacing w:val="-2"/>
          <w:sz w:val="24"/>
          <w:szCs w:val="24"/>
        </w:rPr>
        <w:t>Aspect</w:t>
      </w:r>
      <w:r w:rsidRPr="00093E46">
        <w:rPr>
          <w:rFonts w:ascii="Book Antiqua" w:hAnsi="Book Antiqua"/>
          <w:b/>
          <w:bCs/>
          <w:sz w:val="24"/>
          <w:szCs w:val="24"/>
        </w:rPr>
        <w:t xml:space="preserve">s (150)                  </w:t>
      </w:r>
    </w:p>
    <w:p w:rsidR="000D1A50" w:rsidRPr="00093E46" w:rsidRDefault="000D1A50" w:rsidP="000D1A50">
      <w:pPr>
        <w:jc w:val="center"/>
        <w:rPr>
          <w:b/>
          <w:bCs/>
          <w:sz w:val="24"/>
          <w:szCs w:val="24"/>
        </w:rPr>
      </w:pPr>
    </w:p>
    <w:p w:rsidR="000D1A50" w:rsidRPr="00093E46" w:rsidRDefault="000D1A50" w:rsidP="000D1A50">
      <w:pPr>
        <w:contextualSpacing/>
        <w:jc w:val="center"/>
        <w:rPr>
          <w:b/>
          <w:bCs/>
          <w:sz w:val="24"/>
          <w:szCs w:val="24"/>
        </w:rPr>
      </w:pPr>
      <w:r w:rsidRPr="00093E46">
        <w:rPr>
          <w:b/>
          <w:bCs/>
          <w:sz w:val="24"/>
          <w:szCs w:val="24"/>
        </w:rPr>
        <w:t xml:space="preserve">             Key Indicator – 1.1 Curriculum Design and Development (50)</w:t>
      </w:r>
    </w:p>
    <w:tbl>
      <w:tblPr>
        <w:tblpPr w:leftFromText="180" w:rightFromText="180" w:vertAnchor="text" w:horzAnchor="margin" w:tblpXSpec="right" w:tblpY="190"/>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3"/>
        <w:gridCol w:w="7229"/>
        <w:gridCol w:w="1418"/>
      </w:tblGrid>
      <w:tr w:rsidR="000D1A50" w:rsidRPr="00093E46" w:rsidTr="00300587">
        <w:trPr>
          <w:trHeight w:val="539"/>
        </w:trPr>
        <w:tc>
          <w:tcPr>
            <w:tcW w:w="993" w:type="dxa"/>
          </w:tcPr>
          <w:p w:rsidR="000D1A50" w:rsidRPr="00093E46" w:rsidRDefault="000D1A50" w:rsidP="00300587">
            <w:pPr>
              <w:jc w:val="center"/>
              <w:rPr>
                <w:b/>
                <w:bCs/>
                <w:sz w:val="24"/>
                <w:szCs w:val="24"/>
              </w:rPr>
            </w:pPr>
            <w:r w:rsidRPr="00093E46">
              <w:rPr>
                <w:b/>
                <w:bCs/>
                <w:sz w:val="24"/>
                <w:szCs w:val="24"/>
              </w:rPr>
              <w:t>Metric No.</w:t>
            </w:r>
          </w:p>
        </w:tc>
        <w:tc>
          <w:tcPr>
            <w:tcW w:w="7229" w:type="dxa"/>
          </w:tcPr>
          <w:p w:rsidR="000D1A50" w:rsidRPr="00093E46" w:rsidRDefault="000D1A50" w:rsidP="00300587">
            <w:pPr>
              <w:jc w:val="center"/>
              <w:rPr>
                <w:b/>
                <w:bCs/>
                <w:sz w:val="24"/>
                <w:szCs w:val="24"/>
              </w:rPr>
            </w:pPr>
          </w:p>
        </w:tc>
        <w:tc>
          <w:tcPr>
            <w:tcW w:w="1418" w:type="dxa"/>
          </w:tcPr>
          <w:p w:rsidR="000D1A50" w:rsidRPr="00093E46" w:rsidRDefault="000D1A50" w:rsidP="00300587">
            <w:pPr>
              <w:jc w:val="center"/>
              <w:rPr>
                <w:b/>
                <w:bCs/>
                <w:sz w:val="24"/>
                <w:szCs w:val="24"/>
              </w:rPr>
            </w:pPr>
            <w:r w:rsidRPr="00093E46">
              <w:rPr>
                <w:b/>
                <w:bCs/>
                <w:sz w:val="24"/>
                <w:szCs w:val="24"/>
              </w:rPr>
              <w:t>Weightage</w:t>
            </w:r>
          </w:p>
          <w:p w:rsidR="000D1A50" w:rsidRPr="00093E46" w:rsidRDefault="000D1A50" w:rsidP="00300587">
            <w:pPr>
              <w:jc w:val="center"/>
              <w:rPr>
                <w:b/>
                <w:bCs/>
                <w:sz w:val="24"/>
                <w:szCs w:val="24"/>
              </w:rPr>
            </w:pPr>
          </w:p>
        </w:tc>
      </w:tr>
      <w:tr w:rsidR="000D1A50" w:rsidRPr="00093E46" w:rsidTr="00300587">
        <w:tc>
          <w:tcPr>
            <w:tcW w:w="993" w:type="dxa"/>
          </w:tcPr>
          <w:p w:rsidR="000D1A50" w:rsidRPr="00093E46" w:rsidRDefault="000D1A50" w:rsidP="00300587">
            <w:pPr>
              <w:jc w:val="center"/>
              <w:rPr>
                <w:b/>
                <w:bCs/>
                <w:sz w:val="24"/>
                <w:szCs w:val="24"/>
              </w:rPr>
            </w:pPr>
            <w:r w:rsidRPr="00093E46">
              <w:rPr>
                <w:b/>
                <w:bCs/>
                <w:sz w:val="24"/>
                <w:szCs w:val="24"/>
              </w:rPr>
              <w:t>1.1.1</w:t>
            </w:r>
          </w:p>
          <w:p w:rsidR="000D1A50" w:rsidRPr="00093E46" w:rsidRDefault="000D1A50" w:rsidP="00300587">
            <w:pPr>
              <w:jc w:val="center"/>
              <w:rPr>
                <w:b/>
                <w:bCs/>
                <w:sz w:val="24"/>
                <w:szCs w:val="24"/>
              </w:rPr>
            </w:pPr>
          </w:p>
          <w:p w:rsidR="000D1A50" w:rsidRPr="00093E46" w:rsidRDefault="000D1A50" w:rsidP="00300587">
            <w:pPr>
              <w:jc w:val="center"/>
              <w:rPr>
                <w:b/>
                <w:bCs/>
                <w:sz w:val="24"/>
                <w:szCs w:val="24"/>
              </w:rPr>
            </w:pPr>
            <w:r w:rsidRPr="00093E46">
              <w:rPr>
                <w:b/>
                <w:bCs/>
                <w:sz w:val="24"/>
                <w:szCs w:val="24"/>
              </w:rPr>
              <w:t>Q</w:t>
            </w:r>
            <w:r w:rsidRPr="00093E46">
              <w:rPr>
                <w:b/>
                <w:bCs/>
                <w:sz w:val="24"/>
                <w:szCs w:val="24"/>
                <w:vertAlign w:val="subscript"/>
              </w:rPr>
              <w:t>l</w:t>
            </w:r>
            <w:r w:rsidRPr="00093E46">
              <w:rPr>
                <w:b/>
                <w:bCs/>
                <w:sz w:val="24"/>
                <w:szCs w:val="24"/>
              </w:rPr>
              <w:t>M</w:t>
            </w:r>
          </w:p>
          <w:p w:rsidR="000D1A50" w:rsidRPr="00093E46" w:rsidRDefault="000D1A50" w:rsidP="00300587">
            <w:pPr>
              <w:jc w:val="center"/>
              <w:rPr>
                <w:b/>
                <w:bCs/>
                <w:sz w:val="24"/>
                <w:szCs w:val="24"/>
              </w:rPr>
            </w:pPr>
          </w:p>
        </w:tc>
        <w:tc>
          <w:tcPr>
            <w:tcW w:w="7229" w:type="dxa"/>
          </w:tcPr>
          <w:p w:rsidR="000D1A50" w:rsidRDefault="000D1A50" w:rsidP="00300587">
            <w:pPr>
              <w:rPr>
                <w:b/>
                <w:i/>
                <w:sz w:val="24"/>
                <w:szCs w:val="24"/>
              </w:rPr>
            </w:pPr>
            <w:r w:rsidRPr="005B09F4">
              <w:rPr>
                <w:b/>
                <w:i/>
                <w:sz w:val="24"/>
                <w:szCs w:val="24"/>
              </w:rPr>
              <w:t>Curricula developed and implemented  have relevance to the local, national, regional and global developmental needs which  is reflected in Programme outcomes (POs), Programme Specific Outcomes(PSOs) and Course Outcomes(COs) of the Programmes offered by the University</w:t>
            </w:r>
            <w:r>
              <w:rPr>
                <w:b/>
                <w:i/>
                <w:sz w:val="24"/>
                <w:szCs w:val="24"/>
              </w:rPr>
              <w:t xml:space="preserve"> </w:t>
            </w:r>
          </w:p>
          <w:p w:rsidR="000D1A50" w:rsidRPr="00093E46" w:rsidRDefault="000D1A50" w:rsidP="00300587">
            <w:pPr>
              <w:rPr>
                <w:b/>
                <w:bCs/>
                <w:i/>
                <w:sz w:val="24"/>
                <w:szCs w:val="24"/>
              </w:rPr>
            </w:pPr>
          </w:p>
          <w:p w:rsidR="000D1A50" w:rsidRPr="00093E46" w:rsidRDefault="000D1A50" w:rsidP="00300587">
            <w:pPr>
              <w:rPr>
                <w:sz w:val="24"/>
              </w:rPr>
            </w:pPr>
            <w:r w:rsidRPr="00093E46">
              <w:rPr>
                <w:sz w:val="24"/>
              </w:rPr>
              <w:t>Write description in maximum of 500 words</w:t>
            </w:r>
          </w:p>
          <w:p w:rsidR="000D1A50" w:rsidRPr="00093E46" w:rsidRDefault="000D1A50" w:rsidP="00300587">
            <w:pPr>
              <w:rPr>
                <w:b/>
              </w:rPr>
            </w:pPr>
            <w:r w:rsidRPr="00093E46">
              <w:rPr>
                <w:b/>
              </w:rPr>
              <w:t xml:space="preserve">File Description </w:t>
            </w:r>
          </w:p>
          <w:p w:rsidR="000D1A50" w:rsidRPr="00093E46" w:rsidRDefault="000D1A50" w:rsidP="000D1A50">
            <w:pPr>
              <w:numPr>
                <w:ilvl w:val="0"/>
                <w:numId w:val="181"/>
              </w:numPr>
              <w:spacing w:line="276" w:lineRule="auto"/>
            </w:pPr>
            <w:r w:rsidRPr="00093E46">
              <w:t xml:space="preserve">Upload  Additional information </w:t>
            </w:r>
          </w:p>
          <w:p w:rsidR="000D1A50" w:rsidRPr="00093E46" w:rsidRDefault="000D1A50" w:rsidP="000D1A50">
            <w:pPr>
              <w:numPr>
                <w:ilvl w:val="0"/>
                <w:numId w:val="181"/>
              </w:numPr>
              <w:spacing w:line="276" w:lineRule="auto"/>
              <w:rPr>
                <w:lang w:eastAsia="en-IN"/>
              </w:rPr>
            </w:pPr>
            <w:r w:rsidRPr="00093E46">
              <w:t>Link for Additional information</w:t>
            </w:r>
            <w:r w:rsidRPr="00093E46">
              <w:rPr>
                <w:shd w:val="clear" w:color="auto" w:fill="FFFFFF"/>
                <w:lang w:eastAsia="en-IN"/>
              </w:rPr>
              <w:t xml:space="preserve"> </w:t>
            </w:r>
          </w:p>
        </w:tc>
        <w:tc>
          <w:tcPr>
            <w:tcW w:w="1418" w:type="dxa"/>
            <w:vAlign w:val="center"/>
          </w:tcPr>
          <w:p w:rsidR="000D1A50" w:rsidRPr="00093E46" w:rsidRDefault="000D1A50" w:rsidP="00300587">
            <w:pPr>
              <w:jc w:val="center"/>
              <w:rPr>
                <w:b/>
                <w:bCs/>
                <w:sz w:val="24"/>
                <w:szCs w:val="24"/>
              </w:rPr>
            </w:pPr>
            <w:r w:rsidRPr="00093E46">
              <w:rPr>
                <w:b/>
                <w:bCs/>
                <w:sz w:val="24"/>
                <w:szCs w:val="24"/>
              </w:rPr>
              <w:t>20</w:t>
            </w:r>
          </w:p>
        </w:tc>
      </w:tr>
      <w:tr w:rsidR="000D1A50" w:rsidRPr="00093E46" w:rsidTr="00300587">
        <w:trPr>
          <w:trHeight w:val="1874"/>
        </w:trPr>
        <w:tc>
          <w:tcPr>
            <w:tcW w:w="993" w:type="dxa"/>
          </w:tcPr>
          <w:p w:rsidR="000D1A50" w:rsidRPr="00093E46" w:rsidRDefault="000D1A50" w:rsidP="00300587">
            <w:pPr>
              <w:jc w:val="center"/>
              <w:rPr>
                <w:b/>
                <w:bCs/>
                <w:color w:val="000000"/>
                <w:sz w:val="24"/>
                <w:szCs w:val="24"/>
              </w:rPr>
            </w:pPr>
            <w:r w:rsidRPr="00093E46">
              <w:rPr>
                <w:b/>
                <w:bCs/>
                <w:color w:val="000000"/>
                <w:sz w:val="24"/>
                <w:szCs w:val="24"/>
              </w:rPr>
              <w:t>1.1.2</w:t>
            </w:r>
          </w:p>
          <w:p w:rsidR="000D1A50" w:rsidRPr="00093E46" w:rsidRDefault="000D1A50" w:rsidP="00300587">
            <w:pPr>
              <w:jc w:val="center"/>
              <w:rPr>
                <w:b/>
                <w:bCs/>
                <w:color w:val="000000"/>
                <w:sz w:val="24"/>
                <w:szCs w:val="24"/>
              </w:rPr>
            </w:pPr>
          </w:p>
          <w:p w:rsidR="000D1A50" w:rsidRPr="00093E46" w:rsidRDefault="000D1A50" w:rsidP="00300587">
            <w:pPr>
              <w:jc w:val="center"/>
              <w:rPr>
                <w:b/>
                <w:bCs/>
                <w:color w:val="000000"/>
                <w:sz w:val="24"/>
                <w:szCs w:val="24"/>
              </w:rPr>
            </w:pPr>
            <w:r w:rsidRPr="00093E46">
              <w:rPr>
                <w:b/>
                <w:bCs/>
                <w:color w:val="000000"/>
                <w:sz w:val="24"/>
                <w:szCs w:val="24"/>
              </w:rPr>
              <w:t>Q</w:t>
            </w:r>
            <w:r w:rsidRPr="00093E46">
              <w:rPr>
                <w:b/>
                <w:bCs/>
                <w:color w:val="000000"/>
                <w:sz w:val="24"/>
                <w:szCs w:val="24"/>
                <w:vertAlign w:val="subscript"/>
              </w:rPr>
              <w:t>n</w:t>
            </w:r>
            <w:r w:rsidRPr="00093E46">
              <w:rPr>
                <w:b/>
                <w:bCs/>
                <w:color w:val="000000"/>
                <w:sz w:val="24"/>
                <w:szCs w:val="24"/>
              </w:rPr>
              <w:t>M</w:t>
            </w:r>
          </w:p>
          <w:p w:rsidR="000D1A50" w:rsidRPr="00093E46" w:rsidRDefault="000D1A50" w:rsidP="00300587">
            <w:pPr>
              <w:jc w:val="center"/>
              <w:rPr>
                <w:color w:val="000000"/>
                <w:sz w:val="24"/>
                <w:szCs w:val="24"/>
              </w:rPr>
            </w:pPr>
            <w:r w:rsidRPr="00093E46">
              <w:rPr>
                <w:color w:val="000000"/>
                <w:sz w:val="24"/>
                <w:szCs w:val="24"/>
              </w:rPr>
              <w:t xml:space="preserve"> </w:t>
            </w:r>
          </w:p>
        </w:tc>
        <w:tc>
          <w:tcPr>
            <w:tcW w:w="7229" w:type="dxa"/>
          </w:tcPr>
          <w:p w:rsidR="000D1A50" w:rsidRPr="00093E46" w:rsidRDefault="000D1A50" w:rsidP="00300587">
            <w:pPr>
              <w:rPr>
                <w:b/>
                <w:i/>
                <w:color w:val="000000"/>
                <w:sz w:val="24"/>
                <w:szCs w:val="24"/>
              </w:rPr>
            </w:pPr>
            <w:r w:rsidRPr="00093E46">
              <w:rPr>
                <w:b/>
                <w:i/>
                <w:color w:val="000000"/>
                <w:sz w:val="24"/>
                <w:szCs w:val="24"/>
              </w:rPr>
              <w:t xml:space="preserve">Percentage of </w:t>
            </w:r>
            <w:r w:rsidRPr="00093E46">
              <w:rPr>
                <w:b/>
                <w:bCs/>
                <w:i/>
                <w:color w:val="000000"/>
                <w:sz w:val="24"/>
                <w:szCs w:val="24"/>
              </w:rPr>
              <w:t xml:space="preserve">Programmes </w:t>
            </w:r>
            <w:r w:rsidRPr="00093E46">
              <w:rPr>
                <w:b/>
                <w:i/>
                <w:color w:val="000000"/>
                <w:sz w:val="24"/>
                <w:szCs w:val="24"/>
              </w:rPr>
              <w:t>where syllabus revision was carried out during the last five years</w:t>
            </w:r>
          </w:p>
          <w:p w:rsidR="000D1A50" w:rsidRPr="00093E46" w:rsidRDefault="000D1A50" w:rsidP="00300587">
            <w:pPr>
              <w:rPr>
                <w:b/>
                <w:i/>
                <w:color w:val="000000"/>
                <w:sz w:val="24"/>
                <w:szCs w:val="24"/>
              </w:rPr>
            </w:pPr>
          </w:p>
          <w:p w:rsidR="000D1A50" w:rsidRPr="00093E46" w:rsidRDefault="000D1A50" w:rsidP="00300587">
            <w:pPr>
              <w:rPr>
                <w:color w:val="000000"/>
                <w:sz w:val="24"/>
                <w:szCs w:val="24"/>
              </w:rPr>
            </w:pPr>
            <w:r w:rsidRPr="00093E46">
              <w:rPr>
                <w:color w:val="000000"/>
                <w:sz w:val="24"/>
                <w:szCs w:val="24"/>
              </w:rPr>
              <w:t>1.1.2.1: How many Programmes were revised out of total number of Programmes offered during the last five years</w:t>
            </w:r>
          </w:p>
          <w:p w:rsidR="000D1A50" w:rsidRPr="00093E46" w:rsidRDefault="000D1A50" w:rsidP="00300587">
            <w:pPr>
              <w:rPr>
                <w:color w:val="000000"/>
                <w:sz w:val="24"/>
                <w:szCs w:val="24"/>
              </w:rPr>
            </w:pPr>
          </w:p>
          <w:p w:rsidR="000D1A50" w:rsidRPr="00093E46" w:rsidRDefault="000D1A50" w:rsidP="00300587">
            <w:pPr>
              <w:spacing w:line="264" w:lineRule="auto"/>
              <w:rPr>
                <w:sz w:val="24"/>
                <w:szCs w:val="24"/>
              </w:rPr>
            </w:pPr>
            <w:r w:rsidRPr="00093E46">
              <w:rPr>
                <w:sz w:val="24"/>
                <w:szCs w:val="24"/>
              </w:rPr>
              <w:t>1.1.2.2 : Number of all Programmes offered by the institution during the last five years</w:t>
            </w:r>
          </w:p>
          <w:p w:rsidR="000D1A50" w:rsidRPr="00093E46" w:rsidRDefault="000D1A50" w:rsidP="00300587">
            <w:pPr>
              <w:rPr>
                <w:color w:val="000000"/>
                <w:sz w:val="24"/>
                <w:szCs w:val="24"/>
              </w:rPr>
            </w:pPr>
          </w:p>
          <w:p w:rsidR="000D1A50" w:rsidRPr="00093E46" w:rsidRDefault="000D1A50" w:rsidP="00300587">
            <w:pPr>
              <w:rPr>
                <w:color w:val="000000"/>
                <w:szCs w:val="24"/>
              </w:rPr>
            </w:pPr>
            <w:r w:rsidRPr="00093E46">
              <w:rPr>
                <w:bCs/>
                <w:color w:val="000000"/>
                <w:sz w:val="24"/>
                <w:szCs w:val="24"/>
              </w:rPr>
              <w:t>Data Requirement for last five years</w:t>
            </w:r>
            <w:r w:rsidRPr="00093E46">
              <w:rPr>
                <w:bCs/>
                <w:color w:val="000000"/>
                <w:szCs w:val="24"/>
              </w:rPr>
              <w:t>: (As per Data Tem</w:t>
            </w:r>
            <w:r>
              <w:rPr>
                <w:bCs/>
                <w:color w:val="000000"/>
                <w:szCs w:val="24"/>
              </w:rPr>
              <w:t>plate</w:t>
            </w:r>
            <w:r w:rsidRPr="00093E46">
              <w:rPr>
                <w:bCs/>
                <w:color w:val="000000"/>
                <w:szCs w:val="24"/>
              </w:rPr>
              <w:t>)</w:t>
            </w:r>
          </w:p>
          <w:p w:rsidR="000D1A50" w:rsidRPr="00093E46" w:rsidRDefault="000D1A50" w:rsidP="000D1A50">
            <w:pPr>
              <w:numPr>
                <w:ilvl w:val="0"/>
                <w:numId w:val="17"/>
              </w:numPr>
              <w:contextualSpacing/>
              <w:rPr>
                <w:bCs/>
                <w:color w:val="000000"/>
                <w:sz w:val="24"/>
                <w:szCs w:val="24"/>
              </w:rPr>
            </w:pPr>
            <w:r w:rsidRPr="00093E46">
              <w:rPr>
                <w:bCs/>
                <w:color w:val="000000"/>
                <w:sz w:val="24"/>
                <w:szCs w:val="24"/>
              </w:rPr>
              <w:t>Programme Code</w:t>
            </w:r>
          </w:p>
          <w:p w:rsidR="000D1A50" w:rsidRPr="00093E46" w:rsidRDefault="000D1A50" w:rsidP="000D1A50">
            <w:pPr>
              <w:numPr>
                <w:ilvl w:val="0"/>
                <w:numId w:val="17"/>
              </w:numPr>
              <w:contextualSpacing/>
              <w:rPr>
                <w:bCs/>
                <w:color w:val="000000"/>
                <w:sz w:val="24"/>
                <w:szCs w:val="24"/>
              </w:rPr>
            </w:pPr>
            <w:r w:rsidRPr="00093E46">
              <w:rPr>
                <w:bCs/>
                <w:color w:val="000000"/>
                <w:sz w:val="24"/>
                <w:szCs w:val="24"/>
              </w:rPr>
              <w:t>Names of the Programme revised</w:t>
            </w:r>
          </w:p>
          <w:p w:rsidR="000D1A50" w:rsidRPr="00093E46" w:rsidRDefault="000D1A50" w:rsidP="00300587">
            <w:pPr>
              <w:rPr>
                <w:bCs/>
                <w:color w:val="000000"/>
                <w:sz w:val="24"/>
                <w:szCs w:val="24"/>
              </w:rPr>
            </w:pPr>
          </w:p>
          <w:p w:rsidR="000D1A50" w:rsidRPr="00093E46" w:rsidRDefault="000D1A50" w:rsidP="00300587">
            <w:pPr>
              <w:rPr>
                <w:b/>
                <w:bCs/>
                <w:color w:val="000000"/>
                <w:sz w:val="24"/>
                <w:szCs w:val="24"/>
              </w:rPr>
            </w:pPr>
            <w:r w:rsidRPr="00093E46">
              <w:rPr>
                <w:bCs/>
                <w:color w:val="000000"/>
                <w:sz w:val="24"/>
                <w:szCs w:val="24"/>
              </w:rPr>
              <w:t>Formula</w:t>
            </w:r>
            <w:r w:rsidRPr="00093E46">
              <w:rPr>
                <w:b/>
                <w:bCs/>
                <w:color w:val="000000"/>
                <w:sz w:val="24"/>
                <w:szCs w:val="24"/>
              </w:rPr>
              <w:t>:</w:t>
            </w:r>
          </w:p>
          <w:p w:rsidR="000D1A50" w:rsidRPr="00093E46" w:rsidRDefault="000D1A50" w:rsidP="00300587">
            <w:pPr>
              <w:jc w:val="center"/>
              <w:rPr>
                <w:color w:val="000000"/>
                <w:sz w:val="24"/>
                <w:szCs w:val="24"/>
              </w:rPr>
            </w:pPr>
            <w:r w:rsidRPr="00093E46">
              <w:rPr>
                <w:color w:val="000000"/>
                <w:sz w:val="24"/>
                <w:szCs w:val="24"/>
              </w:rPr>
              <w:br/>
            </w:r>
            <m:oMathPara>
              <m:oMath>
                <m:f>
                  <m:fPr>
                    <m:ctrlPr>
                      <w:rPr>
                        <w:rFonts w:ascii="Cambria Math" w:eastAsia="Calibri" w:hAnsi="Sylfaen"/>
                        <w:bCs/>
                        <w:iCs/>
                        <w:sz w:val="18"/>
                        <w:szCs w:val="18"/>
                      </w:rPr>
                    </m:ctrlPr>
                  </m:fPr>
                  <m:num>
                    <m:eqArr>
                      <m:eqArrPr>
                        <m:ctrlPr>
                          <w:rPr>
                            <w:rFonts w:ascii="Cambria Math" w:eastAsia="Calibri" w:hAnsi="Sylfaen"/>
                            <w:bCs/>
                            <w:iCs/>
                            <w:sz w:val="18"/>
                            <w:szCs w:val="18"/>
                          </w:rPr>
                        </m:ctrlPr>
                      </m:eqArrPr>
                      <m:e>
                        <m:r>
                          <m:rPr>
                            <m:sty m:val="p"/>
                          </m:rPr>
                          <w:rPr>
                            <w:rFonts w:ascii="Cambria Math" w:eastAsia="Calibri" w:hAnsi="Sylfaen"/>
                            <w:sz w:val="18"/>
                            <w:szCs w:val="18"/>
                          </w:rPr>
                          <m:t>Number of Programmes in which</m:t>
                        </m:r>
                        <m:ctrlPr>
                          <w:rPr>
                            <w:rFonts w:ascii="Cambria Math" w:eastAsia="Cambria Math" w:hAnsi="Sylfaen" w:cs="Cambria Math"/>
                            <w:bCs/>
                            <w:iCs/>
                            <w:sz w:val="18"/>
                            <w:szCs w:val="18"/>
                          </w:rPr>
                        </m:ctrlPr>
                      </m:e>
                      <m:e>
                        <m:r>
                          <m:rPr>
                            <m:sty m:val="p"/>
                          </m:rPr>
                          <w:rPr>
                            <w:rFonts w:ascii="Cambria Math" w:eastAsia="Calibri" w:hAnsi="Sylfaen"/>
                            <w:sz w:val="18"/>
                            <w:szCs w:val="18"/>
                          </w:rPr>
                          <m:t xml:space="preserve"> syllabus was revised during the last five years</m:t>
                        </m:r>
                        <m:ctrlPr>
                          <w:rPr>
                            <w:rFonts w:ascii="Cambria Math" w:eastAsia="Cambria Math" w:hAnsi="Sylfaen" w:cs="Cambria Math"/>
                            <w:sz w:val="18"/>
                            <w:szCs w:val="18"/>
                          </w:rPr>
                        </m:ctrlPr>
                      </m:e>
                      <m:e>
                        <m:r>
                          <m:rPr>
                            <m:sty m:val="p"/>
                          </m:rPr>
                          <w:rPr>
                            <w:rFonts w:ascii="Cambria Math" w:eastAsia="Calibri" w:hAnsi="Sylfaen"/>
                            <w:sz w:val="18"/>
                            <w:szCs w:val="18"/>
                          </w:rPr>
                          <m:t xml:space="preserve">  </m:t>
                        </m:r>
                      </m:e>
                    </m:eqArr>
                  </m:num>
                  <m:den>
                    <m:eqArr>
                      <m:eqArrPr>
                        <m:ctrlPr>
                          <w:rPr>
                            <w:rFonts w:ascii="Cambria Math" w:eastAsia="Calibri" w:hAnsi="Sylfaen"/>
                            <w:sz w:val="18"/>
                            <w:szCs w:val="18"/>
                          </w:rPr>
                        </m:ctrlPr>
                      </m:eqArrPr>
                      <m:e>
                        <m:r>
                          <m:rPr>
                            <m:sty m:val="p"/>
                          </m:rPr>
                          <w:rPr>
                            <w:rFonts w:ascii="Cambria Math" w:eastAsia="Calibri" w:hAnsi="Sylfaen"/>
                            <w:sz w:val="18"/>
                            <w:szCs w:val="18"/>
                          </w:rPr>
                          <m:t xml:space="preserve">Number of Programmes offered by the </m:t>
                        </m:r>
                      </m:e>
                      <m:e>
                        <m:r>
                          <m:rPr>
                            <m:sty m:val="p"/>
                          </m:rPr>
                          <w:rPr>
                            <w:rFonts w:ascii="Cambria Math" w:eastAsia="Calibri" w:hAnsi="Sylfaen"/>
                            <w:sz w:val="18"/>
                            <w:szCs w:val="18"/>
                          </w:rPr>
                          <m:t xml:space="preserve"> institution during the last five years</m:t>
                        </m:r>
                      </m:e>
                    </m:eqArr>
                  </m:den>
                </m:f>
                <m:r>
                  <m:rPr>
                    <m:sty m:val="p"/>
                  </m:rPr>
                  <w:rPr>
                    <w:rFonts w:ascii="Cambria Math" w:eastAsia="Calibri" w:hAnsi="Sylfaen"/>
                    <w:sz w:val="18"/>
                    <w:szCs w:val="18"/>
                  </w:rPr>
                  <m:t xml:space="preserve">X </m:t>
                </m:r>
                <m:r>
                  <m:rPr>
                    <m:sty m:val="b"/>
                  </m:rPr>
                  <w:rPr>
                    <w:rFonts w:ascii="Cambria Math" w:eastAsia="Calibri" w:hAnsi="Cambria Math"/>
                    <w:sz w:val="18"/>
                    <w:szCs w:val="18"/>
                  </w:rPr>
                  <m:t>100</m:t>
                </m:r>
              </m:oMath>
            </m:oMathPara>
          </w:p>
          <w:p w:rsidR="000D1A50" w:rsidRPr="00093E46" w:rsidRDefault="000D1A50" w:rsidP="00300587">
            <w:pPr>
              <w:rPr>
                <w:b/>
                <w:color w:val="000000"/>
              </w:rPr>
            </w:pPr>
          </w:p>
          <w:p w:rsidR="000D1A50" w:rsidRPr="00093E46" w:rsidRDefault="000D1A50" w:rsidP="00300587">
            <w:pPr>
              <w:rPr>
                <w:b/>
                <w:color w:val="000000"/>
              </w:rPr>
            </w:pPr>
            <w:r w:rsidRPr="00093E46">
              <w:rPr>
                <w:b/>
                <w:color w:val="000000"/>
              </w:rPr>
              <w:t>File Description  (Upload)</w:t>
            </w:r>
          </w:p>
          <w:p w:rsidR="000D1A50" w:rsidRPr="00093E46" w:rsidRDefault="000D1A50" w:rsidP="000D1A50">
            <w:pPr>
              <w:numPr>
                <w:ilvl w:val="0"/>
                <w:numId w:val="182"/>
              </w:numPr>
              <w:spacing w:line="276" w:lineRule="auto"/>
              <w:rPr>
                <w:color w:val="000000"/>
              </w:rPr>
            </w:pPr>
            <w:r w:rsidRPr="00093E46">
              <w:rPr>
                <w:color w:val="000000"/>
              </w:rPr>
              <w:t xml:space="preserve">Minutes of relevant Academic Council/BOS meeting </w:t>
            </w:r>
          </w:p>
          <w:p w:rsidR="000D1A50" w:rsidRPr="00093E46" w:rsidRDefault="000D1A50" w:rsidP="000D1A50">
            <w:pPr>
              <w:numPr>
                <w:ilvl w:val="0"/>
                <w:numId w:val="182"/>
              </w:numPr>
              <w:spacing w:line="276" w:lineRule="auto"/>
              <w:rPr>
                <w:color w:val="000000"/>
              </w:rPr>
            </w:pPr>
            <w:r w:rsidRPr="00093E46">
              <w:rPr>
                <w:color w:val="000000"/>
              </w:rPr>
              <w:t>Any additional information</w:t>
            </w:r>
          </w:p>
          <w:p w:rsidR="000D1A50" w:rsidRPr="00093E46" w:rsidRDefault="000D1A50" w:rsidP="000D1A50">
            <w:pPr>
              <w:numPr>
                <w:ilvl w:val="0"/>
                <w:numId w:val="182"/>
              </w:numPr>
              <w:spacing w:line="276" w:lineRule="auto"/>
              <w:rPr>
                <w:color w:val="000000"/>
              </w:rPr>
            </w:pPr>
            <w:r w:rsidRPr="00093E46">
              <w:rPr>
                <w:color w:val="000000"/>
              </w:rPr>
              <w:t xml:space="preserve">Details of Programme syllabus revision in last 5 years (Data Template) </w:t>
            </w:r>
          </w:p>
          <w:p w:rsidR="000D1A50" w:rsidRPr="00093E46" w:rsidRDefault="000D1A50" w:rsidP="00300587">
            <w:pPr>
              <w:rPr>
                <w:b/>
                <w:bCs/>
                <w:color w:val="000000"/>
                <w:sz w:val="24"/>
                <w:szCs w:val="24"/>
              </w:rPr>
            </w:pPr>
          </w:p>
        </w:tc>
        <w:tc>
          <w:tcPr>
            <w:tcW w:w="1418" w:type="dxa"/>
          </w:tcPr>
          <w:p w:rsidR="000D1A50" w:rsidRPr="00093E46" w:rsidRDefault="000D1A50" w:rsidP="00300587">
            <w:pPr>
              <w:jc w:val="center"/>
              <w:rPr>
                <w:b/>
                <w:bCs/>
                <w:iCs/>
                <w:color w:val="000000"/>
                <w:sz w:val="24"/>
                <w:szCs w:val="24"/>
              </w:rPr>
            </w:pPr>
          </w:p>
          <w:p w:rsidR="000D1A50" w:rsidRPr="00093E46" w:rsidRDefault="000D1A50" w:rsidP="00300587">
            <w:pPr>
              <w:spacing w:after="120"/>
              <w:jc w:val="center"/>
              <w:rPr>
                <w:color w:val="000000"/>
                <w:sz w:val="24"/>
                <w:szCs w:val="24"/>
              </w:rPr>
            </w:pPr>
            <w:r w:rsidRPr="00093E46">
              <w:rPr>
                <w:b/>
                <w:bCs/>
                <w:color w:val="000000"/>
                <w:sz w:val="24"/>
                <w:szCs w:val="24"/>
              </w:rPr>
              <w:t>20</w:t>
            </w:r>
          </w:p>
        </w:tc>
      </w:tr>
      <w:tr w:rsidR="000D1A50" w:rsidRPr="00093E46" w:rsidTr="00300587">
        <w:trPr>
          <w:trHeight w:val="6936"/>
        </w:trPr>
        <w:tc>
          <w:tcPr>
            <w:tcW w:w="993" w:type="dxa"/>
            <w:shd w:val="clear" w:color="auto" w:fill="auto"/>
          </w:tcPr>
          <w:p w:rsidR="000D1A50" w:rsidRPr="006B664D" w:rsidRDefault="000D1A50" w:rsidP="00300587">
            <w:pPr>
              <w:jc w:val="center"/>
              <w:rPr>
                <w:b/>
                <w:bCs/>
                <w:color w:val="000000"/>
                <w:sz w:val="24"/>
                <w:szCs w:val="24"/>
              </w:rPr>
            </w:pPr>
            <w:r w:rsidRPr="006B664D">
              <w:rPr>
                <w:b/>
                <w:bCs/>
                <w:color w:val="000000"/>
                <w:sz w:val="24"/>
                <w:szCs w:val="24"/>
              </w:rPr>
              <w:lastRenderedPageBreak/>
              <w:t>1.1.3</w:t>
            </w:r>
          </w:p>
          <w:p w:rsidR="000D1A50" w:rsidRPr="006B664D" w:rsidRDefault="000D1A50" w:rsidP="00300587">
            <w:pPr>
              <w:jc w:val="center"/>
              <w:rPr>
                <w:b/>
                <w:bCs/>
                <w:color w:val="000000"/>
                <w:sz w:val="24"/>
                <w:szCs w:val="24"/>
              </w:rPr>
            </w:pPr>
          </w:p>
          <w:p w:rsidR="000D1A50" w:rsidRPr="006B664D" w:rsidRDefault="000D1A50" w:rsidP="00300587">
            <w:pPr>
              <w:jc w:val="center"/>
              <w:rPr>
                <w:b/>
                <w:bCs/>
                <w:color w:val="000000"/>
                <w:sz w:val="24"/>
                <w:szCs w:val="24"/>
              </w:rPr>
            </w:pPr>
            <w:r w:rsidRPr="006B664D">
              <w:rPr>
                <w:b/>
                <w:bCs/>
                <w:color w:val="000000"/>
                <w:sz w:val="24"/>
                <w:szCs w:val="24"/>
              </w:rPr>
              <w:t>Q</w:t>
            </w:r>
            <w:r w:rsidRPr="006B664D">
              <w:rPr>
                <w:b/>
                <w:bCs/>
                <w:color w:val="000000"/>
                <w:sz w:val="24"/>
                <w:szCs w:val="24"/>
                <w:vertAlign w:val="subscript"/>
              </w:rPr>
              <w:t>n</w:t>
            </w:r>
            <w:r w:rsidRPr="006B664D">
              <w:rPr>
                <w:b/>
                <w:bCs/>
                <w:color w:val="000000"/>
                <w:sz w:val="24"/>
                <w:szCs w:val="24"/>
              </w:rPr>
              <w:t>M</w:t>
            </w:r>
          </w:p>
        </w:tc>
        <w:tc>
          <w:tcPr>
            <w:tcW w:w="7229" w:type="dxa"/>
            <w:shd w:val="clear" w:color="auto" w:fill="auto"/>
          </w:tcPr>
          <w:p w:rsidR="000D1A50" w:rsidRDefault="000D1A50" w:rsidP="00300587">
            <w:pPr>
              <w:rPr>
                <w:b/>
                <w:i/>
                <w:sz w:val="24"/>
                <w:szCs w:val="24"/>
              </w:rPr>
            </w:pPr>
            <w:r w:rsidRPr="005B09F4">
              <w:rPr>
                <w:b/>
                <w:i/>
                <w:color w:val="000000"/>
                <w:sz w:val="24"/>
                <w:szCs w:val="24"/>
              </w:rPr>
              <w:t xml:space="preserve">Average percentage of </w:t>
            </w:r>
            <w:r>
              <w:rPr>
                <w:b/>
                <w:i/>
                <w:color w:val="000000"/>
                <w:sz w:val="24"/>
                <w:szCs w:val="24"/>
              </w:rPr>
              <w:t xml:space="preserve">courses </w:t>
            </w:r>
            <w:r w:rsidRPr="005B09F4">
              <w:rPr>
                <w:b/>
                <w:i/>
                <w:color w:val="000000"/>
                <w:sz w:val="24"/>
                <w:szCs w:val="24"/>
              </w:rPr>
              <w:t xml:space="preserve">having focus on employability/ entrepreneurship/ skill development </w:t>
            </w:r>
            <w:r w:rsidRPr="005B09F4">
              <w:rPr>
                <w:b/>
                <w:i/>
                <w:sz w:val="24"/>
                <w:szCs w:val="24"/>
              </w:rPr>
              <w:t xml:space="preserve">offered by the </w:t>
            </w:r>
            <w:r>
              <w:rPr>
                <w:b/>
                <w:i/>
                <w:sz w:val="24"/>
                <w:szCs w:val="24"/>
              </w:rPr>
              <w:t>University</w:t>
            </w:r>
            <w:r w:rsidRPr="005B09F4">
              <w:rPr>
                <w:b/>
                <w:i/>
                <w:sz w:val="24"/>
                <w:szCs w:val="24"/>
              </w:rPr>
              <w:t xml:space="preserve"> </w:t>
            </w:r>
          </w:p>
          <w:p w:rsidR="000D1A50" w:rsidRPr="005B09F4" w:rsidRDefault="000D1A50" w:rsidP="00300587">
            <w:pPr>
              <w:rPr>
                <w:b/>
                <w:i/>
                <w:sz w:val="24"/>
                <w:szCs w:val="24"/>
              </w:rPr>
            </w:pPr>
          </w:p>
          <w:p w:rsidR="000D1A50" w:rsidRPr="006B664D" w:rsidRDefault="000D1A50" w:rsidP="00300587">
            <w:pPr>
              <w:rPr>
                <w:color w:val="000000"/>
                <w:sz w:val="24"/>
                <w:szCs w:val="24"/>
              </w:rPr>
            </w:pPr>
            <w:r w:rsidRPr="006B664D">
              <w:rPr>
                <w:color w:val="000000"/>
                <w:sz w:val="24"/>
                <w:szCs w:val="24"/>
              </w:rPr>
              <w:t>1.1.3.1: Number of courses having focus on employability/ entrepreneurship/ skill development year wise during the last five years</w:t>
            </w:r>
          </w:p>
          <w:p w:rsidR="000D1A50" w:rsidRPr="006B664D" w:rsidRDefault="000D1A50" w:rsidP="00300587">
            <w:pPr>
              <w:rPr>
                <w:color w:val="000000"/>
                <w:sz w:val="24"/>
                <w:szCs w:val="24"/>
              </w:rPr>
            </w:pPr>
          </w:p>
          <w:p w:rsidR="000D1A50" w:rsidRPr="006B664D" w:rsidRDefault="000D1A50" w:rsidP="00300587">
            <w:pPr>
              <w:rPr>
                <w:bCs/>
                <w:color w:val="000000"/>
                <w:sz w:val="24"/>
                <w:szCs w:val="24"/>
              </w:rPr>
            </w:pPr>
            <w:r w:rsidRPr="006B664D">
              <w:rPr>
                <w:bCs/>
                <w:color w:val="000000"/>
                <w:sz w:val="24"/>
                <w:szCs w:val="24"/>
              </w:rPr>
              <w:t xml:space="preserve">Data Requirement for last five years: </w:t>
            </w:r>
            <w:r w:rsidRPr="006B664D">
              <w:rPr>
                <w:bCs/>
                <w:color w:val="000000"/>
                <w:szCs w:val="24"/>
              </w:rPr>
              <w:t>(As per Data Template)</w:t>
            </w:r>
          </w:p>
          <w:p w:rsidR="000D1A50" w:rsidRPr="006B664D" w:rsidRDefault="000D1A50" w:rsidP="000D1A50">
            <w:pPr>
              <w:numPr>
                <w:ilvl w:val="0"/>
                <w:numId w:val="18"/>
              </w:numPr>
              <w:contextualSpacing/>
              <w:rPr>
                <w:bCs/>
                <w:color w:val="000000"/>
                <w:sz w:val="24"/>
                <w:szCs w:val="24"/>
              </w:rPr>
            </w:pPr>
            <w:r w:rsidRPr="006B664D">
              <w:rPr>
                <w:bCs/>
                <w:color w:val="000000"/>
                <w:sz w:val="24"/>
                <w:szCs w:val="24"/>
              </w:rPr>
              <w:t>Name of the Course with Code</w:t>
            </w:r>
          </w:p>
          <w:p w:rsidR="000D1A50" w:rsidRPr="006B664D" w:rsidRDefault="000D1A50" w:rsidP="000D1A50">
            <w:pPr>
              <w:numPr>
                <w:ilvl w:val="0"/>
                <w:numId w:val="18"/>
              </w:numPr>
              <w:contextualSpacing/>
              <w:rPr>
                <w:bCs/>
                <w:color w:val="000000"/>
                <w:sz w:val="24"/>
                <w:szCs w:val="24"/>
              </w:rPr>
            </w:pPr>
            <w:r w:rsidRPr="006B664D">
              <w:rPr>
                <w:bCs/>
                <w:color w:val="000000"/>
                <w:sz w:val="24"/>
                <w:szCs w:val="24"/>
              </w:rPr>
              <w:t xml:space="preserve">Activities with direct bearing on Employability/ Entrepreneurship/ Skill development </w:t>
            </w:r>
          </w:p>
          <w:p w:rsidR="000D1A50" w:rsidRPr="006B664D" w:rsidRDefault="000D1A50" w:rsidP="000D1A50">
            <w:pPr>
              <w:numPr>
                <w:ilvl w:val="0"/>
                <w:numId w:val="18"/>
              </w:numPr>
              <w:contextualSpacing/>
              <w:rPr>
                <w:bCs/>
                <w:color w:val="000000"/>
                <w:sz w:val="24"/>
                <w:szCs w:val="24"/>
              </w:rPr>
            </w:pPr>
            <w:r w:rsidRPr="006B664D">
              <w:rPr>
                <w:bCs/>
                <w:color w:val="000000"/>
                <w:sz w:val="24"/>
                <w:szCs w:val="24"/>
              </w:rPr>
              <w:t xml:space="preserve">Name of the Programme </w:t>
            </w:r>
          </w:p>
          <w:p w:rsidR="000D1A50" w:rsidRPr="006B664D" w:rsidRDefault="000D1A50" w:rsidP="00300587">
            <w:pPr>
              <w:rPr>
                <w:color w:val="000000"/>
                <w:sz w:val="24"/>
                <w:szCs w:val="24"/>
              </w:rPr>
            </w:pPr>
          </w:p>
          <w:p w:rsidR="000D1A50" w:rsidRPr="006B664D" w:rsidRDefault="000D1A50" w:rsidP="00300587">
            <w:pPr>
              <w:rPr>
                <w:color w:val="000000"/>
                <w:sz w:val="24"/>
                <w:szCs w:val="24"/>
              </w:rPr>
            </w:pPr>
            <w:r w:rsidRPr="006B664D">
              <w:rPr>
                <w:color w:val="000000"/>
                <w:sz w:val="24"/>
                <w:szCs w:val="24"/>
              </w:rPr>
              <w:t>Formula:</w:t>
            </w:r>
          </w:p>
          <w:p w:rsidR="000D1A50" w:rsidRPr="006B664D" w:rsidRDefault="000D1A50" w:rsidP="00300587">
            <w:pPr>
              <w:jc w:val="center"/>
              <w:rPr>
                <w:color w:val="000000"/>
                <w:sz w:val="24"/>
                <w:szCs w:val="24"/>
              </w:rPr>
            </w:pPr>
            <m:oMathPara>
              <m:oMath>
                <m:r>
                  <m:rPr>
                    <m:sty m:val="b"/>
                  </m:rPr>
                  <w:rPr>
                    <w:rFonts w:ascii="Cambria Math" w:eastAsia="Calibri" w:hAnsi="Cambria Math"/>
                    <w:sz w:val="14"/>
                    <w:szCs w:val="14"/>
                  </w:rPr>
                  <m:t>Percentage</m:t>
                </m:r>
                <m:r>
                  <m:rPr>
                    <m:sty m:val="b"/>
                  </m:rPr>
                  <w:rPr>
                    <w:rFonts w:ascii="Cambria Math" w:eastAsia="Calibri" w:hAnsi="Sylfaen"/>
                    <w:sz w:val="14"/>
                    <w:szCs w:val="14"/>
                  </w:rPr>
                  <m:t xml:space="preserve"> </m:t>
                </m:r>
                <m:r>
                  <m:rPr>
                    <m:sty m:val="b"/>
                  </m:rPr>
                  <w:rPr>
                    <w:rFonts w:ascii="Cambria Math" w:eastAsia="Calibri" w:hAnsi="Cambria Math"/>
                    <w:sz w:val="14"/>
                    <w:szCs w:val="14"/>
                  </w:rPr>
                  <m:t>per</m:t>
                </m:r>
                <m:r>
                  <m:rPr>
                    <m:sty m:val="b"/>
                  </m:rPr>
                  <w:rPr>
                    <w:rFonts w:ascii="Cambria Math" w:eastAsia="Calibri" w:hAnsi="Sylfaen"/>
                    <w:sz w:val="14"/>
                    <w:szCs w:val="14"/>
                  </w:rPr>
                  <m:t xml:space="preserve"> </m:t>
                </m:r>
                <m:r>
                  <m:rPr>
                    <m:sty m:val="b"/>
                  </m:rPr>
                  <w:rPr>
                    <w:rFonts w:ascii="Cambria Math" w:eastAsia="Calibri" w:hAnsi="Cambria Math"/>
                    <w:sz w:val="14"/>
                    <w:szCs w:val="14"/>
                  </w:rPr>
                  <m:t>year</m:t>
                </m:r>
                <m:r>
                  <m:rPr>
                    <m:sty m:val="b"/>
                  </m:rPr>
                  <w:rPr>
                    <w:rFonts w:ascii="Cambria Math" w:eastAsia="Calibri" w:hAnsi="Sylfaen"/>
                    <w:sz w:val="14"/>
                    <w:szCs w:val="14"/>
                  </w:rPr>
                  <m:t>=</m:t>
                </m:r>
                <m:f>
                  <m:fPr>
                    <m:ctrlPr>
                      <w:rPr>
                        <w:rFonts w:ascii="Cambria Math" w:eastAsia="Calibri" w:hAnsi="Sylfaen"/>
                        <w:bCs/>
                        <w:iCs/>
                        <w:sz w:val="14"/>
                        <w:szCs w:val="14"/>
                      </w:rPr>
                    </m:ctrlPr>
                  </m:fPr>
                  <m:num>
                    <m:eqArr>
                      <m:eqArrPr>
                        <m:ctrlPr>
                          <w:rPr>
                            <w:rFonts w:ascii="Cambria Math" w:eastAsia="Calibri" w:hAnsi="Sylfaen"/>
                            <w:bCs/>
                            <w:iCs/>
                            <w:sz w:val="14"/>
                            <w:szCs w:val="14"/>
                          </w:rPr>
                        </m:ctrlPr>
                      </m:eqArrPr>
                      <m:e>
                        <m:r>
                          <m:rPr>
                            <m:sty m:val="p"/>
                          </m:rPr>
                          <w:rPr>
                            <w:rFonts w:ascii="Cambria Math" w:eastAsia="Calibri" w:hAnsi="Sylfaen"/>
                            <w:sz w:val="14"/>
                            <w:szCs w:val="14"/>
                          </w:rPr>
                          <m:t>Number of courses having focus on</m:t>
                        </m:r>
                      </m:e>
                      <m:e>
                        <m:r>
                          <m:rPr>
                            <m:sty m:val="p"/>
                          </m:rPr>
                          <w:rPr>
                            <w:rFonts w:ascii="Cambria Math" w:eastAsia="Calibri" w:hAnsi="Sylfaen"/>
                            <w:sz w:val="14"/>
                            <w:szCs w:val="14"/>
                          </w:rPr>
                          <m:t xml:space="preserve">employability or entrepreneurship </m:t>
                        </m:r>
                        <m:ctrlPr>
                          <w:rPr>
                            <w:rFonts w:ascii="Cambria Math" w:eastAsia="Cambria Math" w:hAnsi="Sylfaen" w:cs="Cambria Math"/>
                            <w:sz w:val="14"/>
                            <w:szCs w:val="14"/>
                          </w:rPr>
                        </m:ctrlPr>
                      </m:e>
                      <m:e>
                        <m:r>
                          <m:rPr>
                            <m:sty m:val="p"/>
                          </m:rPr>
                          <w:rPr>
                            <w:rFonts w:ascii="Cambria Math" w:eastAsia="Calibri" w:hAnsi="Sylfaen"/>
                            <w:sz w:val="14"/>
                            <w:szCs w:val="14"/>
                          </w:rPr>
                          <m:t>or skill development</m:t>
                        </m:r>
                      </m:e>
                    </m:eqArr>
                  </m:num>
                  <m:den>
                    <m:eqArr>
                      <m:eqArrPr>
                        <m:ctrlPr>
                          <w:rPr>
                            <w:rFonts w:ascii="Cambria Math" w:eastAsia="Calibri" w:hAnsi="Sylfaen"/>
                            <w:sz w:val="14"/>
                            <w:szCs w:val="14"/>
                          </w:rPr>
                        </m:ctrlPr>
                      </m:eqArrPr>
                      <m:e>
                        <m:r>
                          <m:rPr>
                            <m:sty m:val="p"/>
                          </m:rPr>
                          <w:rPr>
                            <w:rFonts w:ascii="Cambria Math" w:eastAsia="Calibri" w:hAnsi="Sylfaen"/>
                            <w:sz w:val="14"/>
                            <w:szCs w:val="14"/>
                          </w:rPr>
                          <m:t xml:space="preserve"> Number of courses in all Programmes</m:t>
                        </m:r>
                      </m:e>
                      <m:e>
                        <m:r>
                          <m:rPr>
                            <m:sty m:val="p"/>
                          </m:rPr>
                          <w:rPr>
                            <w:rFonts w:ascii="Cambria Math" w:eastAsia="Calibri" w:hAnsi="Sylfaen"/>
                            <w:sz w:val="14"/>
                            <w:szCs w:val="14"/>
                          </w:rPr>
                          <m:t xml:space="preserve"> </m:t>
                        </m:r>
                      </m:e>
                    </m:eqArr>
                  </m:den>
                </m:f>
                <m:r>
                  <m:rPr>
                    <m:sty m:val="p"/>
                  </m:rPr>
                  <w:rPr>
                    <w:rFonts w:ascii="Cambria Math" w:eastAsia="Calibri" w:hAnsi="Sylfaen"/>
                    <w:sz w:val="14"/>
                    <w:szCs w:val="14"/>
                  </w:rPr>
                  <m:t>X</m:t>
                </m:r>
                <m:r>
                  <m:rPr>
                    <m:sty m:val="b"/>
                  </m:rPr>
                  <w:rPr>
                    <w:rFonts w:ascii="Cambria Math" w:eastAsia="Calibri" w:hAnsi="Sylfaen"/>
                    <w:sz w:val="14"/>
                    <w:szCs w:val="14"/>
                  </w:rPr>
                  <m:t xml:space="preserve"> </m:t>
                </m:r>
                <m:r>
                  <m:rPr>
                    <m:sty m:val="b"/>
                  </m:rPr>
                  <w:rPr>
                    <w:rFonts w:ascii="Cambria Math" w:eastAsia="Calibri" w:hAnsi="Cambria Math"/>
                    <w:sz w:val="14"/>
                    <w:szCs w:val="14"/>
                  </w:rPr>
                  <m:t>100</m:t>
                </m:r>
              </m:oMath>
            </m:oMathPara>
          </w:p>
          <w:p w:rsidR="000D1A50" w:rsidRPr="006B664D" w:rsidRDefault="000D1A50" w:rsidP="00300587">
            <w:pPr>
              <w:jc w:val="center"/>
              <w:rPr>
                <w:b/>
                <w:color w:val="000000"/>
                <w:sz w:val="10"/>
                <w:szCs w:val="10"/>
              </w:rPr>
            </w:pPr>
          </w:p>
          <w:p w:rsidR="000D1A50" w:rsidRPr="006B664D" w:rsidRDefault="000D1A50" w:rsidP="00300587">
            <w:pPr>
              <w:jc w:val="center"/>
              <w:rPr>
                <w:color w:val="000000"/>
                <w:sz w:val="24"/>
                <w:szCs w:val="24"/>
              </w:rPr>
            </w:pPr>
            <w:r w:rsidRPr="006B664D">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6B664D" w:rsidRDefault="000D1A50" w:rsidP="00300587">
            <w:pPr>
              <w:rPr>
                <w:b/>
                <w:color w:val="000000"/>
                <w:sz w:val="10"/>
                <w:szCs w:val="10"/>
              </w:rPr>
            </w:pPr>
          </w:p>
          <w:p w:rsidR="000D1A50" w:rsidRPr="006B664D" w:rsidRDefault="000D1A50" w:rsidP="00300587">
            <w:pPr>
              <w:rPr>
                <w:b/>
                <w:color w:val="000000"/>
              </w:rPr>
            </w:pPr>
            <w:r w:rsidRPr="006B664D">
              <w:rPr>
                <w:b/>
                <w:color w:val="000000"/>
              </w:rPr>
              <w:t>File Description (Upload)</w:t>
            </w:r>
          </w:p>
          <w:p w:rsidR="000D1A50" w:rsidRPr="006B664D" w:rsidRDefault="000D1A50" w:rsidP="000D1A50">
            <w:pPr>
              <w:numPr>
                <w:ilvl w:val="0"/>
                <w:numId w:val="131"/>
              </w:numPr>
              <w:spacing w:line="276" w:lineRule="auto"/>
              <w:rPr>
                <w:color w:val="000000"/>
              </w:rPr>
            </w:pPr>
            <w:r w:rsidRPr="006B664D">
              <w:rPr>
                <w:color w:val="000000"/>
              </w:rPr>
              <w:t xml:space="preserve">Any additional information </w:t>
            </w:r>
          </w:p>
          <w:p w:rsidR="000D1A50" w:rsidRPr="006B664D" w:rsidRDefault="000D1A50" w:rsidP="000D1A50">
            <w:pPr>
              <w:numPr>
                <w:ilvl w:val="0"/>
                <w:numId w:val="131"/>
              </w:numPr>
              <w:spacing w:line="276" w:lineRule="auto"/>
              <w:rPr>
                <w:color w:val="000000"/>
              </w:rPr>
            </w:pPr>
            <w:r w:rsidRPr="006B664D">
              <w:rPr>
                <w:color w:val="000000"/>
              </w:rPr>
              <w:t xml:space="preserve">Programme/ Curriculum/ Syllabus of the courses </w:t>
            </w:r>
          </w:p>
          <w:p w:rsidR="000D1A50" w:rsidRPr="006B664D" w:rsidRDefault="000D1A50" w:rsidP="000D1A50">
            <w:pPr>
              <w:numPr>
                <w:ilvl w:val="0"/>
                <w:numId w:val="131"/>
              </w:numPr>
              <w:spacing w:line="276" w:lineRule="auto"/>
              <w:rPr>
                <w:color w:val="000000"/>
              </w:rPr>
            </w:pPr>
            <w:r w:rsidRPr="006B664D">
              <w:rPr>
                <w:color w:val="000000"/>
              </w:rPr>
              <w:t>Minutes of the Boards of Studies/ Academic Council meetings with approvals for these courses</w:t>
            </w:r>
          </w:p>
          <w:p w:rsidR="000D1A50" w:rsidRPr="006B664D" w:rsidRDefault="000D1A50" w:rsidP="000D1A50">
            <w:pPr>
              <w:numPr>
                <w:ilvl w:val="0"/>
                <w:numId w:val="131"/>
              </w:numPr>
              <w:spacing w:line="276" w:lineRule="auto"/>
              <w:rPr>
                <w:color w:val="000000"/>
              </w:rPr>
            </w:pPr>
            <w:r w:rsidRPr="006B664D">
              <w:rPr>
                <w:color w:val="000000"/>
              </w:rPr>
              <w:t xml:space="preserve">MoU's with relevant organizations for these courses, if any </w:t>
            </w:r>
          </w:p>
          <w:p w:rsidR="000D1A50" w:rsidRPr="006B664D" w:rsidRDefault="000D1A50" w:rsidP="000D1A50">
            <w:pPr>
              <w:numPr>
                <w:ilvl w:val="0"/>
                <w:numId w:val="131"/>
              </w:numPr>
              <w:spacing w:line="276" w:lineRule="auto"/>
              <w:rPr>
                <w:color w:val="000000"/>
              </w:rPr>
            </w:pPr>
            <w:r w:rsidRPr="006B664D">
              <w:rPr>
                <w:color w:val="000000"/>
              </w:rPr>
              <w:t>Average percentage of courses having focus on employability/ entrepreneurship (Data  Template)</w:t>
            </w:r>
          </w:p>
          <w:p w:rsidR="000D1A50" w:rsidRPr="006B664D" w:rsidRDefault="000D1A50" w:rsidP="00300587">
            <w:pPr>
              <w:rPr>
                <w:b/>
                <w:bCs/>
                <w:color w:val="000000"/>
                <w:sz w:val="24"/>
                <w:szCs w:val="24"/>
              </w:rPr>
            </w:pPr>
          </w:p>
        </w:tc>
        <w:tc>
          <w:tcPr>
            <w:tcW w:w="1418" w:type="dxa"/>
            <w:shd w:val="clear" w:color="auto" w:fill="FFFFFF"/>
          </w:tcPr>
          <w:p w:rsidR="000D1A50" w:rsidRPr="006B664D" w:rsidRDefault="000D1A50" w:rsidP="00300587">
            <w:pPr>
              <w:jc w:val="center"/>
              <w:rPr>
                <w:b/>
                <w:color w:val="000000"/>
                <w:sz w:val="24"/>
                <w:szCs w:val="24"/>
              </w:rPr>
            </w:pPr>
            <w:r w:rsidRPr="006B664D">
              <w:rPr>
                <w:b/>
                <w:bCs/>
                <w:color w:val="000000"/>
                <w:sz w:val="24"/>
                <w:szCs w:val="24"/>
              </w:rPr>
              <w:t>10</w:t>
            </w:r>
          </w:p>
        </w:tc>
      </w:tr>
    </w:tbl>
    <w:p w:rsidR="000D1A50" w:rsidRPr="00093E46" w:rsidRDefault="000D1A50" w:rsidP="000D1A50">
      <w:pPr>
        <w:rPr>
          <w:b/>
          <w:bCs/>
          <w:color w:val="000000"/>
          <w:sz w:val="24"/>
          <w:szCs w:val="24"/>
          <w:highlight w:val="yellow"/>
        </w:rPr>
      </w:pPr>
    </w:p>
    <w:p w:rsidR="000D1A50" w:rsidRPr="006B664D" w:rsidRDefault="000D1A50" w:rsidP="000D1A50">
      <w:pPr>
        <w:jc w:val="center"/>
        <w:rPr>
          <w:b/>
          <w:bCs/>
          <w:color w:val="000000"/>
          <w:sz w:val="24"/>
          <w:szCs w:val="24"/>
        </w:rPr>
      </w:pPr>
      <w:r w:rsidRPr="006B664D">
        <w:rPr>
          <w:b/>
          <w:bCs/>
          <w:color w:val="000000"/>
          <w:sz w:val="24"/>
          <w:szCs w:val="24"/>
        </w:rPr>
        <w:t>Key Indicator – 1.2 Academic Flexibility (50)</w:t>
      </w:r>
    </w:p>
    <w:p w:rsidR="000D1A50" w:rsidRPr="006B664D" w:rsidRDefault="000D1A50" w:rsidP="000D1A50">
      <w:pPr>
        <w:jc w:val="center"/>
        <w:rPr>
          <w:b/>
          <w:bCs/>
          <w:color w:val="000000"/>
          <w:sz w:val="24"/>
          <w:szCs w:val="24"/>
        </w:rPr>
      </w:pPr>
    </w:p>
    <w:tbl>
      <w:tblPr>
        <w:tblW w:w="9748"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6"/>
        <w:gridCol w:w="7194"/>
        <w:gridCol w:w="1418"/>
      </w:tblGrid>
      <w:tr w:rsidR="000D1A50" w:rsidRPr="006B664D" w:rsidTr="00300587">
        <w:trPr>
          <w:trHeight w:val="600"/>
        </w:trPr>
        <w:tc>
          <w:tcPr>
            <w:tcW w:w="1136" w:type="dxa"/>
          </w:tcPr>
          <w:p w:rsidR="000D1A50" w:rsidRPr="006B664D" w:rsidRDefault="000D1A50" w:rsidP="00300587">
            <w:pPr>
              <w:jc w:val="center"/>
              <w:rPr>
                <w:b/>
                <w:bCs/>
                <w:color w:val="000000"/>
                <w:sz w:val="24"/>
                <w:szCs w:val="24"/>
              </w:rPr>
            </w:pPr>
            <w:r w:rsidRPr="006B664D">
              <w:rPr>
                <w:b/>
                <w:bCs/>
                <w:color w:val="000000"/>
                <w:sz w:val="24"/>
                <w:szCs w:val="24"/>
              </w:rPr>
              <w:t>Metric No.</w:t>
            </w:r>
          </w:p>
        </w:tc>
        <w:tc>
          <w:tcPr>
            <w:tcW w:w="7194" w:type="dxa"/>
          </w:tcPr>
          <w:p w:rsidR="000D1A50" w:rsidRPr="006B664D" w:rsidRDefault="000D1A50" w:rsidP="00300587">
            <w:pPr>
              <w:jc w:val="center"/>
              <w:rPr>
                <w:b/>
                <w:bCs/>
                <w:color w:val="000000"/>
                <w:sz w:val="24"/>
                <w:szCs w:val="24"/>
              </w:rPr>
            </w:pPr>
          </w:p>
        </w:tc>
        <w:tc>
          <w:tcPr>
            <w:tcW w:w="1418" w:type="dxa"/>
          </w:tcPr>
          <w:p w:rsidR="000D1A50" w:rsidRPr="006B664D" w:rsidRDefault="000D1A50" w:rsidP="00300587">
            <w:pPr>
              <w:jc w:val="center"/>
              <w:rPr>
                <w:b/>
                <w:bCs/>
                <w:color w:val="000000"/>
                <w:sz w:val="24"/>
                <w:szCs w:val="24"/>
              </w:rPr>
            </w:pPr>
            <w:r w:rsidRPr="006B664D">
              <w:rPr>
                <w:b/>
                <w:bCs/>
                <w:color w:val="000000"/>
                <w:sz w:val="24"/>
                <w:szCs w:val="24"/>
              </w:rPr>
              <w:t>Weightage</w:t>
            </w:r>
          </w:p>
          <w:p w:rsidR="000D1A50" w:rsidRPr="006B664D" w:rsidRDefault="000D1A50" w:rsidP="00300587">
            <w:pPr>
              <w:jc w:val="center"/>
              <w:rPr>
                <w:b/>
                <w:bCs/>
                <w:color w:val="000000"/>
                <w:sz w:val="24"/>
                <w:szCs w:val="24"/>
              </w:rPr>
            </w:pPr>
          </w:p>
        </w:tc>
      </w:tr>
      <w:tr w:rsidR="000D1A50" w:rsidRPr="006B664D" w:rsidTr="00300587">
        <w:trPr>
          <w:trHeight w:val="1469"/>
        </w:trPr>
        <w:tc>
          <w:tcPr>
            <w:tcW w:w="1136" w:type="dxa"/>
          </w:tcPr>
          <w:p w:rsidR="000D1A50" w:rsidRPr="006B664D" w:rsidRDefault="000D1A50" w:rsidP="00300587">
            <w:pPr>
              <w:jc w:val="center"/>
              <w:rPr>
                <w:b/>
                <w:bCs/>
                <w:color w:val="000000"/>
                <w:sz w:val="24"/>
                <w:szCs w:val="24"/>
              </w:rPr>
            </w:pPr>
            <w:r w:rsidRPr="006B664D">
              <w:rPr>
                <w:b/>
                <w:bCs/>
                <w:color w:val="000000"/>
                <w:sz w:val="24"/>
                <w:szCs w:val="24"/>
              </w:rPr>
              <w:t>1.2.1</w:t>
            </w:r>
          </w:p>
          <w:p w:rsidR="000D1A50" w:rsidRPr="006B664D" w:rsidRDefault="000D1A50" w:rsidP="00300587">
            <w:pPr>
              <w:jc w:val="center"/>
              <w:rPr>
                <w:b/>
                <w:bCs/>
                <w:color w:val="000000"/>
                <w:sz w:val="24"/>
                <w:szCs w:val="24"/>
              </w:rPr>
            </w:pPr>
          </w:p>
          <w:p w:rsidR="000D1A50" w:rsidRPr="006B664D" w:rsidRDefault="000D1A50" w:rsidP="00300587">
            <w:pPr>
              <w:jc w:val="center"/>
              <w:rPr>
                <w:b/>
                <w:bCs/>
                <w:color w:val="000000"/>
                <w:sz w:val="24"/>
                <w:szCs w:val="24"/>
              </w:rPr>
            </w:pPr>
            <w:r w:rsidRPr="006B664D">
              <w:rPr>
                <w:b/>
                <w:bCs/>
                <w:color w:val="000000"/>
                <w:sz w:val="24"/>
                <w:szCs w:val="24"/>
              </w:rPr>
              <w:t>Q</w:t>
            </w:r>
            <w:r w:rsidRPr="006B664D">
              <w:rPr>
                <w:b/>
                <w:bCs/>
                <w:color w:val="000000"/>
                <w:sz w:val="24"/>
                <w:szCs w:val="24"/>
                <w:vertAlign w:val="subscript"/>
              </w:rPr>
              <w:t>n</w:t>
            </w:r>
            <w:r w:rsidRPr="006B664D">
              <w:rPr>
                <w:b/>
                <w:bCs/>
                <w:color w:val="000000"/>
                <w:sz w:val="24"/>
                <w:szCs w:val="24"/>
              </w:rPr>
              <w:t>M</w:t>
            </w:r>
          </w:p>
          <w:p w:rsidR="000D1A50" w:rsidRPr="006B664D" w:rsidRDefault="000D1A50" w:rsidP="00300587">
            <w:pPr>
              <w:jc w:val="center"/>
              <w:rPr>
                <w:b/>
                <w:bCs/>
                <w:color w:val="000000"/>
                <w:sz w:val="24"/>
                <w:szCs w:val="24"/>
              </w:rPr>
            </w:pPr>
          </w:p>
        </w:tc>
        <w:tc>
          <w:tcPr>
            <w:tcW w:w="7194" w:type="dxa"/>
          </w:tcPr>
          <w:p w:rsidR="000D1A50" w:rsidRPr="001B532E" w:rsidRDefault="000D1A50" w:rsidP="00300587">
            <w:pPr>
              <w:widowControl w:val="0"/>
              <w:autoSpaceDE w:val="0"/>
              <w:autoSpaceDN w:val="0"/>
              <w:adjustRightInd w:val="0"/>
              <w:ind w:right="26"/>
              <w:rPr>
                <w:b/>
                <w:i/>
                <w:sz w:val="24"/>
                <w:szCs w:val="24"/>
              </w:rPr>
            </w:pPr>
            <w:r w:rsidRPr="001B532E">
              <w:rPr>
                <w:b/>
                <w:bCs/>
                <w:i/>
                <w:sz w:val="24"/>
                <w:szCs w:val="24"/>
              </w:rPr>
              <w:t>Percentage of new courses introduced of the total number of courses across all programs offered during the last five years</w:t>
            </w:r>
          </w:p>
          <w:p w:rsidR="000D1A50" w:rsidRPr="006B664D" w:rsidRDefault="000D1A50" w:rsidP="00300587">
            <w:pPr>
              <w:rPr>
                <w:b/>
                <w:i/>
                <w:color w:val="000000"/>
                <w:sz w:val="16"/>
                <w:szCs w:val="16"/>
              </w:rPr>
            </w:pPr>
          </w:p>
          <w:p w:rsidR="000D1A50" w:rsidRPr="006B664D" w:rsidRDefault="000D1A50" w:rsidP="00300587">
            <w:pPr>
              <w:rPr>
                <w:color w:val="000000"/>
                <w:sz w:val="24"/>
                <w:szCs w:val="24"/>
              </w:rPr>
            </w:pPr>
            <w:r w:rsidRPr="006B664D">
              <w:rPr>
                <w:color w:val="000000"/>
                <w:sz w:val="24"/>
                <w:szCs w:val="24"/>
              </w:rPr>
              <w:t>1.2.1.1: How many new courses were introduced within the last five years</w:t>
            </w:r>
          </w:p>
          <w:p w:rsidR="000D1A50" w:rsidRPr="006B664D" w:rsidRDefault="000D1A50" w:rsidP="00300587">
            <w:pPr>
              <w:spacing w:line="264" w:lineRule="auto"/>
              <w:ind w:left="-1"/>
              <w:rPr>
                <w:sz w:val="24"/>
                <w:szCs w:val="24"/>
              </w:rPr>
            </w:pPr>
            <w:r w:rsidRPr="006B664D">
              <w:rPr>
                <w:sz w:val="24"/>
                <w:szCs w:val="24"/>
              </w:rPr>
              <w:t>1.2.1.2 : Number of courses offered by the institution across all   Programmes during the last five years</w:t>
            </w:r>
          </w:p>
          <w:p w:rsidR="000D1A50" w:rsidRPr="006B664D" w:rsidRDefault="000D1A50" w:rsidP="00300587">
            <w:pPr>
              <w:rPr>
                <w:color w:val="000000"/>
                <w:sz w:val="24"/>
                <w:szCs w:val="24"/>
              </w:rPr>
            </w:pPr>
          </w:p>
          <w:p w:rsidR="000D1A50" w:rsidRPr="006B664D" w:rsidRDefault="000D1A50" w:rsidP="00300587">
            <w:pPr>
              <w:rPr>
                <w:bCs/>
                <w:color w:val="000000"/>
                <w:sz w:val="24"/>
                <w:szCs w:val="24"/>
              </w:rPr>
            </w:pPr>
            <w:r w:rsidRPr="006B664D">
              <w:rPr>
                <w:bCs/>
                <w:color w:val="000000"/>
                <w:sz w:val="24"/>
                <w:szCs w:val="24"/>
              </w:rPr>
              <w:t>Data Requirement for last five years:</w:t>
            </w:r>
            <w:r>
              <w:rPr>
                <w:bCs/>
                <w:color w:val="000000"/>
                <w:szCs w:val="24"/>
              </w:rPr>
              <w:t xml:space="preserve"> (As per Data Template</w:t>
            </w:r>
            <w:r w:rsidRPr="006B664D">
              <w:rPr>
                <w:bCs/>
                <w:color w:val="000000"/>
                <w:szCs w:val="24"/>
              </w:rPr>
              <w:t>)</w:t>
            </w:r>
          </w:p>
          <w:p w:rsidR="000D1A50" w:rsidRPr="006B664D" w:rsidRDefault="000D1A50" w:rsidP="000D1A50">
            <w:pPr>
              <w:numPr>
                <w:ilvl w:val="0"/>
                <w:numId w:val="19"/>
              </w:numPr>
              <w:contextualSpacing/>
              <w:rPr>
                <w:bCs/>
                <w:color w:val="000000"/>
                <w:sz w:val="24"/>
                <w:szCs w:val="24"/>
              </w:rPr>
            </w:pPr>
            <w:r w:rsidRPr="006B664D">
              <w:rPr>
                <w:bCs/>
                <w:color w:val="000000"/>
                <w:sz w:val="24"/>
                <w:szCs w:val="24"/>
              </w:rPr>
              <w:t>Name of the new course introduced</w:t>
            </w:r>
          </w:p>
          <w:p w:rsidR="000D1A50" w:rsidRPr="006B664D" w:rsidRDefault="000D1A50" w:rsidP="000D1A50">
            <w:pPr>
              <w:numPr>
                <w:ilvl w:val="0"/>
                <w:numId w:val="19"/>
              </w:numPr>
              <w:contextualSpacing/>
              <w:rPr>
                <w:bCs/>
                <w:color w:val="000000"/>
                <w:sz w:val="24"/>
                <w:szCs w:val="24"/>
              </w:rPr>
            </w:pPr>
            <w:r w:rsidRPr="006B664D">
              <w:rPr>
                <w:bCs/>
                <w:color w:val="000000"/>
                <w:sz w:val="24"/>
                <w:szCs w:val="24"/>
              </w:rPr>
              <w:t>Name of the Programme</w:t>
            </w:r>
          </w:p>
          <w:p w:rsidR="000D1A50" w:rsidRPr="006B664D" w:rsidRDefault="000D1A50" w:rsidP="00300587">
            <w:pPr>
              <w:rPr>
                <w:b/>
                <w:color w:val="000000"/>
                <w:sz w:val="24"/>
                <w:szCs w:val="24"/>
              </w:rPr>
            </w:pPr>
            <w:r w:rsidRPr="006B664D">
              <w:rPr>
                <w:color w:val="000000"/>
                <w:sz w:val="24"/>
                <w:szCs w:val="24"/>
              </w:rPr>
              <w:t>Formula</w:t>
            </w:r>
            <w:r w:rsidRPr="006B664D">
              <w:rPr>
                <w:b/>
                <w:color w:val="000000"/>
                <w:sz w:val="24"/>
                <w:szCs w:val="24"/>
              </w:rPr>
              <w:t>:</w:t>
            </w:r>
          </w:p>
          <w:p w:rsidR="000D1A50" w:rsidRPr="006B664D" w:rsidRDefault="00E1124E" w:rsidP="00300587">
            <w:pPr>
              <w:jc w:val="center"/>
              <w:rPr>
                <w:color w:val="000000"/>
                <w:sz w:val="24"/>
                <w:szCs w:val="24"/>
              </w:rPr>
            </w:pPr>
            <m:oMathPara>
              <m:oMath>
                <m:f>
                  <m:fPr>
                    <m:ctrlPr>
                      <w:rPr>
                        <w:rFonts w:ascii="Cambria Math" w:eastAsia="Calibri" w:hAnsi="Sylfaen"/>
                        <w:b/>
                        <w:bCs/>
                        <w:iCs/>
                        <w:sz w:val="18"/>
                        <w:szCs w:val="18"/>
                      </w:rPr>
                    </m:ctrlPr>
                  </m:fPr>
                  <m:num>
                    <m:eqArr>
                      <m:eqArrPr>
                        <m:ctrlPr>
                          <w:rPr>
                            <w:rFonts w:ascii="Cambria Math" w:eastAsia="Calibri" w:hAnsi="Sylfaen"/>
                            <w:b/>
                            <w:sz w:val="18"/>
                            <w:szCs w:val="18"/>
                          </w:rPr>
                        </m:ctrlPr>
                      </m:eqArrPr>
                      <m:e>
                        <m:r>
                          <m:rPr>
                            <m:sty m:val="b"/>
                          </m:rPr>
                          <w:rPr>
                            <w:rFonts w:ascii="Cambria Math" w:eastAsia="Calibri" w:hAnsi="Cambria Math"/>
                            <w:sz w:val="18"/>
                            <w:szCs w:val="18"/>
                          </w:rPr>
                          <m:t>Number</m:t>
                        </m:r>
                        <m:r>
                          <m:rPr>
                            <m:sty m:val="b"/>
                          </m:rPr>
                          <w:rPr>
                            <w:rFonts w:ascii="Cambria Math" w:eastAsia="Calibri" w:hAnsi="Sylfaen"/>
                            <w:sz w:val="18"/>
                            <w:szCs w:val="18"/>
                          </w:rPr>
                          <m:t xml:space="preserve"> </m:t>
                        </m:r>
                        <m:r>
                          <m:rPr>
                            <m:sty m:val="b"/>
                          </m:rPr>
                          <w:rPr>
                            <w:rFonts w:ascii="Cambria Math" w:eastAsia="Calibri" w:hAnsi="Cambria Math"/>
                            <w:sz w:val="18"/>
                            <w:szCs w:val="18"/>
                          </w:rPr>
                          <m:t>of</m:t>
                        </m:r>
                        <m:r>
                          <m:rPr>
                            <m:sty m:val="b"/>
                          </m:rPr>
                          <w:rPr>
                            <w:rFonts w:ascii="Cambria Math" w:eastAsia="Calibri" w:hAnsi="Sylfaen"/>
                            <w:sz w:val="18"/>
                            <w:szCs w:val="18"/>
                          </w:rPr>
                          <m:t xml:space="preserve"> </m:t>
                        </m:r>
                        <m:r>
                          <m:rPr>
                            <m:sty m:val="b"/>
                          </m:rPr>
                          <w:rPr>
                            <w:rFonts w:ascii="Cambria Math" w:eastAsia="Calibri" w:hAnsi="Cambria Math"/>
                            <w:sz w:val="18"/>
                            <w:szCs w:val="18"/>
                          </w:rPr>
                          <m:t>new</m:t>
                        </m:r>
                        <m:r>
                          <m:rPr>
                            <m:sty m:val="b"/>
                          </m:rPr>
                          <w:rPr>
                            <w:rFonts w:ascii="Cambria Math" w:eastAsia="Calibri" w:hAnsi="Sylfaen"/>
                            <w:sz w:val="18"/>
                            <w:szCs w:val="18"/>
                          </w:rPr>
                          <m:t xml:space="preserve"> </m:t>
                        </m:r>
                        <m:r>
                          <m:rPr>
                            <m:sty m:val="b"/>
                          </m:rPr>
                          <w:rPr>
                            <w:rFonts w:ascii="Cambria Math" w:eastAsia="Calibri" w:hAnsi="Cambria Math"/>
                            <w:sz w:val="18"/>
                            <w:szCs w:val="18"/>
                          </w:rPr>
                          <m:t>courses</m:t>
                        </m:r>
                      </m:e>
                      <m:e>
                        <m:r>
                          <m:rPr>
                            <m:sty m:val="b"/>
                          </m:rPr>
                          <w:rPr>
                            <w:rFonts w:ascii="Cambria Math" w:eastAsia="Calibri" w:hAnsi="Sylfaen"/>
                            <w:sz w:val="18"/>
                            <w:szCs w:val="18"/>
                          </w:rPr>
                          <m:t xml:space="preserve"> </m:t>
                        </m:r>
                        <m:r>
                          <m:rPr>
                            <m:sty m:val="b"/>
                          </m:rPr>
                          <w:rPr>
                            <w:rFonts w:ascii="Cambria Math" w:eastAsia="Calibri" w:hAnsi="Cambria Math"/>
                            <w:sz w:val="18"/>
                            <w:szCs w:val="18"/>
                          </w:rPr>
                          <m:t>introduced</m:t>
                        </m:r>
                        <m:r>
                          <m:rPr>
                            <m:sty m:val="b"/>
                          </m:rPr>
                          <w:rPr>
                            <w:rFonts w:ascii="Cambria Math" w:eastAsia="Calibri" w:hAnsi="Sylfaen"/>
                            <w:sz w:val="18"/>
                            <w:szCs w:val="18"/>
                          </w:rPr>
                          <m:t xml:space="preserve"> </m:t>
                        </m:r>
                        <m:r>
                          <m:rPr>
                            <m:sty m:val="b"/>
                          </m:rPr>
                          <w:rPr>
                            <w:rFonts w:ascii="Cambria Math" w:eastAsia="Calibri" w:hAnsi="Cambria Math"/>
                            <w:sz w:val="18"/>
                            <w:szCs w:val="18"/>
                          </w:rPr>
                          <m:t>during</m:t>
                        </m:r>
                        <m:r>
                          <m:rPr>
                            <m:sty m:val="b"/>
                          </m:rPr>
                          <w:rPr>
                            <w:rFonts w:ascii="Cambria Math" w:eastAsia="Calibri" w:hAnsi="Sylfaen"/>
                            <w:sz w:val="18"/>
                            <w:szCs w:val="18"/>
                          </w:rPr>
                          <m:t xml:space="preserve"> </m:t>
                        </m:r>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last</m:t>
                        </m:r>
                        <m:r>
                          <m:rPr>
                            <m:sty m:val="b"/>
                          </m:rPr>
                          <w:rPr>
                            <w:rFonts w:ascii="Cambria Math" w:eastAsia="Calibri" w:hAnsi="Sylfaen"/>
                            <w:sz w:val="18"/>
                            <w:szCs w:val="18"/>
                          </w:rPr>
                          <m:t xml:space="preserve"> </m:t>
                        </m:r>
                        <m:r>
                          <m:rPr>
                            <m:sty m:val="b"/>
                          </m:rPr>
                          <w:rPr>
                            <w:rFonts w:ascii="Cambria Math" w:eastAsia="Calibri" w:hAnsi="Cambria Math"/>
                            <w:sz w:val="18"/>
                            <w:szCs w:val="18"/>
                          </w:rPr>
                          <m:t>five</m:t>
                        </m:r>
                        <m:r>
                          <m:rPr>
                            <m:sty m:val="b"/>
                          </m:rPr>
                          <w:rPr>
                            <w:rFonts w:ascii="Cambria Math" w:eastAsia="Calibri" w:hAnsi="Sylfaen"/>
                            <w:sz w:val="18"/>
                            <w:szCs w:val="18"/>
                          </w:rPr>
                          <m:t xml:space="preserve"> </m:t>
                        </m:r>
                        <m:r>
                          <m:rPr>
                            <m:sty m:val="b"/>
                          </m:rPr>
                          <w:rPr>
                            <w:rFonts w:ascii="Cambria Math" w:eastAsia="Calibri" w:hAnsi="Cambria Math"/>
                            <w:sz w:val="18"/>
                            <w:szCs w:val="18"/>
                          </w:rPr>
                          <m:t>years</m:t>
                        </m:r>
                      </m:e>
                    </m:eqArr>
                  </m:num>
                  <m:den>
                    <m:eqArr>
                      <m:eqArrPr>
                        <m:ctrlPr>
                          <w:rPr>
                            <w:rFonts w:ascii="Cambria Math" w:eastAsia="Calibri" w:hAnsi="Sylfaen"/>
                            <w:b/>
                            <w:sz w:val="18"/>
                            <w:szCs w:val="18"/>
                          </w:rPr>
                        </m:ctrlPr>
                      </m:eqArrPr>
                      <m:e>
                        <m:r>
                          <m:rPr>
                            <m:sty m:val="b"/>
                          </m:rPr>
                          <w:rPr>
                            <w:rFonts w:ascii="Cambria Math" w:eastAsia="Calibri" w:hAnsi="Sylfaen"/>
                            <w:sz w:val="18"/>
                            <w:szCs w:val="18"/>
                          </w:rPr>
                          <m:t xml:space="preserve"> </m:t>
                        </m:r>
                        <m:r>
                          <m:rPr>
                            <m:sty m:val="b"/>
                          </m:rPr>
                          <w:rPr>
                            <w:rFonts w:ascii="Cambria Math" w:eastAsia="Calibri" w:hAnsi="Cambria Math"/>
                            <w:sz w:val="18"/>
                            <w:szCs w:val="18"/>
                          </w:rPr>
                          <m:t>Number</m:t>
                        </m:r>
                        <m:r>
                          <m:rPr>
                            <m:sty m:val="b"/>
                          </m:rPr>
                          <w:rPr>
                            <w:rFonts w:ascii="Cambria Math" w:eastAsia="Calibri" w:hAnsi="Sylfaen"/>
                            <w:sz w:val="18"/>
                            <w:szCs w:val="18"/>
                          </w:rPr>
                          <m:t xml:space="preserve"> </m:t>
                        </m:r>
                        <m:r>
                          <m:rPr>
                            <m:sty m:val="b"/>
                          </m:rPr>
                          <w:rPr>
                            <w:rFonts w:ascii="Cambria Math" w:eastAsia="Calibri" w:hAnsi="Cambria Math"/>
                            <w:sz w:val="18"/>
                            <w:szCs w:val="18"/>
                          </w:rPr>
                          <m:t>of</m:t>
                        </m:r>
                        <m:r>
                          <m:rPr>
                            <m:sty m:val="b"/>
                          </m:rPr>
                          <w:rPr>
                            <w:rFonts w:ascii="Cambria Math" w:eastAsia="Calibri" w:hAnsi="Sylfaen"/>
                            <w:sz w:val="18"/>
                            <w:szCs w:val="18"/>
                          </w:rPr>
                          <m:t xml:space="preserve"> courses  offered </m:t>
                        </m:r>
                      </m:e>
                      <m:e>
                        <m:r>
                          <m:rPr>
                            <m:sty m:val="b"/>
                          </m:rPr>
                          <w:rPr>
                            <w:rFonts w:ascii="Cambria Math" w:eastAsia="Calibri" w:hAnsi="Cambria Math"/>
                            <w:sz w:val="18"/>
                            <w:szCs w:val="18"/>
                          </w:rPr>
                          <m:t>during</m:t>
                        </m:r>
                        <m:r>
                          <m:rPr>
                            <m:sty m:val="b"/>
                          </m:rPr>
                          <w:rPr>
                            <w:rFonts w:ascii="Cambria Math" w:eastAsia="Calibri" w:hAnsi="Sylfaen"/>
                            <w:sz w:val="18"/>
                            <w:szCs w:val="18"/>
                          </w:rPr>
                          <m:t xml:space="preserve"> </m:t>
                        </m:r>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last</m:t>
                        </m:r>
                        <m:r>
                          <m:rPr>
                            <m:sty m:val="b"/>
                          </m:rPr>
                          <w:rPr>
                            <w:rFonts w:ascii="Cambria Math" w:eastAsia="Calibri" w:hAnsi="Sylfaen"/>
                            <w:sz w:val="18"/>
                            <w:szCs w:val="18"/>
                          </w:rPr>
                          <m:t xml:space="preserve"> </m:t>
                        </m:r>
                        <m:r>
                          <m:rPr>
                            <m:sty m:val="b"/>
                          </m:rPr>
                          <w:rPr>
                            <w:rFonts w:ascii="Cambria Math" w:eastAsia="Calibri" w:hAnsi="Cambria Math"/>
                            <w:sz w:val="18"/>
                            <w:szCs w:val="18"/>
                          </w:rPr>
                          <m:t>five</m:t>
                        </m:r>
                        <m:r>
                          <m:rPr>
                            <m:sty m:val="b"/>
                          </m:rPr>
                          <w:rPr>
                            <w:rFonts w:ascii="Cambria Math" w:eastAsia="Calibri" w:hAnsi="Sylfaen"/>
                            <w:sz w:val="18"/>
                            <w:szCs w:val="18"/>
                          </w:rPr>
                          <m:t xml:space="preserve"> </m:t>
                        </m:r>
                        <m:r>
                          <m:rPr>
                            <m:sty m:val="b"/>
                          </m:rPr>
                          <w:rPr>
                            <w:rFonts w:ascii="Cambria Math" w:eastAsia="Calibri" w:hAnsi="Cambria Math"/>
                            <w:sz w:val="18"/>
                            <w:szCs w:val="18"/>
                          </w:rPr>
                          <m:t>years</m:t>
                        </m:r>
                        <m:ctrlPr>
                          <w:rPr>
                            <w:rFonts w:ascii="Cambria Math" w:eastAsia="Cambria Math" w:hAnsi="Sylfaen" w:cs="Cambria Math"/>
                            <w:b/>
                            <w:sz w:val="18"/>
                            <w:szCs w:val="18"/>
                          </w:rPr>
                        </m:ctrlPr>
                      </m:e>
                      <m:e>
                        <m:r>
                          <m:rPr>
                            <m:sty m:val="b"/>
                          </m:rPr>
                          <w:rPr>
                            <w:rFonts w:ascii="Cambria Math" w:eastAsia="Calibri" w:hAnsi="Sylfaen"/>
                            <w:sz w:val="18"/>
                            <w:szCs w:val="18"/>
                          </w:rPr>
                          <m:t xml:space="preserve"> </m:t>
                        </m:r>
                      </m:e>
                    </m:eqArr>
                  </m:den>
                </m:f>
                <m:r>
                  <m:rPr>
                    <m:sty m:val="p"/>
                  </m:rPr>
                  <w:rPr>
                    <w:rFonts w:ascii="Cambria Math" w:eastAsia="Calibri" w:hAnsi="Sylfaen"/>
                    <w:sz w:val="18"/>
                    <w:szCs w:val="18"/>
                  </w:rPr>
                  <m:t>X</m:t>
                </m:r>
                <m:r>
                  <m:rPr>
                    <m:sty m:val="b"/>
                  </m:rPr>
                  <w:rPr>
                    <w:rFonts w:ascii="Cambria Math" w:eastAsia="Calibri" w:hAnsi="Sylfaen"/>
                    <w:sz w:val="18"/>
                    <w:szCs w:val="18"/>
                  </w:rPr>
                  <m:t xml:space="preserve"> </m:t>
                </m:r>
                <m:r>
                  <m:rPr>
                    <m:sty m:val="b"/>
                  </m:rPr>
                  <w:rPr>
                    <w:rFonts w:ascii="Cambria Math" w:eastAsia="Calibri" w:hAnsi="Cambria Math"/>
                    <w:sz w:val="18"/>
                    <w:szCs w:val="18"/>
                  </w:rPr>
                  <m:t>100</m:t>
                </m:r>
              </m:oMath>
            </m:oMathPara>
          </w:p>
          <w:p w:rsidR="000D1A50" w:rsidRPr="006B664D" w:rsidRDefault="000D1A50" w:rsidP="00300587">
            <w:pPr>
              <w:rPr>
                <w:b/>
                <w:color w:val="000000"/>
              </w:rPr>
            </w:pPr>
            <w:r w:rsidRPr="006B664D">
              <w:rPr>
                <w:b/>
                <w:color w:val="000000"/>
              </w:rPr>
              <w:t>File Description (Upload)</w:t>
            </w:r>
          </w:p>
          <w:p w:rsidR="000D1A50" w:rsidRPr="006B664D" w:rsidRDefault="000D1A50" w:rsidP="000D1A50">
            <w:pPr>
              <w:numPr>
                <w:ilvl w:val="0"/>
                <w:numId w:val="183"/>
              </w:numPr>
              <w:spacing w:line="276" w:lineRule="auto"/>
              <w:rPr>
                <w:color w:val="000000"/>
              </w:rPr>
            </w:pPr>
            <w:r w:rsidRPr="006B664D">
              <w:rPr>
                <w:color w:val="000000"/>
              </w:rPr>
              <w:lastRenderedPageBreak/>
              <w:t>Minutes of relevant Academic Council/BOS meeting</w:t>
            </w:r>
          </w:p>
          <w:p w:rsidR="000D1A50" w:rsidRPr="006B664D" w:rsidRDefault="000D1A50" w:rsidP="000D1A50">
            <w:pPr>
              <w:numPr>
                <w:ilvl w:val="0"/>
                <w:numId w:val="183"/>
              </w:numPr>
              <w:spacing w:line="276" w:lineRule="auto"/>
              <w:rPr>
                <w:color w:val="000000"/>
              </w:rPr>
            </w:pPr>
            <w:r w:rsidRPr="006B664D">
              <w:rPr>
                <w:color w:val="000000"/>
              </w:rPr>
              <w:t>Any additional information</w:t>
            </w:r>
          </w:p>
          <w:p w:rsidR="000D1A50" w:rsidRPr="006B664D" w:rsidRDefault="000D1A50" w:rsidP="000D1A50">
            <w:pPr>
              <w:numPr>
                <w:ilvl w:val="0"/>
                <w:numId w:val="183"/>
              </w:numPr>
              <w:spacing w:line="276" w:lineRule="auto"/>
              <w:rPr>
                <w:color w:val="000000"/>
              </w:rPr>
            </w:pPr>
            <w:r w:rsidRPr="006B664D">
              <w:rPr>
                <w:color w:val="000000"/>
              </w:rPr>
              <w:t>Institutional data in prescribed format (Data Template</w:t>
            </w:r>
            <w:r w:rsidR="005C67D4">
              <w:rPr>
                <w:color w:val="000000"/>
              </w:rPr>
              <w:t xml:space="preserve"> as of 1.1.3</w:t>
            </w:r>
            <w:r w:rsidRPr="006B664D">
              <w:rPr>
                <w:color w:val="000000"/>
              </w:rPr>
              <w:t>)</w:t>
            </w:r>
          </w:p>
        </w:tc>
        <w:tc>
          <w:tcPr>
            <w:tcW w:w="1418" w:type="dxa"/>
          </w:tcPr>
          <w:p w:rsidR="000D1A50" w:rsidRPr="006B664D" w:rsidRDefault="000D1A50" w:rsidP="00300587">
            <w:pPr>
              <w:jc w:val="center"/>
              <w:rPr>
                <w:b/>
                <w:color w:val="000000"/>
                <w:sz w:val="24"/>
                <w:szCs w:val="24"/>
              </w:rPr>
            </w:pPr>
            <w:r w:rsidRPr="006B664D">
              <w:rPr>
                <w:b/>
                <w:color w:val="000000"/>
                <w:sz w:val="24"/>
                <w:szCs w:val="24"/>
              </w:rPr>
              <w:lastRenderedPageBreak/>
              <w:t>30</w:t>
            </w:r>
          </w:p>
        </w:tc>
      </w:tr>
    </w:tbl>
    <w:p w:rsidR="000D1A50" w:rsidRPr="00093E46" w:rsidRDefault="000D1A50" w:rsidP="000D1A50">
      <w:pPr>
        <w:rPr>
          <w:color w:val="000000"/>
          <w:highlight w:val="yellow"/>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6"/>
        <w:gridCol w:w="7052"/>
        <w:gridCol w:w="1418"/>
      </w:tblGrid>
      <w:tr w:rsidR="000D1A50" w:rsidRPr="00093E46" w:rsidTr="00300587">
        <w:trPr>
          <w:trHeight w:val="2999"/>
        </w:trPr>
        <w:tc>
          <w:tcPr>
            <w:tcW w:w="1136" w:type="dxa"/>
          </w:tcPr>
          <w:p w:rsidR="000D1A50" w:rsidRPr="00246295" w:rsidRDefault="000D1A50" w:rsidP="00300587">
            <w:pPr>
              <w:jc w:val="center"/>
              <w:rPr>
                <w:b/>
                <w:bCs/>
                <w:color w:val="000000"/>
                <w:sz w:val="24"/>
                <w:szCs w:val="24"/>
              </w:rPr>
            </w:pPr>
            <w:r w:rsidRPr="00246295">
              <w:rPr>
                <w:b/>
                <w:bCs/>
                <w:color w:val="000000"/>
                <w:sz w:val="24"/>
                <w:szCs w:val="24"/>
              </w:rPr>
              <w:t>1.2.2</w:t>
            </w:r>
          </w:p>
          <w:p w:rsidR="000D1A50" w:rsidRPr="00246295" w:rsidRDefault="000D1A50" w:rsidP="00300587">
            <w:pPr>
              <w:jc w:val="center"/>
              <w:rPr>
                <w:b/>
                <w:bCs/>
                <w:color w:val="000000"/>
                <w:sz w:val="24"/>
                <w:szCs w:val="24"/>
              </w:rPr>
            </w:pPr>
          </w:p>
          <w:p w:rsidR="000D1A50" w:rsidRPr="00246295" w:rsidRDefault="000D1A50" w:rsidP="00300587">
            <w:pPr>
              <w:jc w:val="center"/>
              <w:rPr>
                <w:b/>
                <w:bCs/>
                <w:color w:val="000000"/>
                <w:sz w:val="24"/>
                <w:szCs w:val="24"/>
              </w:rPr>
            </w:pPr>
            <w:r w:rsidRPr="00246295">
              <w:rPr>
                <w:b/>
                <w:bCs/>
                <w:color w:val="000000"/>
                <w:sz w:val="24"/>
                <w:szCs w:val="24"/>
              </w:rPr>
              <w:t>Q</w:t>
            </w:r>
            <w:r w:rsidRPr="00246295">
              <w:rPr>
                <w:b/>
                <w:bCs/>
                <w:color w:val="000000"/>
                <w:sz w:val="24"/>
                <w:szCs w:val="24"/>
                <w:vertAlign w:val="subscript"/>
              </w:rPr>
              <w:t>n</w:t>
            </w:r>
            <w:r w:rsidRPr="00246295">
              <w:rPr>
                <w:b/>
                <w:bCs/>
                <w:color w:val="000000"/>
                <w:sz w:val="24"/>
                <w:szCs w:val="24"/>
              </w:rPr>
              <w:t>M</w:t>
            </w:r>
          </w:p>
        </w:tc>
        <w:tc>
          <w:tcPr>
            <w:tcW w:w="7052" w:type="dxa"/>
          </w:tcPr>
          <w:p w:rsidR="000D1A50" w:rsidRPr="00246295" w:rsidRDefault="000D1A50" w:rsidP="00300587">
            <w:pPr>
              <w:widowControl w:val="0"/>
              <w:tabs>
                <w:tab w:val="left" w:pos="167"/>
              </w:tabs>
              <w:autoSpaceDE w:val="0"/>
              <w:autoSpaceDN w:val="0"/>
              <w:adjustRightInd w:val="0"/>
              <w:ind w:right="58"/>
              <w:rPr>
                <w:b/>
                <w:i/>
                <w:strike/>
                <w:color w:val="000000"/>
                <w:sz w:val="24"/>
                <w:szCs w:val="24"/>
              </w:rPr>
            </w:pPr>
            <w:r w:rsidRPr="00246295">
              <w:rPr>
                <w:b/>
                <w:bCs/>
                <w:i/>
                <w:color w:val="000000"/>
                <w:sz w:val="24"/>
                <w:szCs w:val="24"/>
              </w:rPr>
              <w:t xml:space="preserve">Percentage of Programmes in which Choice Based Credit System (CBCS)/elective course system has been implemented  </w:t>
            </w:r>
            <w:r w:rsidRPr="00FF789A">
              <w:rPr>
                <w:b/>
                <w:bCs/>
                <w:i/>
                <w:color w:val="000000"/>
                <w:sz w:val="24"/>
                <w:szCs w:val="24"/>
              </w:rPr>
              <w:t>(Data for the latest completed academic year</w:t>
            </w:r>
            <w:r w:rsidRPr="00246295">
              <w:rPr>
                <w:b/>
                <w:bCs/>
                <w:i/>
                <w:strike/>
                <w:color w:val="000000"/>
                <w:sz w:val="24"/>
                <w:szCs w:val="24"/>
              </w:rPr>
              <w:t>)</w:t>
            </w:r>
            <w:r w:rsidRPr="00246295">
              <w:rPr>
                <w:b/>
                <w:bCs/>
                <w:i/>
                <w:color w:val="000000"/>
                <w:sz w:val="24"/>
                <w:szCs w:val="24"/>
              </w:rPr>
              <w:t xml:space="preserve">     </w:t>
            </w:r>
          </w:p>
          <w:p w:rsidR="000D1A50" w:rsidRPr="00246295" w:rsidRDefault="000D1A50" w:rsidP="00300587">
            <w:pPr>
              <w:widowControl w:val="0"/>
              <w:tabs>
                <w:tab w:val="left" w:pos="167"/>
              </w:tabs>
              <w:autoSpaceDE w:val="0"/>
              <w:autoSpaceDN w:val="0"/>
              <w:adjustRightInd w:val="0"/>
              <w:ind w:right="58"/>
              <w:rPr>
                <w:b/>
                <w:i/>
                <w:color w:val="000000"/>
                <w:sz w:val="24"/>
                <w:szCs w:val="24"/>
              </w:rPr>
            </w:pPr>
          </w:p>
          <w:p w:rsidR="000D1A50" w:rsidRPr="00246295" w:rsidRDefault="000D1A50" w:rsidP="00300587">
            <w:pPr>
              <w:rPr>
                <w:color w:val="000000"/>
                <w:sz w:val="24"/>
                <w:szCs w:val="24"/>
              </w:rPr>
            </w:pPr>
            <w:r w:rsidRPr="00246295">
              <w:rPr>
                <w:color w:val="000000"/>
                <w:sz w:val="24"/>
                <w:szCs w:val="24"/>
              </w:rPr>
              <w:t>1.2.2.1: Number of Programmes in which CBCS/ Elective course system implemented.</w:t>
            </w:r>
          </w:p>
          <w:p w:rsidR="000D1A50" w:rsidRPr="00246295" w:rsidRDefault="000D1A50" w:rsidP="00300587">
            <w:pPr>
              <w:rPr>
                <w:color w:val="000000"/>
                <w:sz w:val="24"/>
                <w:szCs w:val="24"/>
              </w:rPr>
            </w:pPr>
            <w:r w:rsidRPr="00246295">
              <w:rPr>
                <w:color w:val="000000"/>
                <w:sz w:val="24"/>
                <w:szCs w:val="24"/>
              </w:rPr>
              <w:t xml:space="preserve">Data Requirements: </w:t>
            </w:r>
            <w:r w:rsidRPr="00246295">
              <w:rPr>
                <w:bCs/>
                <w:color w:val="000000"/>
                <w:szCs w:val="24"/>
              </w:rPr>
              <w:t>(As per Data Template)</w:t>
            </w:r>
          </w:p>
          <w:p w:rsidR="000D1A50" w:rsidRPr="00246295" w:rsidRDefault="000D1A50" w:rsidP="000D1A50">
            <w:pPr>
              <w:numPr>
                <w:ilvl w:val="0"/>
                <w:numId w:val="20"/>
              </w:numPr>
              <w:contextualSpacing/>
              <w:rPr>
                <w:bCs/>
                <w:color w:val="000000"/>
                <w:sz w:val="24"/>
                <w:szCs w:val="24"/>
              </w:rPr>
            </w:pPr>
            <w:r w:rsidRPr="00246295">
              <w:rPr>
                <w:bCs/>
                <w:color w:val="000000"/>
                <w:sz w:val="24"/>
                <w:szCs w:val="24"/>
              </w:rPr>
              <w:t>Names of all Programmes adopting CBCS</w:t>
            </w:r>
          </w:p>
          <w:p w:rsidR="000D1A50" w:rsidRPr="00246295" w:rsidRDefault="000D1A50" w:rsidP="000D1A50">
            <w:pPr>
              <w:numPr>
                <w:ilvl w:val="0"/>
                <w:numId w:val="20"/>
              </w:numPr>
              <w:contextualSpacing/>
              <w:rPr>
                <w:b/>
                <w:color w:val="000000"/>
                <w:sz w:val="24"/>
                <w:szCs w:val="24"/>
              </w:rPr>
            </w:pPr>
            <w:r w:rsidRPr="00246295">
              <w:rPr>
                <w:bCs/>
                <w:color w:val="000000"/>
                <w:sz w:val="24"/>
                <w:szCs w:val="24"/>
              </w:rPr>
              <w:t>Names of all Programmes adopting elective course system</w:t>
            </w:r>
          </w:p>
          <w:p w:rsidR="000D1A50" w:rsidRPr="00246295" w:rsidRDefault="000D1A50" w:rsidP="00300587">
            <w:pPr>
              <w:rPr>
                <w:b/>
                <w:color w:val="000000"/>
                <w:sz w:val="16"/>
                <w:szCs w:val="16"/>
              </w:rPr>
            </w:pPr>
          </w:p>
          <w:p w:rsidR="000D1A50" w:rsidRPr="00246295" w:rsidRDefault="000D1A50" w:rsidP="00300587">
            <w:pPr>
              <w:rPr>
                <w:color w:val="000000"/>
                <w:sz w:val="24"/>
                <w:szCs w:val="24"/>
              </w:rPr>
            </w:pPr>
            <w:r w:rsidRPr="00246295">
              <w:rPr>
                <w:color w:val="000000"/>
                <w:sz w:val="24"/>
                <w:szCs w:val="24"/>
              </w:rPr>
              <w:t>Formula:</w:t>
            </w:r>
          </w:p>
          <w:p w:rsidR="000D1A50" w:rsidRPr="00246295" w:rsidRDefault="00E1124E" w:rsidP="00300587">
            <w:pPr>
              <w:jc w:val="center"/>
              <w:rPr>
                <w:b/>
                <w:bCs/>
                <w:color w:val="000000"/>
                <w:sz w:val="24"/>
                <w:szCs w:val="24"/>
              </w:rPr>
            </w:pPr>
            <m:oMath>
              <m:f>
                <m:fPr>
                  <m:ctrlPr>
                    <w:rPr>
                      <w:rFonts w:ascii="Cambria Math" w:hAnsi="Cambria Math"/>
                      <w:bCs/>
                      <w:i/>
                      <w:sz w:val="24"/>
                      <w:szCs w:val="24"/>
                    </w:rPr>
                  </m:ctrlPr>
                </m:fPr>
                <m:num>
                  <m:eqArr>
                    <m:eqArrPr>
                      <m:ctrlPr>
                        <w:rPr>
                          <w:rFonts w:ascii="Cambria Math" w:hAnsi="Cambria Math"/>
                          <w:bCs/>
                          <w:sz w:val="24"/>
                          <w:szCs w:val="24"/>
                        </w:rPr>
                      </m:ctrlPr>
                    </m:eqArrPr>
                    <m:e>
                      <m:r>
                        <m:rPr>
                          <m:sty m:val="p"/>
                        </m:rPr>
                        <w:rPr>
                          <w:rFonts w:ascii="Cambria Math" w:hAnsi="Cambria Math"/>
                          <w:sz w:val="24"/>
                          <w:szCs w:val="24"/>
                        </w:rPr>
                        <m:t>Number of Programmes  in which CBCS</m:t>
                      </m:r>
                    </m:e>
                    <m:e>
                      <m:r>
                        <m:rPr>
                          <m:sty m:val="p"/>
                        </m:rPr>
                        <w:rPr>
                          <w:rFonts w:ascii="Cambria Math" w:hAnsi="Cambria Math"/>
                          <w:sz w:val="24"/>
                          <w:szCs w:val="24"/>
                        </w:rPr>
                        <m:t xml:space="preserve">  or elective course system  implemented  </m:t>
                      </m:r>
                    </m:e>
                  </m:eqArr>
                </m:num>
                <m:den>
                  <m:r>
                    <m:rPr>
                      <m:sty m:val="p"/>
                    </m:rPr>
                    <w:rPr>
                      <w:rFonts w:ascii="Cambria Math" w:hAnsi="Cambria Math"/>
                      <w:sz w:val="24"/>
                      <w:szCs w:val="24"/>
                    </w:rPr>
                    <m:t>Total number of Programmes offered</m:t>
                  </m:r>
                </m:den>
              </m:f>
            </m:oMath>
            <w:r w:rsidR="000D1A50" w:rsidRPr="00246295">
              <w:rPr>
                <w:b/>
                <w:bCs/>
                <w:color w:val="000000"/>
                <w:sz w:val="24"/>
                <w:szCs w:val="24"/>
              </w:rPr>
              <w:t xml:space="preserve"> X 100</w:t>
            </w:r>
          </w:p>
          <w:p w:rsidR="000D1A50" w:rsidRPr="00246295" w:rsidRDefault="000D1A50" w:rsidP="00300587">
            <w:pPr>
              <w:rPr>
                <w:b/>
                <w:color w:val="000000"/>
              </w:rPr>
            </w:pPr>
            <w:r w:rsidRPr="00246295">
              <w:rPr>
                <w:b/>
                <w:color w:val="000000"/>
              </w:rPr>
              <w:t>File Description (Upload)</w:t>
            </w:r>
          </w:p>
          <w:p w:rsidR="000D1A50" w:rsidRPr="00246295" w:rsidRDefault="000D1A50" w:rsidP="000D1A50">
            <w:pPr>
              <w:numPr>
                <w:ilvl w:val="0"/>
                <w:numId w:val="132"/>
              </w:numPr>
              <w:spacing w:line="276" w:lineRule="auto"/>
              <w:rPr>
                <w:color w:val="000000"/>
              </w:rPr>
            </w:pPr>
            <w:r w:rsidRPr="00246295">
              <w:rPr>
                <w:color w:val="000000"/>
              </w:rPr>
              <w:t xml:space="preserve">Any additional information </w:t>
            </w:r>
          </w:p>
          <w:p w:rsidR="000D1A50" w:rsidRPr="00246295" w:rsidRDefault="000D1A50" w:rsidP="000D1A50">
            <w:pPr>
              <w:numPr>
                <w:ilvl w:val="0"/>
                <w:numId w:val="132"/>
              </w:numPr>
              <w:spacing w:line="276" w:lineRule="auto"/>
              <w:rPr>
                <w:color w:val="000000"/>
              </w:rPr>
            </w:pPr>
            <w:r w:rsidRPr="00246295">
              <w:rPr>
                <w:color w:val="000000"/>
              </w:rPr>
              <w:t xml:space="preserve">Minutes of relevant Academic Council/BOS meetings </w:t>
            </w:r>
          </w:p>
          <w:p w:rsidR="000D1A50" w:rsidRPr="00246295" w:rsidRDefault="000D1A50" w:rsidP="000D1A50">
            <w:pPr>
              <w:numPr>
                <w:ilvl w:val="0"/>
                <w:numId w:val="132"/>
              </w:numPr>
              <w:spacing w:line="276" w:lineRule="auto"/>
              <w:rPr>
                <w:color w:val="000000"/>
              </w:rPr>
            </w:pPr>
            <w:r w:rsidRPr="00246295">
              <w:rPr>
                <w:color w:val="000000"/>
              </w:rPr>
              <w:t>Institutional data in prescribed format (Data Template</w:t>
            </w:r>
            <w:r w:rsidR="005F0657">
              <w:rPr>
                <w:color w:val="000000"/>
              </w:rPr>
              <w:t xml:space="preserve"> as of 1.1.2</w:t>
            </w:r>
            <w:r w:rsidRPr="00246295">
              <w:rPr>
                <w:color w:val="000000"/>
              </w:rPr>
              <w:t>)</w:t>
            </w:r>
          </w:p>
          <w:p w:rsidR="000D1A50" w:rsidRPr="00246295" w:rsidRDefault="000D1A50" w:rsidP="00300587">
            <w:pPr>
              <w:widowControl w:val="0"/>
              <w:tabs>
                <w:tab w:val="left" w:pos="167"/>
              </w:tabs>
              <w:autoSpaceDE w:val="0"/>
              <w:autoSpaceDN w:val="0"/>
              <w:adjustRightInd w:val="0"/>
              <w:ind w:right="58"/>
              <w:jc w:val="right"/>
              <w:rPr>
                <w:b/>
                <w:color w:val="000000"/>
                <w:sz w:val="24"/>
                <w:szCs w:val="24"/>
              </w:rPr>
            </w:pPr>
          </w:p>
        </w:tc>
        <w:tc>
          <w:tcPr>
            <w:tcW w:w="1418" w:type="dxa"/>
          </w:tcPr>
          <w:p w:rsidR="000D1A50" w:rsidRPr="00246295" w:rsidRDefault="000D1A50" w:rsidP="00300587">
            <w:pPr>
              <w:jc w:val="center"/>
              <w:rPr>
                <w:color w:val="000000"/>
                <w:sz w:val="24"/>
                <w:szCs w:val="24"/>
              </w:rPr>
            </w:pPr>
            <w:r w:rsidRPr="00246295">
              <w:rPr>
                <w:b/>
                <w:color w:val="000000"/>
                <w:sz w:val="24"/>
                <w:szCs w:val="24"/>
              </w:rPr>
              <w:t>20</w:t>
            </w:r>
          </w:p>
        </w:tc>
      </w:tr>
    </w:tbl>
    <w:p w:rsidR="000D1A50" w:rsidRPr="00093E46" w:rsidRDefault="000D1A50" w:rsidP="000D1A50">
      <w:pPr>
        <w:jc w:val="center"/>
        <w:rPr>
          <w:b/>
          <w:bCs/>
          <w:color w:val="000000"/>
          <w:sz w:val="24"/>
          <w:szCs w:val="24"/>
          <w:highlight w:val="yellow"/>
        </w:rPr>
      </w:pPr>
    </w:p>
    <w:p w:rsidR="000D1A50" w:rsidRPr="00246295" w:rsidRDefault="000D1A50" w:rsidP="000D1A50">
      <w:pPr>
        <w:jc w:val="center"/>
        <w:rPr>
          <w:b/>
          <w:bCs/>
          <w:color w:val="000000"/>
          <w:sz w:val="24"/>
          <w:szCs w:val="24"/>
        </w:rPr>
      </w:pPr>
      <w:r w:rsidRPr="00246295">
        <w:rPr>
          <w:b/>
          <w:bCs/>
          <w:color w:val="000000"/>
          <w:sz w:val="24"/>
          <w:szCs w:val="24"/>
        </w:rPr>
        <w:t>Key Indicator – 1.3 Curriculum Enrichment (30)</w:t>
      </w:r>
    </w:p>
    <w:p w:rsidR="000D1A50" w:rsidRPr="00246295" w:rsidRDefault="000D1A50" w:rsidP="000D1A50">
      <w:pPr>
        <w:jc w:val="center"/>
        <w:rPr>
          <w:color w:val="000000"/>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7"/>
        <w:gridCol w:w="7193"/>
        <w:gridCol w:w="1559"/>
      </w:tblGrid>
      <w:tr w:rsidR="000D1A50" w:rsidRPr="00246295" w:rsidTr="00300587">
        <w:trPr>
          <w:trHeight w:val="298"/>
        </w:trPr>
        <w:tc>
          <w:tcPr>
            <w:tcW w:w="1137" w:type="dxa"/>
          </w:tcPr>
          <w:p w:rsidR="000D1A50" w:rsidRPr="00246295" w:rsidRDefault="000D1A50" w:rsidP="00300587">
            <w:pPr>
              <w:jc w:val="center"/>
              <w:rPr>
                <w:b/>
                <w:bCs/>
                <w:color w:val="000000"/>
                <w:sz w:val="24"/>
                <w:szCs w:val="24"/>
              </w:rPr>
            </w:pPr>
            <w:r w:rsidRPr="00246295">
              <w:rPr>
                <w:b/>
                <w:bCs/>
                <w:color w:val="000000"/>
                <w:sz w:val="24"/>
                <w:szCs w:val="24"/>
              </w:rPr>
              <w:t>Metric No.</w:t>
            </w:r>
          </w:p>
        </w:tc>
        <w:tc>
          <w:tcPr>
            <w:tcW w:w="7193" w:type="dxa"/>
          </w:tcPr>
          <w:p w:rsidR="000D1A50" w:rsidRPr="00246295" w:rsidRDefault="000D1A50" w:rsidP="00300587">
            <w:pPr>
              <w:jc w:val="center"/>
              <w:rPr>
                <w:b/>
                <w:bCs/>
                <w:color w:val="000000"/>
                <w:sz w:val="24"/>
                <w:szCs w:val="24"/>
              </w:rPr>
            </w:pPr>
          </w:p>
        </w:tc>
        <w:tc>
          <w:tcPr>
            <w:tcW w:w="1559" w:type="dxa"/>
          </w:tcPr>
          <w:p w:rsidR="000D1A50" w:rsidRPr="00246295" w:rsidRDefault="000D1A50" w:rsidP="00300587">
            <w:pPr>
              <w:jc w:val="center"/>
              <w:rPr>
                <w:b/>
                <w:bCs/>
                <w:color w:val="000000"/>
                <w:sz w:val="24"/>
                <w:szCs w:val="24"/>
              </w:rPr>
            </w:pPr>
            <w:r w:rsidRPr="00246295">
              <w:rPr>
                <w:b/>
                <w:bCs/>
                <w:color w:val="000000"/>
                <w:sz w:val="24"/>
                <w:szCs w:val="24"/>
              </w:rPr>
              <w:t>Weightages</w:t>
            </w:r>
          </w:p>
        </w:tc>
      </w:tr>
      <w:tr w:rsidR="000D1A50" w:rsidRPr="00246295" w:rsidTr="00300587">
        <w:trPr>
          <w:trHeight w:val="132"/>
        </w:trPr>
        <w:tc>
          <w:tcPr>
            <w:tcW w:w="1137" w:type="dxa"/>
          </w:tcPr>
          <w:p w:rsidR="000D1A50" w:rsidRPr="00246295" w:rsidRDefault="000D1A50" w:rsidP="00300587">
            <w:pPr>
              <w:jc w:val="center"/>
              <w:rPr>
                <w:b/>
                <w:bCs/>
                <w:color w:val="000000"/>
                <w:sz w:val="24"/>
                <w:szCs w:val="24"/>
              </w:rPr>
            </w:pPr>
            <w:r w:rsidRPr="00246295">
              <w:rPr>
                <w:b/>
                <w:bCs/>
                <w:color w:val="000000"/>
                <w:sz w:val="24"/>
                <w:szCs w:val="24"/>
              </w:rPr>
              <w:t>1.3.1</w:t>
            </w:r>
          </w:p>
          <w:p w:rsidR="000D1A50" w:rsidRPr="00246295" w:rsidRDefault="000D1A50" w:rsidP="00300587">
            <w:pPr>
              <w:jc w:val="center"/>
              <w:rPr>
                <w:color w:val="000000"/>
                <w:sz w:val="24"/>
                <w:szCs w:val="24"/>
              </w:rPr>
            </w:pPr>
          </w:p>
          <w:p w:rsidR="000D1A50" w:rsidRPr="00246295" w:rsidRDefault="000D1A50" w:rsidP="00300587">
            <w:pPr>
              <w:jc w:val="center"/>
              <w:rPr>
                <w:color w:val="000000"/>
                <w:sz w:val="24"/>
                <w:szCs w:val="24"/>
              </w:rPr>
            </w:pPr>
            <w:r w:rsidRPr="00246295">
              <w:rPr>
                <w:b/>
                <w:bCs/>
                <w:color w:val="000000"/>
                <w:sz w:val="24"/>
                <w:szCs w:val="24"/>
              </w:rPr>
              <w:t>Q</w:t>
            </w:r>
            <w:r w:rsidRPr="00246295">
              <w:rPr>
                <w:b/>
                <w:bCs/>
                <w:color w:val="000000"/>
                <w:sz w:val="24"/>
                <w:szCs w:val="24"/>
                <w:vertAlign w:val="subscript"/>
              </w:rPr>
              <w:t>l</w:t>
            </w:r>
            <w:r w:rsidRPr="00246295">
              <w:rPr>
                <w:b/>
                <w:bCs/>
                <w:color w:val="000000"/>
                <w:sz w:val="24"/>
                <w:szCs w:val="24"/>
              </w:rPr>
              <w:t>M</w:t>
            </w:r>
          </w:p>
        </w:tc>
        <w:tc>
          <w:tcPr>
            <w:tcW w:w="7193" w:type="dxa"/>
          </w:tcPr>
          <w:p w:rsidR="000D1A50" w:rsidRPr="00F23883" w:rsidRDefault="000D1A50" w:rsidP="00300587">
            <w:pPr>
              <w:widowControl w:val="0"/>
              <w:tabs>
                <w:tab w:val="left" w:pos="167"/>
              </w:tabs>
              <w:autoSpaceDE w:val="0"/>
              <w:autoSpaceDN w:val="0"/>
              <w:adjustRightInd w:val="0"/>
              <w:ind w:right="58"/>
              <w:rPr>
                <w:b/>
                <w:bCs/>
                <w:i/>
                <w:color w:val="000000"/>
                <w:sz w:val="24"/>
                <w:szCs w:val="24"/>
              </w:rPr>
            </w:pPr>
            <w:r w:rsidRPr="00322EE2">
              <w:rPr>
                <w:b/>
                <w:i/>
                <w:color w:val="000000"/>
                <w:sz w:val="24"/>
                <w:szCs w:val="24"/>
              </w:rPr>
              <w:t xml:space="preserve">Institution integrates crosscutting issues relevant to Professional Ethics </w:t>
            </w:r>
            <w:r>
              <w:rPr>
                <w:b/>
                <w:i/>
                <w:color w:val="000000"/>
                <w:sz w:val="24"/>
                <w:szCs w:val="24"/>
              </w:rPr>
              <w:t>,</w:t>
            </w:r>
            <w:r w:rsidRPr="00322EE2">
              <w:rPr>
                <w:b/>
                <w:i/>
                <w:color w:val="000000"/>
                <w:sz w:val="24"/>
                <w:szCs w:val="24"/>
              </w:rPr>
              <w:t xml:space="preserve">Gender, Human Values </w:t>
            </w:r>
            <w:r>
              <w:rPr>
                <w:b/>
                <w:i/>
                <w:color w:val="000000"/>
                <w:sz w:val="24"/>
                <w:szCs w:val="24"/>
              </w:rPr>
              <w:t>,</w:t>
            </w:r>
            <w:r w:rsidRPr="00322EE2">
              <w:rPr>
                <w:b/>
                <w:i/>
                <w:color w:val="000000"/>
                <w:sz w:val="24"/>
                <w:szCs w:val="24"/>
              </w:rPr>
              <w:t>Environm</w:t>
            </w:r>
            <w:r>
              <w:rPr>
                <w:b/>
                <w:i/>
                <w:color w:val="000000"/>
                <w:sz w:val="24"/>
                <w:szCs w:val="24"/>
              </w:rPr>
              <w:t>ent and Sustainability</w:t>
            </w:r>
            <w:r w:rsidRPr="00322EE2">
              <w:rPr>
                <w:b/>
                <w:i/>
                <w:color w:val="000000"/>
                <w:sz w:val="24"/>
                <w:szCs w:val="24"/>
              </w:rPr>
              <w:t xml:space="preserve"> into the Curriculum</w:t>
            </w:r>
            <w:r>
              <w:rPr>
                <w:b/>
                <w:i/>
                <w:color w:val="000000"/>
                <w:sz w:val="24"/>
                <w:szCs w:val="24"/>
              </w:rPr>
              <w:t xml:space="preserve"> </w:t>
            </w:r>
          </w:p>
          <w:p w:rsidR="000D1A50" w:rsidRPr="00246295" w:rsidRDefault="000D1A50" w:rsidP="00300587">
            <w:pPr>
              <w:rPr>
                <w:b/>
                <w:i/>
                <w:color w:val="000000"/>
                <w:sz w:val="16"/>
                <w:szCs w:val="16"/>
              </w:rPr>
            </w:pPr>
          </w:p>
          <w:p w:rsidR="000D1A50" w:rsidRPr="00246295" w:rsidRDefault="000D1A50" w:rsidP="00300587">
            <w:pPr>
              <w:rPr>
                <w:color w:val="000000"/>
                <w:sz w:val="24"/>
                <w:szCs w:val="24"/>
              </w:rPr>
            </w:pPr>
            <w:r w:rsidRPr="00246295">
              <w:rPr>
                <w:color w:val="000000"/>
                <w:sz w:val="24"/>
                <w:szCs w:val="24"/>
              </w:rPr>
              <w:t>Write description</w:t>
            </w:r>
            <w:r w:rsidRPr="00246295">
              <w:rPr>
                <w:color w:val="FF0000"/>
                <w:sz w:val="24"/>
                <w:szCs w:val="24"/>
              </w:rPr>
              <w:t xml:space="preserve"> </w:t>
            </w:r>
            <w:r w:rsidRPr="00246295">
              <w:rPr>
                <w:sz w:val="24"/>
                <w:szCs w:val="24"/>
              </w:rPr>
              <w:t xml:space="preserve">in </w:t>
            </w:r>
            <w:r w:rsidRPr="00246295">
              <w:rPr>
                <w:color w:val="000000"/>
                <w:sz w:val="24"/>
                <w:szCs w:val="24"/>
              </w:rPr>
              <w:t xml:space="preserve">maximum of 500 words </w:t>
            </w:r>
          </w:p>
          <w:p w:rsidR="000D1A50" w:rsidRPr="00246295" w:rsidRDefault="000D1A50" w:rsidP="00300587">
            <w:pPr>
              <w:rPr>
                <w:b/>
                <w:color w:val="000000"/>
              </w:rPr>
            </w:pPr>
            <w:r w:rsidRPr="00246295">
              <w:rPr>
                <w:b/>
                <w:color w:val="000000"/>
              </w:rPr>
              <w:t>File Description (Upload)</w:t>
            </w:r>
          </w:p>
          <w:p w:rsidR="000D1A50" w:rsidRPr="00246295" w:rsidRDefault="000D1A50" w:rsidP="000D1A50">
            <w:pPr>
              <w:numPr>
                <w:ilvl w:val="0"/>
                <w:numId w:val="71"/>
              </w:numPr>
              <w:spacing w:line="276" w:lineRule="auto"/>
              <w:rPr>
                <w:color w:val="000000"/>
              </w:rPr>
            </w:pPr>
            <w:r w:rsidRPr="00246295">
              <w:rPr>
                <w:color w:val="000000"/>
              </w:rPr>
              <w:t xml:space="preserve">Any additional information </w:t>
            </w:r>
          </w:p>
          <w:p w:rsidR="000D1A50" w:rsidRPr="00246295" w:rsidRDefault="000D1A50" w:rsidP="000D1A50">
            <w:pPr>
              <w:numPr>
                <w:ilvl w:val="0"/>
                <w:numId w:val="71"/>
              </w:numPr>
              <w:spacing w:line="276" w:lineRule="auto"/>
              <w:rPr>
                <w:b/>
                <w:bCs/>
                <w:color w:val="000000"/>
                <w:sz w:val="24"/>
                <w:szCs w:val="24"/>
              </w:rPr>
            </w:pPr>
            <w:r w:rsidRPr="00246295">
              <w:rPr>
                <w:color w:val="000000"/>
              </w:rPr>
              <w:t>Upload the list and description of the courses which address the Gender, Environment and Sustainability, Human Values and Professional Ethics into the Curriculum</w:t>
            </w:r>
          </w:p>
        </w:tc>
        <w:tc>
          <w:tcPr>
            <w:tcW w:w="1559" w:type="dxa"/>
            <w:vAlign w:val="center"/>
          </w:tcPr>
          <w:p w:rsidR="000D1A50" w:rsidRPr="00246295" w:rsidRDefault="000D1A50" w:rsidP="00300587">
            <w:pPr>
              <w:jc w:val="center"/>
              <w:rPr>
                <w:b/>
                <w:bCs/>
                <w:color w:val="000000"/>
                <w:sz w:val="24"/>
                <w:szCs w:val="24"/>
              </w:rPr>
            </w:pPr>
            <w:r>
              <w:rPr>
                <w:b/>
                <w:bCs/>
                <w:color w:val="000000"/>
                <w:sz w:val="24"/>
                <w:szCs w:val="24"/>
              </w:rPr>
              <w:t>5</w:t>
            </w:r>
          </w:p>
        </w:tc>
      </w:tr>
      <w:tr w:rsidR="000D1A50" w:rsidRPr="00093E46" w:rsidTr="00300587">
        <w:trPr>
          <w:trHeight w:val="558"/>
        </w:trPr>
        <w:tc>
          <w:tcPr>
            <w:tcW w:w="1137" w:type="dxa"/>
          </w:tcPr>
          <w:p w:rsidR="000D1A50" w:rsidRPr="00246295" w:rsidRDefault="000D1A50" w:rsidP="00300587">
            <w:pPr>
              <w:jc w:val="center"/>
              <w:rPr>
                <w:b/>
                <w:bCs/>
                <w:color w:val="000000"/>
                <w:sz w:val="24"/>
                <w:szCs w:val="24"/>
              </w:rPr>
            </w:pPr>
            <w:r w:rsidRPr="00246295">
              <w:rPr>
                <w:b/>
                <w:bCs/>
                <w:color w:val="000000"/>
                <w:sz w:val="24"/>
                <w:szCs w:val="24"/>
              </w:rPr>
              <w:t>1.3.2</w:t>
            </w:r>
          </w:p>
          <w:p w:rsidR="000D1A50" w:rsidRPr="00246295" w:rsidRDefault="000D1A50" w:rsidP="00300587">
            <w:pPr>
              <w:jc w:val="center"/>
              <w:rPr>
                <w:color w:val="000000"/>
                <w:sz w:val="24"/>
                <w:szCs w:val="24"/>
              </w:rPr>
            </w:pPr>
          </w:p>
          <w:p w:rsidR="000D1A50" w:rsidRPr="00246295" w:rsidRDefault="000D1A50" w:rsidP="00300587">
            <w:pPr>
              <w:jc w:val="center"/>
              <w:rPr>
                <w:color w:val="000000"/>
                <w:sz w:val="24"/>
                <w:szCs w:val="24"/>
              </w:rPr>
            </w:pPr>
            <w:r w:rsidRPr="00246295">
              <w:rPr>
                <w:b/>
                <w:bCs/>
                <w:color w:val="000000"/>
                <w:sz w:val="24"/>
                <w:szCs w:val="24"/>
              </w:rPr>
              <w:t>Q</w:t>
            </w:r>
            <w:r w:rsidRPr="00246295">
              <w:rPr>
                <w:b/>
                <w:bCs/>
                <w:color w:val="000000"/>
                <w:sz w:val="24"/>
                <w:szCs w:val="24"/>
                <w:vertAlign w:val="subscript"/>
              </w:rPr>
              <w:t>n</w:t>
            </w:r>
            <w:r w:rsidRPr="00246295">
              <w:rPr>
                <w:b/>
                <w:bCs/>
                <w:color w:val="000000"/>
                <w:sz w:val="24"/>
                <w:szCs w:val="24"/>
              </w:rPr>
              <w:t>M</w:t>
            </w:r>
          </w:p>
        </w:tc>
        <w:tc>
          <w:tcPr>
            <w:tcW w:w="7193" w:type="dxa"/>
          </w:tcPr>
          <w:p w:rsidR="000D1A50" w:rsidRPr="00831F91" w:rsidRDefault="000D1A50" w:rsidP="00300587">
            <w:pPr>
              <w:pStyle w:val="NoSpacing"/>
              <w:rPr>
                <w:rFonts w:ascii="Times New Roman" w:hAnsi="Times New Roman" w:cs="Times New Roman"/>
                <w:b/>
                <w:i/>
                <w:color w:val="000000"/>
                <w:sz w:val="24"/>
                <w:szCs w:val="24"/>
              </w:rPr>
            </w:pPr>
            <w:r w:rsidRPr="00831F91">
              <w:rPr>
                <w:rFonts w:ascii="Times New Roman" w:hAnsi="Times New Roman" w:cs="Times New Roman"/>
                <w:b/>
                <w:i/>
                <w:color w:val="000000"/>
                <w:sz w:val="24"/>
                <w:szCs w:val="24"/>
              </w:rPr>
              <w:t xml:space="preserve">Number of value-added courses for imparting transferable and life skills offered during last five years </w:t>
            </w:r>
          </w:p>
          <w:p w:rsidR="000D1A50" w:rsidRPr="00246295" w:rsidRDefault="000D1A50" w:rsidP="00300587">
            <w:pPr>
              <w:rPr>
                <w:b/>
                <w:i/>
                <w:color w:val="000000"/>
                <w:sz w:val="16"/>
                <w:szCs w:val="16"/>
              </w:rPr>
            </w:pPr>
          </w:p>
          <w:p w:rsidR="000D1A50" w:rsidRPr="00246295" w:rsidRDefault="000D1A50" w:rsidP="00300587">
            <w:pPr>
              <w:rPr>
                <w:b/>
                <w:i/>
                <w:color w:val="000000"/>
                <w:sz w:val="24"/>
                <w:szCs w:val="24"/>
              </w:rPr>
            </w:pPr>
            <w:r w:rsidRPr="00246295">
              <w:rPr>
                <w:color w:val="000000"/>
                <w:sz w:val="24"/>
                <w:szCs w:val="24"/>
              </w:rPr>
              <w:t>1.3.2.1: How many new value-added courses are added within the last 5 years</w:t>
            </w:r>
          </w:p>
          <w:p w:rsidR="000D1A50" w:rsidRPr="00246295" w:rsidRDefault="000D1A50" w:rsidP="00300587">
            <w:pPr>
              <w:rPr>
                <w:bCs/>
                <w:color w:val="000000"/>
                <w:sz w:val="16"/>
                <w:szCs w:val="16"/>
              </w:rPr>
            </w:pPr>
          </w:p>
          <w:p w:rsidR="000D1A50" w:rsidRPr="00246295" w:rsidRDefault="000D1A50" w:rsidP="00300587">
            <w:pPr>
              <w:rPr>
                <w:b/>
                <w:bCs/>
                <w:color w:val="000000"/>
                <w:sz w:val="24"/>
                <w:szCs w:val="24"/>
              </w:rPr>
            </w:pPr>
            <w:r w:rsidRPr="00246295">
              <w:rPr>
                <w:bCs/>
                <w:color w:val="000000"/>
                <w:sz w:val="24"/>
                <w:szCs w:val="24"/>
              </w:rPr>
              <w:t xml:space="preserve">Data Requirement for last five years: </w:t>
            </w:r>
            <w:r>
              <w:rPr>
                <w:bCs/>
                <w:color w:val="000000"/>
                <w:szCs w:val="24"/>
              </w:rPr>
              <w:t>(As per Data Template</w:t>
            </w:r>
            <w:r w:rsidRPr="00246295">
              <w:rPr>
                <w:bCs/>
                <w:color w:val="000000"/>
                <w:szCs w:val="24"/>
              </w:rPr>
              <w:t>)</w:t>
            </w:r>
          </w:p>
          <w:p w:rsidR="000D1A50" w:rsidRPr="00246295" w:rsidRDefault="000D1A50" w:rsidP="000D1A50">
            <w:pPr>
              <w:numPr>
                <w:ilvl w:val="0"/>
                <w:numId w:val="21"/>
              </w:numPr>
              <w:contextualSpacing/>
              <w:rPr>
                <w:bCs/>
                <w:color w:val="000000"/>
                <w:sz w:val="24"/>
                <w:szCs w:val="24"/>
              </w:rPr>
            </w:pPr>
            <w:r w:rsidRPr="00246295">
              <w:rPr>
                <w:bCs/>
                <w:color w:val="000000"/>
                <w:sz w:val="24"/>
                <w:szCs w:val="24"/>
              </w:rPr>
              <w:t>Names of the value added courses with 30 or more contact hours</w:t>
            </w:r>
          </w:p>
          <w:p w:rsidR="000D1A50" w:rsidRPr="00246295" w:rsidRDefault="000D1A50" w:rsidP="000D1A50">
            <w:pPr>
              <w:numPr>
                <w:ilvl w:val="0"/>
                <w:numId w:val="21"/>
              </w:numPr>
              <w:contextualSpacing/>
              <w:rPr>
                <w:bCs/>
                <w:color w:val="000000"/>
                <w:sz w:val="24"/>
                <w:szCs w:val="24"/>
              </w:rPr>
            </w:pPr>
            <w:r w:rsidRPr="00246295">
              <w:rPr>
                <w:bCs/>
                <w:color w:val="000000"/>
                <w:sz w:val="24"/>
                <w:szCs w:val="24"/>
              </w:rPr>
              <w:t>No. of times offered during the same year</w:t>
            </w:r>
          </w:p>
          <w:p w:rsidR="000D1A50" w:rsidRPr="00246295" w:rsidRDefault="000D1A50" w:rsidP="000D1A50">
            <w:pPr>
              <w:numPr>
                <w:ilvl w:val="0"/>
                <w:numId w:val="21"/>
              </w:numPr>
              <w:contextualSpacing/>
              <w:rPr>
                <w:b/>
                <w:bCs/>
                <w:color w:val="000000"/>
                <w:sz w:val="24"/>
                <w:szCs w:val="24"/>
              </w:rPr>
            </w:pPr>
            <w:r w:rsidRPr="00246295">
              <w:rPr>
                <w:bCs/>
                <w:color w:val="000000"/>
                <w:sz w:val="24"/>
                <w:szCs w:val="24"/>
              </w:rPr>
              <w:t>Total no. of students completing the course in the year</w:t>
            </w:r>
          </w:p>
          <w:p w:rsidR="000D1A50" w:rsidRPr="00246295" w:rsidRDefault="000D1A50" w:rsidP="00300587">
            <w:pPr>
              <w:rPr>
                <w:b/>
                <w:color w:val="000000"/>
                <w:sz w:val="16"/>
                <w:szCs w:val="16"/>
              </w:rPr>
            </w:pPr>
          </w:p>
          <w:p w:rsidR="000D1A50" w:rsidRPr="00246295" w:rsidRDefault="000D1A50" w:rsidP="00300587">
            <w:pPr>
              <w:rPr>
                <w:b/>
                <w:color w:val="000000"/>
              </w:rPr>
            </w:pPr>
            <w:r w:rsidRPr="00246295">
              <w:rPr>
                <w:b/>
                <w:color w:val="000000"/>
              </w:rPr>
              <w:lastRenderedPageBreak/>
              <w:t>File Description  (Upload)</w:t>
            </w:r>
          </w:p>
          <w:p w:rsidR="000D1A50" w:rsidRPr="00246295" w:rsidRDefault="000D1A50" w:rsidP="000D1A50">
            <w:pPr>
              <w:numPr>
                <w:ilvl w:val="0"/>
                <w:numId w:val="133"/>
              </w:numPr>
              <w:spacing w:line="276" w:lineRule="auto"/>
              <w:rPr>
                <w:color w:val="000000"/>
              </w:rPr>
            </w:pPr>
            <w:r w:rsidRPr="00246295">
              <w:rPr>
                <w:color w:val="000000"/>
              </w:rPr>
              <w:t>Any additional information</w:t>
            </w:r>
          </w:p>
          <w:p w:rsidR="000D1A50" w:rsidRPr="00246295" w:rsidRDefault="000D1A50" w:rsidP="000D1A50">
            <w:pPr>
              <w:numPr>
                <w:ilvl w:val="0"/>
                <w:numId w:val="133"/>
              </w:numPr>
              <w:spacing w:line="276" w:lineRule="auto"/>
              <w:rPr>
                <w:color w:val="000000"/>
              </w:rPr>
            </w:pPr>
            <w:r w:rsidRPr="00246295">
              <w:rPr>
                <w:color w:val="000000"/>
              </w:rPr>
              <w:t>Brochure or any other document relating to value added courses</w:t>
            </w:r>
          </w:p>
          <w:p w:rsidR="000D1A50" w:rsidRPr="00246295" w:rsidRDefault="000D1A50" w:rsidP="000D1A50">
            <w:pPr>
              <w:numPr>
                <w:ilvl w:val="0"/>
                <w:numId w:val="133"/>
              </w:numPr>
              <w:spacing w:line="276" w:lineRule="auto"/>
              <w:rPr>
                <w:color w:val="000000"/>
              </w:rPr>
            </w:pPr>
            <w:r w:rsidRPr="00246295">
              <w:rPr>
                <w:color w:val="000000"/>
              </w:rPr>
              <w:t>List of value added courses (Data Template)</w:t>
            </w:r>
          </w:p>
        </w:tc>
        <w:tc>
          <w:tcPr>
            <w:tcW w:w="1559" w:type="dxa"/>
          </w:tcPr>
          <w:p w:rsidR="000D1A50" w:rsidRPr="00246295" w:rsidRDefault="000D1A50" w:rsidP="00300587">
            <w:pPr>
              <w:jc w:val="center"/>
              <w:rPr>
                <w:bCs/>
                <w:color w:val="000000"/>
                <w:sz w:val="24"/>
                <w:szCs w:val="24"/>
              </w:rPr>
            </w:pPr>
          </w:p>
          <w:p w:rsidR="000D1A50" w:rsidRPr="003C7E92" w:rsidRDefault="000D1A50" w:rsidP="00300587">
            <w:pPr>
              <w:jc w:val="center"/>
              <w:rPr>
                <w:b/>
                <w:bCs/>
                <w:color w:val="000000"/>
                <w:sz w:val="24"/>
                <w:szCs w:val="24"/>
              </w:rPr>
            </w:pPr>
            <w:r w:rsidRPr="003C7E92">
              <w:rPr>
                <w:b/>
                <w:bCs/>
                <w:color w:val="000000"/>
                <w:sz w:val="24"/>
                <w:szCs w:val="24"/>
              </w:rPr>
              <w:t>10</w:t>
            </w:r>
          </w:p>
        </w:tc>
      </w:tr>
      <w:tr w:rsidR="000D1A50" w:rsidRPr="00093E46" w:rsidTr="00300587">
        <w:trPr>
          <w:trHeight w:val="1291"/>
        </w:trPr>
        <w:tc>
          <w:tcPr>
            <w:tcW w:w="1137" w:type="dxa"/>
          </w:tcPr>
          <w:p w:rsidR="000D1A50" w:rsidRPr="00246295" w:rsidRDefault="000D1A50" w:rsidP="00300587">
            <w:pPr>
              <w:jc w:val="center"/>
              <w:rPr>
                <w:b/>
                <w:color w:val="000000"/>
                <w:sz w:val="24"/>
                <w:szCs w:val="24"/>
              </w:rPr>
            </w:pPr>
            <w:r w:rsidRPr="00246295">
              <w:rPr>
                <w:b/>
                <w:color w:val="000000"/>
                <w:sz w:val="24"/>
                <w:szCs w:val="24"/>
              </w:rPr>
              <w:lastRenderedPageBreak/>
              <w:t>1.3.3</w:t>
            </w: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r w:rsidRPr="00246295">
              <w:rPr>
                <w:b/>
                <w:color w:val="000000"/>
                <w:sz w:val="24"/>
                <w:szCs w:val="24"/>
              </w:rPr>
              <w:t>Q</w:t>
            </w:r>
            <w:r w:rsidRPr="00246295">
              <w:rPr>
                <w:b/>
                <w:color w:val="000000"/>
                <w:sz w:val="24"/>
                <w:szCs w:val="24"/>
                <w:vertAlign w:val="subscript"/>
              </w:rPr>
              <w:t>n</w:t>
            </w:r>
            <w:r w:rsidRPr="00246295">
              <w:rPr>
                <w:b/>
                <w:color w:val="000000"/>
                <w:sz w:val="24"/>
                <w:szCs w:val="24"/>
              </w:rPr>
              <w:t>M</w:t>
            </w:r>
          </w:p>
        </w:tc>
        <w:tc>
          <w:tcPr>
            <w:tcW w:w="7193" w:type="dxa"/>
          </w:tcPr>
          <w:p w:rsidR="000D1A50" w:rsidRPr="00246295" w:rsidRDefault="000D1A50" w:rsidP="00300587">
            <w:pPr>
              <w:rPr>
                <w:b/>
                <w:i/>
                <w:color w:val="000000"/>
                <w:sz w:val="24"/>
                <w:szCs w:val="24"/>
              </w:rPr>
            </w:pPr>
            <w:r w:rsidRPr="00246295">
              <w:rPr>
                <w:b/>
                <w:i/>
                <w:color w:val="000000"/>
                <w:sz w:val="24"/>
                <w:szCs w:val="24"/>
              </w:rPr>
              <w:t>Average Percentage of students enrolled in the courses under 1.3.2 above</w:t>
            </w:r>
          </w:p>
          <w:p w:rsidR="000D1A50" w:rsidRPr="00246295" w:rsidRDefault="000D1A50" w:rsidP="00300587">
            <w:pPr>
              <w:rPr>
                <w:color w:val="000000"/>
              </w:rPr>
            </w:pPr>
            <w:r w:rsidRPr="00246295">
              <w:rPr>
                <w:color w:val="000000"/>
              </w:rPr>
              <w:t xml:space="preserve">1.3.3.1: Number of students enrolled in value-added courses imparting transferable and life skills offered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44"/>
              <w:gridCol w:w="708"/>
              <w:gridCol w:w="567"/>
              <w:gridCol w:w="709"/>
              <w:gridCol w:w="870"/>
              <w:gridCol w:w="870"/>
            </w:tblGrid>
            <w:tr w:rsidR="000D1A50" w:rsidRPr="00246295" w:rsidTr="00300587">
              <w:trPr>
                <w:trHeight w:val="387"/>
              </w:trPr>
              <w:tc>
                <w:tcPr>
                  <w:tcW w:w="1044" w:type="dxa"/>
                </w:tcPr>
                <w:p w:rsidR="000D1A50" w:rsidRPr="00246295" w:rsidRDefault="000D1A50" w:rsidP="00300587">
                  <w:pPr>
                    <w:rPr>
                      <w:b/>
                      <w:color w:val="000000"/>
                    </w:rPr>
                  </w:pPr>
                  <w:r w:rsidRPr="00246295">
                    <w:rPr>
                      <w:b/>
                      <w:color w:val="000000"/>
                    </w:rPr>
                    <w:t>Year</w:t>
                  </w:r>
                </w:p>
              </w:tc>
              <w:tc>
                <w:tcPr>
                  <w:tcW w:w="708" w:type="dxa"/>
                </w:tcPr>
                <w:p w:rsidR="000D1A50" w:rsidRPr="00246295" w:rsidRDefault="000D1A50" w:rsidP="00300587">
                  <w:pPr>
                    <w:rPr>
                      <w:color w:val="000000"/>
                    </w:rPr>
                  </w:pPr>
                </w:p>
              </w:tc>
              <w:tc>
                <w:tcPr>
                  <w:tcW w:w="567" w:type="dxa"/>
                </w:tcPr>
                <w:p w:rsidR="000D1A50" w:rsidRPr="00246295" w:rsidRDefault="000D1A50" w:rsidP="00300587">
                  <w:pPr>
                    <w:rPr>
                      <w:color w:val="000000"/>
                    </w:rPr>
                  </w:pPr>
                </w:p>
              </w:tc>
              <w:tc>
                <w:tcPr>
                  <w:tcW w:w="709" w:type="dxa"/>
                </w:tcPr>
                <w:p w:rsidR="000D1A50" w:rsidRPr="00246295" w:rsidRDefault="000D1A50" w:rsidP="00300587">
                  <w:pPr>
                    <w:rPr>
                      <w:color w:val="000000"/>
                    </w:rPr>
                  </w:pPr>
                </w:p>
              </w:tc>
              <w:tc>
                <w:tcPr>
                  <w:tcW w:w="870" w:type="dxa"/>
                </w:tcPr>
                <w:p w:rsidR="000D1A50" w:rsidRPr="00246295" w:rsidRDefault="000D1A50" w:rsidP="00300587">
                  <w:pPr>
                    <w:rPr>
                      <w:color w:val="000000"/>
                    </w:rPr>
                  </w:pPr>
                </w:p>
              </w:tc>
              <w:tc>
                <w:tcPr>
                  <w:tcW w:w="870" w:type="dxa"/>
                </w:tcPr>
                <w:p w:rsidR="000D1A50" w:rsidRPr="00246295" w:rsidRDefault="000D1A50" w:rsidP="00300587">
                  <w:pPr>
                    <w:rPr>
                      <w:color w:val="000000"/>
                    </w:rPr>
                  </w:pPr>
                </w:p>
              </w:tc>
            </w:tr>
            <w:tr w:rsidR="000D1A50" w:rsidRPr="00246295" w:rsidTr="00300587">
              <w:trPr>
                <w:trHeight w:val="387"/>
              </w:trPr>
              <w:tc>
                <w:tcPr>
                  <w:tcW w:w="1044" w:type="dxa"/>
                </w:tcPr>
                <w:p w:rsidR="000D1A50" w:rsidRPr="00246295" w:rsidRDefault="000D1A50" w:rsidP="00300587">
                  <w:pPr>
                    <w:rPr>
                      <w:b/>
                      <w:color w:val="000000"/>
                    </w:rPr>
                  </w:pPr>
                  <w:r w:rsidRPr="00246295">
                    <w:rPr>
                      <w:b/>
                      <w:color w:val="000000"/>
                    </w:rPr>
                    <w:t>Number</w:t>
                  </w:r>
                </w:p>
              </w:tc>
              <w:tc>
                <w:tcPr>
                  <w:tcW w:w="708" w:type="dxa"/>
                </w:tcPr>
                <w:p w:rsidR="000D1A50" w:rsidRPr="00246295" w:rsidRDefault="000D1A50" w:rsidP="00300587">
                  <w:pPr>
                    <w:rPr>
                      <w:color w:val="000000"/>
                    </w:rPr>
                  </w:pPr>
                </w:p>
              </w:tc>
              <w:tc>
                <w:tcPr>
                  <w:tcW w:w="567" w:type="dxa"/>
                </w:tcPr>
                <w:p w:rsidR="000D1A50" w:rsidRPr="00246295" w:rsidRDefault="000D1A50" w:rsidP="00300587">
                  <w:pPr>
                    <w:rPr>
                      <w:color w:val="000000"/>
                    </w:rPr>
                  </w:pPr>
                </w:p>
              </w:tc>
              <w:tc>
                <w:tcPr>
                  <w:tcW w:w="709" w:type="dxa"/>
                </w:tcPr>
                <w:p w:rsidR="000D1A50" w:rsidRPr="00246295" w:rsidRDefault="000D1A50" w:rsidP="00300587">
                  <w:pPr>
                    <w:rPr>
                      <w:color w:val="000000"/>
                    </w:rPr>
                  </w:pPr>
                </w:p>
              </w:tc>
              <w:tc>
                <w:tcPr>
                  <w:tcW w:w="870" w:type="dxa"/>
                </w:tcPr>
                <w:p w:rsidR="000D1A50" w:rsidRPr="00246295" w:rsidRDefault="000D1A50" w:rsidP="00300587">
                  <w:pPr>
                    <w:rPr>
                      <w:color w:val="000000"/>
                    </w:rPr>
                  </w:pPr>
                </w:p>
              </w:tc>
              <w:tc>
                <w:tcPr>
                  <w:tcW w:w="870" w:type="dxa"/>
                </w:tcPr>
                <w:p w:rsidR="000D1A50" w:rsidRPr="00246295" w:rsidRDefault="000D1A50" w:rsidP="00300587">
                  <w:pPr>
                    <w:rPr>
                      <w:color w:val="000000"/>
                    </w:rPr>
                  </w:pPr>
                </w:p>
              </w:tc>
            </w:tr>
          </w:tbl>
          <w:p w:rsidR="000D1A50" w:rsidRPr="00246295" w:rsidRDefault="000D1A50" w:rsidP="00300587">
            <w:pPr>
              <w:rPr>
                <w:color w:val="000000"/>
              </w:rPr>
            </w:pPr>
          </w:p>
          <w:p w:rsidR="000D1A50" w:rsidRPr="00246295" w:rsidRDefault="000D1A50" w:rsidP="00300587">
            <w:pPr>
              <w:rPr>
                <w:bCs/>
                <w:color w:val="000000"/>
                <w:sz w:val="24"/>
                <w:szCs w:val="24"/>
              </w:rPr>
            </w:pPr>
            <w:r w:rsidRPr="00246295">
              <w:rPr>
                <w:bCs/>
                <w:color w:val="000000"/>
                <w:sz w:val="24"/>
                <w:szCs w:val="24"/>
              </w:rPr>
              <w:t>Data Requirement for last five years:</w:t>
            </w:r>
            <w:r w:rsidRPr="00246295">
              <w:rPr>
                <w:bCs/>
                <w:color w:val="000000"/>
                <w:szCs w:val="24"/>
              </w:rPr>
              <w:t xml:space="preserve"> (As per </w:t>
            </w:r>
            <w:r>
              <w:rPr>
                <w:bCs/>
                <w:color w:val="000000"/>
                <w:szCs w:val="24"/>
              </w:rPr>
              <w:t>Data Template</w:t>
            </w:r>
            <w:r w:rsidRPr="00246295">
              <w:rPr>
                <w:bCs/>
                <w:color w:val="000000"/>
                <w:szCs w:val="24"/>
              </w:rPr>
              <w:t>)</w:t>
            </w:r>
          </w:p>
          <w:p w:rsidR="000D1A50" w:rsidRPr="00246295" w:rsidRDefault="000D1A50" w:rsidP="000D1A50">
            <w:pPr>
              <w:numPr>
                <w:ilvl w:val="0"/>
                <w:numId w:val="66"/>
              </w:numPr>
              <w:contextualSpacing/>
              <w:rPr>
                <w:color w:val="000000"/>
                <w:sz w:val="24"/>
                <w:szCs w:val="24"/>
              </w:rPr>
            </w:pPr>
            <w:r w:rsidRPr="00246295">
              <w:rPr>
                <w:bCs/>
                <w:color w:val="000000"/>
                <w:sz w:val="24"/>
                <w:szCs w:val="24"/>
              </w:rPr>
              <w:t>Names of the value added courses with 30 or more contact hours</w:t>
            </w:r>
          </w:p>
          <w:p w:rsidR="000D1A50" w:rsidRPr="00246295" w:rsidRDefault="000D1A50" w:rsidP="000D1A50">
            <w:pPr>
              <w:numPr>
                <w:ilvl w:val="0"/>
                <w:numId w:val="66"/>
              </w:numPr>
              <w:contextualSpacing/>
              <w:rPr>
                <w:color w:val="000000"/>
                <w:sz w:val="24"/>
                <w:szCs w:val="24"/>
              </w:rPr>
            </w:pPr>
            <w:r w:rsidRPr="00246295">
              <w:rPr>
                <w:bCs/>
                <w:color w:val="000000"/>
                <w:sz w:val="24"/>
                <w:szCs w:val="24"/>
              </w:rPr>
              <w:t>No. of times offered during the same year</w:t>
            </w:r>
          </w:p>
          <w:p w:rsidR="000D1A50" w:rsidRPr="00246295" w:rsidRDefault="000D1A50" w:rsidP="000D1A50">
            <w:pPr>
              <w:numPr>
                <w:ilvl w:val="0"/>
                <w:numId w:val="66"/>
              </w:numPr>
              <w:contextualSpacing/>
              <w:rPr>
                <w:color w:val="000000"/>
                <w:sz w:val="24"/>
                <w:szCs w:val="24"/>
              </w:rPr>
            </w:pPr>
            <w:r w:rsidRPr="00246295">
              <w:rPr>
                <w:bCs/>
                <w:color w:val="000000"/>
                <w:sz w:val="24"/>
                <w:szCs w:val="24"/>
              </w:rPr>
              <w:t>Total no. of students completing the course in the year</w:t>
            </w:r>
          </w:p>
          <w:p w:rsidR="000D1A50" w:rsidRPr="00246295" w:rsidRDefault="000D1A50" w:rsidP="00300587">
            <w:pPr>
              <w:ind w:left="360"/>
              <w:contextualSpacing/>
              <w:rPr>
                <w:color w:val="000000"/>
                <w:sz w:val="24"/>
                <w:szCs w:val="24"/>
              </w:rPr>
            </w:pPr>
          </w:p>
          <w:p w:rsidR="000D1A50" w:rsidRPr="00246295" w:rsidRDefault="000D1A50" w:rsidP="00300587">
            <w:pPr>
              <w:rPr>
                <w:color w:val="000000"/>
                <w:sz w:val="24"/>
                <w:szCs w:val="24"/>
              </w:rPr>
            </w:pPr>
            <w:r w:rsidRPr="00246295">
              <w:rPr>
                <w:color w:val="000000"/>
                <w:sz w:val="24"/>
                <w:szCs w:val="24"/>
              </w:rPr>
              <w:t>Formula:</w:t>
            </w:r>
          </w:p>
          <w:p w:rsidR="000D1A50" w:rsidRPr="00246295" w:rsidRDefault="00E1124E" w:rsidP="00300587">
            <w:pPr>
              <w:jc w:val="center"/>
              <w:rPr>
                <w:color w:val="000000"/>
              </w:rPr>
            </w:pPr>
            <m:oMathPara>
              <m:oMath>
                <m:f>
                  <m:fPr>
                    <m:ctrlPr>
                      <w:rPr>
                        <w:rFonts w:ascii="Cambria Math" w:eastAsia="Calibri" w:hAnsi="Sylfaen"/>
                        <w:b/>
                        <w:bCs/>
                        <w:iCs/>
                        <w:sz w:val="18"/>
                        <w:szCs w:val="18"/>
                      </w:rPr>
                    </m:ctrlPr>
                  </m:fPr>
                  <m:num>
                    <m:eqArr>
                      <m:eqArrPr>
                        <m:ctrlPr>
                          <w:rPr>
                            <w:rFonts w:ascii="Cambria Math" w:eastAsia="Calibri" w:hAnsi="Sylfaen"/>
                            <w:b/>
                            <w:sz w:val="18"/>
                            <w:szCs w:val="18"/>
                          </w:rPr>
                        </m:ctrlPr>
                      </m:eqArrPr>
                      <m:e>
                        <m:r>
                          <m:rPr>
                            <m:sty m:val="b"/>
                          </m:rPr>
                          <w:rPr>
                            <w:rFonts w:ascii="Cambria Math" w:eastAsia="Calibri" w:hAnsi="Cambria Math"/>
                            <w:sz w:val="18"/>
                            <w:szCs w:val="18"/>
                          </w:rPr>
                          <m:t>Number</m:t>
                        </m:r>
                        <m:r>
                          <m:rPr>
                            <m:sty m:val="b"/>
                          </m:rPr>
                          <w:rPr>
                            <w:rFonts w:ascii="Cambria Math" w:eastAsia="Calibri" w:hAnsi="Sylfaen"/>
                            <w:sz w:val="18"/>
                            <w:szCs w:val="18"/>
                          </w:rPr>
                          <m:t xml:space="preserve"> </m:t>
                        </m:r>
                        <m:r>
                          <m:rPr>
                            <m:sty m:val="b"/>
                          </m:rPr>
                          <w:rPr>
                            <w:rFonts w:ascii="Cambria Math" w:eastAsia="Calibri" w:hAnsi="Cambria Math"/>
                            <w:sz w:val="18"/>
                            <w:szCs w:val="18"/>
                          </w:rPr>
                          <m:t>ofstudents</m:t>
                        </m:r>
                        <m:r>
                          <m:rPr>
                            <m:sty m:val="b"/>
                          </m:rPr>
                          <w:rPr>
                            <w:rFonts w:ascii="Cambria Math" w:eastAsia="Calibri" w:hAnsi="Sylfaen"/>
                            <w:sz w:val="18"/>
                            <w:szCs w:val="18"/>
                          </w:rPr>
                          <m:t xml:space="preserve"> </m:t>
                        </m:r>
                        <m:r>
                          <m:rPr>
                            <m:sty m:val="b"/>
                          </m:rPr>
                          <w:rPr>
                            <w:rFonts w:ascii="Cambria Math" w:eastAsia="Calibri" w:hAnsi="Cambria Math"/>
                            <w:sz w:val="18"/>
                            <w:szCs w:val="18"/>
                          </w:rPr>
                          <m:t>enrolled</m:t>
                        </m:r>
                        <m:r>
                          <m:rPr>
                            <m:sty m:val="b"/>
                          </m:rPr>
                          <w:rPr>
                            <w:rFonts w:ascii="Cambria Math" w:eastAsia="Calibri" w:hAnsi="Sylfaen"/>
                            <w:sz w:val="18"/>
                            <w:szCs w:val="18"/>
                          </w:rPr>
                          <m:t xml:space="preserve"> </m:t>
                        </m:r>
                        <m:r>
                          <m:rPr>
                            <m:sty m:val="b"/>
                          </m:rPr>
                          <w:rPr>
                            <w:rFonts w:ascii="Cambria Math" w:eastAsia="Calibri" w:hAnsi="Cambria Math"/>
                            <w:sz w:val="18"/>
                            <w:szCs w:val="18"/>
                          </w:rPr>
                          <m:t>in</m:t>
                        </m:r>
                        <m:ctrlPr>
                          <w:rPr>
                            <w:rFonts w:ascii="Cambria Math" w:eastAsia="Cambria Math" w:hAnsi="Sylfaen" w:cs="Cambria Math"/>
                            <w:b/>
                            <w:sz w:val="18"/>
                            <w:szCs w:val="18"/>
                          </w:rPr>
                        </m:ctrlPr>
                      </m:e>
                      <m:e>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courses</m:t>
                        </m:r>
                        <m:r>
                          <m:rPr>
                            <m:sty m:val="b"/>
                          </m:rPr>
                          <w:rPr>
                            <w:rFonts w:ascii="Cambria Math" w:eastAsia="Calibri" w:hAnsi="Sylfaen"/>
                            <w:sz w:val="18"/>
                            <w:szCs w:val="18"/>
                          </w:rPr>
                          <m:t xml:space="preserve">  </m:t>
                        </m:r>
                        <m:r>
                          <m:rPr>
                            <m:sty m:val="b"/>
                          </m:rPr>
                          <w:rPr>
                            <w:rFonts w:ascii="Cambria Math" w:eastAsia="Calibri" w:hAnsi="Cambria Math"/>
                            <w:sz w:val="18"/>
                            <w:szCs w:val="18"/>
                          </w:rPr>
                          <m:t>during</m:t>
                        </m:r>
                        <m:r>
                          <m:rPr>
                            <m:sty m:val="b"/>
                          </m:rPr>
                          <w:rPr>
                            <w:rFonts w:ascii="Cambria Math" w:eastAsia="Calibri" w:hAnsi="Sylfaen"/>
                            <w:sz w:val="18"/>
                            <w:szCs w:val="18"/>
                          </w:rPr>
                          <m:t xml:space="preserve"> </m:t>
                        </m:r>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last</m:t>
                        </m:r>
                        <m:r>
                          <m:rPr>
                            <m:sty m:val="b"/>
                          </m:rPr>
                          <w:rPr>
                            <w:rFonts w:ascii="Cambria Math" w:eastAsia="Calibri" w:hAnsi="Sylfaen"/>
                            <w:sz w:val="18"/>
                            <w:szCs w:val="18"/>
                          </w:rPr>
                          <m:t xml:space="preserve"> </m:t>
                        </m:r>
                        <m:r>
                          <m:rPr>
                            <m:sty m:val="b"/>
                          </m:rPr>
                          <w:rPr>
                            <w:rFonts w:ascii="Cambria Math" w:eastAsia="Calibri" w:hAnsi="Cambria Math"/>
                            <w:sz w:val="18"/>
                            <w:szCs w:val="18"/>
                          </w:rPr>
                          <m:t>five</m:t>
                        </m:r>
                        <m:r>
                          <m:rPr>
                            <m:sty m:val="b"/>
                          </m:rPr>
                          <w:rPr>
                            <w:rFonts w:ascii="Cambria Math" w:eastAsia="Calibri" w:hAnsi="Sylfaen"/>
                            <w:sz w:val="18"/>
                            <w:szCs w:val="18"/>
                          </w:rPr>
                          <m:t xml:space="preserve"> </m:t>
                        </m:r>
                        <m:r>
                          <m:rPr>
                            <m:sty m:val="b"/>
                          </m:rPr>
                          <w:rPr>
                            <w:rFonts w:ascii="Cambria Math" w:eastAsia="Calibri" w:hAnsi="Cambria Math"/>
                            <w:sz w:val="18"/>
                            <w:szCs w:val="18"/>
                          </w:rPr>
                          <m:t>years</m:t>
                        </m:r>
                      </m:e>
                    </m:eqArr>
                  </m:num>
                  <m:den>
                    <m:eqArr>
                      <m:eqArrPr>
                        <m:ctrlPr>
                          <w:rPr>
                            <w:rFonts w:ascii="Cambria Math" w:eastAsia="Calibri" w:hAnsi="Sylfaen"/>
                            <w:b/>
                            <w:sz w:val="18"/>
                            <w:szCs w:val="18"/>
                          </w:rPr>
                        </m:ctrlPr>
                      </m:eqArrPr>
                      <m:e>
                        <m:r>
                          <m:rPr>
                            <m:sty m:val="b"/>
                          </m:rPr>
                          <w:rPr>
                            <w:rFonts w:ascii="Cambria Math" w:eastAsia="Calibri" w:hAnsi="Sylfaen"/>
                            <w:sz w:val="18"/>
                            <w:szCs w:val="18"/>
                          </w:rPr>
                          <m:t xml:space="preserve"> </m:t>
                        </m:r>
                        <m:r>
                          <m:rPr>
                            <m:sty m:val="b"/>
                          </m:rPr>
                          <w:rPr>
                            <w:rFonts w:ascii="Cambria Math" w:eastAsia="Calibri" w:hAnsi="Cambria Math"/>
                            <w:sz w:val="18"/>
                            <w:szCs w:val="18"/>
                          </w:rPr>
                          <m:t>Number</m:t>
                        </m:r>
                        <m:r>
                          <m:rPr>
                            <m:sty m:val="b"/>
                          </m:rPr>
                          <w:rPr>
                            <w:rFonts w:ascii="Cambria Math" w:eastAsia="Calibri" w:hAnsi="Sylfaen"/>
                            <w:sz w:val="18"/>
                            <w:szCs w:val="18"/>
                          </w:rPr>
                          <m:t xml:space="preserve"> </m:t>
                        </m:r>
                        <m:r>
                          <m:rPr>
                            <m:sty m:val="b"/>
                          </m:rPr>
                          <w:rPr>
                            <w:rFonts w:ascii="Cambria Math" w:eastAsia="Calibri" w:hAnsi="Cambria Math"/>
                            <w:sz w:val="18"/>
                            <w:szCs w:val="18"/>
                          </w:rPr>
                          <m:t>of</m:t>
                        </m:r>
                        <m:r>
                          <m:rPr>
                            <m:sty m:val="b"/>
                          </m:rPr>
                          <w:rPr>
                            <w:rFonts w:ascii="Cambria Math" w:eastAsia="Calibri" w:hAnsi="Sylfaen"/>
                            <w:sz w:val="18"/>
                            <w:szCs w:val="18"/>
                          </w:rPr>
                          <m:t xml:space="preserve"> students</m:t>
                        </m:r>
                      </m:e>
                      <m:e>
                        <m:r>
                          <m:rPr>
                            <m:sty m:val="b"/>
                          </m:rPr>
                          <w:rPr>
                            <w:rFonts w:ascii="Cambria Math" w:eastAsia="Calibri" w:hAnsi="Sylfaen"/>
                            <w:sz w:val="18"/>
                            <w:szCs w:val="18"/>
                          </w:rPr>
                          <m:t xml:space="preserve"> </m:t>
                        </m:r>
                        <m:ctrlPr>
                          <w:rPr>
                            <w:rFonts w:ascii="Cambria Math" w:eastAsia="Cambria Math" w:hAnsi="Sylfaen" w:cs="Cambria Math"/>
                            <w:b/>
                            <w:sz w:val="18"/>
                            <w:szCs w:val="18"/>
                          </w:rPr>
                        </m:ctrlPr>
                      </m:e>
                      <m:e>
                        <m:r>
                          <m:rPr>
                            <m:sty m:val="b"/>
                          </m:rPr>
                          <w:rPr>
                            <w:rFonts w:ascii="Cambria Math" w:eastAsia="Calibri" w:hAnsi="Sylfaen"/>
                            <w:sz w:val="18"/>
                            <w:szCs w:val="18"/>
                          </w:rPr>
                          <m:t xml:space="preserve"> </m:t>
                        </m:r>
                      </m:e>
                    </m:eqArr>
                  </m:den>
                </m:f>
                <m:r>
                  <m:rPr>
                    <m:sty m:val="b"/>
                  </m:rPr>
                  <w:rPr>
                    <w:rFonts w:ascii="Cambria Math" w:eastAsia="Calibri" w:hAnsi="Cambria Math"/>
                    <w:sz w:val="18"/>
                    <w:szCs w:val="18"/>
                  </w:rPr>
                  <m:t>X</m:t>
                </m:r>
                <m:r>
                  <m:rPr>
                    <m:sty m:val="b"/>
                  </m:rPr>
                  <w:rPr>
                    <w:rFonts w:ascii="Cambria Math" w:eastAsia="Calibri" w:hAnsi="Sylfaen"/>
                    <w:sz w:val="18"/>
                    <w:szCs w:val="18"/>
                  </w:rPr>
                  <m:t xml:space="preserve"> </m:t>
                </m:r>
                <m:r>
                  <m:rPr>
                    <m:sty m:val="b"/>
                  </m:rPr>
                  <w:rPr>
                    <w:rFonts w:ascii="Cambria Math" w:eastAsia="Calibri" w:hAnsi="Cambria Math"/>
                    <w:sz w:val="18"/>
                    <w:szCs w:val="18"/>
                  </w:rPr>
                  <m:t>100</m:t>
                </m:r>
              </m:oMath>
            </m:oMathPara>
          </w:p>
          <w:p w:rsidR="000D1A50" w:rsidRPr="00246295" w:rsidRDefault="000D1A50" w:rsidP="00300587">
            <w:pPr>
              <w:jc w:val="center"/>
              <w:rPr>
                <w:color w:val="000000"/>
                <w:sz w:val="24"/>
                <w:szCs w:val="24"/>
              </w:rPr>
            </w:pPr>
          </w:p>
          <w:p w:rsidR="000D1A50" w:rsidRPr="00246295" w:rsidRDefault="000D1A50" w:rsidP="00300587">
            <w:pPr>
              <w:jc w:val="center"/>
              <w:rPr>
                <w:color w:val="000000"/>
                <w:sz w:val="24"/>
                <w:szCs w:val="24"/>
              </w:rPr>
            </w:pPr>
            <w:r w:rsidRPr="00246295">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246295" w:rsidRDefault="000D1A50" w:rsidP="00300587">
            <w:pPr>
              <w:rPr>
                <w:b/>
                <w:color w:val="000000"/>
              </w:rPr>
            </w:pPr>
            <w:r w:rsidRPr="00246295">
              <w:rPr>
                <w:b/>
                <w:color w:val="000000"/>
              </w:rPr>
              <w:t>File Description (Upload)</w:t>
            </w:r>
          </w:p>
          <w:p w:rsidR="000D1A50" w:rsidRPr="00246295" w:rsidRDefault="000D1A50" w:rsidP="000D1A50">
            <w:pPr>
              <w:numPr>
                <w:ilvl w:val="0"/>
                <w:numId w:val="134"/>
              </w:numPr>
              <w:spacing w:line="276" w:lineRule="auto"/>
              <w:rPr>
                <w:color w:val="000000"/>
              </w:rPr>
            </w:pPr>
            <w:r w:rsidRPr="00246295">
              <w:rPr>
                <w:color w:val="000000"/>
              </w:rPr>
              <w:t>Any additional information</w:t>
            </w:r>
          </w:p>
          <w:p w:rsidR="000D1A50" w:rsidRPr="00246295" w:rsidRDefault="000D1A50" w:rsidP="000D1A50">
            <w:pPr>
              <w:numPr>
                <w:ilvl w:val="0"/>
                <w:numId w:val="134"/>
              </w:numPr>
              <w:spacing w:line="276" w:lineRule="auto"/>
              <w:rPr>
                <w:color w:val="000000"/>
                <w:sz w:val="24"/>
                <w:szCs w:val="24"/>
              </w:rPr>
            </w:pPr>
            <w:r w:rsidRPr="00246295">
              <w:rPr>
                <w:color w:val="000000"/>
              </w:rPr>
              <w:t>List of students enrolled</w:t>
            </w:r>
            <w:r w:rsidRPr="00246295">
              <w:rPr>
                <w:color w:val="000000"/>
                <w:sz w:val="24"/>
                <w:szCs w:val="24"/>
              </w:rPr>
              <w:t xml:space="preserve"> </w:t>
            </w:r>
            <w:r w:rsidRPr="00246295">
              <w:rPr>
                <w:color w:val="000000"/>
              </w:rPr>
              <w:t>(Data Template</w:t>
            </w:r>
            <w:r w:rsidR="00052CFC">
              <w:rPr>
                <w:color w:val="000000"/>
              </w:rPr>
              <w:t xml:space="preserve"> as of 1.3.2</w:t>
            </w:r>
            <w:r w:rsidRPr="00246295">
              <w:rPr>
                <w:color w:val="000000"/>
              </w:rPr>
              <w:t>)</w:t>
            </w:r>
          </w:p>
        </w:tc>
        <w:tc>
          <w:tcPr>
            <w:tcW w:w="1559" w:type="dxa"/>
          </w:tcPr>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r>
              <w:rPr>
                <w:b/>
                <w:color w:val="000000"/>
                <w:sz w:val="24"/>
                <w:szCs w:val="24"/>
              </w:rPr>
              <w:t>10</w:t>
            </w:r>
          </w:p>
        </w:tc>
      </w:tr>
      <w:tr w:rsidR="000D1A50" w:rsidRPr="00093E46" w:rsidTr="00300587">
        <w:trPr>
          <w:trHeight w:val="85"/>
        </w:trPr>
        <w:tc>
          <w:tcPr>
            <w:tcW w:w="1137" w:type="dxa"/>
          </w:tcPr>
          <w:p w:rsidR="000D1A50" w:rsidRPr="00246295" w:rsidRDefault="000D1A50" w:rsidP="00300587">
            <w:pPr>
              <w:jc w:val="center"/>
              <w:rPr>
                <w:b/>
                <w:color w:val="000000"/>
                <w:sz w:val="24"/>
                <w:szCs w:val="24"/>
              </w:rPr>
            </w:pPr>
            <w:r w:rsidRPr="00246295">
              <w:rPr>
                <w:b/>
                <w:color w:val="000000"/>
                <w:sz w:val="24"/>
                <w:szCs w:val="24"/>
              </w:rPr>
              <w:t>1.3.4</w:t>
            </w:r>
          </w:p>
          <w:p w:rsidR="000D1A50" w:rsidRPr="00246295" w:rsidRDefault="000D1A50" w:rsidP="00300587">
            <w:pPr>
              <w:jc w:val="center"/>
              <w:rPr>
                <w:b/>
                <w:color w:val="000000"/>
                <w:sz w:val="24"/>
                <w:szCs w:val="24"/>
              </w:rPr>
            </w:pPr>
          </w:p>
          <w:p w:rsidR="000D1A50" w:rsidRPr="00246295" w:rsidRDefault="000D1A50" w:rsidP="00300587">
            <w:pPr>
              <w:jc w:val="center"/>
              <w:rPr>
                <w:b/>
                <w:color w:val="000000"/>
                <w:sz w:val="24"/>
                <w:szCs w:val="24"/>
              </w:rPr>
            </w:pPr>
            <w:r w:rsidRPr="00246295">
              <w:rPr>
                <w:b/>
                <w:color w:val="000000"/>
                <w:sz w:val="24"/>
                <w:szCs w:val="24"/>
              </w:rPr>
              <w:t>Q</w:t>
            </w:r>
            <w:r w:rsidRPr="00246295">
              <w:rPr>
                <w:b/>
                <w:color w:val="000000"/>
                <w:sz w:val="24"/>
                <w:szCs w:val="24"/>
                <w:vertAlign w:val="subscript"/>
              </w:rPr>
              <w:t>n</w:t>
            </w:r>
            <w:r w:rsidRPr="00246295">
              <w:rPr>
                <w:b/>
                <w:color w:val="000000"/>
                <w:sz w:val="24"/>
                <w:szCs w:val="24"/>
              </w:rPr>
              <w:t>M</w:t>
            </w:r>
          </w:p>
        </w:tc>
        <w:tc>
          <w:tcPr>
            <w:tcW w:w="7193" w:type="dxa"/>
          </w:tcPr>
          <w:p w:rsidR="000D1A50" w:rsidRPr="00322EE2" w:rsidRDefault="000D1A50" w:rsidP="00300587">
            <w:pPr>
              <w:rPr>
                <w:rFonts w:ascii="Arial" w:hAnsi="Arial" w:cs="Arial"/>
                <w:b/>
                <w:bCs/>
                <w:color w:val="000000"/>
                <w:sz w:val="25"/>
                <w:szCs w:val="25"/>
                <w:shd w:val="clear" w:color="auto" w:fill="D2D6DE"/>
              </w:rPr>
            </w:pPr>
            <w:r w:rsidRPr="00322EE2">
              <w:rPr>
                <w:b/>
                <w:i/>
                <w:color w:val="000000"/>
                <w:sz w:val="24"/>
                <w:szCs w:val="24"/>
              </w:rPr>
              <w:t>Percentage  of students undertaking</w:t>
            </w:r>
            <w:r>
              <w:rPr>
                <w:b/>
                <w:i/>
                <w:color w:val="000000"/>
                <w:sz w:val="24"/>
                <w:szCs w:val="24"/>
              </w:rPr>
              <w:t xml:space="preserve">  field projects / research projects</w:t>
            </w:r>
            <w:r w:rsidRPr="00322EE2">
              <w:rPr>
                <w:b/>
                <w:i/>
                <w:color w:val="000000"/>
                <w:sz w:val="24"/>
                <w:szCs w:val="24"/>
              </w:rPr>
              <w:t xml:space="preserve"> / </w:t>
            </w:r>
            <w:r w:rsidRPr="002D6AE3">
              <w:rPr>
                <w:b/>
                <w:i/>
                <w:color w:val="000000"/>
                <w:sz w:val="24"/>
                <w:szCs w:val="24"/>
              </w:rPr>
              <w:t>internships</w:t>
            </w:r>
            <w:r>
              <w:rPr>
                <w:b/>
                <w:i/>
                <w:color w:val="000000"/>
                <w:sz w:val="24"/>
                <w:szCs w:val="24"/>
              </w:rPr>
              <w:t xml:space="preserve">  (Data for the latest completed  academic year)</w:t>
            </w:r>
          </w:p>
          <w:p w:rsidR="000D1A50" w:rsidRPr="00246295" w:rsidRDefault="000D1A50" w:rsidP="00300587">
            <w:pPr>
              <w:rPr>
                <w:rFonts w:ascii="Arial" w:hAnsi="Arial" w:cs="Arial"/>
                <w:b/>
                <w:bCs/>
                <w:color w:val="000000"/>
                <w:sz w:val="25"/>
                <w:szCs w:val="25"/>
                <w:shd w:val="clear" w:color="auto" w:fill="D2D6DE"/>
              </w:rPr>
            </w:pPr>
          </w:p>
          <w:p w:rsidR="000D1A50" w:rsidRPr="00246295" w:rsidRDefault="000D1A50" w:rsidP="00300587">
            <w:pPr>
              <w:rPr>
                <w:color w:val="000000"/>
                <w:sz w:val="24"/>
                <w:szCs w:val="24"/>
              </w:rPr>
            </w:pPr>
            <w:r w:rsidRPr="00246295">
              <w:rPr>
                <w:color w:val="000000"/>
                <w:sz w:val="24"/>
                <w:szCs w:val="24"/>
              </w:rPr>
              <w:t xml:space="preserve">1.3.4.1:Number of students undertaking field project or </w:t>
            </w:r>
            <w:r w:rsidRPr="00493D0E">
              <w:rPr>
                <w:color w:val="000000"/>
                <w:sz w:val="24"/>
                <w:szCs w:val="24"/>
              </w:rPr>
              <w:t xml:space="preserve">research projects or </w:t>
            </w:r>
            <w:r w:rsidRPr="00246295">
              <w:rPr>
                <w:color w:val="000000"/>
                <w:sz w:val="24"/>
                <w:szCs w:val="24"/>
              </w:rPr>
              <w:t>internships</w:t>
            </w:r>
          </w:p>
          <w:p w:rsidR="000D1A50" w:rsidRPr="00246295" w:rsidRDefault="000D1A50" w:rsidP="00300587">
            <w:pPr>
              <w:rPr>
                <w:color w:val="000000"/>
                <w:sz w:val="24"/>
                <w:szCs w:val="24"/>
              </w:rPr>
            </w:pPr>
            <w:r w:rsidRPr="00246295">
              <w:rPr>
                <w:color w:val="000000"/>
                <w:sz w:val="24"/>
                <w:szCs w:val="24"/>
              </w:rPr>
              <w:t>Data Requirements:</w:t>
            </w:r>
            <w:r w:rsidRPr="00246295">
              <w:rPr>
                <w:bCs/>
                <w:color w:val="000000"/>
                <w:szCs w:val="24"/>
              </w:rPr>
              <w:t xml:space="preserve"> (As per Data Template)</w:t>
            </w:r>
          </w:p>
          <w:p w:rsidR="000D1A50" w:rsidRPr="00246295" w:rsidRDefault="000D1A50" w:rsidP="000D1A50">
            <w:pPr>
              <w:numPr>
                <w:ilvl w:val="0"/>
                <w:numId w:val="22"/>
              </w:numPr>
              <w:contextualSpacing/>
              <w:rPr>
                <w:bCs/>
                <w:color w:val="000000"/>
                <w:sz w:val="24"/>
                <w:szCs w:val="24"/>
              </w:rPr>
            </w:pPr>
            <w:r w:rsidRPr="00246295">
              <w:rPr>
                <w:bCs/>
                <w:color w:val="000000"/>
                <w:sz w:val="24"/>
                <w:szCs w:val="24"/>
              </w:rPr>
              <w:t>Names of the Programme</w:t>
            </w:r>
          </w:p>
          <w:p w:rsidR="000D1A50" w:rsidRPr="00246295" w:rsidRDefault="000D1A50" w:rsidP="000D1A50">
            <w:pPr>
              <w:numPr>
                <w:ilvl w:val="0"/>
                <w:numId w:val="22"/>
              </w:numPr>
              <w:contextualSpacing/>
              <w:rPr>
                <w:bCs/>
                <w:color w:val="000000"/>
                <w:sz w:val="24"/>
                <w:szCs w:val="24"/>
              </w:rPr>
            </w:pPr>
            <w:r w:rsidRPr="00246295">
              <w:rPr>
                <w:bCs/>
                <w:color w:val="000000"/>
                <w:sz w:val="24"/>
                <w:szCs w:val="24"/>
              </w:rPr>
              <w:t>No. of students undertaking field projects /</w:t>
            </w:r>
            <w:r w:rsidRPr="00493D0E">
              <w:rPr>
                <w:color w:val="000000"/>
                <w:sz w:val="24"/>
                <w:szCs w:val="24"/>
              </w:rPr>
              <w:t>research projects</w:t>
            </w:r>
            <w:r>
              <w:rPr>
                <w:bCs/>
                <w:color w:val="000000"/>
                <w:sz w:val="24"/>
                <w:szCs w:val="24"/>
              </w:rPr>
              <w:t xml:space="preserve">/ </w:t>
            </w:r>
            <w:r w:rsidRPr="00246295">
              <w:rPr>
                <w:bCs/>
                <w:color w:val="000000"/>
                <w:sz w:val="24"/>
                <w:szCs w:val="24"/>
              </w:rPr>
              <w:t xml:space="preserve">internships </w:t>
            </w:r>
          </w:p>
          <w:p w:rsidR="000D1A50" w:rsidRPr="00246295" w:rsidRDefault="000D1A50" w:rsidP="00300587">
            <w:pPr>
              <w:rPr>
                <w:b/>
                <w:color w:val="000000"/>
                <w:sz w:val="24"/>
                <w:szCs w:val="24"/>
              </w:rPr>
            </w:pPr>
            <w:r w:rsidRPr="00246295">
              <w:rPr>
                <w:color w:val="000000"/>
                <w:sz w:val="24"/>
                <w:szCs w:val="24"/>
              </w:rPr>
              <w:t>Formula</w:t>
            </w:r>
            <w:r w:rsidRPr="00246295">
              <w:rPr>
                <w:b/>
                <w:color w:val="000000"/>
                <w:sz w:val="24"/>
                <w:szCs w:val="24"/>
              </w:rPr>
              <w:t>:</w:t>
            </w:r>
          </w:p>
          <w:p w:rsidR="000D1A50" w:rsidRPr="00246295" w:rsidRDefault="00E1124E" w:rsidP="00300587">
            <w:pPr>
              <w:jc w:val="center"/>
              <w:rPr>
                <w:color w:val="000000"/>
              </w:rPr>
            </w:pPr>
            <m:oMathPara>
              <m:oMath>
                <m:f>
                  <m:fPr>
                    <m:ctrlPr>
                      <w:rPr>
                        <w:rFonts w:ascii="Cambria Math" w:hAnsi="Cambria Math"/>
                        <w:bCs/>
                        <w:iCs/>
                        <w:szCs w:val="24"/>
                      </w:rPr>
                    </m:ctrlPr>
                  </m:fPr>
                  <m:num>
                    <m:eqArr>
                      <m:eqArrPr>
                        <m:ctrlPr>
                          <w:rPr>
                            <w:rFonts w:ascii="Cambria Math" w:hAnsi="Cambria Math"/>
                            <w:szCs w:val="24"/>
                          </w:rPr>
                        </m:ctrlPr>
                      </m:eqArrPr>
                      <m:e>
                        <m:r>
                          <m:rPr>
                            <m:sty m:val="p"/>
                          </m:rPr>
                          <w:rPr>
                            <w:rFonts w:ascii="Cambria Math" w:hAnsi="Cambria Math"/>
                            <w:szCs w:val="24"/>
                          </w:rPr>
                          <m:t>Number of students undertaking</m:t>
                        </m:r>
                      </m:e>
                      <m:e>
                        <m:r>
                          <m:rPr>
                            <m:sty m:val="p"/>
                          </m:rPr>
                          <w:rPr>
                            <w:rFonts w:ascii="Cambria Math" w:hAnsi="Cambria Math"/>
                            <w:szCs w:val="24"/>
                          </w:rPr>
                          <m:t xml:space="preserve"> field projects or research projects or</m:t>
                        </m:r>
                        <m:r>
                          <m:rPr>
                            <m:sty m:val="bi"/>
                          </m:rPr>
                          <w:rPr>
                            <w:rFonts w:ascii="Cambria Math" w:hAnsi="Cambria Math"/>
                            <w:color w:val="000000"/>
                            <w:szCs w:val="24"/>
                          </w:rPr>
                          <m:t xml:space="preserve"> </m:t>
                        </m:r>
                        <m:r>
                          <m:rPr>
                            <m:sty m:val="p"/>
                          </m:rPr>
                          <w:rPr>
                            <w:rFonts w:ascii="Cambria Math" w:hAnsi="Cambria Math"/>
                            <w:szCs w:val="24"/>
                          </w:rPr>
                          <m:t>interships</m:t>
                        </m:r>
                      </m:e>
                    </m:eqArr>
                  </m:num>
                  <m:den>
                    <m:eqArr>
                      <m:eqArrPr>
                        <m:ctrlPr>
                          <w:rPr>
                            <w:rFonts w:ascii="Cambria Math" w:hAnsi="Cambria Math"/>
                            <w:szCs w:val="24"/>
                          </w:rPr>
                        </m:ctrlPr>
                      </m:eqArrPr>
                      <m:e>
                        <m:r>
                          <m:rPr>
                            <m:sty m:val="p"/>
                          </m:rPr>
                          <w:rPr>
                            <w:rFonts w:ascii="Cambria Math" w:hAnsi="Cambria Math"/>
                            <w:szCs w:val="24"/>
                          </w:rPr>
                          <m:t xml:space="preserve">Total number of students  </m:t>
                        </m:r>
                      </m:e>
                      <m:e>
                        <m:r>
                          <m:rPr>
                            <m:sty m:val="p"/>
                          </m:rPr>
                          <w:rPr>
                            <w:rFonts w:ascii="Cambria Math" w:hAnsi="Cambria Math"/>
                            <w:szCs w:val="24"/>
                          </w:rPr>
                          <m:t xml:space="preserve"> </m:t>
                        </m:r>
                      </m:e>
                    </m:eqArr>
                  </m:den>
                </m:f>
                <m:r>
                  <m:rPr>
                    <m:sty m:val="p"/>
                  </m:rPr>
                  <w:rPr>
                    <w:rFonts w:ascii="Cambria Math" w:hAnsi="Cambria Math"/>
                    <w:szCs w:val="24"/>
                  </w:rPr>
                  <m:t>X 100</m:t>
                </m:r>
              </m:oMath>
            </m:oMathPara>
          </w:p>
          <w:p w:rsidR="000D1A50" w:rsidRPr="00246295" w:rsidRDefault="000D1A50" w:rsidP="00300587">
            <w:pPr>
              <w:rPr>
                <w:b/>
                <w:color w:val="000000"/>
              </w:rPr>
            </w:pPr>
            <w:r w:rsidRPr="00246295">
              <w:rPr>
                <w:b/>
                <w:color w:val="000000"/>
              </w:rPr>
              <w:t>File Description (Upload)</w:t>
            </w:r>
          </w:p>
          <w:p w:rsidR="000D1A50" w:rsidRPr="00246295" w:rsidRDefault="000D1A50" w:rsidP="000D1A50">
            <w:pPr>
              <w:numPr>
                <w:ilvl w:val="0"/>
                <w:numId w:val="135"/>
              </w:numPr>
              <w:spacing w:line="276" w:lineRule="auto"/>
              <w:rPr>
                <w:color w:val="000000"/>
              </w:rPr>
            </w:pPr>
            <w:r w:rsidRPr="00246295">
              <w:rPr>
                <w:color w:val="000000"/>
              </w:rPr>
              <w:t>Any additional information</w:t>
            </w:r>
          </w:p>
          <w:p w:rsidR="000D1A50" w:rsidRPr="00246295" w:rsidRDefault="000D1A50" w:rsidP="000D1A50">
            <w:pPr>
              <w:numPr>
                <w:ilvl w:val="0"/>
                <w:numId w:val="135"/>
              </w:numPr>
              <w:spacing w:line="276" w:lineRule="auto"/>
              <w:rPr>
                <w:color w:val="000000"/>
              </w:rPr>
            </w:pPr>
            <w:r w:rsidRPr="00246295">
              <w:rPr>
                <w:color w:val="000000"/>
              </w:rPr>
              <w:t xml:space="preserve">List of Programmes and number of students undertaking field projects </w:t>
            </w:r>
            <w:r w:rsidRPr="00120D28">
              <w:rPr>
                <w:color w:val="000000"/>
              </w:rPr>
              <w:t>research projects</w:t>
            </w:r>
            <w:r w:rsidRPr="00120D28">
              <w:rPr>
                <w:bCs/>
                <w:color w:val="000000"/>
              </w:rPr>
              <w:t xml:space="preserve">/ </w:t>
            </w:r>
            <w:r w:rsidRPr="00246295">
              <w:rPr>
                <w:color w:val="000000"/>
              </w:rPr>
              <w:t>/ internships (Data Template)</w:t>
            </w:r>
          </w:p>
          <w:p w:rsidR="000D1A50" w:rsidRPr="00246295" w:rsidRDefault="000D1A50" w:rsidP="00300587">
            <w:pPr>
              <w:rPr>
                <w:color w:val="000000"/>
                <w:sz w:val="24"/>
                <w:szCs w:val="24"/>
              </w:rPr>
            </w:pPr>
          </w:p>
        </w:tc>
        <w:tc>
          <w:tcPr>
            <w:tcW w:w="1559" w:type="dxa"/>
          </w:tcPr>
          <w:p w:rsidR="000D1A50" w:rsidRPr="00246295" w:rsidRDefault="000D1A50" w:rsidP="00300587">
            <w:pPr>
              <w:rPr>
                <w:b/>
                <w:color w:val="000000"/>
                <w:sz w:val="24"/>
                <w:szCs w:val="24"/>
              </w:rPr>
            </w:pPr>
          </w:p>
          <w:p w:rsidR="000D1A50" w:rsidRPr="00246295" w:rsidRDefault="000D1A50" w:rsidP="00300587">
            <w:pPr>
              <w:ind w:right="175"/>
              <w:rPr>
                <w:b/>
                <w:color w:val="000000"/>
                <w:sz w:val="24"/>
                <w:szCs w:val="24"/>
              </w:rPr>
            </w:pPr>
          </w:p>
          <w:p w:rsidR="000D1A50" w:rsidRPr="00246295" w:rsidRDefault="000D1A50" w:rsidP="00300587">
            <w:pPr>
              <w:jc w:val="center"/>
              <w:rPr>
                <w:b/>
                <w:strike/>
                <w:color w:val="000000"/>
                <w:sz w:val="24"/>
                <w:szCs w:val="24"/>
              </w:rPr>
            </w:pPr>
            <w:r>
              <w:rPr>
                <w:b/>
                <w:color w:val="000000"/>
                <w:sz w:val="24"/>
                <w:szCs w:val="24"/>
              </w:rPr>
              <w:t>5</w:t>
            </w:r>
          </w:p>
        </w:tc>
      </w:tr>
    </w:tbl>
    <w:p w:rsidR="000D1A50" w:rsidRPr="00093E46" w:rsidRDefault="000D1A50" w:rsidP="000D1A50">
      <w:pPr>
        <w:ind w:left="1440" w:firstLine="720"/>
        <w:rPr>
          <w:b/>
          <w:bCs/>
          <w:color w:val="000000"/>
          <w:sz w:val="24"/>
          <w:szCs w:val="24"/>
          <w:highlight w:val="yellow"/>
        </w:rPr>
      </w:pPr>
    </w:p>
    <w:p w:rsidR="000D1A50" w:rsidRPr="00093E46" w:rsidRDefault="000D1A50" w:rsidP="000D1A50">
      <w:pPr>
        <w:ind w:left="1440" w:firstLine="720"/>
        <w:rPr>
          <w:b/>
          <w:bCs/>
          <w:color w:val="000000"/>
          <w:sz w:val="24"/>
          <w:szCs w:val="24"/>
          <w:highlight w:val="yellow"/>
        </w:rPr>
      </w:pPr>
    </w:p>
    <w:p w:rsidR="000D1A50" w:rsidRPr="00093E46" w:rsidRDefault="000D1A50" w:rsidP="000D1A50">
      <w:pPr>
        <w:ind w:left="1440" w:firstLine="720"/>
        <w:rPr>
          <w:b/>
          <w:bCs/>
          <w:color w:val="000000"/>
          <w:sz w:val="24"/>
          <w:szCs w:val="24"/>
          <w:highlight w:val="yellow"/>
        </w:rPr>
      </w:pPr>
    </w:p>
    <w:p w:rsidR="000D1A50" w:rsidRPr="00093E46" w:rsidRDefault="000D1A50" w:rsidP="000D1A50">
      <w:pPr>
        <w:ind w:left="1440" w:firstLine="720"/>
        <w:rPr>
          <w:b/>
          <w:bCs/>
          <w:color w:val="000000"/>
          <w:sz w:val="24"/>
          <w:szCs w:val="24"/>
          <w:highlight w:val="yellow"/>
        </w:rPr>
      </w:pPr>
    </w:p>
    <w:p w:rsidR="000D1A50" w:rsidRPr="00246295" w:rsidRDefault="000D1A50" w:rsidP="000D1A50">
      <w:pPr>
        <w:ind w:left="1440" w:firstLine="720"/>
        <w:rPr>
          <w:b/>
          <w:bCs/>
          <w:color w:val="000000"/>
          <w:sz w:val="24"/>
          <w:szCs w:val="24"/>
        </w:rPr>
      </w:pPr>
      <w:r w:rsidRPr="00246295">
        <w:rPr>
          <w:b/>
          <w:bCs/>
          <w:color w:val="000000"/>
          <w:sz w:val="24"/>
          <w:szCs w:val="24"/>
        </w:rPr>
        <w:t>Key Indicator – 1.4 Feedback System (20)</w:t>
      </w:r>
    </w:p>
    <w:p w:rsidR="000D1A50" w:rsidRPr="00246295" w:rsidRDefault="000D1A50" w:rsidP="000D1A50">
      <w:pPr>
        <w:ind w:left="1440" w:firstLine="720"/>
        <w:rPr>
          <w:b/>
          <w:bCs/>
          <w:color w:val="000000"/>
          <w:sz w:val="24"/>
          <w:szCs w:val="24"/>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4"/>
        <w:gridCol w:w="7054"/>
        <w:gridCol w:w="1559"/>
      </w:tblGrid>
      <w:tr w:rsidR="000D1A50" w:rsidRPr="00246295" w:rsidTr="00300587">
        <w:trPr>
          <w:trHeight w:val="341"/>
        </w:trPr>
        <w:tc>
          <w:tcPr>
            <w:tcW w:w="1134" w:type="dxa"/>
          </w:tcPr>
          <w:p w:rsidR="000D1A50" w:rsidRPr="00246295" w:rsidRDefault="000D1A50" w:rsidP="00300587">
            <w:pPr>
              <w:jc w:val="center"/>
              <w:rPr>
                <w:b/>
                <w:bCs/>
                <w:color w:val="000000"/>
                <w:sz w:val="24"/>
                <w:szCs w:val="24"/>
              </w:rPr>
            </w:pPr>
            <w:r w:rsidRPr="00246295">
              <w:rPr>
                <w:b/>
                <w:bCs/>
                <w:color w:val="000000"/>
                <w:sz w:val="24"/>
                <w:szCs w:val="24"/>
              </w:rPr>
              <w:t>Metric No.</w:t>
            </w:r>
          </w:p>
        </w:tc>
        <w:tc>
          <w:tcPr>
            <w:tcW w:w="7054" w:type="dxa"/>
          </w:tcPr>
          <w:p w:rsidR="000D1A50" w:rsidRPr="00246295" w:rsidRDefault="000D1A50" w:rsidP="00300587">
            <w:pPr>
              <w:jc w:val="center"/>
              <w:rPr>
                <w:b/>
                <w:bCs/>
                <w:color w:val="000000"/>
                <w:sz w:val="24"/>
                <w:szCs w:val="24"/>
              </w:rPr>
            </w:pPr>
          </w:p>
        </w:tc>
        <w:tc>
          <w:tcPr>
            <w:tcW w:w="1559" w:type="dxa"/>
          </w:tcPr>
          <w:p w:rsidR="000D1A50" w:rsidRPr="00246295" w:rsidRDefault="000D1A50" w:rsidP="00300587">
            <w:pPr>
              <w:jc w:val="center"/>
              <w:rPr>
                <w:b/>
                <w:bCs/>
                <w:color w:val="000000"/>
                <w:sz w:val="24"/>
                <w:szCs w:val="24"/>
              </w:rPr>
            </w:pPr>
            <w:r w:rsidRPr="00246295">
              <w:rPr>
                <w:b/>
                <w:bCs/>
                <w:color w:val="000000"/>
                <w:sz w:val="24"/>
                <w:szCs w:val="24"/>
              </w:rPr>
              <w:t>Weightage</w:t>
            </w:r>
          </w:p>
        </w:tc>
      </w:tr>
      <w:tr w:rsidR="000D1A50" w:rsidRPr="00246295" w:rsidTr="00300587">
        <w:trPr>
          <w:trHeight w:val="800"/>
        </w:trPr>
        <w:tc>
          <w:tcPr>
            <w:tcW w:w="1134" w:type="dxa"/>
          </w:tcPr>
          <w:p w:rsidR="000D1A50" w:rsidRPr="00246295" w:rsidRDefault="000D1A50" w:rsidP="00300587">
            <w:pPr>
              <w:jc w:val="center"/>
              <w:rPr>
                <w:b/>
                <w:bCs/>
                <w:color w:val="000000"/>
                <w:sz w:val="24"/>
                <w:szCs w:val="24"/>
              </w:rPr>
            </w:pPr>
          </w:p>
          <w:p w:rsidR="000D1A50" w:rsidRPr="00246295" w:rsidRDefault="000D1A50" w:rsidP="00300587">
            <w:pPr>
              <w:jc w:val="center"/>
              <w:rPr>
                <w:b/>
                <w:bCs/>
                <w:color w:val="000000"/>
                <w:sz w:val="24"/>
                <w:szCs w:val="24"/>
              </w:rPr>
            </w:pPr>
            <w:r w:rsidRPr="00246295">
              <w:rPr>
                <w:b/>
                <w:bCs/>
                <w:color w:val="000000"/>
                <w:sz w:val="24"/>
                <w:szCs w:val="24"/>
              </w:rPr>
              <w:t>1.4.1</w:t>
            </w:r>
          </w:p>
          <w:p w:rsidR="000D1A50" w:rsidRPr="00246295" w:rsidRDefault="000D1A50" w:rsidP="00300587">
            <w:pPr>
              <w:jc w:val="center"/>
              <w:rPr>
                <w:b/>
                <w:bCs/>
                <w:color w:val="000000"/>
                <w:sz w:val="24"/>
                <w:szCs w:val="24"/>
              </w:rPr>
            </w:pPr>
          </w:p>
          <w:p w:rsidR="000D1A50" w:rsidRPr="00246295" w:rsidRDefault="000D1A50" w:rsidP="00300587">
            <w:pPr>
              <w:jc w:val="center"/>
              <w:rPr>
                <w:b/>
                <w:bCs/>
                <w:color w:val="000000"/>
                <w:sz w:val="24"/>
                <w:szCs w:val="24"/>
              </w:rPr>
            </w:pPr>
            <w:r w:rsidRPr="00246295">
              <w:rPr>
                <w:b/>
                <w:bCs/>
                <w:color w:val="000000"/>
                <w:sz w:val="24"/>
                <w:szCs w:val="24"/>
              </w:rPr>
              <w:t>Q</w:t>
            </w:r>
            <w:r w:rsidRPr="00246295">
              <w:rPr>
                <w:b/>
                <w:bCs/>
                <w:color w:val="000000"/>
                <w:sz w:val="24"/>
                <w:szCs w:val="24"/>
                <w:vertAlign w:val="subscript"/>
              </w:rPr>
              <w:t>n</w:t>
            </w:r>
            <w:r w:rsidRPr="00246295">
              <w:rPr>
                <w:b/>
                <w:bCs/>
                <w:color w:val="000000"/>
                <w:sz w:val="24"/>
                <w:szCs w:val="24"/>
              </w:rPr>
              <w:t>M</w:t>
            </w:r>
          </w:p>
        </w:tc>
        <w:tc>
          <w:tcPr>
            <w:tcW w:w="7054" w:type="dxa"/>
          </w:tcPr>
          <w:p w:rsidR="000D1A50" w:rsidRPr="00246295" w:rsidRDefault="000D1A50" w:rsidP="00300587">
            <w:pPr>
              <w:widowControl w:val="0"/>
              <w:autoSpaceDE w:val="0"/>
              <w:autoSpaceDN w:val="0"/>
              <w:adjustRightInd w:val="0"/>
              <w:ind w:right="38"/>
              <w:rPr>
                <w:b/>
                <w:i/>
                <w:color w:val="000000"/>
                <w:sz w:val="24"/>
                <w:szCs w:val="24"/>
              </w:rPr>
            </w:pPr>
            <w:r w:rsidRPr="006B4DF4">
              <w:rPr>
                <w:b/>
                <w:i/>
                <w:sz w:val="24"/>
                <w:szCs w:val="24"/>
              </w:rPr>
              <w:t>Structured feedback for design and review of syllabus – semester wise / year wise is received from</w:t>
            </w:r>
          </w:p>
          <w:p w:rsidR="000D1A50" w:rsidRPr="00246295" w:rsidRDefault="000D1A50" w:rsidP="00300587">
            <w:pPr>
              <w:widowControl w:val="0"/>
              <w:autoSpaceDE w:val="0"/>
              <w:autoSpaceDN w:val="0"/>
              <w:adjustRightInd w:val="0"/>
              <w:ind w:right="38"/>
              <w:rPr>
                <w:bCs/>
                <w:color w:val="000000"/>
                <w:sz w:val="24"/>
                <w:szCs w:val="24"/>
              </w:rPr>
            </w:pPr>
            <w:r w:rsidRPr="00246295">
              <w:rPr>
                <w:color w:val="000000"/>
                <w:sz w:val="24"/>
                <w:szCs w:val="24"/>
              </w:rPr>
              <w:t xml:space="preserve">   </w:t>
            </w:r>
            <w:r w:rsidRPr="00246295">
              <w:rPr>
                <w:bCs/>
                <w:color w:val="000000"/>
                <w:sz w:val="24"/>
                <w:szCs w:val="24"/>
              </w:rPr>
              <w:t xml:space="preserve">1) Students, 2) Teachers, 3) Employers, </w:t>
            </w:r>
          </w:p>
          <w:p w:rsidR="000D1A50" w:rsidRPr="00246295" w:rsidRDefault="000D1A50" w:rsidP="00300587">
            <w:pPr>
              <w:widowControl w:val="0"/>
              <w:autoSpaceDE w:val="0"/>
              <w:autoSpaceDN w:val="0"/>
              <w:adjustRightInd w:val="0"/>
              <w:ind w:right="38"/>
              <w:rPr>
                <w:color w:val="000000"/>
                <w:sz w:val="24"/>
                <w:szCs w:val="24"/>
              </w:rPr>
            </w:pPr>
            <w:r w:rsidRPr="00246295">
              <w:rPr>
                <w:bCs/>
                <w:color w:val="000000"/>
                <w:sz w:val="24"/>
                <w:szCs w:val="24"/>
              </w:rPr>
              <w:t xml:space="preserve"> 4) Alumni</w:t>
            </w:r>
          </w:p>
          <w:p w:rsidR="000D1A50" w:rsidRPr="00246295" w:rsidRDefault="000D1A50" w:rsidP="00300587">
            <w:pPr>
              <w:widowControl w:val="0"/>
              <w:autoSpaceDE w:val="0"/>
              <w:autoSpaceDN w:val="0"/>
              <w:adjustRightInd w:val="0"/>
              <w:ind w:right="38"/>
              <w:rPr>
                <w:b/>
                <w:bCs/>
                <w:color w:val="000000"/>
                <w:sz w:val="24"/>
                <w:szCs w:val="24"/>
              </w:rPr>
            </w:pPr>
            <w:r w:rsidRPr="00246295">
              <w:rPr>
                <w:b/>
                <w:bCs/>
                <w:color w:val="000000"/>
                <w:sz w:val="24"/>
                <w:szCs w:val="24"/>
              </w:rPr>
              <w:t>Options:</w:t>
            </w:r>
          </w:p>
          <w:p w:rsidR="000D1A50" w:rsidRPr="00246295" w:rsidRDefault="00E1124E" w:rsidP="000D1A50">
            <w:pPr>
              <w:widowControl w:val="0"/>
              <w:numPr>
                <w:ilvl w:val="0"/>
                <w:numId w:val="8"/>
              </w:numPr>
              <w:autoSpaceDE w:val="0"/>
              <w:autoSpaceDN w:val="0"/>
              <w:adjustRightInd w:val="0"/>
              <w:ind w:right="38"/>
              <w:rPr>
                <w:color w:val="000000"/>
                <w:sz w:val="24"/>
                <w:szCs w:val="24"/>
              </w:rPr>
            </w:pPr>
            <w:r>
              <w:rPr>
                <w:noProof/>
                <w:color w:val="000000"/>
                <w:sz w:val="24"/>
                <w:szCs w:val="24"/>
                <w:lang w:val="en-IN" w:eastAsia="en-IN" w:bidi="ar-SA"/>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22" type="#_x0000_t88" style="position:absolute;left:0;text-align:left;margin-left:174.3pt;margin-top:1.8pt;width:13.8pt;height:66.4pt;z-index:251701248"/>
              </w:pict>
            </w:r>
            <w:r w:rsidR="000D1A50" w:rsidRPr="00246295">
              <w:rPr>
                <w:color w:val="000000"/>
                <w:sz w:val="24"/>
                <w:szCs w:val="24"/>
              </w:rPr>
              <w:t>A</w:t>
            </w:r>
            <w:r w:rsidR="000D1A50">
              <w:rPr>
                <w:color w:val="000000"/>
                <w:sz w:val="24"/>
                <w:szCs w:val="24"/>
              </w:rPr>
              <w:t>ll</w:t>
            </w:r>
            <w:r w:rsidR="000D1A50" w:rsidRPr="00246295">
              <w:rPr>
                <w:color w:val="000000"/>
                <w:sz w:val="24"/>
                <w:szCs w:val="24"/>
              </w:rPr>
              <w:t xml:space="preserve"> 4 of  the above</w:t>
            </w:r>
          </w:p>
          <w:p w:rsidR="000D1A50" w:rsidRPr="00246295" w:rsidRDefault="000D1A50" w:rsidP="000D1A50">
            <w:pPr>
              <w:widowControl w:val="0"/>
              <w:numPr>
                <w:ilvl w:val="0"/>
                <w:numId w:val="8"/>
              </w:numPr>
              <w:autoSpaceDE w:val="0"/>
              <w:autoSpaceDN w:val="0"/>
              <w:adjustRightInd w:val="0"/>
              <w:ind w:right="38"/>
              <w:rPr>
                <w:color w:val="000000"/>
                <w:sz w:val="24"/>
                <w:szCs w:val="24"/>
              </w:rPr>
            </w:pPr>
            <w:r w:rsidRPr="00246295">
              <w:rPr>
                <w:color w:val="000000"/>
                <w:sz w:val="24"/>
                <w:szCs w:val="24"/>
              </w:rPr>
              <w:t>Any 3 of the  above</w:t>
            </w:r>
          </w:p>
          <w:p w:rsidR="000D1A50" w:rsidRPr="00246295" w:rsidRDefault="000D1A50" w:rsidP="000D1A50">
            <w:pPr>
              <w:widowControl w:val="0"/>
              <w:numPr>
                <w:ilvl w:val="0"/>
                <w:numId w:val="8"/>
              </w:numPr>
              <w:autoSpaceDE w:val="0"/>
              <w:autoSpaceDN w:val="0"/>
              <w:adjustRightInd w:val="0"/>
              <w:ind w:right="38"/>
              <w:rPr>
                <w:color w:val="000000"/>
                <w:sz w:val="24"/>
                <w:szCs w:val="24"/>
              </w:rPr>
            </w:pPr>
            <w:r w:rsidRPr="00246295">
              <w:rPr>
                <w:color w:val="000000"/>
                <w:sz w:val="24"/>
                <w:szCs w:val="24"/>
              </w:rPr>
              <w:t xml:space="preserve">Any 2 of the above                              </w:t>
            </w:r>
            <w:r w:rsidRPr="00246295">
              <w:rPr>
                <w:b/>
                <w:bCs/>
                <w:color w:val="000000"/>
                <w:sz w:val="24"/>
                <w:szCs w:val="24"/>
              </w:rPr>
              <w:t>Opt one</w:t>
            </w:r>
          </w:p>
          <w:p w:rsidR="000D1A50" w:rsidRPr="00246295" w:rsidRDefault="000D1A50" w:rsidP="000D1A50">
            <w:pPr>
              <w:widowControl w:val="0"/>
              <w:numPr>
                <w:ilvl w:val="0"/>
                <w:numId w:val="8"/>
              </w:numPr>
              <w:autoSpaceDE w:val="0"/>
              <w:autoSpaceDN w:val="0"/>
              <w:adjustRightInd w:val="0"/>
              <w:ind w:right="38"/>
              <w:rPr>
                <w:color w:val="000000"/>
                <w:sz w:val="24"/>
                <w:szCs w:val="24"/>
              </w:rPr>
            </w:pPr>
            <w:r w:rsidRPr="00246295">
              <w:rPr>
                <w:color w:val="000000"/>
                <w:sz w:val="24"/>
                <w:szCs w:val="24"/>
              </w:rPr>
              <w:t>Any 1 of the above</w:t>
            </w:r>
          </w:p>
          <w:p w:rsidR="000D1A50" w:rsidRPr="00246295" w:rsidRDefault="000D1A50" w:rsidP="000D1A50">
            <w:pPr>
              <w:widowControl w:val="0"/>
              <w:numPr>
                <w:ilvl w:val="0"/>
                <w:numId w:val="8"/>
              </w:numPr>
              <w:autoSpaceDE w:val="0"/>
              <w:autoSpaceDN w:val="0"/>
              <w:adjustRightInd w:val="0"/>
              <w:ind w:right="38"/>
              <w:rPr>
                <w:color w:val="000000"/>
                <w:sz w:val="24"/>
                <w:szCs w:val="24"/>
              </w:rPr>
            </w:pPr>
            <w:r w:rsidRPr="00246295">
              <w:rPr>
                <w:color w:val="000000"/>
                <w:sz w:val="24"/>
                <w:szCs w:val="24"/>
              </w:rPr>
              <w:t>None of the above</w:t>
            </w:r>
          </w:p>
          <w:p w:rsidR="000D1A50" w:rsidRPr="00246295" w:rsidRDefault="000D1A50" w:rsidP="00300587">
            <w:pPr>
              <w:widowControl w:val="0"/>
              <w:autoSpaceDE w:val="0"/>
              <w:autoSpaceDN w:val="0"/>
              <w:adjustRightInd w:val="0"/>
              <w:ind w:right="38"/>
              <w:rPr>
                <w:bCs/>
                <w:color w:val="000000"/>
                <w:sz w:val="24"/>
                <w:szCs w:val="24"/>
              </w:rPr>
            </w:pPr>
          </w:p>
          <w:p w:rsidR="000D1A50" w:rsidRPr="00246295" w:rsidRDefault="000D1A50" w:rsidP="00300587">
            <w:pPr>
              <w:widowControl w:val="0"/>
              <w:autoSpaceDE w:val="0"/>
              <w:autoSpaceDN w:val="0"/>
              <w:adjustRightInd w:val="0"/>
              <w:ind w:right="38"/>
              <w:rPr>
                <w:bCs/>
                <w:color w:val="000000"/>
                <w:sz w:val="24"/>
                <w:szCs w:val="24"/>
              </w:rPr>
            </w:pPr>
          </w:p>
          <w:p w:rsidR="000D1A50" w:rsidRPr="00246295" w:rsidRDefault="000D1A50" w:rsidP="00300587">
            <w:pPr>
              <w:widowControl w:val="0"/>
              <w:autoSpaceDE w:val="0"/>
              <w:autoSpaceDN w:val="0"/>
              <w:adjustRightInd w:val="0"/>
              <w:ind w:right="38"/>
              <w:rPr>
                <w:bCs/>
                <w:color w:val="000000"/>
                <w:sz w:val="24"/>
                <w:szCs w:val="24"/>
              </w:rPr>
            </w:pPr>
            <w:r w:rsidRPr="00246295">
              <w:rPr>
                <w:bCs/>
                <w:color w:val="000000"/>
                <w:sz w:val="24"/>
                <w:szCs w:val="24"/>
              </w:rPr>
              <w:t xml:space="preserve">Data Requirements: </w:t>
            </w:r>
            <w:r w:rsidRPr="00246295">
              <w:rPr>
                <w:bCs/>
                <w:color w:val="000000"/>
                <w:szCs w:val="24"/>
              </w:rPr>
              <w:t>(As per Data Template)</w:t>
            </w:r>
          </w:p>
          <w:p w:rsidR="000D1A50" w:rsidRPr="00246295" w:rsidRDefault="000D1A50" w:rsidP="00300587">
            <w:pPr>
              <w:widowControl w:val="0"/>
              <w:autoSpaceDE w:val="0"/>
              <w:autoSpaceDN w:val="0"/>
              <w:adjustRightInd w:val="0"/>
              <w:ind w:right="38"/>
              <w:rPr>
                <w:bCs/>
                <w:color w:val="000000"/>
                <w:sz w:val="24"/>
                <w:szCs w:val="24"/>
              </w:rPr>
            </w:pPr>
            <w:r w:rsidRPr="00246295">
              <w:rPr>
                <w:bCs/>
                <w:color w:val="000000"/>
                <w:sz w:val="24"/>
                <w:szCs w:val="24"/>
              </w:rPr>
              <w:t>Report of analysis of feedback received from different stakeholders year wise</w:t>
            </w:r>
          </w:p>
          <w:p w:rsidR="000D1A50" w:rsidRPr="00246295" w:rsidRDefault="000D1A50" w:rsidP="00300587">
            <w:pPr>
              <w:contextualSpacing/>
              <w:rPr>
                <w:bCs/>
                <w:color w:val="000000"/>
                <w:sz w:val="24"/>
                <w:szCs w:val="24"/>
              </w:rPr>
            </w:pPr>
          </w:p>
          <w:p w:rsidR="000D1A50" w:rsidRPr="00246295" w:rsidRDefault="000D1A50" w:rsidP="00300587">
            <w:pPr>
              <w:rPr>
                <w:b/>
                <w:color w:val="000000"/>
              </w:rPr>
            </w:pPr>
            <w:r w:rsidRPr="00246295">
              <w:rPr>
                <w:b/>
                <w:color w:val="000000"/>
              </w:rPr>
              <w:t>File Description</w:t>
            </w:r>
          </w:p>
          <w:p w:rsidR="000D1A50" w:rsidRPr="00246295" w:rsidRDefault="000D1A50" w:rsidP="000D1A50">
            <w:pPr>
              <w:numPr>
                <w:ilvl w:val="0"/>
                <w:numId w:val="136"/>
              </w:numPr>
              <w:spacing w:line="276" w:lineRule="auto"/>
              <w:rPr>
                <w:color w:val="000000"/>
              </w:rPr>
            </w:pPr>
            <w:r w:rsidRPr="00246295">
              <w:rPr>
                <w:color w:val="000000"/>
              </w:rPr>
              <w:t>URL for stakeholder feedback report</w:t>
            </w:r>
          </w:p>
          <w:p w:rsidR="000D1A50" w:rsidRPr="00246295" w:rsidRDefault="000D1A50" w:rsidP="000D1A50">
            <w:pPr>
              <w:numPr>
                <w:ilvl w:val="0"/>
                <w:numId w:val="136"/>
              </w:numPr>
              <w:spacing w:line="276" w:lineRule="auto"/>
              <w:rPr>
                <w:color w:val="000000"/>
              </w:rPr>
            </w:pPr>
            <w:r w:rsidRPr="00246295">
              <w:rPr>
                <w:color w:val="000000"/>
              </w:rPr>
              <w:t>Action taken report of the University on feedback report as stated in the minutes of the Governing Council, Syndicate, Board of Management (Upload)</w:t>
            </w:r>
          </w:p>
          <w:p w:rsidR="000D1A50" w:rsidRPr="00246295" w:rsidRDefault="000D1A50" w:rsidP="000D1A50">
            <w:pPr>
              <w:numPr>
                <w:ilvl w:val="0"/>
                <w:numId w:val="136"/>
              </w:numPr>
              <w:spacing w:after="200" w:line="276" w:lineRule="auto"/>
              <w:rPr>
                <w:color w:val="000000"/>
              </w:rPr>
            </w:pPr>
            <w:r w:rsidRPr="00246295">
              <w:rPr>
                <w:color w:val="000000"/>
              </w:rPr>
              <w:t>Any additional information (Upload)</w:t>
            </w:r>
          </w:p>
        </w:tc>
        <w:tc>
          <w:tcPr>
            <w:tcW w:w="1559" w:type="dxa"/>
          </w:tcPr>
          <w:p w:rsidR="000D1A50" w:rsidRPr="00246295" w:rsidRDefault="000D1A50" w:rsidP="00300587">
            <w:pPr>
              <w:jc w:val="center"/>
              <w:rPr>
                <w:b/>
                <w:bCs/>
                <w:color w:val="000000"/>
                <w:sz w:val="24"/>
                <w:szCs w:val="24"/>
              </w:rPr>
            </w:pPr>
            <w:r w:rsidRPr="00246295">
              <w:rPr>
                <w:b/>
                <w:bCs/>
                <w:color w:val="000000"/>
                <w:sz w:val="24"/>
                <w:szCs w:val="24"/>
              </w:rPr>
              <w:t>10</w:t>
            </w:r>
          </w:p>
        </w:tc>
      </w:tr>
      <w:tr w:rsidR="000D1A50" w:rsidRPr="00093E46" w:rsidTr="00300587">
        <w:trPr>
          <w:trHeight w:val="983"/>
        </w:trPr>
        <w:tc>
          <w:tcPr>
            <w:tcW w:w="1134" w:type="dxa"/>
          </w:tcPr>
          <w:p w:rsidR="000D1A50" w:rsidRPr="00246295" w:rsidRDefault="000D1A50" w:rsidP="00300587">
            <w:pPr>
              <w:jc w:val="center"/>
              <w:rPr>
                <w:b/>
                <w:bCs/>
                <w:color w:val="000000"/>
                <w:sz w:val="24"/>
                <w:szCs w:val="24"/>
              </w:rPr>
            </w:pPr>
          </w:p>
          <w:p w:rsidR="000D1A50" w:rsidRPr="00246295" w:rsidRDefault="000D1A50" w:rsidP="00300587">
            <w:pPr>
              <w:jc w:val="center"/>
              <w:rPr>
                <w:b/>
                <w:bCs/>
                <w:color w:val="000000"/>
                <w:sz w:val="24"/>
                <w:szCs w:val="24"/>
              </w:rPr>
            </w:pPr>
            <w:r w:rsidRPr="00246295">
              <w:rPr>
                <w:b/>
                <w:bCs/>
                <w:color w:val="000000"/>
                <w:sz w:val="24"/>
                <w:szCs w:val="24"/>
              </w:rPr>
              <w:t>1.4.2</w:t>
            </w:r>
          </w:p>
          <w:p w:rsidR="000D1A50" w:rsidRPr="00246295" w:rsidRDefault="000D1A50" w:rsidP="00300587">
            <w:pPr>
              <w:jc w:val="center"/>
              <w:rPr>
                <w:b/>
                <w:bCs/>
                <w:color w:val="000000"/>
                <w:sz w:val="24"/>
                <w:szCs w:val="24"/>
              </w:rPr>
            </w:pPr>
          </w:p>
          <w:p w:rsidR="000D1A50" w:rsidRPr="00246295" w:rsidRDefault="000D1A50" w:rsidP="00300587">
            <w:pPr>
              <w:jc w:val="center"/>
              <w:rPr>
                <w:b/>
                <w:bCs/>
                <w:color w:val="000000"/>
                <w:sz w:val="24"/>
                <w:szCs w:val="24"/>
              </w:rPr>
            </w:pPr>
            <w:r w:rsidRPr="00246295">
              <w:rPr>
                <w:b/>
                <w:bCs/>
                <w:color w:val="000000"/>
                <w:sz w:val="24"/>
                <w:szCs w:val="24"/>
              </w:rPr>
              <w:t>Q</w:t>
            </w:r>
            <w:r w:rsidRPr="00246295">
              <w:rPr>
                <w:b/>
                <w:bCs/>
                <w:color w:val="000000"/>
                <w:sz w:val="24"/>
                <w:szCs w:val="24"/>
                <w:vertAlign w:val="subscript"/>
              </w:rPr>
              <w:t>n</w:t>
            </w:r>
            <w:r w:rsidRPr="00246295">
              <w:rPr>
                <w:b/>
                <w:bCs/>
                <w:color w:val="000000"/>
                <w:sz w:val="24"/>
                <w:szCs w:val="24"/>
              </w:rPr>
              <w:t>M</w:t>
            </w:r>
          </w:p>
        </w:tc>
        <w:tc>
          <w:tcPr>
            <w:tcW w:w="7054" w:type="dxa"/>
          </w:tcPr>
          <w:p w:rsidR="000D1A50" w:rsidRPr="00246295" w:rsidRDefault="000D1A50" w:rsidP="00300587">
            <w:pPr>
              <w:widowControl w:val="0"/>
              <w:autoSpaceDE w:val="0"/>
              <w:autoSpaceDN w:val="0"/>
              <w:adjustRightInd w:val="0"/>
              <w:ind w:right="38"/>
              <w:rPr>
                <w:b/>
                <w:i/>
                <w:color w:val="000000"/>
                <w:sz w:val="24"/>
                <w:szCs w:val="24"/>
              </w:rPr>
            </w:pPr>
            <w:r w:rsidRPr="00246295">
              <w:rPr>
                <w:b/>
                <w:i/>
                <w:color w:val="000000"/>
                <w:sz w:val="24"/>
                <w:szCs w:val="24"/>
              </w:rPr>
              <w:t>Feedback processes of the institution may be classified as follows:</w:t>
            </w:r>
          </w:p>
          <w:p w:rsidR="000D1A50" w:rsidRPr="00246295" w:rsidRDefault="000D1A50" w:rsidP="00300587">
            <w:pPr>
              <w:widowControl w:val="0"/>
              <w:autoSpaceDE w:val="0"/>
              <w:autoSpaceDN w:val="0"/>
              <w:adjustRightInd w:val="0"/>
              <w:ind w:right="38"/>
              <w:rPr>
                <w:b/>
                <w:i/>
                <w:color w:val="000000"/>
                <w:sz w:val="24"/>
                <w:szCs w:val="24"/>
              </w:rPr>
            </w:pPr>
          </w:p>
          <w:p w:rsidR="000D1A50" w:rsidRPr="00246295" w:rsidRDefault="00E1124E" w:rsidP="000D1A50">
            <w:pPr>
              <w:widowControl w:val="0"/>
              <w:numPr>
                <w:ilvl w:val="0"/>
                <w:numId w:val="16"/>
              </w:numPr>
              <w:autoSpaceDE w:val="0"/>
              <w:autoSpaceDN w:val="0"/>
              <w:adjustRightInd w:val="0"/>
              <w:ind w:left="346" w:right="38"/>
              <w:contextualSpacing/>
              <w:rPr>
                <w:color w:val="000000"/>
                <w:sz w:val="24"/>
                <w:szCs w:val="24"/>
              </w:rPr>
            </w:pPr>
            <w:r w:rsidRPr="00E1124E">
              <w:rPr>
                <w:b/>
                <w:i/>
                <w:noProof/>
                <w:color w:val="000000"/>
                <w:sz w:val="24"/>
                <w:szCs w:val="24"/>
                <w:lang w:val="en-IN" w:eastAsia="en-IN" w:bidi="ar-SA"/>
              </w:rPr>
              <w:pict>
                <v:shape id="_x0000_s1223" type="#_x0000_t88" style="position:absolute;left:0;text-align:left;margin-left:309.65pt;margin-top:4.75pt;width:13.8pt;height:66.4pt;z-index:251702272"/>
              </w:pict>
            </w:r>
            <w:r w:rsidR="000D1A50" w:rsidRPr="00246295">
              <w:rPr>
                <w:b/>
                <w:i/>
                <w:color w:val="000000"/>
                <w:sz w:val="24"/>
                <w:szCs w:val="24"/>
              </w:rPr>
              <w:t xml:space="preserve"> </w:t>
            </w:r>
            <w:r w:rsidR="000D1A50" w:rsidRPr="00246295">
              <w:rPr>
                <w:color w:val="000000"/>
                <w:sz w:val="24"/>
                <w:szCs w:val="24"/>
              </w:rPr>
              <w:t>Feedback collected, analysed and action taken and feedback available on website</w:t>
            </w:r>
          </w:p>
          <w:p w:rsidR="000D1A50" w:rsidRPr="00246295" w:rsidRDefault="000D1A50" w:rsidP="000D1A50">
            <w:pPr>
              <w:widowControl w:val="0"/>
              <w:numPr>
                <w:ilvl w:val="0"/>
                <w:numId w:val="16"/>
              </w:numPr>
              <w:autoSpaceDE w:val="0"/>
              <w:autoSpaceDN w:val="0"/>
              <w:adjustRightInd w:val="0"/>
              <w:ind w:left="346" w:right="40"/>
              <w:contextualSpacing/>
              <w:rPr>
                <w:color w:val="000000"/>
                <w:sz w:val="24"/>
                <w:szCs w:val="24"/>
              </w:rPr>
            </w:pPr>
            <w:r w:rsidRPr="00246295">
              <w:rPr>
                <w:color w:val="000000"/>
                <w:sz w:val="24"/>
                <w:szCs w:val="24"/>
              </w:rPr>
              <w:t>Feedback collected, analysed and action has been taken</w:t>
            </w:r>
          </w:p>
          <w:p w:rsidR="000D1A50" w:rsidRPr="00246295" w:rsidRDefault="000D1A50" w:rsidP="000D1A50">
            <w:pPr>
              <w:widowControl w:val="0"/>
              <w:numPr>
                <w:ilvl w:val="0"/>
                <w:numId w:val="15"/>
              </w:numPr>
              <w:autoSpaceDE w:val="0"/>
              <w:autoSpaceDN w:val="0"/>
              <w:adjustRightInd w:val="0"/>
              <w:ind w:left="346" w:right="40"/>
              <w:contextualSpacing/>
              <w:rPr>
                <w:color w:val="000000"/>
                <w:sz w:val="24"/>
                <w:szCs w:val="24"/>
              </w:rPr>
            </w:pPr>
            <w:r w:rsidRPr="00246295">
              <w:rPr>
                <w:color w:val="000000"/>
                <w:sz w:val="24"/>
                <w:szCs w:val="24"/>
              </w:rPr>
              <w:t>Feedback collected and analysed</w:t>
            </w:r>
          </w:p>
          <w:p w:rsidR="000D1A50" w:rsidRPr="00246295" w:rsidRDefault="000D1A50" w:rsidP="000D1A50">
            <w:pPr>
              <w:widowControl w:val="0"/>
              <w:numPr>
                <w:ilvl w:val="0"/>
                <w:numId w:val="14"/>
              </w:numPr>
              <w:autoSpaceDE w:val="0"/>
              <w:autoSpaceDN w:val="0"/>
              <w:adjustRightInd w:val="0"/>
              <w:ind w:left="346" w:right="40"/>
              <w:contextualSpacing/>
              <w:rPr>
                <w:color w:val="000000"/>
                <w:sz w:val="24"/>
                <w:szCs w:val="24"/>
              </w:rPr>
            </w:pPr>
            <w:r w:rsidRPr="00246295">
              <w:rPr>
                <w:color w:val="000000"/>
                <w:sz w:val="24"/>
                <w:szCs w:val="24"/>
              </w:rPr>
              <w:t>Feedback collected</w:t>
            </w:r>
          </w:p>
          <w:p w:rsidR="000D1A50" w:rsidRPr="00246295" w:rsidRDefault="00E1124E" w:rsidP="000D1A50">
            <w:pPr>
              <w:widowControl w:val="0"/>
              <w:numPr>
                <w:ilvl w:val="0"/>
                <w:numId w:val="14"/>
              </w:numPr>
              <w:autoSpaceDE w:val="0"/>
              <w:autoSpaceDN w:val="0"/>
              <w:adjustRightInd w:val="0"/>
              <w:ind w:left="346" w:right="40"/>
              <w:contextualSpacing/>
              <w:rPr>
                <w:color w:val="000000"/>
                <w:sz w:val="24"/>
                <w:szCs w:val="24"/>
              </w:rPr>
            </w:pPr>
            <w:r w:rsidRPr="00E1124E">
              <w:rPr>
                <w:noProof/>
                <w:color w:val="000000"/>
                <w:sz w:val="24"/>
                <w:szCs w:val="24"/>
                <w:lang w:eastAsia="zh-TW"/>
              </w:rPr>
              <w:pict>
                <v:shape id="_x0000_s1221" type="#_x0000_t202" style="position:absolute;left:0;text-align:left;margin-left:285.75pt;margin-top:2.15pt;width:58.4pt;height:29.35pt;z-index:251700224;mso-width-relative:margin;mso-height-relative:margin" strokecolor="white">
                  <v:textbox style="mso-next-textbox:#_x0000_s1221">
                    <w:txbxContent>
                      <w:p w:rsidR="002A5F88" w:rsidRPr="00B50A22" w:rsidRDefault="002A5F88" w:rsidP="000D1A50">
                        <w:pPr>
                          <w:rPr>
                            <w:b/>
                          </w:rPr>
                        </w:pPr>
                        <w:r>
                          <w:rPr>
                            <w:b/>
                          </w:rPr>
                          <w:t>Opt o</w:t>
                        </w:r>
                        <w:r w:rsidRPr="00B50A22">
                          <w:rPr>
                            <w:b/>
                          </w:rPr>
                          <w:t>ne</w:t>
                        </w:r>
                      </w:p>
                    </w:txbxContent>
                  </v:textbox>
                </v:shape>
              </w:pict>
            </w:r>
            <w:r w:rsidR="000D1A50" w:rsidRPr="00246295">
              <w:rPr>
                <w:color w:val="000000"/>
                <w:sz w:val="24"/>
                <w:szCs w:val="24"/>
              </w:rPr>
              <w:t>Feedback not collected</w:t>
            </w:r>
          </w:p>
          <w:p w:rsidR="000D1A50" w:rsidRPr="00246295" w:rsidRDefault="000D1A50" w:rsidP="00300587">
            <w:pPr>
              <w:widowControl w:val="0"/>
              <w:autoSpaceDE w:val="0"/>
              <w:autoSpaceDN w:val="0"/>
              <w:adjustRightInd w:val="0"/>
              <w:ind w:left="342" w:right="40"/>
              <w:contextualSpacing/>
              <w:rPr>
                <w:b/>
                <w:color w:val="000000"/>
                <w:sz w:val="24"/>
                <w:szCs w:val="24"/>
              </w:rPr>
            </w:pPr>
          </w:p>
          <w:p w:rsidR="000D1A50" w:rsidRPr="00246295" w:rsidRDefault="000D1A50" w:rsidP="00300587">
            <w:pPr>
              <w:widowControl w:val="0"/>
              <w:autoSpaceDE w:val="0"/>
              <w:autoSpaceDN w:val="0"/>
              <w:adjustRightInd w:val="0"/>
              <w:ind w:left="342" w:right="40"/>
              <w:contextualSpacing/>
              <w:rPr>
                <w:b/>
                <w:color w:val="000000"/>
                <w:sz w:val="24"/>
                <w:szCs w:val="24"/>
              </w:rPr>
            </w:pPr>
          </w:p>
          <w:p w:rsidR="000D1A50" w:rsidRPr="00246295" w:rsidRDefault="000D1A50" w:rsidP="00300587">
            <w:pPr>
              <w:contextualSpacing/>
              <w:rPr>
                <w:b/>
                <w:bCs/>
                <w:color w:val="000000"/>
                <w:sz w:val="24"/>
                <w:szCs w:val="24"/>
              </w:rPr>
            </w:pPr>
            <w:r w:rsidRPr="00246295">
              <w:rPr>
                <w:bCs/>
                <w:color w:val="000000"/>
                <w:sz w:val="24"/>
                <w:szCs w:val="24"/>
              </w:rPr>
              <w:t>Documents:</w:t>
            </w:r>
            <w:r w:rsidRPr="00246295">
              <w:rPr>
                <w:b/>
                <w:bCs/>
                <w:color w:val="000000"/>
                <w:sz w:val="24"/>
                <w:szCs w:val="24"/>
              </w:rPr>
              <w:t xml:space="preserve"> </w:t>
            </w:r>
          </w:p>
          <w:p w:rsidR="000D1A50" w:rsidRPr="00246295" w:rsidRDefault="000D1A50" w:rsidP="00300587">
            <w:pPr>
              <w:contextualSpacing/>
              <w:rPr>
                <w:color w:val="000000"/>
                <w:sz w:val="24"/>
                <w:szCs w:val="24"/>
              </w:rPr>
            </w:pPr>
            <w:r w:rsidRPr="00246295">
              <w:rPr>
                <w:color w:val="000000"/>
                <w:sz w:val="24"/>
                <w:szCs w:val="24"/>
              </w:rPr>
              <w:t>Upload Stakeholder feedback report, Action taken report of the university on it as stated in the minutes of the Governing Council, Syndicate, Board of Management</w:t>
            </w:r>
          </w:p>
          <w:p w:rsidR="000D1A50" w:rsidRPr="00246295" w:rsidRDefault="000D1A50" w:rsidP="00300587">
            <w:pPr>
              <w:contextualSpacing/>
              <w:rPr>
                <w:color w:val="000000"/>
                <w:sz w:val="24"/>
                <w:szCs w:val="24"/>
              </w:rPr>
            </w:pPr>
          </w:p>
          <w:p w:rsidR="000D1A50" w:rsidRPr="00246295" w:rsidRDefault="000D1A50" w:rsidP="00300587">
            <w:pPr>
              <w:rPr>
                <w:b/>
                <w:color w:val="000000"/>
              </w:rPr>
            </w:pPr>
            <w:r w:rsidRPr="00246295">
              <w:rPr>
                <w:b/>
                <w:color w:val="000000"/>
              </w:rPr>
              <w:t xml:space="preserve">File Description </w:t>
            </w:r>
          </w:p>
          <w:p w:rsidR="000D1A50" w:rsidRPr="00246295" w:rsidRDefault="000D1A50" w:rsidP="000D1A50">
            <w:pPr>
              <w:numPr>
                <w:ilvl w:val="0"/>
                <w:numId w:val="137"/>
              </w:numPr>
              <w:spacing w:line="276" w:lineRule="auto"/>
              <w:rPr>
                <w:color w:val="000000"/>
              </w:rPr>
            </w:pPr>
            <w:r w:rsidRPr="00246295">
              <w:rPr>
                <w:color w:val="000000"/>
              </w:rPr>
              <w:t>Upload any additional information</w:t>
            </w:r>
          </w:p>
          <w:p w:rsidR="000D1A50" w:rsidRPr="00246295" w:rsidRDefault="000D1A50" w:rsidP="000D1A50">
            <w:pPr>
              <w:numPr>
                <w:ilvl w:val="0"/>
                <w:numId w:val="137"/>
              </w:numPr>
              <w:spacing w:line="276" w:lineRule="auto"/>
              <w:rPr>
                <w:color w:val="000000"/>
                <w:sz w:val="24"/>
                <w:szCs w:val="24"/>
              </w:rPr>
            </w:pPr>
            <w:r w:rsidRPr="00246295">
              <w:rPr>
                <w:color w:val="000000"/>
              </w:rPr>
              <w:t>URL for feedback report</w:t>
            </w:r>
          </w:p>
        </w:tc>
        <w:tc>
          <w:tcPr>
            <w:tcW w:w="1559" w:type="dxa"/>
          </w:tcPr>
          <w:p w:rsidR="000D1A50" w:rsidRPr="00246295" w:rsidRDefault="000D1A50" w:rsidP="00300587">
            <w:pPr>
              <w:widowControl w:val="0"/>
              <w:autoSpaceDE w:val="0"/>
              <w:autoSpaceDN w:val="0"/>
              <w:adjustRightInd w:val="0"/>
              <w:ind w:left="342" w:right="40"/>
              <w:contextualSpacing/>
              <w:jc w:val="center"/>
              <w:rPr>
                <w:color w:val="000000"/>
                <w:sz w:val="24"/>
                <w:szCs w:val="24"/>
              </w:rPr>
            </w:pPr>
            <w:r w:rsidRPr="00246295">
              <w:rPr>
                <w:b/>
                <w:bCs/>
                <w:color w:val="000000"/>
                <w:sz w:val="24"/>
                <w:szCs w:val="24"/>
              </w:rPr>
              <w:t>10</w:t>
            </w:r>
          </w:p>
          <w:p w:rsidR="000D1A50" w:rsidRPr="00246295" w:rsidRDefault="000D1A50" w:rsidP="00300587">
            <w:pPr>
              <w:jc w:val="center"/>
              <w:rPr>
                <w:b/>
                <w:bCs/>
                <w:color w:val="000000"/>
                <w:sz w:val="24"/>
                <w:szCs w:val="24"/>
              </w:rPr>
            </w:pPr>
          </w:p>
        </w:tc>
      </w:tr>
    </w:tbl>
    <w:p w:rsidR="000D1A50" w:rsidRPr="00093E46" w:rsidRDefault="000D1A50" w:rsidP="000D1A50">
      <w:pPr>
        <w:ind w:left="720" w:firstLine="720"/>
        <w:rPr>
          <w:b/>
          <w:bCs/>
          <w:color w:val="000000"/>
          <w:sz w:val="24"/>
          <w:szCs w:val="24"/>
          <w:highlight w:val="yellow"/>
        </w:rPr>
      </w:pPr>
    </w:p>
    <w:p w:rsidR="000D1A50" w:rsidRPr="00093E46" w:rsidRDefault="000D1A50" w:rsidP="000D1A50">
      <w:pPr>
        <w:ind w:left="720" w:firstLine="720"/>
        <w:rPr>
          <w:rFonts w:ascii="Book Antiqua" w:hAnsi="Book Antiqua"/>
          <w:b/>
          <w:bCs/>
          <w:color w:val="000000"/>
          <w:sz w:val="24"/>
          <w:szCs w:val="24"/>
          <w:highlight w:val="yellow"/>
        </w:rPr>
      </w:pPr>
    </w:p>
    <w:p w:rsidR="000D1A50" w:rsidRPr="00093E46" w:rsidRDefault="000D1A50" w:rsidP="000D1A50">
      <w:pPr>
        <w:ind w:left="720" w:firstLine="720"/>
        <w:rPr>
          <w:rFonts w:ascii="Book Antiqua" w:hAnsi="Book Antiqua"/>
          <w:b/>
          <w:bCs/>
          <w:color w:val="000000"/>
          <w:sz w:val="24"/>
          <w:szCs w:val="24"/>
          <w:highlight w:val="yellow"/>
        </w:rPr>
      </w:pPr>
    </w:p>
    <w:p w:rsidR="00F677B9" w:rsidRDefault="00F677B9" w:rsidP="000D1A50">
      <w:pPr>
        <w:ind w:left="720" w:firstLine="720"/>
        <w:rPr>
          <w:rFonts w:ascii="Book Antiqua" w:hAnsi="Book Antiqua"/>
          <w:b/>
          <w:bCs/>
          <w:color w:val="000000"/>
          <w:sz w:val="24"/>
          <w:szCs w:val="24"/>
        </w:rPr>
      </w:pPr>
    </w:p>
    <w:p w:rsidR="000D1A50" w:rsidRPr="00003053" w:rsidRDefault="000D1A50" w:rsidP="000D1A50">
      <w:pPr>
        <w:ind w:left="720" w:firstLine="720"/>
        <w:rPr>
          <w:rFonts w:ascii="Book Antiqua" w:hAnsi="Book Antiqua"/>
          <w:b/>
          <w:bCs/>
          <w:color w:val="000000"/>
          <w:sz w:val="24"/>
          <w:szCs w:val="24"/>
        </w:rPr>
      </w:pPr>
      <w:r w:rsidRPr="00003053">
        <w:rPr>
          <w:rFonts w:ascii="Book Antiqua" w:hAnsi="Book Antiqua"/>
          <w:b/>
          <w:bCs/>
          <w:color w:val="000000"/>
          <w:sz w:val="24"/>
          <w:szCs w:val="24"/>
        </w:rPr>
        <w:lastRenderedPageBreak/>
        <w:t>Criterion II – Teaching-Learning and Evaluation (200)</w:t>
      </w:r>
    </w:p>
    <w:p w:rsidR="000D1A50" w:rsidRPr="00003053" w:rsidRDefault="000D1A50" w:rsidP="000D1A50">
      <w:pPr>
        <w:ind w:left="720" w:firstLine="720"/>
        <w:rPr>
          <w:b/>
          <w:bCs/>
          <w:color w:val="000000"/>
          <w:sz w:val="24"/>
          <w:szCs w:val="24"/>
        </w:rPr>
      </w:pPr>
    </w:p>
    <w:p w:rsidR="000D1A50" w:rsidRPr="00003053" w:rsidRDefault="000D1A50" w:rsidP="000D1A50">
      <w:pPr>
        <w:rPr>
          <w:b/>
          <w:bCs/>
          <w:color w:val="000000"/>
          <w:sz w:val="24"/>
          <w:szCs w:val="24"/>
        </w:rPr>
      </w:pPr>
      <w:r w:rsidRPr="00003053">
        <w:rPr>
          <w:b/>
          <w:bCs/>
          <w:color w:val="000000"/>
          <w:sz w:val="24"/>
          <w:szCs w:val="24"/>
        </w:rPr>
        <w:t xml:space="preserve">                        Key Indicator - 2.1 Student Enrolment and Profile (10)</w:t>
      </w:r>
    </w:p>
    <w:p w:rsidR="000D1A50" w:rsidRPr="00003053" w:rsidRDefault="000D1A50" w:rsidP="000D1A50">
      <w:pPr>
        <w:rPr>
          <w:b/>
          <w:bCs/>
          <w:color w:val="000000"/>
          <w:sz w:val="24"/>
          <w:szCs w:val="24"/>
        </w:rPr>
      </w:pP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5"/>
        <w:gridCol w:w="7229"/>
        <w:gridCol w:w="1559"/>
      </w:tblGrid>
      <w:tr w:rsidR="000D1A50" w:rsidRPr="00003053" w:rsidTr="00300587">
        <w:trPr>
          <w:trHeight w:val="449"/>
        </w:trPr>
        <w:tc>
          <w:tcPr>
            <w:tcW w:w="1135" w:type="dxa"/>
          </w:tcPr>
          <w:p w:rsidR="000D1A50" w:rsidRPr="00003053" w:rsidRDefault="000D1A50" w:rsidP="00300587">
            <w:pPr>
              <w:jc w:val="center"/>
              <w:rPr>
                <w:b/>
                <w:bCs/>
                <w:color w:val="000000"/>
                <w:sz w:val="24"/>
                <w:szCs w:val="24"/>
              </w:rPr>
            </w:pPr>
            <w:r w:rsidRPr="00003053">
              <w:rPr>
                <w:b/>
                <w:bCs/>
                <w:color w:val="000000"/>
                <w:sz w:val="24"/>
                <w:szCs w:val="24"/>
              </w:rPr>
              <w:t>Metric No.</w:t>
            </w:r>
          </w:p>
        </w:tc>
        <w:tc>
          <w:tcPr>
            <w:tcW w:w="7229" w:type="dxa"/>
          </w:tcPr>
          <w:p w:rsidR="000D1A50" w:rsidRPr="00003053" w:rsidRDefault="000D1A50" w:rsidP="00300587">
            <w:pPr>
              <w:jc w:val="center"/>
              <w:rPr>
                <w:bCs/>
                <w:color w:val="000000"/>
                <w:sz w:val="24"/>
                <w:szCs w:val="24"/>
              </w:rPr>
            </w:pPr>
          </w:p>
        </w:tc>
        <w:tc>
          <w:tcPr>
            <w:tcW w:w="1559" w:type="dxa"/>
          </w:tcPr>
          <w:p w:rsidR="000D1A50" w:rsidRPr="00003053" w:rsidRDefault="000D1A50" w:rsidP="00300587">
            <w:pPr>
              <w:jc w:val="center"/>
              <w:rPr>
                <w:b/>
                <w:bCs/>
                <w:color w:val="000000"/>
                <w:sz w:val="24"/>
                <w:szCs w:val="24"/>
              </w:rPr>
            </w:pPr>
            <w:r w:rsidRPr="00003053">
              <w:rPr>
                <w:b/>
                <w:bCs/>
                <w:color w:val="000000"/>
                <w:sz w:val="24"/>
                <w:szCs w:val="24"/>
              </w:rPr>
              <w:t>Weightage</w:t>
            </w:r>
          </w:p>
        </w:tc>
      </w:tr>
      <w:tr w:rsidR="000D1A50" w:rsidRPr="00003053" w:rsidTr="00300587">
        <w:trPr>
          <w:trHeight w:val="4076"/>
        </w:trPr>
        <w:tc>
          <w:tcPr>
            <w:tcW w:w="1135" w:type="dxa"/>
          </w:tcPr>
          <w:p w:rsidR="000D1A50" w:rsidRPr="00003053" w:rsidRDefault="000D1A50" w:rsidP="00300587">
            <w:pPr>
              <w:jc w:val="center"/>
              <w:rPr>
                <w:b/>
                <w:bCs/>
                <w:color w:val="000000"/>
                <w:sz w:val="24"/>
                <w:szCs w:val="24"/>
              </w:rPr>
            </w:pPr>
            <w:r w:rsidRPr="00003053">
              <w:rPr>
                <w:b/>
                <w:bCs/>
                <w:color w:val="000000"/>
                <w:sz w:val="24"/>
                <w:szCs w:val="24"/>
              </w:rPr>
              <w:t>2.1.1</w:t>
            </w:r>
          </w:p>
          <w:p w:rsidR="000D1A50" w:rsidRPr="00003053" w:rsidRDefault="000D1A50" w:rsidP="00300587">
            <w:pPr>
              <w:jc w:val="center"/>
              <w:rPr>
                <w:b/>
                <w:bCs/>
                <w:color w:val="000000"/>
                <w:sz w:val="24"/>
                <w:szCs w:val="24"/>
              </w:rPr>
            </w:pPr>
          </w:p>
          <w:p w:rsidR="000D1A50" w:rsidRPr="00003053" w:rsidRDefault="000D1A50" w:rsidP="00300587">
            <w:pPr>
              <w:jc w:val="center"/>
              <w:rPr>
                <w:b/>
                <w:bCs/>
                <w:color w:val="000000"/>
                <w:sz w:val="24"/>
                <w:szCs w:val="24"/>
              </w:rPr>
            </w:pPr>
            <w:r w:rsidRPr="00003053">
              <w:rPr>
                <w:b/>
                <w:bCs/>
                <w:color w:val="000000"/>
                <w:sz w:val="24"/>
                <w:szCs w:val="24"/>
              </w:rPr>
              <w:t>Q</w:t>
            </w:r>
            <w:r w:rsidRPr="00003053">
              <w:rPr>
                <w:b/>
                <w:bCs/>
                <w:color w:val="000000"/>
                <w:sz w:val="24"/>
                <w:szCs w:val="24"/>
                <w:vertAlign w:val="subscript"/>
              </w:rPr>
              <w:t>n</w:t>
            </w:r>
            <w:r w:rsidRPr="00003053">
              <w:rPr>
                <w:b/>
                <w:bCs/>
                <w:color w:val="000000"/>
                <w:sz w:val="24"/>
                <w:szCs w:val="24"/>
              </w:rPr>
              <w:t>M</w:t>
            </w:r>
          </w:p>
        </w:tc>
        <w:tc>
          <w:tcPr>
            <w:tcW w:w="7229" w:type="dxa"/>
          </w:tcPr>
          <w:p w:rsidR="000D1A50" w:rsidRPr="006232D9" w:rsidRDefault="000D1A50" w:rsidP="00300587">
            <w:pPr>
              <w:rPr>
                <w:b/>
                <w:i/>
                <w:color w:val="000000"/>
                <w:sz w:val="24"/>
                <w:szCs w:val="24"/>
              </w:rPr>
            </w:pPr>
            <w:r w:rsidRPr="006232D9">
              <w:rPr>
                <w:b/>
                <w:i/>
                <w:color w:val="000000"/>
                <w:sz w:val="24"/>
                <w:szCs w:val="24"/>
              </w:rPr>
              <w:t>Demand Ratio (Average of last five years)</w:t>
            </w:r>
          </w:p>
          <w:p w:rsidR="000D1A50" w:rsidRPr="00003053" w:rsidRDefault="000D1A50" w:rsidP="00300587">
            <w:pPr>
              <w:rPr>
                <w:color w:val="000000"/>
                <w:sz w:val="24"/>
                <w:szCs w:val="24"/>
              </w:rPr>
            </w:pPr>
            <w:r>
              <w:rPr>
                <w:b/>
                <w:bCs/>
                <w:sz w:val="24"/>
                <w:szCs w:val="24"/>
              </w:rPr>
              <w:t xml:space="preserve"> </w:t>
            </w:r>
            <w:r>
              <w:rPr>
                <w:color w:val="000000"/>
                <w:sz w:val="24"/>
                <w:szCs w:val="24"/>
              </w:rPr>
              <w:t>2.1.1</w:t>
            </w:r>
            <w:r w:rsidRPr="00003053">
              <w:rPr>
                <w:color w:val="000000"/>
                <w:sz w:val="24"/>
                <w:szCs w:val="24"/>
              </w:rPr>
              <w:t xml:space="preserve">.1: Number of seats available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03053" w:rsidTr="00300587">
              <w:trPr>
                <w:trHeight w:val="387"/>
              </w:trPr>
              <w:tc>
                <w:tcPr>
                  <w:tcW w:w="1044" w:type="dxa"/>
                </w:tcPr>
                <w:p w:rsidR="000D1A50" w:rsidRPr="00003053" w:rsidRDefault="000D1A50" w:rsidP="00300587">
                  <w:pPr>
                    <w:rPr>
                      <w:b/>
                      <w:color w:val="000000"/>
                    </w:rPr>
                  </w:pPr>
                  <w:r w:rsidRPr="00003053">
                    <w:rPr>
                      <w:color w:val="000000"/>
                    </w:rPr>
                    <w:t xml:space="preserve"> </w:t>
                  </w:r>
                  <w:r w:rsidRPr="00003053">
                    <w:rPr>
                      <w:b/>
                      <w:color w:val="000000"/>
                    </w:rPr>
                    <w:t>Year</w:t>
                  </w:r>
                </w:p>
              </w:tc>
              <w:tc>
                <w:tcPr>
                  <w:tcW w:w="708" w:type="dxa"/>
                </w:tcPr>
                <w:p w:rsidR="000D1A50" w:rsidRPr="00003053" w:rsidRDefault="000D1A50" w:rsidP="00300587">
                  <w:pPr>
                    <w:rPr>
                      <w:color w:val="000000"/>
                    </w:rPr>
                  </w:pPr>
                </w:p>
              </w:tc>
              <w:tc>
                <w:tcPr>
                  <w:tcW w:w="567" w:type="dxa"/>
                </w:tcPr>
                <w:p w:rsidR="000D1A50" w:rsidRPr="00003053" w:rsidRDefault="000D1A50" w:rsidP="00300587">
                  <w:pPr>
                    <w:rPr>
                      <w:color w:val="000000"/>
                    </w:rPr>
                  </w:pPr>
                </w:p>
              </w:tc>
              <w:tc>
                <w:tcPr>
                  <w:tcW w:w="709" w:type="dxa"/>
                </w:tcPr>
                <w:p w:rsidR="000D1A50" w:rsidRPr="00003053" w:rsidRDefault="000D1A50" w:rsidP="00300587">
                  <w:pPr>
                    <w:rPr>
                      <w:color w:val="000000"/>
                    </w:rPr>
                  </w:pPr>
                </w:p>
              </w:tc>
              <w:tc>
                <w:tcPr>
                  <w:tcW w:w="870" w:type="dxa"/>
                </w:tcPr>
                <w:p w:rsidR="000D1A50" w:rsidRPr="00003053" w:rsidRDefault="000D1A50" w:rsidP="00300587">
                  <w:pPr>
                    <w:rPr>
                      <w:color w:val="000000"/>
                    </w:rPr>
                  </w:pPr>
                </w:p>
              </w:tc>
              <w:tc>
                <w:tcPr>
                  <w:tcW w:w="870" w:type="dxa"/>
                </w:tcPr>
                <w:p w:rsidR="000D1A50" w:rsidRPr="00003053" w:rsidRDefault="000D1A50" w:rsidP="00300587">
                  <w:pPr>
                    <w:rPr>
                      <w:color w:val="000000"/>
                    </w:rPr>
                  </w:pPr>
                </w:p>
              </w:tc>
            </w:tr>
            <w:tr w:rsidR="000D1A50" w:rsidRPr="00003053" w:rsidTr="00300587">
              <w:trPr>
                <w:trHeight w:val="387"/>
              </w:trPr>
              <w:tc>
                <w:tcPr>
                  <w:tcW w:w="1044" w:type="dxa"/>
                </w:tcPr>
                <w:p w:rsidR="000D1A50" w:rsidRPr="00003053" w:rsidRDefault="000D1A50" w:rsidP="00300587">
                  <w:pPr>
                    <w:rPr>
                      <w:b/>
                      <w:color w:val="000000"/>
                    </w:rPr>
                  </w:pPr>
                  <w:r w:rsidRPr="00003053">
                    <w:rPr>
                      <w:b/>
                      <w:color w:val="000000"/>
                    </w:rPr>
                    <w:t>Number</w:t>
                  </w:r>
                </w:p>
              </w:tc>
              <w:tc>
                <w:tcPr>
                  <w:tcW w:w="708" w:type="dxa"/>
                </w:tcPr>
                <w:p w:rsidR="000D1A50" w:rsidRPr="00003053" w:rsidRDefault="000D1A50" w:rsidP="00300587">
                  <w:pPr>
                    <w:rPr>
                      <w:color w:val="000000"/>
                    </w:rPr>
                  </w:pPr>
                </w:p>
              </w:tc>
              <w:tc>
                <w:tcPr>
                  <w:tcW w:w="567" w:type="dxa"/>
                </w:tcPr>
                <w:p w:rsidR="000D1A50" w:rsidRPr="00003053" w:rsidRDefault="000D1A50" w:rsidP="00300587">
                  <w:pPr>
                    <w:rPr>
                      <w:color w:val="000000"/>
                    </w:rPr>
                  </w:pPr>
                </w:p>
              </w:tc>
              <w:tc>
                <w:tcPr>
                  <w:tcW w:w="709" w:type="dxa"/>
                </w:tcPr>
                <w:p w:rsidR="000D1A50" w:rsidRPr="00003053" w:rsidRDefault="000D1A50" w:rsidP="00300587">
                  <w:pPr>
                    <w:rPr>
                      <w:color w:val="000000"/>
                    </w:rPr>
                  </w:pPr>
                </w:p>
              </w:tc>
              <w:tc>
                <w:tcPr>
                  <w:tcW w:w="870" w:type="dxa"/>
                </w:tcPr>
                <w:p w:rsidR="000D1A50" w:rsidRPr="00003053" w:rsidRDefault="000D1A50" w:rsidP="00300587">
                  <w:pPr>
                    <w:rPr>
                      <w:color w:val="000000"/>
                    </w:rPr>
                  </w:pPr>
                </w:p>
              </w:tc>
              <w:tc>
                <w:tcPr>
                  <w:tcW w:w="870" w:type="dxa"/>
                </w:tcPr>
                <w:p w:rsidR="000D1A50" w:rsidRPr="00003053" w:rsidRDefault="000D1A50" w:rsidP="00300587">
                  <w:pPr>
                    <w:rPr>
                      <w:color w:val="000000"/>
                    </w:rPr>
                  </w:pPr>
                </w:p>
              </w:tc>
            </w:tr>
          </w:tbl>
          <w:p w:rsidR="000D1A50" w:rsidRPr="00003053" w:rsidRDefault="000D1A50" w:rsidP="00300587">
            <w:pPr>
              <w:rPr>
                <w:bCs/>
                <w:color w:val="000000"/>
                <w:sz w:val="24"/>
                <w:szCs w:val="24"/>
              </w:rPr>
            </w:pPr>
          </w:p>
          <w:p w:rsidR="000D1A50" w:rsidRPr="00003053" w:rsidRDefault="000D1A50" w:rsidP="00300587">
            <w:pPr>
              <w:rPr>
                <w:b/>
                <w:bCs/>
                <w:color w:val="000000"/>
                <w:sz w:val="24"/>
                <w:szCs w:val="24"/>
              </w:rPr>
            </w:pPr>
            <w:r w:rsidRPr="00003053">
              <w:rPr>
                <w:bCs/>
                <w:color w:val="000000"/>
                <w:sz w:val="24"/>
                <w:szCs w:val="24"/>
              </w:rPr>
              <w:t>Data Requirement for last five years</w:t>
            </w:r>
            <w:r w:rsidRPr="00003053">
              <w:rPr>
                <w:b/>
                <w:bCs/>
                <w:color w:val="000000"/>
                <w:sz w:val="24"/>
                <w:szCs w:val="24"/>
              </w:rPr>
              <w:t>:</w:t>
            </w:r>
            <w:r w:rsidRPr="00003053">
              <w:rPr>
                <w:bCs/>
                <w:color w:val="000000"/>
                <w:szCs w:val="24"/>
              </w:rPr>
              <w:t xml:space="preserve"> (As per Data Template)</w:t>
            </w:r>
          </w:p>
          <w:p w:rsidR="000D1A50" w:rsidRPr="00003053" w:rsidRDefault="000D1A50" w:rsidP="000D1A50">
            <w:pPr>
              <w:numPr>
                <w:ilvl w:val="0"/>
                <w:numId w:val="23"/>
              </w:numPr>
              <w:contextualSpacing/>
              <w:rPr>
                <w:bCs/>
                <w:color w:val="000000"/>
                <w:sz w:val="24"/>
                <w:szCs w:val="24"/>
              </w:rPr>
            </w:pPr>
            <w:r w:rsidRPr="00003053">
              <w:rPr>
                <w:bCs/>
                <w:color w:val="000000"/>
                <w:sz w:val="24"/>
                <w:szCs w:val="24"/>
              </w:rPr>
              <w:t>Number of seats available in all the Programmes</w:t>
            </w:r>
          </w:p>
          <w:p w:rsidR="000D1A50" w:rsidRPr="006E402B" w:rsidRDefault="000D1A50" w:rsidP="000D1A50">
            <w:pPr>
              <w:numPr>
                <w:ilvl w:val="0"/>
                <w:numId w:val="23"/>
              </w:numPr>
              <w:contextualSpacing/>
              <w:rPr>
                <w:color w:val="000000"/>
                <w:sz w:val="24"/>
                <w:szCs w:val="24"/>
              </w:rPr>
            </w:pPr>
            <w:r w:rsidRPr="00003053">
              <w:rPr>
                <w:bCs/>
                <w:color w:val="000000"/>
                <w:sz w:val="24"/>
                <w:szCs w:val="24"/>
              </w:rPr>
              <w:t>Total number of eligible applications received</w:t>
            </w:r>
          </w:p>
          <w:p w:rsidR="000D1A50" w:rsidRPr="00003053" w:rsidRDefault="000D1A50" w:rsidP="000D1A50">
            <w:pPr>
              <w:numPr>
                <w:ilvl w:val="0"/>
                <w:numId w:val="23"/>
              </w:numPr>
              <w:contextualSpacing/>
              <w:rPr>
                <w:color w:val="000000"/>
                <w:sz w:val="24"/>
                <w:szCs w:val="24"/>
              </w:rPr>
            </w:pPr>
            <w:r>
              <w:rPr>
                <w:bCs/>
                <w:color w:val="000000"/>
                <w:sz w:val="24"/>
                <w:szCs w:val="24"/>
              </w:rPr>
              <w:t>Total number of Seats filled against sanctioned seats</w:t>
            </w:r>
          </w:p>
          <w:p w:rsidR="000D1A50" w:rsidRPr="00003053" w:rsidRDefault="000D1A50" w:rsidP="00300587">
            <w:pPr>
              <w:rPr>
                <w:color w:val="000000"/>
                <w:sz w:val="24"/>
                <w:szCs w:val="24"/>
              </w:rPr>
            </w:pPr>
          </w:p>
          <w:p w:rsidR="000D1A50" w:rsidRPr="00003053" w:rsidRDefault="000D1A50" w:rsidP="00300587">
            <w:pPr>
              <w:rPr>
                <w:b/>
                <w:bCs/>
                <w:color w:val="000000"/>
                <w:sz w:val="24"/>
                <w:szCs w:val="24"/>
              </w:rPr>
            </w:pPr>
            <w:r w:rsidRPr="00003053">
              <w:rPr>
                <w:color w:val="000000"/>
                <w:sz w:val="24"/>
                <w:szCs w:val="24"/>
              </w:rPr>
              <w:t>Formula</w:t>
            </w:r>
            <w:r w:rsidRPr="00003053">
              <w:rPr>
                <w:b/>
                <w:color w:val="000000"/>
                <w:sz w:val="24"/>
                <w:szCs w:val="24"/>
              </w:rPr>
              <w:t>:</w:t>
            </w:r>
            <w:r w:rsidRPr="00003053">
              <w:rPr>
                <w:b/>
                <w:bCs/>
                <w:color w:val="000000"/>
                <w:sz w:val="24"/>
                <w:szCs w:val="24"/>
              </w:rPr>
              <w:t xml:space="preserve"> </w:t>
            </w:r>
          </w:p>
          <w:p w:rsidR="000D1A50" w:rsidRPr="00003053" w:rsidRDefault="00E1124E" w:rsidP="00300587">
            <w:pPr>
              <w:jc w:val="center"/>
              <w:rPr>
                <w:rFonts w:ascii="Sylfaen" w:hAnsi="Sylfaen"/>
                <w:b/>
                <w:bCs/>
                <w:color w:val="000000"/>
                <w:sz w:val="20"/>
              </w:rPr>
            </w:pPr>
            <m:oMathPara>
              <m:oMath>
                <m:f>
                  <m:fPr>
                    <m:ctrlPr>
                      <w:rPr>
                        <w:rFonts w:ascii="Cambria Math" w:eastAsia="Calibri" w:hAnsi="Sylfaen"/>
                        <w:b/>
                        <w:bCs/>
                        <w:sz w:val="20"/>
                      </w:rPr>
                    </m:ctrlPr>
                  </m:fPr>
                  <m:num>
                    <m:r>
                      <m:rPr>
                        <m:sty m:val="b"/>
                      </m:rPr>
                      <w:rPr>
                        <w:rFonts w:ascii="Cambria Math" w:eastAsia="Calibri" w:hAnsi="Sylfaen"/>
                        <w:sz w:val="20"/>
                      </w:rPr>
                      <m:t xml:space="preserve">Number of eligible applications received </m:t>
                    </m:r>
                  </m:num>
                  <m:den>
                    <m:eqArr>
                      <m:eqArrPr>
                        <m:ctrlPr>
                          <w:rPr>
                            <w:rFonts w:ascii="Cambria Math" w:eastAsia="Calibri" w:hAnsi="Sylfaen"/>
                            <w:b/>
                            <w:bCs/>
                            <w:sz w:val="20"/>
                          </w:rPr>
                        </m:ctrlPr>
                      </m:eqArrPr>
                      <m:e>
                        <m:r>
                          <m:rPr>
                            <m:sty m:val="b"/>
                          </m:rPr>
                          <w:rPr>
                            <w:rFonts w:ascii="Cambria Math" w:eastAsia="Calibri" w:hAnsi="Sylfaen"/>
                            <w:sz w:val="20"/>
                          </w:rPr>
                          <m:t>Number of seats available</m:t>
                        </m:r>
                      </m:e>
                      <m:e>
                        <m:r>
                          <m:rPr>
                            <m:sty m:val="b"/>
                          </m:rPr>
                          <w:rPr>
                            <w:rFonts w:ascii="Cambria Math" w:eastAsia="Calibri" w:hAnsi="Sylfaen"/>
                            <w:sz w:val="20"/>
                          </w:rPr>
                          <m:t xml:space="preserve"> </m:t>
                        </m:r>
                      </m:e>
                    </m:eqArr>
                  </m:den>
                </m:f>
                <m:r>
                  <m:rPr>
                    <m:sty m:val="b"/>
                  </m:rPr>
                  <w:rPr>
                    <w:rFonts w:ascii="Cambria Math" w:eastAsia="Calibri" w:hAnsi="Sylfaen"/>
                    <w:sz w:val="20"/>
                  </w:rPr>
                  <m:t>=Ratio Per Year</m:t>
                </m:r>
              </m:oMath>
            </m:oMathPara>
          </w:p>
          <w:p w:rsidR="000D1A50" w:rsidRPr="00003053" w:rsidRDefault="000D1A50" w:rsidP="00300587">
            <w:pPr>
              <w:tabs>
                <w:tab w:val="center" w:pos="3677"/>
                <w:tab w:val="left" w:pos="5291"/>
              </w:tabs>
              <w:ind w:left="342"/>
              <w:contextualSpacing/>
              <w:rPr>
                <w:color w:val="000000"/>
              </w:rPr>
            </w:pPr>
            <w:r w:rsidRPr="00003053">
              <w:rPr>
                <w:color w:val="000000"/>
              </w:rPr>
              <w:tab/>
            </w:r>
            <m:oMath>
              <m:r>
                <m:rPr>
                  <m:sty m:val="b"/>
                </m:rPr>
                <w:rPr>
                  <w:rFonts w:ascii="Cambria Math" w:eastAsia="Calibri" w:hAnsi="Sylfaen"/>
                  <w:sz w:val="18"/>
                  <w:szCs w:val="18"/>
                </w:rPr>
                <m:t>Average Ratio =</m:t>
              </m:r>
              <m:f>
                <m:fPr>
                  <m:ctrlPr>
                    <w:rPr>
                      <w:rFonts w:ascii="Cambria Math" w:eastAsia="Calibri" w:hAnsi="Sylfaen"/>
                      <w:b/>
                      <w:bCs/>
                      <w:iCs/>
                      <w:sz w:val="18"/>
                      <w:szCs w:val="18"/>
                    </w:rPr>
                  </m:ctrlPr>
                </m:fPr>
                <m:num>
                  <m:nary>
                    <m:naryPr>
                      <m:chr m:val="∑"/>
                      <m:subHide m:val="on"/>
                      <m:supHide m:val="on"/>
                      <m:ctrlPr>
                        <w:rPr>
                          <w:rFonts w:ascii="Cambria Math" w:eastAsia="Calibri" w:hAnsi="Cambria Math"/>
                          <w:b/>
                          <w:sz w:val="18"/>
                          <w:szCs w:val="18"/>
                        </w:rPr>
                      </m:ctrlPr>
                    </m:naryPr>
                    <m:sub>
                      <m:ctrlPr>
                        <w:rPr>
                          <w:rFonts w:ascii="Cambria Math" w:eastAsia="Calibri" w:hAnsi="Sylfaen"/>
                          <w:b/>
                          <w:sz w:val="18"/>
                          <w:szCs w:val="18"/>
                        </w:rPr>
                      </m:ctrlPr>
                    </m:sub>
                    <m:sup>
                      <m:ctrlPr>
                        <w:rPr>
                          <w:rFonts w:ascii="Cambria Math" w:eastAsia="Calibri" w:hAnsi="Sylfaen"/>
                          <w:b/>
                          <w:sz w:val="18"/>
                          <w:szCs w:val="18"/>
                        </w:rPr>
                      </m:ctrlPr>
                    </m:sup>
                    <m:e>
                      <m:r>
                        <m:rPr>
                          <m:sty m:val="b"/>
                        </m:rPr>
                        <w:rPr>
                          <w:rFonts w:ascii="Cambria Math" w:eastAsia="Calibri" w:hAnsi="Sylfaen"/>
                          <w:sz w:val="18"/>
                          <w:szCs w:val="18"/>
                        </w:rPr>
                        <m:t xml:space="preserve">Ratio </m:t>
                      </m:r>
                      <m:ctrlPr>
                        <w:rPr>
                          <w:rFonts w:ascii="Cambria Math" w:eastAsia="Calibri" w:hAnsi="Sylfaen"/>
                          <w:b/>
                          <w:sz w:val="18"/>
                          <w:szCs w:val="18"/>
                        </w:rPr>
                      </m:ctrlPr>
                    </m:e>
                  </m:nary>
                  <m:r>
                    <m:rPr>
                      <m:sty m:val="b"/>
                    </m:rPr>
                    <w:rPr>
                      <w:rFonts w:ascii="Cambria Math" w:eastAsia="Calibri" w:hAnsi="Sylfaen"/>
                      <w:sz w:val="18"/>
                      <w:szCs w:val="18"/>
                    </w:rPr>
                    <m:t>per Year</m:t>
                  </m:r>
                </m:num>
                <m:den>
                  <m:eqArr>
                    <m:eqArrPr>
                      <m:ctrlPr>
                        <w:rPr>
                          <w:rFonts w:ascii="Cambria Math" w:eastAsia="Calibri" w:hAnsi="Sylfaen"/>
                          <w:b/>
                          <w:sz w:val="18"/>
                          <w:szCs w:val="18"/>
                        </w:rPr>
                      </m:ctrlPr>
                    </m:eqArrPr>
                    <m:e>
                      <m:r>
                        <m:rPr>
                          <m:sty m:val="b"/>
                        </m:rPr>
                        <w:rPr>
                          <w:rFonts w:ascii="Cambria Math" w:eastAsia="Calibri" w:hAnsi="Cambria Math"/>
                          <w:sz w:val="18"/>
                          <w:szCs w:val="18"/>
                        </w:rPr>
                        <m:t>5</m:t>
                      </m:r>
                    </m:e>
                    <m:e>
                      <m:r>
                        <m:rPr>
                          <m:sty m:val="b"/>
                        </m:rPr>
                        <w:rPr>
                          <w:rFonts w:ascii="Cambria Math" w:eastAsia="Calibri" w:hAnsi="Sylfaen"/>
                          <w:sz w:val="18"/>
                          <w:szCs w:val="18"/>
                        </w:rPr>
                        <m:t xml:space="preserve"> </m:t>
                      </m:r>
                      <m:ctrlPr>
                        <w:rPr>
                          <w:rFonts w:ascii="Cambria Math" w:eastAsia="Cambria Math" w:hAnsi="Sylfaen" w:cs="Cambria Math"/>
                          <w:b/>
                          <w:sz w:val="18"/>
                          <w:szCs w:val="18"/>
                        </w:rPr>
                      </m:ctrlPr>
                    </m:e>
                    <m:e>
                      <m:r>
                        <m:rPr>
                          <m:sty m:val="b"/>
                        </m:rPr>
                        <w:rPr>
                          <w:rFonts w:ascii="Cambria Math" w:eastAsia="Calibri" w:hAnsi="Sylfaen"/>
                          <w:sz w:val="18"/>
                          <w:szCs w:val="18"/>
                        </w:rPr>
                        <m:t xml:space="preserve"> </m:t>
                      </m:r>
                    </m:e>
                  </m:eqArr>
                </m:den>
              </m:f>
            </m:oMath>
            <w:r w:rsidRPr="00003053">
              <w:rPr>
                <w:color w:val="000000"/>
              </w:rPr>
              <w:tab/>
            </w:r>
          </w:p>
          <w:p w:rsidR="000D1A50" w:rsidRPr="00003053" w:rsidRDefault="000D1A50" w:rsidP="00300587">
            <w:pPr>
              <w:tabs>
                <w:tab w:val="center" w:pos="3677"/>
                <w:tab w:val="left" w:pos="5291"/>
              </w:tabs>
              <w:contextualSpacing/>
              <w:rPr>
                <w:color w:val="000000"/>
              </w:rPr>
            </w:pPr>
            <w:r w:rsidRPr="00003053">
              <w:rPr>
                <w:b/>
                <w:color w:val="000000"/>
              </w:rPr>
              <w:t>File Description (Upload)</w:t>
            </w:r>
          </w:p>
          <w:p w:rsidR="000D1A50" w:rsidRPr="00003053" w:rsidRDefault="000D1A50" w:rsidP="000D1A50">
            <w:pPr>
              <w:numPr>
                <w:ilvl w:val="0"/>
                <w:numId w:val="138"/>
              </w:numPr>
              <w:spacing w:line="276" w:lineRule="auto"/>
              <w:rPr>
                <w:color w:val="000000"/>
              </w:rPr>
            </w:pPr>
            <w:r w:rsidRPr="00003053">
              <w:rPr>
                <w:color w:val="000000"/>
              </w:rPr>
              <w:t>Any additional information</w:t>
            </w:r>
          </w:p>
          <w:p w:rsidR="000D1A50" w:rsidRPr="00221A68" w:rsidRDefault="000D1A50" w:rsidP="00300587">
            <w:pPr>
              <w:rPr>
                <w:b/>
                <w:i/>
                <w:strike/>
                <w:color w:val="000000"/>
                <w:sz w:val="24"/>
                <w:szCs w:val="24"/>
              </w:rPr>
            </w:pPr>
            <w:r w:rsidRPr="00003053">
              <w:rPr>
                <w:color w:val="000000"/>
              </w:rPr>
              <w:t>Demand Ratio (Average of Last five years) based on Data Template upload the document</w:t>
            </w:r>
          </w:p>
        </w:tc>
        <w:tc>
          <w:tcPr>
            <w:tcW w:w="1559" w:type="dxa"/>
          </w:tcPr>
          <w:p w:rsidR="000D1A50" w:rsidRPr="00003053" w:rsidRDefault="000D1A50" w:rsidP="00300587">
            <w:pPr>
              <w:jc w:val="center"/>
              <w:rPr>
                <w:b/>
                <w:bCs/>
                <w:color w:val="000000"/>
                <w:sz w:val="24"/>
                <w:szCs w:val="24"/>
              </w:rPr>
            </w:pPr>
            <w:r w:rsidRPr="00003053">
              <w:rPr>
                <w:b/>
                <w:color w:val="000000"/>
                <w:sz w:val="24"/>
                <w:szCs w:val="24"/>
              </w:rPr>
              <w:t>5</w:t>
            </w:r>
          </w:p>
        </w:tc>
      </w:tr>
      <w:tr w:rsidR="000D1A50" w:rsidRPr="00093E46" w:rsidTr="00300587">
        <w:trPr>
          <w:trHeight w:val="1520"/>
        </w:trPr>
        <w:tc>
          <w:tcPr>
            <w:tcW w:w="1135" w:type="dxa"/>
          </w:tcPr>
          <w:p w:rsidR="000D1A50" w:rsidRPr="00003053" w:rsidRDefault="000D1A50" w:rsidP="00300587">
            <w:pPr>
              <w:jc w:val="center"/>
              <w:rPr>
                <w:b/>
                <w:bCs/>
                <w:color w:val="000000"/>
                <w:sz w:val="24"/>
                <w:szCs w:val="24"/>
              </w:rPr>
            </w:pPr>
            <w:r w:rsidRPr="00003053">
              <w:rPr>
                <w:b/>
                <w:bCs/>
                <w:color w:val="000000"/>
                <w:sz w:val="24"/>
                <w:szCs w:val="24"/>
              </w:rPr>
              <w:t>2.1.2</w:t>
            </w:r>
          </w:p>
          <w:p w:rsidR="000D1A50" w:rsidRPr="00003053" w:rsidRDefault="000D1A50" w:rsidP="00300587">
            <w:pPr>
              <w:jc w:val="center"/>
              <w:rPr>
                <w:b/>
                <w:bCs/>
                <w:color w:val="000000"/>
                <w:sz w:val="24"/>
                <w:szCs w:val="24"/>
              </w:rPr>
            </w:pPr>
          </w:p>
          <w:p w:rsidR="000D1A50" w:rsidRPr="00003053" w:rsidRDefault="000D1A50" w:rsidP="00300587">
            <w:pPr>
              <w:jc w:val="center"/>
              <w:rPr>
                <w:b/>
                <w:bCs/>
                <w:color w:val="000000"/>
                <w:sz w:val="24"/>
                <w:szCs w:val="24"/>
              </w:rPr>
            </w:pPr>
            <w:r w:rsidRPr="00003053">
              <w:rPr>
                <w:b/>
                <w:bCs/>
                <w:color w:val="000000"/>
                <w:sz w:val="24"/>
                <w:szCs w:val="24"/>
              </w:rPr>
              <w:t>Q</w:t>
            </w:r>
            <w:r w:rsidRPr="00003053">
              <w:rPr>
                <w:b/>
                <w:bCs/>
                <w:color w:val="000000"/>
                <w:sz w:val="24"/>
                <w:szCs w:val="24"/>
                <w:vertAlign w:val="subscript"/>
              </w:rPr>
              <w:t>n</w:t>
            </w:r>
            <w:r w:rsidRPr="00003053">
              <w:rPr>
                <w:b/>
                <w:bCs/>
                <w:color w:val="000000"/>
                <w:sz w:val="24"/>
                <w:szCs w:val="24"/>
              </w:rPr>
              <w:t>M</w:t>
            </w:r>
          </w:p>
        </w:tc>
        <w:tc>
          <w:tcPr>
            <w:tcW w:w="7229" w:type="dxa"/>
          </w:tcPr>
          <w:p w:rsidR="000D1A50" w:rsidRPr="00E204BC" w:rsidRDefault="000D1A50" w:rsidP="00300587">
            <w:pPr>
              <w:rPr>
                <w:b/>
                <w:i/>
                <w:sz w:val="24"/>
                <w:szCs w:val="24"/>
              </w:rPr>
            </w:pPr>
            <w:r w:rsidRPr="00E204BC">
              <w:rPr>
                <w:b/>
                <w:i/>
                <w:sz w:val="24"/>
                <w:szCs w:val="24"/>
              </w:rPr>
              <w:t xml:space="preserve">Average percentage of seats filled against reserved </w:t>
            </w:r>
            <w:r w:rsidRPr="006B4DF4">
              <w:rPr>
                <w:b/>
                <w:i/>
                <w:sz w:val="24"/>
                <w:szCs w:val="24"/>
              </w:rPr>
              <w:t xml:space="preserve">categories </w:t>
            </w:r>
            <w:r>
              <w:rPr>
                <w:b/>
                <w:i/>
                <w:sz w:val="24"/>
                <w:szCs w:val="24"/>
              </w:rPr>
              <w:t>(SC, ST, OBC, Divyangjan, etc.)</w:t>
            </w:r>
            <w:r w:rsidRPr="006B4DF4">
              <w:rPr>
                <w:b/>
                <w:i/>
                <w:sz w:val="24"/>
                <w:szCs w:val="24"/>
              </w:rPr>
              <w:t xml:space="preserve"> as per</w:t>
            </w:r>
            <w:r w:rsidRPr="00E204BC">
              <w:rPr>
                <w:b/>
                <w:i/>
                <w:sz w:val="24"/>
                <w:szCs w:val="24"/>
              </w:rPr>
              <w:t xml:space="preserve"> applicable reservation policy during the last five years</w:t>
            </w:r>
          </w:p>
          <w:p w:rsidR="000D1A50" w:rsidRPr="00003053" w:rsidRDefault="000D1A50" w:rsidP="00300587">
            <w:pPr>
              <w:rPr>
                <w:b/>
                <w:i/>
                <w:strike/>
                <w:color w:val="000000"/>
                <w:sz w:val="24"/>
                <w:szCs w:val="24"/>
              </w:rPr>
            </w:pPr>
            <w:r>
              <w:rPr>
                <w:b/>
                <w:bCs/>
                <w:i/>
                <w:iCs/>
                <w:sz w:val="24"/>
                <w:szCs w:val="24"/>
              </w:rPr>
              <w:t xml:space="preserve">(Excluding Supernumerary Seats)                                                  </w:t>
            </w:r>
          </w:p>
          <w:p w:rsidR="000D1A50" w:rsidRPr="00221A68" w:rsidRDefault="000D1A50" w:rsidP="00300587">
            <w:pPr>
              <w:rPr>
                <w:color w:val="000000"/>
                <w:sz w:val="24"/>
                <w:szCs w:val="24"/>
              </w:rPr>
            </w:pPr>
            <w:r w:rsidRPr="00221A68">
              <w:rPr>
                <w:color w:val="000000"/>
                <w:shd w:val="clear" w:color="auto" w:fill="E6F7FF"/>
              </w:rPr>
              <w:t xml:space="preserve"> </w:t>
            </w:r>
            <w:r>
              <w:rPr>
                <w:color w:val="000000"/>
                <w:sz w:val="24"/>
                <w:szCs w:val="24"/>
              </w:rPr>
              <w:t>2.1.2</w:t>
            </w:r>
            <w:r w:rsidRPr="00221A68">
              <w:rPr>
                <w:color w:val="000000"/>
                <w:sz w:val="24"/>
                <w:szCs w:val="24"/>
              </w:rPr>
              <w:t xml:space="preserve">.1: Number of actual students admitted from the reserved categories year wise during the last five years </w:t>
            </w:r>
          </w:p>
          <w:tbl>
            <w:tblPr>
              <w:tblW w:w="4651"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18"/>
              <w:gridCol w:w="691"/>
              <w:gridCol w:w="553"/>
              <w:gridCol w:w="691"/>
              <w:gridCol w:w="849"/>
              <w:gridCol w:w="849"/>
            </w:tblGrid>
            <w:tr w:rsidR="000D1A50" w:rsidRPr="00221A68" w:rsidTr="00300587">
              <w:trPr>
                <w:trHeight w:val="362"/>
              </w:trPr>
              <w:tc>
                <w:tcPr>
                  <w:tcW w:w="1018" w:type="dxa"/>
                </w:tcPr>
                <w:p w:rsidR="000D1A50" w:rsidRPr="00221A68" w:rsidRDefault="000D1A50" w:rsidP="00300587">
                  <w:pPr>
                    <w:rPr>
                      <w:b/>
                      <w:color w:val="000000"/>
                    </w:rPr>
                  </w:pPr>
                  <w:r w:rsidRPr="00221A68">
                    <w:rPr>
                      <w:b/>
                      <w:color w:val="000000"/>
                    </w:rPr>
                    <w:t>Year</w:t>
                  </w:r>
                </w:p>
              </w:tc>
              <w:tc>
                <w:tcPr>
                  <w:tcW w:w="691" w:type="dxa"/>
                </w:tcPr>
                <w:p w:rsidR="000D1A50" w:rsidRPr="00221A68" w:rsidRDefault="000D1A50" w:rsidP="00300587">
                  <w:pPr>
                    <w:rPr>
                      <w:color w:val="000000"/>
                    </w:rPr>
                  </w:pPr>
                </w:p>
              </w:tc>
              <w:tc>
                <w:tcPr>
                  <w:tcW w:w="553" w:type="dxa"/>
                </w:tcPr>
                <w:p w:rsidR="000D1A50" w:rsidRPr="00221A68" w:rsidRDefault="000D1A50" w:rsidP="00300587">
                  <w:pPr>
                    <w:rPr>
                      <w:color w:val="000000"/>
                    </w:rPr>
                  </w:pPr>
                </w:p>
              </w:tc>
              <w:tc>
                <w:tcPr>
                  <w:tcW w:w="691" w:type="dxa"/>
                </w:tcPr>
                <w:p w:rsidR="000D1A50" w:rsidRPr="00221A68" w:rsidRDefault="000D1A50" w:rsidP="00300587">
                  <w:pPr>
                    <w:rPr>
                      <w:color w:val="000000"/>
                    </w:rPr>
                  </w:pPr>
                </w:p>
              </w:tc>
              <w:tc>
                <w:tcPr>
                  <w:tcW w:w="849" w:type="dxa"/>
                </w:tcPr>
                <w:p w:rsidR="000D1A50" w:rsidRPr="00221A68" w:rsidRDefault="000D1A50" w:rsidP="00300587">
                  <w:pPr>
                    <w:rPr>
                      <w:color w:val="000000"/>
                    </w:rPr>
                  </w:pPr>
                </w:p>
              </w:tc>
              <w:tc>
                <w:tcPr>
                  <w:tcW w:w="849" w:type="dxa"/>
                </w:tcPr>
                <w:p w:rsidR="000D1A50" w:rsidRPr="00221A68" w:rsidRDefault="000D1A50" w:rsidP="00300587">
                  <w:pPr>
                    <w:rPr>
                      <w:color w:val="000000"/>
                    </w:rPr>
                  </w:pPr>
                </w:p>
              </w:tc>
            </w:tr>
            <w:tr w:rsidR="000D1A50" w:rsidRPr="00221A68" w:rsidTr="00300587">
              <w:trPr>
                <w:trHeight w:val="362"/>
              </w:trPr>
              <w:tc>
                <w:tcPr>
                  <w:tcW w:w="1018" w:type="dxa"/>
                </w:tcPr>
                <w:p w:rsidR="000D1A50" w:rsidRPr="00221A68" w:rsidRDefault="000D1A50" w:rsidP="00300587">
                  <w:pPr>
                    <w:rPr>
                      <w:b/>
                      <w:color w:val="000000"/>
                    </w:rPr>
                  </w:pPr>
                  <w:r w:rsidRPr="00221A68">
                    <w:rPr>
                      <w:b/>
                      <w:color w:val="000000"/>
                    </w:rPr>
                    <w:t>Number</w:t>
                  </w:r>
                </w:p>
              </w:tc>
              <w:tc>
                <w:tcPr>
                  <w:tcW w:w="691" w:type="dxa"/>
                </w:tcPr>
                <w:p w:rsidR="000D1A50" w:rsidRPr="00221A68" w:rsidRDefault="000D1A50" w:rsidP="00300587">
                  <w:pPr>
                    <w:rPr>
                      <w:color w:val="000000"/>
                    </w:rPr>
                  </w:pPr>
                </w:p>
              </w:tc>
              <w:tc>
                <w:tcPr>
                  <w:tcW w:w="553" w:type="dxa"/>
                </w:tcPr>
                <w:p w:rsidR="000D1A50" w:rsidRPr="00221A68" w:rsidRDefault="000D1A50" w:rsidP="00300587">
                  <w:pPr>
                    <w:rPr>
                      <w:color w:val="000000"/>
                    </w:rPr>
                  </w:pPr>
                </w:p>
              </w:tc>
              <w:tc>
                <w:tcPr>
                  <w:tcW w:w="691" w:type="dxa"/>
                </w:tcPr>
                <w:p w:rsidR="000D1A50" w:rsidRPr="00221A68" w:rsidRDefault="000D1A50" w:rsidP="00300587">
                  <w:pPr>
                    <w:rPr>
                      <w:color w:val="000000"/>
                    </w:rPr>
                  </w:pPr>
                </w:p>
              </w:tc>
              <w:tc>
                <w:tcPr>
                  <w:tcW w:w="849" w:type="dxa"/>
                </w:tcPr>
                <w:p w:rsidR="000D1A50" w:rsidRPr="00221A68" w:rsidRDefault="000D1A50" w:rsidP="00300587">
                  <w:pPr>
                    <w:rPr>
                      <w:color w:val="000000"/>
                    </w:rPr>
                  </w:pPr>
                </w:p>
              </w:tc>
              <w:tc>
                <w:tcPr>
                  <w:tcW w:w="849" w:type="dxa"/>
                </w:tcPr>
                <w:p w:rsidR="000D1A50" w:rsidRPr="00221A68" w:rsidRDefault="000D1A50" w:rsidP="00300587">
                  <w:pPr>
                    <w:rPr>
                      <w:color w:val="000000"/>
                    </w:rPr>
                  </w:pPr>
                </w:p>
              </w:tc>
            </w:tr>
          </w:tbl>
          <w:p w:rsidR="000D1A50" w:rsidRPr="00221A68" w:rsidRDefault="000D1A50" w:rsidP="00300587">
            <w:pPr>
              <w:rPr>
                <w:bCs/>
                <w:color w:val="000000"/>
                <w:sz w:val="24"/>
                <w:szCs w:val="24"/>
              </w:rPr>
            </w:pPr>
            <w:r w:rsidRPr="00221A68">
              <w:rPr>
                <w:bCs/>
                <w:color w:val="000000"/>
                <w:sz w:val="24"/>
                <w:szCs w:val="24"/>
              </w:rPr>
              <w:t>Data Requirement for last five years:</w:t>
            </w:r>
            <w:r w:rsidRPr="00221A68">
              <w:rPr>
                <w:bCs/>
                <w:color w:val="000000"/>
                <w:szCs w:val="24"/>
              </w:rPr>
              <w:t xml:space="preserve"> (As per Data Template)</w:t>
            </w:r>
          </w:p>
          <w:p w:rsidR="000D1A50" w:rsidRPr="00221A68" w:rsidRDefault="000D1A50" w:rsidP="00300587">
            <w:pPr>
              <w:rPr>
                <w:b/>
                <w:color w:val="000000"/>
                <w:sz w:val="8"/>
                <w:szCs w:val="8"/>
              </w:rPr>
            </w:pPr>
          </w:p>
          <w:p w:rsidR="000D1A50" w:rsidRPr="00221A68" w:rsidRDefault="000D1A50" w:rsidP="000D1A50">
            <w:pPr>
              <w:numPr>
                <w:ilvl w:val="0"/>
                <w:numId w:val="24"/>
              </w:numPr>
              <w:contextualSpacing/>
              <w:rPr>
                <w:bCs/>
                <w:color w:val="000000"/>
                <w:sz w:val="24"/>
                <w:szCs w:val="24"/>
              </w:rPr>
            </w:pPr>
            <w:r w:rsidRPr="00221A68">
              <w:rPr>
                <w:bCs/>
                <w:color w:val="000000"/>
                <w:sz w:val="24"/>
                <w:szCs w:val="24"/>
              </w:rPr>
              <w:t>Number of students admitted from the reserved category</w:t>
            </w:r>
          </w:p>
          <w:p w:rsidR="000D1A50" w:rsidRPr="00221A68" w:rsidRDefault="000D1A50" w:rsidP="000D1A50">
            <w:pPr>
              <w:numPr>
                <w:ilvl w:val="0"/>
                <w:numId w:val="24"/>
              </w:numPr>
              <w:contextualSpacing/>
              <w:rPr>
                <w:color w:val="000000"/>
                <w:sz w:val="24"/>
                <w:szCs w:val="24"/>
              </w:rPr>
            </w:pPr>
            <w:r w:rsidRPr="00221A68">
              <w:rPr>
                <w:bCs/>
                <w:color w:val="000000"/>
                <w:sz w:val="24"/>
                <w:szCs w:val="24"/>
              </w:rPr>
              <w:t>Total number of seats earmarked for reserved category as per GOI or State Government rule</w:t>
            </w:r>
          </w:p>
          <w:p w:rsidR="000D1A50" w:rsidRPr="00221A68" w:rsidRDefault="000D1A50" w:rsidP="00300587">
            <w:pPr>
              <w:rPr>
                <w:color w:val="000000"/>
                <w:sz w:val="24"/>
                <w:szCs w:val="24"/>
              </w:rPr>
            </w:pPr>
            <w:r w:rsidRPr="00221A68">
              <w:rPr>
                <w:color w:val="000000"/>
                <w:sz w:val="24"/>
                <w:szCs w:val="24"/>
              </w:rPr>
              <w:t>Formula:</w:t>
            </w:r>
          </w:p>
          <w:p w:rsidR="000D1A50" w:rsidRPr="00221A68" w:rsidRDefault="000D1A50" w:rsidP="00300587">
            <w:pPr>
              <w:jc w:val="center"/>
              <w:rPr>
                <w:color w:val="000000"/>
                <w:sz w:val="24"/>
                <w:szCs w:val="24"/>
              </w:rPr>
            </w:pPr>
            <m:oMathPara>
              <m:oMath>
                <m:r>
                  <m:rPr>
                    <m:sty m:val="b"/>
                  </m:rPr>
                  <w:rPr>
                    <w:rFonts w:ascii="Cambria Math" w:eastAsia="Calibri" w:hAnsi="Cambria Math"/>
                    <w:sz w:val="14"/>
                    <w:szCs w:val="14"/>
                  </w:rPr>
                  <m:t>Percentage</m:t>
                </m:r>
                <m:r>
                  <m:rPr>
                    <m:sty m:val="b"/>
                  </m:rPr>
                  <w:rPr>
                    <w:rFonts w:ascii="Cambria Math" w:eastAsia="Calibri" w:hAnsi="Sylfaen"/>
                    <w:sz w:val="14"/>
                    <w:szCs w:val="14"/>
                  </w:rPr>
                  <m:t xml:space="preserve"> </m:t>
                </m:r>
                <m:r>
                  <m:rPr>
                    <m:sty m:val="b"/>
                  </m:rPr>
                  <w:rPr>
                    <w:rFonts w:ascii="Cambria Math" w:eastAsia="Calibri" w:hAnsi="Cambria Math"/>
                    <w:sz w:val="14"/>
                    <w:szCs w:val="14"/>
                  </w:rPr>
                  <m:t>per</m:t>
                </m:r>
                <m:r>
                  <m:rPr>
                    <m:sty m:val="b"/>
                  </m:rPr>
                  <w:rPr>
                    <w:rFonts w:ascii="Cambria Math" w:eastAsia="Calibri" w:hAnsi="Sylfaen"/>
                    <w:sz w:val="14"/>
                    <w:szCs w:val="14"/>
                  </w:rPr>
                  <m:t xml:space="preserve"> </m:t>
                </m:r>
                <m:r>
                  <m:rPr>
                    <m:sty m:val="b"/>
                  </m:rPr>
                  <w:rPr>
                    <w:rFonts w:ascii="Cambria Math" w:eastAsia="Calibri" w:hAnsi="Cambria Math"/>
                    <w:sz w:val="14"/>
                    <w:szCs w:val="14"/>
                  </w:rPr>
                  <m:t>year</m:t>
                </m:r>
                <m:r>
                  <m:rPr>
                    <m:sty m:val="b"/>
                  </m:rPr>
                  <w:rPr>
                    <w:rFonts w:ascii="Cambria Math" w:eastAsia="Calibri" w:hAnsi="Sylfaen"/>
                    <w:sz w:val="14"/>
                    <w:szCs w:val="14"/>
                  </w:rPr>
                  <m:t>=</m:t>
                </m:r>
                <m:f>
                  <m:fPr>
                    <m:ctrlPr>
                      <w:rPr>
                        <w:rFonts w:ascii="Cambria Math" w:eastAsia="Calibri" w:hAnsi="Sylfaen"/>
                        <w:bCs/>
                        <w:iCs/>
                        <w:sz w:val="14"/>
                        <w:szCs w:val="14"/>
                      </w:rPr>
                    </m:ctrlPr>
                  </m:fPr>
                  <m:num>
                    <m:eqArr>
                      <m:eqArrPr>
                        <m:ctrlPr>
                          <w:rPr>
                            <w:rFonts w:ascii="Cambria Math" w:eastAsia="Calibri" w:hAnsi="Sylfaen"/>
                            <w:b/>
                            <w:bCs/>
                            <w:sz w:val="14"/>
                            <w:szCs w:val="14"/>
                          </w:rPr>
                        </m:ctrlPr>
                      </m:eqArrPr>
                      <m:e>
                        <m:r>
                          <m:rPr>
                            <m:sty m:val="b"/>
                          </m:rPr>
                          <w:rPr>
                            <w:rFonts w:ascii="Cambria Math" w:eastAsia="Calibri" w:hAnsi="Cambria Math"/>
                            <w:sz w:val="14"/>
                            <w:szCs w:val="14"/>
                          </w:rPr>
                          <m:t>Actual</m:t>
                        </m:r>
                        <m:r>
                          <m:rPr>
                            <m:sty m:val="b"/>
                          </m:rPr>
                          <w:rPr>
                            <w:rFonts w:ascii="Cambria Math" w:eastAsia="Calibri" w:hAnsi="Sylfaen"/>
                            <w:sz w:val="14"/>
                            <w:szCs w:val="14"/>
                          </w:rPr>
                          <m:t xml:space="preserve"> </m:t>
                        </m:r>
                        <m:r>
                          <m:rPr>
                            <m:sty m:val="b"/>
                          </m:rPr>
                          <w:rPr>
                            <w:rFonts w:ascii="Cambria Math" w:eastAsia="Calibri" w:hAnsi="Cambria Math"/>
                            <w:sz w:val="14"/>
                            <w:szCs w:val="14"/>
                          </w:rPr>
                          <m:t>number</m:t>
                        </m:r>
                        <m:r>
                          <m:rPr>
                            <m:sty m:val="b"/>
                          </m:rPr>
                          <w:rPr>
                            <w:rFonts w:ascii="Cambria Math" w:eastAsia="Calibri" w:hAnsi="Sylfaen"/>
                            <w:sz w:val="14"/>
                            <w:szCs w:val="14"/>
                          </w:rPr>
                          <m:t xml:space="preserve"> </m:t>
                        </m:r>
                        <m:r>
                          <m:rPr>
                            <m:sty m:val="b"/>
                          </m:rPr>
                          <w:rPr>
                            <w:rFonts w:ascii="Cambria Math" w:eastAsia="Calibri" w:hAnsi="Cambria Math"/>
                            <w:sz w:val="14"/>
                            <w:szCs w:val="14"/>
                          </w:rPr>
                          <m:t>of</m:t>
                        </m:r>
                        <m:r>
                          <m:rPr>
                            <m:sty m:val="b"/>
                          </m:rPr>
                          <w:rPr>
                            <w:rFonts w:ascii="Cambria Math" w:eastAsia="Calibri" w:hAnsi="Sylfaen"/>
                            <w:sz w:val="14"/>
                            <w:szCs w:val="14"/>
                          </w:rPr>
                          <m:t xml:space="preserve"> </m:t>
                        </m:r>
                        <m:r>
                          <m:rPr>
                            <m:sty m:val="b"/>
                          </m:rPr>
                          <w:rPr>
                            <w:rFonts w:ascii="Cambria Math" w:eastAsia="Calibri" w:hAnsi="Cambria Math"/>
                            <w:sz w:val="14"/>
                            <w:szCs w:val="14"/>
                          </w:rPr>
                          <m:t>students</m:t>
                        </m:r>
                        <m:r>
                          <m:rPr>
                            <m:sty m:val="b"/>
                          </m:rPr>
                          <w:rPr>
                            <w:rFonts w:ascii="Cambria Math" w:eastAsia="Calibri" w:hAnsi="Sylfaen"/>
                            <w:sz w:val="14"/>
                            <w:szCs w:val="14"/>
                          </w:rPr>
                          <m:t xml:space="preserve"> </m:t>
                        </m:r>
                        <m:r>
                          <m:rPr>
                            <m:sty m:val="b"/>
                          </m:rPr>
                          <w:rPr>
                            <w:rFonts w:ascii="Cambria Math" w:eastAsia="Calibri" w:hAnsi="Cambria Math"/>
                            <w:sz w:val="14"/>
                            <w:szCs w:val="14"/>
                          </w:rPr>
                          <m:t>admitted</m:t>
                        </m:r>
                      </m:e>
                      <m:e>
                        <m:r>
                          <m:rPr>
                            <m:sty m:val="b"/>
                          </m:rPr>
                          <w:rPr>
                            <w:rFonts w:ascii="Cambria Math" w:eastAsia="Calibri" w:hAnsi="Sylfaen"/>
                            <w:sz w:val="14"/>
                            <w:szCs w:val="14"/>
                          </w:rPr>
                          <m:t xml:space="preserve"> from </m:t>
                        </m:r>
                        <m:r>
                          <m:rPr>
                            <m:sty m:val="b"/>
                          </m:rPr>
                          <w:rPr>
                            <w:rFonts w:ascii="Cambria Math" w:eastAsia="Calibri" w:hAnsi="Cambria Math"/>
                            <w:sz w:val="14"/>
                            <w:szCs w:val="14"/>
                          </w:rPr>
                          <m:t>the</m:t>
                        </m:r>
                        <m:r>
                          <m:rPr>
                            <m:sty m:val="b"/>
                          </m:rPr>
                          <w:rPr>
                            <w:rFonts w:ascii="Cambria Math" w:eastAsia="Calibri" w:hAnsi="Sylfaen"/>
                            <w:sz w:val="14"/>
                            <w:szCs w:val="14"/>
                          </w:rPr>
                          <m:t xml:space="preserve"> </m:t>
                        </m:r>
                        <m:r>
                          <m:rPr>
                            <m:sty m:val="b"/>
                          </m:rPr>
                          <w:rPr>
                            <w:rFonts w:ascii="Cambria Math" w:eastAsia="Calibri" w:hAnsi="Cambria Math"/>
                            <w:sz w:val="14"/>
                            <w:szCs w:val="14"/>
                          </w:rPr>
                          <m:t>reserved</m:t>
                        </m:r>
                        <m:r>
                          <m:rPr>
                            <m:sty m:val="b"/>
                          </m:rPr>
                          <w:rPr>
                            <w:rFonts w:ascii="Cambria Math" w:eastAsia="Calibri" w:hAnsi="Sylfaen"/>
                            <w:sz w:val="14"/>
                            <w:szCs w:val="14"/>
                          </w:rPr>
                          <m:t xml:space="preserve"> </m:t>
                        </m:r>
                        <m:r>
                          <m:rPr>
                            <m:sty m:val="b"/>
                          </m:rPr>
                          <w:rPr>
                            <w:rFonts w:ascii="Cambria Math" w:eastAsia="Calibri" w:hAnsi="Cambria Math"/>
                            <w:sz w:val="14"/>
                            <w:szCs w:val="14"/>
                          </w:rPr>
                          <m:t>categories</m:t>
                        </m:r>
                        <m:r>
                          <m:rPr>
                            <m:sty m:val="b"/>
                          </m:rPr>
                          <w:rPr>
                            <w:rFonts w:ascii="Cambria Math" w:eastAsia="Calibri" w:hAnsi="Sylfaen"/>
                            <w:sz w:val="14"/>
                            <w:szCs w:val="14"/>
                          </w:rPr>
                          <m:t xml:space="preserve"> </m:t>
                        </m:r>
                      </m:e>
                    </m:eqArr>
                  </m:num>
                  <m:den>
                    <m:eqArr>
                      <m:eqArrPr>
                        <m:ctrlPr>
                          <w:rPr>
                            <w:rFonts w:ascii="Cambria Math" w:eastAsia="Calibri" w:hAnsi="Sylfaen"/>
                            <w:b/>
                            <w:bCs/>
                            <w:sz w:val="14"/>
                            <w:szCs w:val="14"/>
                          </w:rPr>
                        </m:ctrlPr>
                      </m:eqArrPr>
                      <m:e>
                        <m:r>
                          <m:rPr>
                            <m:sty m:val="b"/>
                          </m:rPr>
                          <w:rPr>
                            <w:rFonts w:ascii="Cambria Math" w:eastAsia="Calibri" w:hAnsi="Sylfaen"/>
                            <w:sz w:val="14"/>
                            <w:szCs w:val="14"/>
                          </w:rPr>
                          <m:t xml:space="preserve"> </m:t>
                        </m:r>
                        <m:r>
                          <m:rPr>
                            <m:sty m:val="b"/>
                          </m:rPr>
                          <w:rPr>
                            <w:rFonts w:ascii="Cambria Math" w:eastAsia="Calibri" w:hAnsi="Cambria Math"/>
                            <w:sz w:val="14"/>
                            <w:szCs w:val="14"/>
                          </w:rPr>
                          <m:t>Number</m:t>
                        </m:r>
                        <m:r>
                          <m:rPr>
                            <m:sty m:val="b"/>
                          </m:rPr>
                          <w:rPr>
                            <w:rFonts w:ascii="Cambria Math" w:eastAsia="Calibri" w:hAnsi="Sylfaen"/>
                            <w:sz w:val="14"/>
                            <w:szCs w:val="14"/>
                          </w:rPr>
                          <m:t xml:space="preserve"> </m:t>
                        </m:r>
                        <m:r>
                          <m:rPr>
                            <m:sty m:val="b"/>
                          </m:rPr>
                          <w:rPr>
                            <w:rFonts w:ascii="Cambria Math" w:eastAsia="Calibri" w:hAnsi="Cambria Math"/>
                            <w:sz w:val="14"/>
                            <w:szCs w:val="14"/>
                          </w:rPr>
                          <m:t>of</m:t>
                        </m:r>
                        <m:r>
                          <m:rPr>
                            <m:sty m:val="b"/>
                          </m:rPr>
                          <w:rPr>
                            <w:rFonts w:ascii="Cambria Math" w:eastAsia="Calibri" w:hAnsi="Sylfaen"/>
                            <w:sz w:val="14"/>
                            <w:szCs w:val="14"/>
                          </w:rPr>
                          <m:t xml:space="preserve">  </m:t>
                        </m:r>
                        <m:r>
                          <m:rPr>
                            <m:sty m:val="b"/>
                          </m:rPr>
                          <w:rPr>
                            <w:rFonts w:ascii="Cambria Math" w:eastAsia="Calibri" w:hAnsi="Cambria Math"/>
                            <w:sz w:val="14"/>
                            <w:szCs w:val="14"/>
                          </w:rPr>
                          <m:t>seats</m:t>
                        </m:r>
                        <m:r>
                          <m:rPr>
                            <m:sty m:val="b"/>
                          </m:rPr>
                          <w:rPr>
                            <w:rFonts w:ascii="Cambria Math" w:eastAsia="Calibri" w:hAnsi="Sylfaen"/>
                            <w:sz w:val="14"/>
                            <w:szCs w:val="14"/>
                          </w:rPr>
                          <m:t xml:space="preserve"> </m:t>
                        </m:r>
                        <m:r>
                          <m:rPr>
                            <m:sty m:val="b"/>
                          </m:rPr>
                          <w:rPr>
                            <w:rFonts w:ascii="Cambria Math" w:eastAsia="Calibri" w:hAnsi="Cambria Math"/>
                            <w:sz w:val="14"/>
                            <w:szCs w:val="14"/>
                          </w:rPr>
                          <m:t>earmarked</m:t>
                        </m:r>
                        <m:r>
                          <m:rPr>
                            <m:sty m:val="b"/>
                          </m:rPr>
                          <w:rPr>
                            <w:rFonts w:ascii="Cambria Math" w:eastAsia="Calibri" w:hAnsi="Sylfaen"/>
                            <w:sz w:val="14"/>
                            <w:szCs w:val="14"/>
                          </w:rPr>
                          <m:t xml:space="preserve"> </m:t>
                        </m:r>
                        <m:r>
                          <m:rPr>
                            <m:sty m:val="b"/>
                          </m:rPr>
                          <w:rPr>
                            <w:rFonts w:ascii="Cambria Math" w:eastAsia="Calibri" w:hAnsi="Cambria Math"/>
                            <w:sz w:val="14"/>
                            <w:szCs w:val="14"/>
                          </w:rPr>
                          <m:t>for</m:t>
                        </m:r>
                        <m:r>
                          <m:rPr>
                            <m:sty m:val="b"/>
                          </m:rPr>
                          <w:rPr>
                            <w:rFonts w:ascii="Cambria Math" w:eastAsia="Calibri" w:hAnsi="Sylfaen"/>
                            <w:sz w:val="14"/>
                            <w:szCs w:val="14"/>
                          </w:rPr>
                          <m:t xml:space="preserve"> </m:t>
                        </m:r>
                      </m:e>
                      <m:e>
                        <m:r>
                          <m:rPr>
                            <m:sty m:val="b"/>
                          </m:rPr>
                          <w:rPr>
                            <w:rFonts w:ascii="Cambria Math" w:eastAsia="Calibri" w:hAnsi="Cambria Math"/>
                            <w:sz w:val="14"/>
                            <w:szCs w:val="14"/>
                          </w:rPr>
                          <m:t>reserved</m:t>
                        </m:r>
                        <m:r>
                          <m:rPr>
                            <m:sty m:val="b"/>
                          </m:rPr>
                          <w:rPr>
                            <w:rFonts w:ascii="Cambria Math" w:eastAsia="Calibri" w:hAnsi="Sylfaen"/>
                            <w:sz w:val="14"/>
                            <w:szCs w:val="14"/>
                          </w:rPr>
                          <m:t xml:space="preserve"> </m:t>
                        </m:r>
                        <m:r>
                          <m:rPr>
                            <m:sty m:val="b"/>
                          </m:rPr>
                          <w:rPr>
                            <w:rFonts w:ascii="Cambria Math" w:eastAsia="Calibri" w:hAnsi="Cambria Math"/>
                            <w:sz w:val="14"/>
                            <w:szCs w:val="14"/>
                          </w:rPr>
                          <m:t>category</m:t>
                        </m:r>
                        <m:r>
                          <m:rPr>
                            <m:sty m:val="b"/>
                          </m:rPr>
                          <w:rPr>
                            <w:rFonts w:ascii="Cambria Math" w:eastAsia="Calibri" w:hAnsi="Sylfaen"/>
                            <w:sz w:val="14"/>
                            <w:szCs w:val="14"/>
                          </w:rPr>
                          <m:t xml:space="preserve"> </m:t>
                        </m:r>
                        <m:r>
                          <m:rPr>
                            <m:sty m:val="b"/>
                          </m:rPr>
                          <w:rPr>
                            <w:rFonts w:ascii="Cambria Math" w:eastAsia="Calibri" w:hAnsi="Cambria Math"/>
                            <w:sz w:val="14"/>
                            <w:szCs w:val="14"/>
                          </w:rPr>
                          <m:t>as</m:t>
                        </m:r>
                        <m:r>
                          <m:rPr>
                            <m:sty m:val="b"/>
                          </m:rPr>
                          <w:rPr>
                            <w:rFonts w:ascii="Cambria Math" w:eastAsia="Calibri" w:hAnsi="Sylfaen"/>
                            <w:sz w:val="14"/>
                            <w:szCs w:val="14"/>
                          </w:rPr>
                          <m:t xml:space="preserve"> </m:t>
                        </m:r>
                        <m:r>
                          <m:rPr>
                            <m:sty m:val="b"/>
                          </m:rPr>
                          <w:rPr>
                            <w:rFonts w:ascii="Cambria Math" w:eastAsia="Calibri" w:hAnsi="Cambria Math"/>
                            <w:sz w:val="14"/>
                            <w:szCs w:val="14"/>
                          </w:rPr>
                          <m:t>per</m:t>
                        </m:r>
                        <m:r>
                          <m:rPr>
                            <m:sty m:val="b"/>
                          </m:rPr>
                          <w:rPr>
                            <w:rFonts w:ascii="Cambria Math" w:eastAsia="Calibri" w:hAnsi="Sylfaen"/>
                            <w:sz w:val="14"/>
                            <w:szCs w:val="14"/>
                          </w:rPr>
                          <m:t xml:space="preserve"> </m:t>
                        </m:r>
                        <m:r>
                          <m:rPr>
                            <m:sty m:val="b"/>
                          </m:rPr>
                          <w:rPr>
                            <w:rFonts w:ascii="Cambria Math" w:eastAsia="Calibri" w:hAnsi="Cambria Math"/>
                            <w:sz w:val="14"/>
                            <w:szCs w:val="14"/>
                          </w:rPr>
                          <m:t>GOI</m:t>
                        </m:r>
                        <m:r>
                          <m:rPr>
                            <m:sty m:val="b"/>
                          </m:rPr>
                          <w:rPr>
                            <w:rFonts w:ascii="Cambria Math" w:eastAsia="Calibri" w:hAnsi="Sylfaen"/>
                            <w:sz w:val="14"/>
                            <w:szCs w:val="14"/>
                          </w:rPr>
                          <m:t xml:space="preserve"> </m:t>
                        </m:r>
                        <m:r>
                          <m:rPr>
                            <m:sty m:val="b"/>
                          </m:rPr>
                          <w:rPr>
                            <w:rFonts w:ascii="Cambria Math" w:eastAsia="Calibri" w:hAnsi="Cambria Math"/>
                            <w:sz w:val="14"/>
                            <w:szCs w:val="14"/>
                          </w:rPr>
                          <m:t>or</m:t>
                        </m:r>
                        <m:r>
                          <m:rPr>
                            <m:sty m:val="b"/>
                          </m:rPr>
                          <w:rPr>
                            <w:rFonts w:ascii="Cambria Math" w:eastAsia="Calibri" w:hAnsi="Sylfaen"/>
                            <w:sz w:val="14"/>
                            <w:szCs w:val="14"/>
                          </w:rPr>
                          <m:t xml:space="preserve"> </m:t>
                        </m:r>
                        <m:ctrlPr>
                          <w:rPr>
                            <w:rFonts w:ascii="Cambria Math" w:eastAsia="Cambria Math" w:hAnsi="Sylfaen" w:cs="Cambria Math"/>
                            <w:b/>
                            <w:bCs/>
                            <w:sz w:val="14"/>
                            <w:szCs w:val="14"/>
                          </w:rPr>
                        </m:ctrlPr>
                      </m:e>
                      <m:e>
                        <m:r>
                          <m:rPr>
                            <m:sty m:val="b"/>
                          </m:rPr>
                          <w:rPr>
                            <w:rFonts w:ascii="Cambria Math" w:eastAsia="Calibri" w:hAnsi="Cambria Math"/>
                            <w:sz w:val="14"/>
                            <w:szCs w:val="14"/>
                          </w:rPr>
                          <m:t>State</m:t>
                        </m:r>
                        <m:r>
                          <m:rPr>
                            <m:sty m:val="b"/>
                          </m:rPr>
                          <w:rPr>
                            <w:rFonts w:ascii="Cambria Math" w:eastAsia="Calibri" w:hAnsi="Sylfaen"/>
                            <w:sz w:val="14"/>
                            <w:szCs w:val="14"/>
                          </w:rPr>
                          <m:t xml:space="preserve"> </m:t>
                        </m:r>
                        <m:r>
                          <m:rPr>
                            <m:sty m:val="b"/>
                          </m:rPr>
                          <w:rPr>
                            <w:rFonts w:ascii="Cambria Math" w:eastAsia="Calibri" w:hAnsi="Cambria Math"/>
                            <w:sz w:val="14"/>
                            <w:szCs w:val="14"/>
                          </w:rPr>
                          <m:t>Government</m:t>
                        </m:r>
                        <m:r>
                          <m:rPr>
                            <m:sty m:val="b"/>
                          </m:rPr>
                          <w:rPr>
                            <w:rFonts w:ascii="Cambria Math" w:eastAsia="Calibri" w:hAnsi="Sylfaen"/>
                            <w:sz w:val="14"/>
                            <w:szCs w:val="14"/>
                          </w:rPr>
                          <m:t xml:space="preserve"> </m:t>
                        </m:r>
                        <m:r>
                          <m:rPr>
                            <m:sty m:val="b"/>
                          </m:rPr>
                          <w:rPr>
                            <w:rFonts w:ascii="Cambria Math" w:eastAsia="Calibri" w:hAnsi="Cambria Math"/>
                            <w:sz w:val="14"/>
                            <w:szCs w:val="14"/>
                          </w:rPr>
                          <m:t>rule</m:t>
                        </m:r>
                      </m:e>
                    </m:eqArr>
                  </m:den>
                </m:f>
                <m:r>
                  <m:rPr>
                    <m:sty m:val="p"/>
                  </m:rPr>
                  <w:rPr>
                    <w:rFonts w:ascii="Cambria Math" w:eastAsia="Calibri" w:hAnsi="Sylfaen"/>
                    <w:sz w:val="14"/>
                    <w:szCs w:val="14"/>
                  </w:rPr>
                  <m:t>X</m:t>
                </m:r>
                <m:r>
                  <m:rPr>
                    <m:sty m:val="b"/>
                  </m:rPr>
                  <w:rPr>
                    <w:rFonts w:ascii="Cambria Math" w:eastAsia="Calibri" w:hAnsi="Sylfaen"/>
                    <w:sz w:val="14"/>
                    <w:szCs w:val="14"/>
                  </w:rPr>
                  <m:t xml:space="preserve"> </m:t>
                </m:r>
                <m:r>
                  <m:rPr>
                    <m:sty m:val="b"/>
                  </m:rPr>
                  <w:rPr>
                    <w:rFonts w:ascii="Cambria Math" w:eastAsia="Calibri" w:hAnsi="Cambria Math"/>
                    <w:sz w:val="14"/>
                    <w:szCs w:val="14"/>
                  </w:rPr>
                  <m:t>100</m:t>
                </m:r>
              </m:oMath>
            </m:oMathPara>
          </w:p>
          <w:p w:rsidR="000D1A50" w:rsidRPr="00221A68" w:rsidRDefault="000D1A50" w:rsidP="00300587">
            <w:pPr>
              <w:rPr>
                <w:b/>
                <w:color w:val="000000"/>
                <w:sz w:val="24"/>
                <w:szCs w:val="24"/>
              </w:rPr>
            </w:pPr>
          </w:p>
          <w:p w:rsidR="000D1A50" w:rsidRPr="00221A68" w:rsidRDefault="000D1A50" w:rsidP="00300587">
            <w:pPr>
              <w:rPr>
                <w:b/>
                <w:color w:val="000000"/>
                <w:sz w:val="10"/>
                <w:szCs w:val="10"/>
              </w:rPr>
            </w:pPr>
          </w:p>
          <w:p w:rsidR="000D1A50" w:rsidRPr="00221A68" w:rsidRDefault="000D1A50" w:rsidP="00300587">
            <w:pPr>
              <w:jc w:val="center"/>
              <w:rPr>
                <w:color w:val="000000"/>
                <w:sz w:val="24"/>
                <w:szCs w:val="24"/>
              </w:rPr>
            </w:pPr>
            <w:r w:rsidRPr="00221A68">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221A68" w:rsidRDefault="000D1A50" w:rsidP="00300587">
            <w:pPr>
              <w:rPr>
                <w:b/>
                <w:color w:val="000000"/>
              </w:rPr>
            </w:pPr>
            <w:r w:rsidRPr="00221A68">
              <w:rPr>
                <w:b/>
                <w:color w:val="000000"/>
              </w:rPr>
              <w:t>File Description (Upload)</w:t>
            </w:r>
          </w:p>
          <w:p w:rsidR="000D1A50" w:rsidRPr="00221A68" w:rsidRDefault="000D1A50" w:rsidP="000D1A50">
            <w:pPr>
              <w:numPr>
                <w:ilvl w:val="0"/>
                <w:numId w:val="185"/>
              </w:numPr>
              <w:spacing w:line="276" w:lineRule="auto"/>
              <w:rPr>
                <w:color w:val="000000"/>
              </w:rPr>
            </w:pPr>
            <w:r w:rsidRPr="00221A68">
              <w:rPr>
                <w:color w:val="000000"/>
              </w:rPr>
              <w:t>Any additional information</w:t>
            </w:r>
          </w:p>
          <w:p w:rsidR="000D1A50" w:rsidRPr="00003053" w:rsidRDefault="000D1A50" w:rsidP="000D1A50">
            <w:pPr>
              <w:numPr>
                <w:ilvl w:val="0"/>
                <w:numId w:val="138"/>
              </w:numPr>
              <w:spacing w:line="276" w:lineRule="auto"/>
              <w:rPr>
                <w:b/>
                <w:bCs/>
                <w:iCs/>
                <w:color w:val="000000"/>
                <w:sz w:val="18"/>
                <w:szCs w:val="18"/>
              </w:rPr>
            </w:pPr>
            <w:r w:rsidRPr="00221A68">
              <w:rPr>
                <w:color w:val="000000"/>
              </w:rPr>
              <w:t>Average percentage of seats filled against seats reserved (Data Template)</w:t>
            </w:r>
          </w:p>
        </w:tc>
        <w:tc>
          <w:tcPr>
            <w:tcW w:w="1559" w:type="dxa"/>
          </w:tcPr>
          <w:p w:rsidR="000D1A50" w:rsidRPr="00003053" w:rsidRDefault="000D1A50" w:rsidP="00300587">
            <w:pPr>
              <w:jc w:val="center"/>
              <w:rPr>
                <w:b/>
                <w:bCs/>
                <w:color w:val="000000"/>
                <w:sz w:val="24"/>
                <w:szCs w:val="24"/>
              </w:rPr>
            </w:pPr>
            <w:r>
              <w:rPr>
                <w:b/>
                <w:bCs/>
                <w:color w:val="000000"/>
                <w:sz w:val="24"/>
                <w:szCs w:val="24"/>
              </w:rPr>
              <w:t>5</w:t>
            </w:r>
          </w:p>
        </w:tc>
      </w:tr>
    </w:tbl>
    <w:p w:rsidR="000D1A50" w:rsidRDefault="000D1A50" w:rsidP="000D1A50">
      <w:pPr>
        <w:jc w:val="center"/>
        <w:rPr>
          <w:b/>
          <w:bCs/>
          <w:sz w:val="32"/>
          <w:szCs w:val="32"/>
        </w:rPr>
      </w:pPr>
      <w:r w:rsidRPr="00DB3EBC">
        <w:rPr>
          <w:b/>
          <w:bCs/>
          <w:sz w:val="28"/>
          <w:szCs w:val="28"/>
        </w:rPr>
        <w:lastRenderedPageBreak/>
        <w:t>Key</w:t>
      </w:r>
      <w:r w:rsidRPr="00DB3EBC">
        <w:rPr>
          <w:b/>
          <w:bCs/>
          <w:sz w:val="28"/>
          <w:szCs w:val="32"/>
        </w:rPr>
        <w:t xml:space="preserve"> Indicator -</w:t>
      </w:r>
      <w:r>
        <w:rPr>
          <w:b/>
          <w:bCs/>
          <w:sz w:val="28"/>
          <w:szCs w:val="32"/>
        </w:rPr>
        <w:t xml:space="preserve"> </w:t>
      </w:r>
      <w:r w:rsidRPr="009C73F8">
        <w:rPr>
          <w:b/>
          <w:bCs/>
          <w:sz w:val="32"/>
          <w:szCs w:val="32"/>
        </w:rPr>
        <w:t>2.2 Catering to Student Diversity</w:t>
      </w:r>
      <w:r>
        <w:rPr>
          <w:b/>
          <w:bCs/>
          <w:sz w:val="32"/>
          <w:szCs w:val="32"/>
        </w:rPr>
        <w:t xml:space="preserve"> </w:t>
      </w:r>
      <w:r>
        <w:rPr>
          <w:b/>
          <w:bCs/>
          <w:sz w:val="28"/>
          <w:szCs w:val="28"/>
        </w:rPr>
        <w:t>(20</w:t>
      </w:r>
      <w:r w:rsidRPr="007C24EB">
        <w:rPr>
          <w:b/>
          <w:bCs/>
          <w:sz w:val="28"/>
          <w:szCs w:val="28"/>
        </w:rPr>
        <w:t>)</w:t>
      </w:r>
    </w:p>
    <w:p w:rsidR="000D1A50" w:rsidRDefault="000D1A50" w:rsidP="000D1A50"/>
    <w:p w:rsidR="000D1A50" w:rsidRPr="00093E46" w:rsidRDefault="000D1A50" w:rsidP="000D1A50">
      <w:pPr>
        <w:jc w:val="center"/>
        <w:rPr>
          <w:b/>
          <w:bCs/>
          <w:color w:val="000000"/>
          <w:sz w:val="24"/>
          <w:szCs w:val="24"/>
          <w:highlight w:val="yellow"/>
        </w:rPr>
      </w:pP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5"/>
        <w:gridCol w:w="7229"/>
        <w:gridCol w:w="1559"/>
      </w:tblGrid>
      <w:tr w:rsidR="000D1A50" w:rsidRPr="00093E46" w:rsidTr="00300587">
        <w:trPr>
          <w:trHeight w:val="431"/>
        </w:trPr>
        <w:tc>
          <w:tcPr>
            <w:tcW w:w="1135" w:type="dxa"/>
          </w:tcPr>
          <w:p w:rsidR="000D1A50" w:rsidRPr="00003053" w:rsidRDefault="000D1A50" w:rsidP="00300587">
            <w:pPr>
              <w:jc w:val="center"/>
              <w:rPr>
                <w:b/>
                <w:bCs/>
                <w:color w:val="000000"/>
                <w:sz w:val="24"/>
                <w:szCs w:val="24"/>
              </w:rPr>
            </w:pPr>
            <w:r w:rsidRPr="00003053">
              <w:rPr>
                <w:b/>
                <w:bCs/>
                <w:color w:val="000000"/>
                <w:sz w:val="24"/>
                <w:szCs w:val="24"/>
              </w:rPr>
              <w:t>Metric No.</w:t>
            </w:r>
          </w:p>
        </w:tc>
        <w:tc>
          <w:tcPr>
            <w:tcW w:w="7229" w:type="dxa"/>
          </w:tcPr>
          <w:p w:rsidR="000D1A50" w:rsidRPr="00003053" w:rsidRDefault="000D1A50" w:rsidP="00300587">
            <w:pPr>
              <w:jc w:val="center"/>
              <w:rPr>
                <w:b/>
                <w:bCs/>
                <w:color w:val="000000"/>
                <w:sz w:val="24"/>
                <w:szCs w:val="24"/>
              </w:rPr>
            </w:pPr>
          </w:p>
        </w:tc>
        <w:tc>
          <w:tcPr>
            <w:tcW w:w="1559" w:type="dxa"/>
          </w:tcPr>
          <w:p w:rsidR="000D1A50" w:rsidRPr="00003053" w:rsidRDefault="000D1A50" w:rsidP="00300587">
            <w:pPr>
              <w:jc w:val="center"/>
              <w:rPr>
                <w:b/>
                <w:bCs/>
                <w:color w:val="000000"/>
                <w:sz w:val="24"/>
                <w:szCs w:val="24"/>
              </w:rPr>
            </w:pPr>
            <w:r w:rsidRPr="00003053">
              <w:rPr>
                <w:b/>
                <w:bCs/>
                <w:color w:val="000000"/>
                <w:sz w:val="24"/>
                <w:szCs w:val="24"/>
              </w:rPr>
              <w:t>Weightage</w:t>
            </w:r>
          </w:p>
        </w:tc>
      </w:tr>
      <w:tr w:rsidR="000D1A50" w:rsidRPr="00093E46" w:rsidTr="00300587">
        <w:tc>
          <w:tcPr>
            <w:tcW w:w="1135" w:type="dxa"/>
          </w:tcPr>
          <w:p w:rsidR="000D1A50" w:rsidRPr="00003053" w:rsidRDefault="000D1A50" w:rsidP="00300587">
            <w:pPr>
              <w:jc w:val="center"/>
              <w:rPr>
                <w:b/>
                <w:bCs/>
                <w:color w:val="000000"/>
                <w:sz w:val="24"/>
                <w:szCs w:val="24"/>
              </w:rPr>
            </w:pPr>
            <w:r w:rsidRPr="00003053">
              <w:rPr>
                <w:b/>
                <w:bCs/>
                <w:color w:val="000000"/>
                <w:sz w:val="24"/>
                <w:szCs w:val="24"/>
              </w:rPr>
              <w:t>2.2.1</w:t>
            </w:r>
          </w:p>
          <w:p w:rsidR="000D1A50" w:rsidRPr="00003053" w:rsidRDefault="000D1A50" w:rsidP="00300587">
            <w:pPr>
              <w:jc w:val="center"/>
              <w:rPr>
                <w:b/>
                <w:bCs/>
                <w:color w:val="000000"/>
                <w:sz w:val="24"/>
                <w:szCs w:val="24"/>
              </w:rPr>
            </w:pPr>
          </w:p>
          <w:p w:rsidR="000D1A50" w:rsidRPr="00003053" w:rsidRDefault="000D1A50" w:rsidP="00300587">
            <w:pPr>
              <w:jc w:val="center"/>
              <w:rPr>
                <w:b/>
                <w:bCs/>
                <w:color w:val="000000"/>
                <w:sz w:val="24"/>
                <w:szCs w:val="24"/>
              </w:rPr>
            </w:pPr>
            <w:r w:rsidRPr="00003053">
              <w:rPr>
                <w:b/>
                <w:bCs/>
                <w:color w:val="000000"/>
                <w:sz w:val="24"/>
                <w:szCs w:val="24"/>
              </w:rPr>
              <w:t>Q</w:t>
            </w:r>
            <w:r w:rsidRPr="00003053">
              <w:rPr>
                <w:b/>
                <w:bCs/>
                <w:color w:val="000000"/>
                <w:sz w:val="24"/>
                <w:szCs w:val="24"/>
                <w:vertAlign w:val="subscript"/>
              </w:rPr>
              <w:t>l</w:t>
            </w:r>
            <w:r w:rsidRPr="00003053">
              <w:rPr>
                <w:b/>
                <w:bCs/>
                <w:color w:val="000000"/>
                <w:sz w:val="24"/>
                <w:szCs w:val="24"/>
              </w:rPr>
              <w:t>M</w:t>
            </w:r>
          </w:p>
        </w:tc>
        <w:tc>
          <w:tcPr>
            <w:tcW w:w="7229" w:type="dxa"/>
          </w:tcPr>
          <w:p w:rsidR="000D1A50" w:rsidRPr="00003053" w:rsidRDefault="000D1A50" w:rsidP="00300587">
            <w:pPr>
              <w:rPr>
                <w:b/>
                <w:i/>
                <w:strike/>
                <w:color w:val="000000"/>
                <w:sz w:val="24"/>
                <w:szCs w:val="24"/>
              </w:rPr>
            </w:pPr>
            <w:r w:rsidRPr="00003053">
              <w:rPr>
                <w:b/>
                <w:i/>
                <w:color w:val="000000"/>
                <w:sz w:val="24"/>
                <w:szCs w:val="24"/>
              </w:rPr>
              <w:t>The institution assesses the learning levels of the students</w:t>
            </w:r>
            <w:r w:rsidRPr="00003053">
              <w:rPr>
                <w:b/>
                <w:i/>
                <w:strike/>
                <w:color w:val="000000"/>
                <w:sz w:val="24"/>
                <w:szCs w:val="24"/>
              </w:rPr>
              <w:t xml:space="preserve"> </w:t>
            </w:r>
            <w:r w:rsidRPr="00003053">
              <w:rPr>
                <w:b/>
                <w:i/>
                <w:color w:val="000000"/>
                <w:sz w:val="24"/>
                <w:szCs w:val="24"/>
              </w:rPr>
              <w:t xml:space="preserve">and  organises special </w:t>
            </w:r>
            <w:r>
              <w:rPr>
                <w:b/>
                <w:i/>
                <w:color w:val="000000"/>
                <w:sz w:val="24"/>
                <w:szCs w:val="24"/>
              </w:rPr>
              <w:t>Programmes for advanced learners and</w:t>
            </w:r>
            <w:r w:rsidRPr="00003053">
              <w:rPr>
                <w:b/>
                <w:i/>
                <w:color w:val="000000"/>
                <w:sz w:val="24"/>
                <w:szCs w:val="24"/>
              </w:rPr>
              <w:t xml:space="preserve"> slow learners</w:t>
            </w:r>
            <w:r>
              <w:rPr>
                <w:b/>
                <w:i/>
                <w:color w:val="000000"/>
                <w:sz w:val="24"/>
                <w:szCs w:val="24"/>
              </w:rPr>
              <w:t>.</w:t>
            </w:r>
          </w:p>
          <w:p w:rsidR="000D1A50" w:rsidRPr="00003053" w:rsidRDefault="000D1A50" w:rsidP="00300587">
            <w:pPr>
              <w:rPr>
                <w:b/>
                <w:i/>
                <w:color w:val="000000"/>
                <w:sz w:val="24"/>
                <w:szCs w:val="24"/>
              </w:rPr>
            </w:pPr>
          </w:p>
          <w:p w:rsidR="000D1A50" w:rsidRPr="00003053" w:rsidRDefault="000D1A50" w:rsidP="00300587">
            <w:pPr>
              <w:rPr>
                <w:color w:val="000000"/>
              </w:rPr>
            </w:pPr>
            <w:r w:rsidRPr="00003053">
              <w:rPr>
                <w:color w:val="000000"/>
              </w:rPr>
              <w:t>Write description</w:t>
            </w:r>
            <w:r w:rsidRPr="00003053">
              <w:rPr>
                <w:color w:val="FF0000"/>
              </w:rPr>
              <w:t xml:space="preserve"> </w:t>
            </w:r>
            <w:r w:rsidRPr="00003053">
              <w:t>in</w:t>
            </w:r>
            <w:r w:rsidRPr="00003053">
              <w:rPr>
                <w:color w:val="000000"/>
              </w:rPr>
              <w:t xml:space="preserve"> maximum of 500 words</w:t>
            </w:r>
          </w:p>
          <w:p w:rsidR="000D1A50" w:rsidRPr="00003053" w:rsidRDefault="000D1A50" w:rsidP="00300587">
            <w:pPr>
              <w:rPr>
                <w:b/>
                <w:color w:val="000000"/>
              </w:rPr>
            </w:pPr>
            <w:r w:rsidRPr="00003053">
              <w:rPr>
                <w:b/>
                <w:color w:val="000000"/>
              </w:rPr>
              <w:t xml:space="preserve">File Description </w:t>
            </w:r>
          </w:p>
          <w:p w:rsidR="000D1A50" w:rsidRPr="00003053" w:rsidRDefault="000D1A50" w:rsidP="000D1A50">
            <w:pPr>
              <w:numPr>
                <w:ilvl w:val="0"/>
                <w:numId w:val="139"/>
              </w:numPr>
              <w:spacing w:line="276" w:lineRule="auto"/>
              <w:rPr>
                <w:color w:val="000000"/>
              </w:rPr>
            </w:pPr>
            <w:r w:rsidRPr="00003053">
              <w:rPr>
                <w:color w:val="000000"/>
              </w:rPr>
              <w:t>Paste link for additional information</w:t>
            </w:r>
          </w:p>
          <w:p w:rsidR="000D1A50" w:rsidRPr="00003053" w:rsidRDefault="000D1A50" w:rsidP="000D1A50">
            <w:pPr>
              <w:numPr>
                <w:ilvl w:val="0"/>
                <w:numId w:val="139"/>
              </w:numPr>
              <w:spacing w:line="276" w:lineRule="auto"/>
              <w:rPr>
                <w:color w:val="000000"/>
              </w:rPr>
            </w:pPr>
            <w:r w:rsidRPr="00003053">
              <w:rPr>
                <w:color w:val="000000"/>
              </w:rPr>
              <w:t xml:space="preserve"> Upload Any additional information </w:t>
            </w:r>
          </w:p>
        </w:tc>
        <w:tc>
          <w:tcPr>
            <w:tcW w:w="1559" w:type="dxa"/>
          </w:tcPr>
          <w:p w:rsidR="000D1A50" w:rsidRPr="00003053" w:rsidRDefault="000D1A50" w:rsidP="00300587">
            <w:pPr>
              <w:jc w:val="center"/>
              <w:rPr>
                <w:b/>
                <w:bCs/>
                <w:strike/>
                <w:color w:val="000000"/>
                <w:sz w:val="24"/>
                <w:szCs w:val="24"/>
              </w:rPr>
            </w:pPr>
            <w:r w:rsidRPr="00003053">
              <w:rPr>
                <w:b/>
                <w:bCs/>
                <w:color w:val="000000"/>
                <w:sz w:val="24"/>
                <w:szCs w:val="24"/>
              </w:rPr>
              <w:t>10</w:t>
            </w:r>
          </w:p>
        </w:tc>
      </w:tr>
      <w:tr w:rsidR="000D1A50" w:rsidRPr="00003053" w:rsidTr="00300587">
        <w:trPr>
          <w:trHeight w:val="631"/>
        </w:trPr>
        <w:tc>
          <w:tcPr>
            <w:tcW w:w="1135" w:type="dxa"/>
          </w:tcPr>
          <w:p w:rsidR="000D1A50" w:rsidRPr="00003053" w:rsidRDefault="000D1A50" w:rsidP="00300587">
            <w:pPr>
              <w:jc w:val="center"/>
              <w:rPr>
                <w:b/>
                <w:bCs/>
                <w:color w:val="000000"/>
                <w:sz w:val="24"/>
                <w:szCs w:val="24"/>
              </w:rPr>
            </w:pPr>
            <w:r w:rsidRPr="00003053">
              <w:rPr>
                <w:b/>
                <w:bCs/>
                <w:color w:val="000000"/>
                <w:sz w:val="24"/>
                <w:szCs w:val="24"/>
              </w:rPr>
              <w:t>2.2.2</w:t>
            </w:r>
          </w:p>
          <w:p w:rsidR="000D1A50" w:rsidRPr="00003053" w:rsidRDefault="000D1A50" w:rsidP="00300587">
            <w:pPr>
              <w:jc w:val="center"/>
              <w:rPr>
                <w:b/>
                <w:bCs/>
                <w:color w:val="000000"/>
                <w:sz w:val="24"/>
                <w:szCs w:val="24"/>
              </w:rPr>
            </w:pPr>
          </w:p>
          <w:p w:rsidR="000D1A50" w:rsidRPr="00003053" w:rsidRDefault="000D1A50" w:rsidP="00300587">
            <w:pPr>
              <w:jc w:val="center"/>
              <w:rPr>
                <w:b/>
                <w:bCs/>
                <w:color w:val="000000"/>
                <w:sz w:val="24"/>
                <w:szCs w:val="24"/>
              </w:rPr>
            </w:pPr>
            <w:r w:rsidRPr="00003053">
              <w:rPr>
                <w:b/>
                <w:bCs/>
                <w:color w:val="000000"/>
                <w:sz w:val="24"/>
                <w:szCs w:val="24"/>
              </w:rPr>
              <w:t>Q</w:t>
            </w:r>
            <w:r w:rsidRPr="00003053">
              <w:rPr>
                <w:b/>
                <w:bCs/>
                <w:color w:val="000000"/>
                <w:sz w:val="24"/>
                <w:szCs w:val="24"/>
                <w:vertAlign w:val="subscript"/>
              </w:rPr>
              <w:t>n</w:t>
            </w:r>
            <w:r w:rsidRPr="00003053">
              <w:rPr>
                <w:b/>
                <w:bCs/>
                <w:color w:val="000000"/>
                <w:sz w:val="24"/>
                <w:szCs w:val="24"/>
              </w:rPr>
              <w:t>M</w:t>
            </w:r>
          </w:p>
          <w:p w:rsidR="000D1A50" w:rsidRPr="00003053" w:rsidRDefault="000D1A50" w:rsidP="00300587">
            <w:pPr>
              <w:rPr>
                <w:b/>
                <w:bCs/>
                <w:color w:val="000000"/>
                <w:sz w:val="24"/>
                <w:szCs w:val="24"/>
              </w:rPr>
            </w:pPr>
          </w:p>
        </w:tc>
        <w:tc>
          <w:tcPr>
            <w:tcW w:w="7229" w:type="dxa"/>
          </w:tcPr>
          <w:p w:rsidR="000D1A50" w:rsidRPr="00003053" w:rsidRDefault="000D1A50" w:rsidP="00300587">
            <w:pPr>
              <w:rPr>
                <w:b/>
                <w:i/>
                <w:color w:val="000000"/>
                <w:sz w:val="24"/>
                <w:szCs w:val="24"/>
              </w:rPr>
            </w:pPr>
            <w:r w:rsidRPr="00003053">
              <w:rPr>
                <w:b/>
                <w:i/>
                <w:color w:val="000000"/>
                <w:sz w:val="24"/>
                <w:szCs w:val="24"/>
              </w:rPr>
              <w:t>Student - Full time teacher ratio (Data for the latest completed academic year)</w:t>
            </w:r>
          </w:p>
          <w:p w:rsidR="000D1A50" w:rsidRPr="00003053" w:rsidRDefault="000D1A50" w:rsidP="00300587">
            <w:pPr>
              <w:rPr>
                <w:bCs/>
                <w:color w:val="000000"/>
                <w:sz w:val="24"/>
                <w:szCs w:val="24"/>
              </w:rPr>
            </w:pPr>
          </w:p>
          <w:p w:rsidR="000D1A50" w:rsidRPr="00003053" w:rsidRDefault="000D1A50" w:rsidP="00300587">
            <w:pPr>
              <w:rPr>
                <w:bCs/>
                <w:color w:val="000000"/>
                <w:sz w:val="24"/>
                <w:szCs w:val="24"/>
              </w:rPr>
            </w:pPr>
            <w:r w:rsidRPr="00003053">
              <w:rPr>
                <w:bCs/>
                <w:color w:val="000000"/>
                <w:sz w:val="24"/>
                <w:szCs w:val="24"/>
              </w:rPr>
              <w:t>Data Requirement:</w:t>
            </w:r>
            <w:r w:rsidRPr="00003053">
              <w:rPr>
                <w:bCs/>
                <w:color w:val="000000"/>
                <w:szCs w:val="24"/>
              </w:rPr>
              <w:t xml:space="preserve"> </w:t>
            </w:r>
          </w:p>
          <w:p w:rsidR="000D1A50" w:rsidRPr="00003053" w:rsidRDefault="000D1A50" w:rsidP="000D1A50">
            <w:pPr>
              <w:numPr>
                <w:ilvl w:val="0"/>
                <w:numId w:val="25"/>
              </w:numPr>
              <w:tabs>
                <w:tab w:val="left" w:pos="841"/>
              </w:tabs>
              <w:ind w:left="841"/>
              <w:contextualSpacing/>
              <w:rPr>
                <w:bCs/>
                <w:color w:val="000000"/>
                <w:sz w:val="24"/>
                <w:szCs w:val="24"/>
              </w:rPr>
            </w:pPr>
            <w:r w:rsidRPr="00003053">
              <w:rPr>
                <w:bCs/>
                <w:color w:val="000000"/>
                <w:sz w:val="24"/>
                <w:szCs w:val="24"/>
              </w:rPr>
              <w:t>Total number of students enrolled in the institution</w:t>
            </w:r>
          </w:p>
          <w:p w:rsidR="000D1A50" w:rsidRPr="00003053" w:rsidRDefault="000D1A50" w:rsidP="000D1A50">
            <w:pPr>
              <w:numPr>
                <w:ilvl w:val="0"/>
                <w:numId w:val="25"/>
              </w:numPr>
              <w:tabs>
                <w:tab w:val="left" w:pos="841"/>
              </w:tabs>
              <w:ind w:left="841"/>
              <w:contextualSpacing/>
              <w:rPr>
                <w:bCs/>
                <w:color w:val="000000"/>
                <w:sz w:val="24"/>
                <w:szCs w:val="24"/>
              </w:rPr>
            </w:pPr>
            <w:r w:rsidRPr="00003053">
              <w:rPr>
                <w:bCs/>
                <w:color w:val="000000"/>
                <w:sz w:val="24"/>
                <w:szCs w:val="24"/>
              </w:rPr>
              <w:t>Total number of full time teachers in the institution</w:t>
            </w:r>
          </w:p>
          <w:p w:rsidR="000D1A50" w:rsidRPr="00003053" w:rsidRDefault="000D1A50" w:rsidP="00300587">
            <w:pPr>
              <w:tabs>
                <w:tab w:val="left" w:pos="1627"/>
              </w:tabs>
              <w:contextualSpacing/>
              <w:rPr>
                <w:bCs/>
                <w:color w:val="000000"/>
                <w:sz w:val="24"/>
                <w:szCs w:val="24"/>
              </w:rPr>
            </w:pPr>
          </w:p>
          <w:p w:rsidR="000D1A50" w:rsidRPr="00003053" w:rsidRDefault="000D1A50" w:rsidP="00300587">
            <w:pPr>
              <w:tabs>
                <w:tab w:val="left" w:pos="1627"/>
              </w:tabs>
              <w:contextualSpacing/>
              <w:rPr>
                <w:bCs/>
                <w:color w:val="000000"/>
                <w:sz w:val="24"/>
                <w:szCs w:val="24"/>
              </w:rPr>
            </w:pPr>
            <w:r w:rsidRPr="00003053">
              <w:rPr>
                <w:bCs/>
                <w:color w:val="000000"/>
                <w:sz w:val="24"/>
                <w:szCs w:val="24"/>
              </w:rPr>
              <w:t>Formula:     Students</w:t>
            </w:r>
            <w:r w:rsidRPr="00003053">
              <w:rPr>
                <w:b/>
                <w:bCs/>
                <w:color w:val="000000"/>
                <w:sz w:val="24"/>
                <w:szCs w:val="24"/>
              </w:rPr>
              <w:t xml:space="preserve"> :</w:t>
            </w:r>
            <w:r w:rsidRPr="00003053">
              <w:rPr>
                <w:bCs/>
                <w:color w:val="000000"/>
                <w:sz w:val="24"/>
                <w:szCs w:val="24"/>
              </w:rPr>
              <w:t xml:space="preserve"> Teachers</w:t>
            </w:r>
          </w:p>
          <w:p w:rsidR="000D1A50" w:rsidRPr="00003053" w:rsidRDefault="000D1A50" w:rsidP="00300587">
            <w:pPr>
              <w:rPr>
                <w:b/>
                <w:color w:val="000000"/>
              </w:rPr>
            </w:pPr>
          </w:p>
          <w:p w:rsidR="000D1A50" w:rsidRDefault="000D1A50" w:rsidP="00300587">
            <w:pPr>
              <w:rPr>
                <w:b/>
                <w:color w:val="000000"/>
              </w:rPr>
            </w:pPr>
            <w:r w:rsidRPr="00C37800">
              <w:rPr>
                <w:b/>
                <w:color w:val="000000"/>
              </w:rPr>
              <w:t>File Description (Upload)</w:t>
            </w:r>
          </w:p>
          <w:p w:rsidR="000D1A50" w:rsidRPr="00003053" w:rsidRDefault="00C37800" w:rsidP="00C37800">
            <w:pPr>
              <w:tabs>
                <w:tab w:val="left" w:pos="1906"/>
              </w:tabs>
              <w:rPr>
                <w:b/>
                <w:color w:val="000000"/>
              </w:rPr>
            </w:pPr>
            <w:r>
              <w:rPr>
                <w:b/>
                <w:color w:val="000000"/>
              </w:rPr>
              <w:tab/>
            </w:r>
          </w:p>
          <w:p w:rsidR="000D1A50" w:rsidRPr="00003053" w:rsidRDefault="000D1A50" w:rsidP="000D1A50">
            <w:pPr>
              <w:numPr>
                <w:ilvl w:val="0"/>
                <w:numId w:val="184"/>
              </w:numPr>
              <w:spacing w:line="276" w:lineRule="auto"/>
              <w:rPr>
                <w:bCs/>
                <w:color w:val="000000"/>
                <w:sz w:val="24"/>
                <w:szCs w:val="24"/>
              </w:rPr>
            </w:pPr>
            <w:r w:rsidRPr="00003053">
              <w:rPr>
                <w:color w:val="000000"/>
              </w:rPr>
              <w:t>Any additional information</w:t>
            </w:r>
          </w:p>
        </w:tc>
        <w:tc>
          <w:tcPr>
            <w:tcW w:w="1559" w:type="dxa"/>
          </w:tcPr>
          <w:p w:rsidR="000D1A50" w:rsidRPr="00003053" w:rsidRDefault="000D1A50" w:rsidP="00300587">
            <w:pPr>
              <w:jc w:val="center"/>
              <w:rPr>
                <w:b/>
                <w:bCs/>
                <w:color w:val="000000"/>
                <w:sz w:val="24"/>
                <w:szCs w:val="24"/>
              </w:rPr>
            </w:pPr>
            <w:r w:rsidRPr="00003053">
              <w:rPr>
                <w:b/>
                <w:bCs/>
                <w:color w:val="000000"/>
                <w:sz w:val="24"/>
                <w:szCs w:val="24"/>
              </w:rPr>
              <w:t>10</w:t>
            </w:r>
          </w:p>
        </w:tc>
      </w:tr>
    </w:tbl>
    <w:p w:rsidR="000D1A50" w:rsidRPr="00093E46" w:rsidRDefault="000D1A50" w:rsidP="000D1A50">
      <w:pPr>
        <w:tabs>
          <w:tab w:val="left" w:pos="5146"/>
        </w:tabs>
        <w:rPr>
          <w:b/>
          <w:bCs/>
          <w:color w:val="000000"/>
          <w:sz w:val="24"/>
          <w:szCs w:val="24"/>
          <w:highlight w:val="yellow"/>
        </w:rPr>
      </w:pPr>
      <w:r w:rsidRPr="00093E46">
        <w:rPr>
          <w:b/>
          <w:bCs/>
          <w:color w:val="000000"/>
          <w:sz w:val="24"/>
          <w:szCs w:val="24"/>
          <w:highlight w:val="yellow"/>
        </w:rPr>
        <w:t xml:space="preserve">                                                               </w:t>
      </w:r>
    </w:p>
    <w:p w:rsidR="000D1A50" w:rsidRPr="00CA25CC" w:rsidRDefault="000D1A50" w:rsidP="000D1A50">
      <w:pPr>
        <w:tabs>
          <w:tab w:val="left" w:pos="5146"/>
        </w:tabs>
        <w:jc w:val="center"/>
        <w:rPr>
          <w:b/>
          <w:bCs/>
          <w:color w:val="000000"/>
          <w:sz w:val="24"/>
          <w:szCs w:val="24"/>
        </w:rPr>
      </w:pPr>
      <w:r w:rsidRPr="00CA25CC">
        <w:rPr>
          <w:b/>
          <w:bCs/>
          <w:color w:val="000000"/>
          <w:sz w:val="24"/>
          <w:szCs w:val="24"/>
        </w:rPr>
        <w:t>Key Indicator - 2.3 Teaching - Learning Process (20)</w:t>
      </w:r>
    </w:p>
    <w:p w:rsidR="000D1A50" w:rsidRPr="00CA25CC" w:rsidRDefault="000D1A50" w:rsidP="000D1A50">
      <w:pPr>
        <w:jc w:val="center"/>
        <w:rPr>
          <w:b/>
          <w:bCs/>
          <w:color w:val="000000"/>
          <w:sz w:val="10"/>
          <w:szCs w:val="10"/>
        </w:rPr>
      </w:pPr>
    </w:p>
    <w:tbl>
      <w:tblPr>
        <w:tblW w:w="990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0"/>
        <w:gridCol w:w="7290"/>
        <w:gridCol w:w="1539"/>
      </w:tblGrid>
      <w:tr w:rsidR="000D1A50" w:rsidRPr="00093E46" w:rsidTr="00300587">
        <w:trPr>
          <w:trHeight w:val="422"/>
        </w:trPr>
        <w:tc>
          <w:tcPr>
            <w:tcW w:w="1080" w:type="dxa"/>
          </w:tcPr>
          <w:p w:rsidR="000D1A50" w:rsidRPr="00CA25CC" w:rsidRDefault="000D1A50" w:rsidP="00300587">
            <w:pPr>
              <w:jc w:val="center"/>
              <w:rPr>
                <w:b/>
                <w:bCs/>
                <w:color w:val="000000"/>
                <w:sz w:val="24"/>
                <w:szCs w:val="24"/>
              </w:rPr>
            </w:pPr>
            <w:r w:rsidRPr="00CA25CC">
              <w:rPr>
                <w:b/>
                <w:bCs/>
                <w:color w:val="000000"/>
                <w:sz w:val="24"/>
                <w:szCs w:val="24"/>
              </w:rPr>
              <w:t>Metric No.</w:t>
            </w:r>
          </w:p>
        </w:tc>
        <w:tc>
          <w:tcPr>
            <w:tcW w:w="7290" w:type="dxa"/>
          </w:tcPr>
          <w:p w:rsidR="000D1A50" w:rsidRPr="00CA25CC" w:rsidRDefault="000D1A50" w:rsidP="00300587">
            <w:pPr>
              <w:jc w:val="center"/>
              <w:rPr>
                <w:b/>
                <w:bCs/>
                <w:color w:val="000000"/>
                <w:sz w:val="24"/>
                <w:szCs w:val="24"/>
              </w:rPr>
            </w:pPr>
          </w:p>
        </w:tc>
        <w:tc>
          <w:tcPr>
            <w:tcW w:w="1539" w:type="dxa"/>
          </w:tcPr>
          <w:p w:rsidR="000D1A50" w:rsidRPr="00CA25CC" w:rsidRDefault="000D1A50" w:rsidP="00300587">
            <w:pPr>
              <w:jc w:val="center"/>
              <w:rPr>
                <w:b/>
                <w:bCs/>
                <w:color w:val="000000"/>
                <w:sz w:val="24"/>
                <w:szCs w:val="24"/>
              </w:rPr>
            </w:pPr>
            <w:r w:rsidRPr="00CA25CC">
              <w:rPr>
                <w:b/>
                <w:bCs/>
                <w:color w:val="000000"/>
                <w:sz w:val="24"/>
                <w:szCs w:val="24"/>
              </w:rPr>
              <w:t>Weightage</w:t>
            </w:r>
          </w:p>
        </w:tc>
      </w:tr>
      <w:tr w:rsidR="000D1A50" w:rsidRPr="00093E46" w:rsidTr="00300587">
        <w:trPr>
          <w:trHeight w:val="1205"/>
        </w:trPr>
        <w:tc>
          <w:tcPr>
            <w:tcW w:w="1080" w:type="dxa"/>
          </w:tcPr>
          <w:p w:rsidR="000D1A50" w:rsidRPr="00CA25CC" w:rsidRDefault="000D1A50" w:rsidP="00300587">
            <w:pPr>
              <w:jc w:val="center"/>
              <w:rPr>
                <w:b/>
                <w:bCs/>
                <w:color w:val="000000"/>
                <w:sz w:val="24"/>
                <w:szCs w:val="24"/>
              </w:rPr>
            </w:pPr>
            <w:r w:rsidRPr="00CA25CC">
              <w:rPr>
                <w:b/>
                <w:bCs/>
                <w:color w:val="000000"/>
                <w:sz w:val="24"/>
                <w:szCs w:val="24"/>
              </w:rPr>
              <w:t>2.3.1</w:t>
            </w:r>
          </w:p>
          <w:p w:rsidR="000D1A50" w:rsidRPr="00CA25CC" w:rsidRDefault="000D1A50" w:rsidP="00300587">
            <w:pPr>
              <w:jc w:val="center"/>
              <w:rPr>
                <w:b/>
                <w:bCs/>
                <w:color w:val="000000"/>
                <w:sz w:val="24"/>
                <w:szCs w:val="24"/>
              </w:rPr>
            </w:pPr>
          </w:p>
          <w:p w:rsidR="000D1A50" w:rsidRPr="00CA25CC" w:rsidRDefault="000D1A50" w:rsidP="00300587">
            <w:pPr>
              <w:jc w:val="center"/>
              <w:rPr>
                <w:b/>
                <w:bCs/>
                <w:color w:val="000000"/>
                <w:sz w:val="24"/>
                <w:szCs w:val="24"/>
              </w:rPr>
            </w:pPr>
            <w:r w:rsidRPr="00CA25CC">
              <w:rPr>
                <w:b/>
                <w:bCs/>
                <w:color w:val="000000"/>
                <w:sz w:val="24"/>
                <w:szCs w:val="24"/>
              </w:rPr>
              <w:t>Q</w:t>
            </w:r>
            <w:r w:rsidRPr="00CA25CC">
              <w:rPr>
                <w:b/>
                <w:bCs/>
                <w:color w:val="000000"/>
                <w:sz w:val="24"/>
                <w:szCs w:val="24"/>
                <w:vertAlign w:val="subscript"/>
              </w:rPr>
              <w:t>l</w:t>
            </w:r>
            <w:r w:rsidRPr="00CA25CC">
              <w:rPr>
                <w:b/>
                <w:bCs/>
                <w:color w:val="000000"/>
                <w:sz w:val="24"/>
                <w:szCs w:val="24"/>
              </w:rPr>
              <w:t>M</w:t>
            </w:r>
          </w:p>
        </w:tc>
        <w:tc>
          <w:tcPr>
            <w:tcW w:w="7290" w:type="dxa"/>
          </w:tcPr>
          <w:p w:rsidR="000D1A50" w:rsidRPr="00CA25CC" w:rsidRDefault="000D1A50" w:rsidP="00300587">
            <w:pPr>
              <w:widowControl w:val="0"/>
              <w:tabs>
                <w:tab w:val="left" w:pos="-378"/>
              </w:tabs>
              <w:autoSpaceDE w:val="0"/>
              <w:autoSpaceDN w:val="0"/>
              <w:adjustRightInd w:val="0"/>
              <w:ind w:right="52"/>
              <w:rPr>
                <w:b/>
                <w:i/>
                <w:color w:val="000000"/>
                <w:spacing w:val="2"/>
                <w:sz w:val="24"/>
                <w:szCs w:val="24"/>
              </w:rPr>
            </w:pPr>
            <w:r w:rsidRPr="00CA25CC">
              <w:rPr>
                <w:b/>
                <w:i/>
                <w:color w:val="000000"/>
                <w:spacing w:val="8"/>
                <w:sz w:val="24"/>
                <w:szCs w:val="24"/>
              </w:rPr>
              <w:t>S</w:t>
            </w:r>
            <w:r w:rsidRPr="00CA25CC">
              <w:rPr>
                <w:b/>
                <w:i/>
                <w:color w:val="000000"/>
                <w:sz w:val="24"/>
                <w:szCs w:val="24"/>
              </w:rPr>
              <w:t>tudent centric methods, such as</w:t>
            </w:r>
            <w:r w:rsidRPr="00CA25CC">
              <w:rPr>
                <w:b/>
                <w:i/>
                <w:color w:val="000000"/>
                <w:spacing w:val="6"/>
                <w:sz w:val="24"/>
                <w:szCs w:val="24"/>
              </w:rPr>
              <w:t xml:space="preserve"> experientia</w:t>
            </w:r>
            <w:r w:rsidRPr="00CA25CC">
              <w:rPr>
                <w:b/>
                <w:i/>
                <w:color w:val="000000"/>
                <w:sz w:val="24"/>
                <w:szCs w:val="24"/>
              </w:rPr>
              <w:t>l</w:t>
            </w:r>
            <w:r w:rsidRPr="00CA25CC">
              <w:rPr>
                <w:b/>
                <w:i/>
                <w:color w:val="000000"/>
                <w:spacing w:val="32"/>
                <w:sz w:val="24"/>
                <w:szCs w:val="24"/>
              </w:rPr>
              <w:t xml:space="preserve"> </w:t>
            </w:r>
            <w:r w:rsidRPr="00CA25CC">
              <w:rPr>
                <w:b/>
                <w:i/>
                <w:color w:val="000000"/>
                <w:spacing w:val="6"/>
                <w:sz w:val="24"/>
                <w:szCs w:val="24"/>
              </w:rPr>
              <w:t>learning</w:t>
            </w:r>
            <w:r w:rsidRPr="00CA25CC">
              <w:rPr>
                <w:b/>
                <w:i/>
                <w:color w:val="000000"/>
                <w:sz w:val="24"/>
                <w:szCs w:val="24"/>
              </w:rPr>
              <w:t>,</w:t>
            </w:r>
            <w:r w:rsidRPr="00CA25CC">
              <w:rPr>
                <w:b/>
                <w:i/>
                <w:color w:val="000000"/>
                <w:spacing w:val="32"/>
                <w:sz w:val="24"/>
                <w:szCs w:val="24"/>
              </w:rPr>
              <w:t xml:space="preserve"> </w:t>
            </w:r>
            <w:r w:rsidRPr="00CA25CC">
              <w:rPr>
                <w:b/>
                <w:i/>
                <w:color w:val="000000"/>
                <w:spacing w:val="6"/>
                <w:sz w:val="24"/>
                <w:szCs w:val="24"/>
              </w:rPr>
              <w:t>participativ</w:t>
            </w:r>
            <w:r w:rsidRPr="00CA25CC">
              <w:rPr>
                <w:b/>
                <w:i/>
                <w:color w:val="000000"/>
                <w:sz w:val="24"/>
                <w:szCs w:val="24"/>
              </w:rPr>
              <w:t>e</w:t>
            </w:r>
            <w:r w:rsidRPr="00CA25CC">
              <w:rPr>
                <w:b/>
                <w:i/>
                <w:color w:val="000000"/>
                <w:spacing w:val="32"/>
                <w:sz w:val="24"/>
                <w:szCs w:val="24"/>
              </w:rPr>
              <w:t xml:space="preserve"> </w:t>
            </w:r>
            <w:r w:rsidRPr="00CA25CC">
              <w:rPr>
                <w:b/>
                <w:i/>
                <w:color w:val="000000"/>
                <w:spacing w:val="6"/>
                <w:sz w:val="24"/>
                <w:szCs w:val="24"/>
              </w:rPr>
              <w:t>learning</w:t>
            </w:r>
            <w:r w:rsidRPr="00CA25CC">
              <w:rPr>
                <w:b/>
                <w:i/>
                <w:color w:val="000000"/>
                <w:sz w:val="24"/>
                <w:szCs w:val="24"/>
              </w:rPr>
              <w:t xml:space="preserve"> and </w:t>
            </w:r>
            <w:r w:rsidRPr="00CA25CC">
              <w:rPr>
                <w:b/>
                <w:i/>
                <w:color w:val="000000"/>
                <w:spacing w:val="6"/>
                <w:sz w:val="24"/>
                <w:szCs w:val="24"/>
              </w:rPr>
              <w:t>problem</w:t>
            </w:r>
            <w:r w:rsidRPr="00CA25CC">
              <w:rPr>
                <w:b/>
                <w:i/>
                <w:color w:val="000000"/>
                <w:sz w:val="24"/>
                <w:szCs w:val="24"/>
              </w:rPr>
              <w:t xml:space="preserve"> solving</w:t>
            </w:r>
            <w:r w:rsidRPr="00CA25CC">
              <w:rPr>
                <w:b/>
                <w:i/>
                <w:color w:val="000000"/>
                <w:spacing w:val="23"/>
                <w:sz w:val="24"/>
                <w:szCs w:val="24"/>
              </w:rPr>
              <w:t xml:space="preserve"> </w:t>
            </w:r>
            <w:r w:rsidRPr="00CA25CC">
              <w:rPr>
                <w:b/>
                <w:i/>
                <w:color w:val="000000"/>
                <w:sz w:val="24"/>
                <w:szCs w:val="24"/>
              </w:rPr>
              <w:t>methodologies</w:t>
            </w:r>
            <w:r w:rsidRPr="00CA25CC">
              <w:rPr>
                <w:b/>
                <w:i/>
                <w:color w:val="000000"/>
                <w:spacing w:val="23"/>
                <w:sz w:val="24"/>
                <w:szCs w:val="24"/>
              </w:rPr>
              <w:t xml:space="preserve"> </w:t>
            </w:r>
            <w:r w:rsidRPr="00CA25CC">
              <w:rPr>
                <w:b/>
                <w:i/>
                <w:color w:val="000000"/>
                <w:sz w:val="24"/>
                <w:szCs w:val="24"/>
              </w:rPr>
              <w:t>are</w:t>
            </w:r>
            <w:r w:rsidRPr="00CA25CC">
              <w:rPr>
                <w:b/>
                <w:i/>
                <w:color w:val="000000"/>
                <w:spacing w:val="23"/>
                <w:sz w:val="24"/>
                <w:szCs w:val="24"/>
              </w:rPr>
              <w:t xml:space="preserve"> </w:t>
            </w:r>
            <w:r w:rsidRPr="00CA25CC">
              <w:rPr>
                <w:b/>
                <w:i/>
                <w:color w:val="000000"/>
                <w:sz w:val="24"/>
                <w:szCs w:val="24"/>
              </w:rPr>
              <w:t>used</w:t>
            </w:r>
            <w:r w:rsidRPr="00CA25CC">
              <w:rPr>
                <w:b/>
                <w:i/>
                <w:color w:val="000000"/>
                <w:spacing w:val="23"/>
                <w:sz w:val="24"/>
                <w:szCs w:val="24"/>
              </w:rPr>
              <w:t xml:space="preserve"> </w:t>
            </w:r>
            <w:r w:rsidRPr="00CA25CC">
              <w:rPr>
                <w:b/>
                <w:i/>
                <w:color w:val="000000"/>
                <w:sz w:val="24"/>
                <w:szCs w:val="24"/>
              </w:rPr>
              <w:t>for</w:t>
            </w:r>
            <w:r w:rsidRPr="00CA25CC">
              <w:rPr>
                <w:b/>
                <w:i/>
                <w:color w:val="000000"/>
                <w:spacing w:val="23"/>
                <w:sz w:val="24"/>
                <w:szCs w:val="24"/>
              </w:rPr>
              <w:t xml:space="preserve"> </w:t>
            </w:r>
            <w:r w:rsidRPr="00CA25CC">
              <w:rPr>
                <w:b/>
                <w:i/>
                <w:color w:val="000000"/>
                <w:sz w:val="24"/>
                <w:szCs w:val="24"/>
              </w:rPr>
              <w:t>enhancing</w:t>
            </w:r>
            <w:r w:rsidRPr="00CA25CC">
              <w:rPr>
                <w:b/>
                <w:i/>
                <w:color w:val="000000"/>
                <w:spacing w:val="23"/>
                <w:sz w:val="24"/>
                <w:szCs w:val="24"/>
              </w:rPr>
              <w:t xml:space="preserve"> </w:t>
            </w:r>
            <w:r w:rsidRPr="00CA25CC">
              <w:rPr>
                <w:b/>
                <w:i/>
                <w:color w:val="000000"/>
                <w:sz w:val="24"/>
                <w:szCs w:val="24"/>
              </w:rPr>
              <w:t xml:space="preserve">learning </w:t>
            </w:r>
            <w:r w:rsidRPr="00CA25CC">
              <w:rPr>
                <w:b/>
                <w:i/>
                <w:color w:val="000000"/>
                <w:spacing w:val="2"/>
                <w:sz w:val="24"/>
                <w:szCs w:val="24"/>
              </w:rPr>
              <w:t>experiences</w:t>
            </w:r>
          </w:p>
          <w:p w:rsidR="000D1A50" w:rsidRPr="00CA25CC" w:rsidRDefault="000D1A50" w:rsidP="00300587">
            <w:pPr>
              <w:widowControl w:val="0"/>
              <w:tabs>
                <w:tab w:val="left" w:pos="-378"/>
              </w:tabs>
              <w:autoSpaceDE w:val="0"/>
              <w:autoSpaceDN w:val="0"/>
              <w:adjustRightInd w:val="0"/>
              <w:ind w:right="52"/>
              <w:rPr>
                <w:b/>
                <w:i/>
                <w:color w:val="000000"/>
                <w:spacing w:val="2"/>
                <w:sz w:val="24"/>
                <w:szCs w:val="24"/>
              </w:rPr>
            </w:pPr>
          </w:p>
          <w:p w:rsidR="000D1A50" w:rsidRPr="00CA25CC" w:rsidRDefault="000D1A50" w:rsidP="00300587">
            <w:pPr>
              <w:rPr>
                <w:color w:val="000000"/>
                <w:sz w:val="24"/>
                <w:szCs w:val="24"/>
              </w:rPr>
            </w:pPr>
            <w:r w:rsidRPr="00CA25CC">
              <w:rPr>
                <w:color w:val="000000"/>
                <w:sz w:val="24"/>
                <w:szCs w:val="24"/>
              </w:rPr>
              <w:t>Write description</w:t>
            </w:r>
            <w:r w:rsidRPr="00CA25CC">
              <w:rPr>
                <w:color w:val="FF0000"/>
                <w:sz w:val="24"/>
                <w:szCs w:val="24"/>
              </w:rPr>
              <w:t xml:space="preserve"> </w:t>
            </w:r>
            <w:r w:rsidRPr="00CA25CC">
              <w:rPr>
                <w:sz w:val="24"/>
                <w:szCs w:val="24"/>
              </w:rPr>
              <w:t>in</w:t>
            </w:r>
            <w:r w:rsidRPr="00CA25CC">
              <w:rPr>
                <w:color w:val="000000"/>
                <w:sz w:val="24"/>
                <w:szCs w:val="24"/>
              </w:rPr>
              <w:t xml:space="preserve"> maximum of 500 words</w:t>
            </w:r>
          </w:p>
          <w:p w:rsidR="000D1A50" w:rsidRPr="00CA25CC" w:rsidRDefault="000D1A50" w:rsidP="00300587">
            <w:pPr>
              <w:tabs>
                <w:tab w:val="center" w:pos="3537"/>
              </w:tabs>
              <w:rPr>
                <w:b/>
                <w:color w:val="000000"/>
              </w:rPr>
            </w:pPr>
            <w:r w:rsidRPr="00CA25CC">
              <w:rPr>
                <w:b/>
                <w:color w:val="000000"/>
              </w:rPr>
              <w:t xml:space="preserve">File Description </w:t>
            </w:r>
            <w:r>
              <w:rPr>
                <w:b/>
                <w:color w:val="000000"/>
              </w:rPr>
              <w:tab/>
            </w:r>
          </w:p>
          <w:p w:rsidR="000D1A50" w:rsidRPr="00CA25CC" w:rsidRDefault="000D1A50" w:rsidP="000D1A50">
            <w:pPr>
              <w:numPr>
                <w:ilvl w:val="0"/>
                <w:numId w:val="140"/>
              </w:numPr>
              <w:spacing w:line="276" w:lineRule="auto"/>
              <w:rPr>
                <w:color w:val="000000"/>
              </w:rPr>
            </w:pPr>
            <w:r w:rsidRPr="00CA25CC">
              <w:rPr>
                <w:color w:val="000000"/>
              </w:rPr>
              <w:t>Upload any additional information</w:t>
            </w:r>
          </w:p>
          <w:p w:rsidR="000D1A50" w:rsidRPr="00CA25CC" w:rsidRDefault="000D1A50" w:rsidP="000D1A50">
            <w:pPr>
              <w:numPr>
                <w:ilvl w:val="0"/>
                <w:numId w:val="140"/>
              </w:numPr>
              <w:spacing w:line="276" w:lineRule="auto"/>
              <w:rPr>
                <w:color w:val="000000"/>
              </w:rPr>
            </w:pPr>
            <w:r w:rsidRPr="00CA25CC">
              <w:rPr>
                <w:color w:val="000000"/>
              </w:rPr>
              <w:t>Link for Additional Information</w:t>
            </w:r>
          </w:p>
        </w:tc>
        <w:tc>
          <w:tcPr>
            <w:tcW w:w="1539" w:type="dxa"/>
          </w:tcPr>
          <w:p w:rsidR="000D1A50" w:rsidRPr="007C429B" w:rsidRDefault="000D1A50" w:rsidP="00300587">
            <w:pPr>
              <w:jc w:val="center"/>
              <w:rPr>
                <w:b/>
                <w:bCs/>
                <w:color w:val="000000"/>
                <w:sz w:val="24"/>
                <w:szCs w:val="24"/>
              </w:rPr>
            </w:pPr>
            <w:r w:rsidRPr="007C429B">
              <w:rPr>
                <w:b/>
                <w:bCs/>
                <w:color w:val="000000"/>
                <w:sz w:val="24"/>
                <w:szCs w:val="24"/>
              </w:rPr>
              <w:t>6</w:t>
            </w:r>
          </w:p>
        </w:tc>
      </w:tr>
      <w:tr w:rsidR="000D1A50" w:rsidRPr="00093E46" w:rsidTr="00300587">
        <w:trPr>
          <w:trHeight w:val="935"/>
        </w:trPr>
        <w:tc>
          <w:tcPr>
            <w:tcW w:w="1080" w:type="dxa"/>
          </w:tcPr>
          <w:p w:rsidR="000D1A50" w:rsidRPr="00CA25CC" w:rsidRDefault="000D1A50" w:rsidP="00300587">
            <w:pPr>
              <w:jc w:val="center"/>
              <w:rPr>
                <w:b/>
                <w:bCs/>
                <w:color w:val="000000"/>
                <w:sz w:val="24"/>
                <w:szCs w:val="24"/>
              </w:rPr>
            </w:pPr>
            <w:r w:rsidRPr="00CA25CC">
              <w:rPr>
                <w:b/>
                <w:bCs/>
                <w:color w:val="000000"/>
                <w:sz w:val="24"/>
                <w:szCs w:val="24"/>
              </w:rPr>
              <w:t>2.3.2</w:t>
            </w:r>
          </w:p>
          <w:p w:rsidR="000D1A50" w:rsidRPr="00CA25CC" w:rsidRDefault="000D1A50" w:rsidP="00300587">
            <w:pPr>
              <w:jc w:val="center"/>
              <w:rPr>
                <w:b/>
                <w:bCs/>
                <w:color w:val="000000"/>
                <w:sz w:val="24"/>
                <w:szCs w:val="24"/>
              </w:rPr>
            </w:pPr>
          </w:p>
          <w:p w:rsidR="000D1A50" w:rsidRPr="00CA25CC" w:rsidRDefault="000D1A50" w:rsidP="00300587">
            <w:pPr>
              <w:jc w:val="center"/>
              <w:rPr>
                <w:b/>
                <w:bCs/>
                <w:color w:val="000000"/>
                <w:sz w:val="24"/>
                <w:szCs w:val="24"/>
              </w:rPr>
            </w:pPr>
            <w:r w:rsidRPr="006F52CD">
              <w:rPr>
                <w:b/>
                <w:bCs/>
                <w:sz w:val="24"/>
                <w:szCs w:val="24"/>
              </w:rPr>
              <w:t>Q</w:t>
            </w:r>
            <w:r w:rsidRPr="006F52CD">
              <w:rPr>
                <w:b/>
                <w:bCs/>
                <w:sz w:val="24"/>
                <w:szCs w:val="24"/>
                <w:vertAlign w:val="subscript"/>
              </w:rPr>
              <w:t>l</w:t>
            </w:r>
            <w:r w:rsidRPr="006F52CD">
              <w:rPr>
                <w:b/>
                <w:bCs/>
                <w:sz w:val="24"/>
                <w:szCs w:val="24"/>
              </w:rPr>
              <w:t>M</w:t>
            </w:r>
          </w:p>
        </w:tc>
        <w:tc>
          <w:tcPr>
            <w:tcW w:w="7290" w:type="dxa"/>
          </w:tcPr>
          <w:p w:rsidR="000D1A50" w:rsidRPr="00CA25CC" w:rsidRDefault="000D1A50" w:rsidP="00300587">
            <w:pPr>
              <w:widowControl w:val="0"/>
              <w:tabs>
                <w:tab w:val="left" w:pos="-378"/>
              </w:tabs>
              <w:autoSpaceDE w:val="0"/>
              <w:autoSpaceDN w:val="0"/>
              <w:adjustRightInd w:val="0"/>
              <w:ind w:right="53"/>
              <w:rPr>
                <w:b/>
                <w:i/>
                <w:color w:val="000000"/>
                <w:sz w:val="24"/>
                <w:szCs w:val="24"/>
              </w:rPr>
            </w:pPr>
            <w:r w:rsidRPr="00CA25CC">
              <w:rPr>
                <w:b/>
                <w:i/>
                <w:color w:val="000000"/>
                <w:spacing w:val="1"/>
                <w:sz w:val="24"/>
                <w:szCs w:val="24"/>
              </w:rPr>
              <w:t>Teachers use ICT enabled tools including online resources for effective teaching and learning processes</w:t>
            </w:r>
          </w:p>
          <w:p w:rsidR="000D1A50" w:rsidRPr="00CA25CC" w:rsidRDefault="000D1A50" w:rsidP="00300587">
            <w:pPr>
              <w:rPr>
                <w:b/>
                <w:color w:val="000000"/>
              </w:rPr>
            </w:pPr>
            <w:r w:rsidRPr="00CA25CC">
              <w:rPr>
                <w:color w:val="000000"/>
                <w:sz w:val="24"/>
                <w:szCs w:val="24"/>
              </w:rPr>
              <w:t>Write description</w:t>
            </w:r>
            <w:r w:rsidRPr="00CA25CC">
              <w:rPr>
                <w:color w:val="FF0000"/>
                <w:sz w:val="24"/>
                <w:szCs w:val="24"/>
              </w:rPr>
              <w:t xml:space="preserve"> </w:t>
            </w:r>
            <w:r w:rsidRPr="00CA25CC">
              <w:rPr>
                <w:sz w:val="24"/>
                <w:szCs w:val="24"/>
              </w:rPr>
              <w:t>in</w:t>
            </w:r>
            <w:r w:rsidRPr="00CA25CC">
              <w:rPr>
                <w:color w:val="000000"/>
                <w:sz w:val="24"/>
                <w:szCs w:val="24"/>
              </w:rPr>
              <w:t xml:space="preserve"> maximum of 500 words</w:t>
            </w:r>
          </w:p>
          <w:p w:rsidR="000D1A50" w:rsidRPr="00CA25CC" w:rsidRDefault="000D1A50" w:rsidP="00300587">
            <w:pPr>
              <w:rPr>
                <w:b/>
                <w:color w:val="000000"/>
              </w:rPr>
            </w:pPr>
            <w:r w:rsidRPr="00CA25CC">
              <w:rPr>
                <w:b/>
                <w:color w:val="000000"/>
              </w:rPr>
              <w:t xml:space="preserve">File Description </w:t>
            </w:r>
          </w:p>
          <w:p w:rsidR="000D1A50" w:rsidRPr="00CA25CC" w:rsidRDefault="000D1A50" w:rsidP="000D1A50">
            <w:pPr>
              <w:numPr>
                <w:ilvl w:val="0"/>
                <w:numId w:val="140"/>
              </w:numPr>
              <w:spacing w:line="276" w:lineRule="auto"/>
              <w:rPr>
                <w:color w:val="000000"/>
              </w:rPr>
            </w:pPr>
            <w:r w:rsidRPr="00CA25CC">
              <w:rPr>
                <w:color w:val="000000"/>
              </w:rPr>
              <w:t>Upload any additional information</w:t>
            </w:r>
          </w:p>
          <w:p w:rsidR="000D1A50" w:rsidRPr="00221A68" w:rsidRDefault="000D1A50" w:rsidP="000D1A50">
            <w:pPr>
              <w:numPr>
                <w:ilvl w:val="0"/>
                <w:numId w:val="140"/>
              </w:numPr>
              <w:spacing w:line="276" w:lineRule="auto"/>
              <w:rPr>
                <w:color w:val="000000"/>
              </w:rPr>
            </w:pPr>
            <w:r w:rsidRPr="00CA25CC">
              <w:rPr>
                <w:color w:val="000000"/>
              </w:rPr>
              <w:t xml:space="preserve">Provide link for webpage describing the " LMS/ Academic management system" </w:t>
            </w:r>
          </w:p>
        </w:tc>
        <w:tc>
          <w:tcPr>
            <w:tcW w:w="1539" w:type="dxa"/>
          </w:tcPr>
          <w:p w:rsidR="000D1A50" w:rsidRPr="00093E46" w:rsidRDefault="000D1A50" w:rsidP="00300587">
            <w:pPr>
              <w:jc w:val="center"/>
              <w:rPr>
                <w:b/>
                <w:bCs/>
                <w:color w:val="000000"/>
                <w:sz w:val="24"/>
                <w:szCs w:val="24"/>
                <w:highlight w:val="yellow"/>
              </w:rPr>
            </w:pPr>
          </w:p>
          <w:p w:rsidR="000D1A50" w:rsidRPr="00093E46" w:rsidRDefault="000D1A50" w:rsidP="00300587">
            <w:pPr>
              <w:jc w:val="center"/>
              <w:rPr>
                <w:b/>
                <w:bCs/>
                <w:color w:val="000000"/>
                <w:sz w:val="24"/>
                <w:szCs w:val="24"/>
                <w:highlight w:val="yellow"/>
              </w:rPr>
            </w:pPr>
          </w:p>
          <w:p w:rsidR="000D1A50" w:rsidRPr="00CA25CC" w:rsidRDefault="000D1A50" w:rsidP="00300587">
            <w:pPr>
              <w:jc w:val="center"/>
              <w:rPr>
                <w:b/>
                <w:bCs/>
                <w:color w:val="000000"/>
                <w:sz w:val="24"/>
                <w:szCs w:val="24"/>
                <w:highlight w:val="yellow"/>
              </w:rPr>
            </w:pPr>
            <w:r w:rsidRPr="00C37800">
              <w:rPr>
                <w:b/>
                <w:bCs/>
                <w:color w:val="000000"/>
                <w:sz w:val="24"/>
                <w:szCs w:val="24"/>
              </w:rPr>
              <w:t>6</w:t>
            </w:r>
          </w:p>
        </w:tc>
      </w:tr>
      <w:tr w:rsidR="000D1A50" w:rsidRPr="00093E46" w:rsidTr="00300587">
        <w:trPr>
          <w:trHeight w:val="935"/>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t>2.3.3</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 xml:space="preserve">M </w:t>
            </w:r>
          </w:p>
        </w:tc>
        <w:tc>
          <w:tcPr>
            <w:tcW w:w="7290" w:type="dxa"/>
          </w:tcPr>
          <w:p w:rsidR="000D1A50" w:rsidRPr="00762847" w:rsidRDefault="000D1A50" w:rsidP="00300587">
            <w:pPr>
              <w:widowControl w:val="0"/>
              <w:tabs>
                <w:tab w:val="left" w:pos="-378"/>
              </w:tabs>
              <w:autoSpaceDE w:val="0"/>
              <w:autoSpaceDN w:val="0"/>
              <w:adjustRightInd w:val="0"/>
              <w:ind w:right="53"/>
              <w:rPr>
                <w:b/>
                <w:i/>
                <w:color w:val="000000"/>
                <w:sz w:val="24"/>
                <w:szCs w:val="24"/>
              </w:rPr>
            </w:pPr>
            <w:r w:rsidRPr="00762847">
              <w:rPr>
                <w:b/>
                <w:i/>
                <w:sz w:val="24"/>
                <w:szCs w:val="24"/>
              </w:rPr>
              <w:t>Ratio of</w:t>
            </w:r>
            <w:r w:rsidRPr="00762847">
              <w:rPr>
                <w:sz w:val="28"/>
                <w:szCs w:val="28"/>
              </w:rPr>
              <w:t xml:space="preserve"> </w:t>
            </w:r>
            <w:r w:rsidRPr="00762847">
              <w:rPr>
                <w:b/>
                <w:i/>
                <w:sz w:val="24"/>
                <w:szCs w:val="24"/>
              </w:rPr>
              <w:t xml:space="preserve">students to </w:t>
            </w:r>
            <w:r w:rsidRPr="00762847">
              <w:rPr>
                <w:sz w:val="28"/>
                <w:szCs w:val="28"/>
              </w:rPr>
              <w:t xml:space="preserve"> </w:t>
            </w:r>
            <w:r w:rsidRPr="00762847">
              <w:rPr>
                <w:b/>
                <w:i/>
                <w:color w:val="000000"/>
                <w:sz w:val="24"/>
                <w:szCs w:val="24"/>
              </w:rPr>
              <w:t xml:space="preserve">mentor  for academic and other related issues   (Data for the latest completed academic  year data) </w:t>
            </w:r>
          </w:p>
          <w:p w:rsidR="000D1A50" w:rsidRPr="00762847" w:rsidRDefault="000D1A50" w:rsidP="00300587">
            <w:pPr>
              <w:widowControl w:val="0"/>
              <w:tabs>
                <w:tab w:val="left" w:pos="-378"/>
              </w:tabs>
              <w:autoSpaceDE w:val="0"/>
              <w:autoSpaceDN w:val="0"/>
              <w:adjustRightInd w:val="0"/>
              <w:ind w:right="53"/>
              <w:rPr>
                <w:b/>
                <w:i/>
                <w:strike/>
                <w:color w:val="000000"/>
                <w:sz w:val="24"/>
                <w:szCs w:val="24"/>
              </w:rPr>
            </w:pPr>
          </w:p>
          <w:p w:rsidR="000D1A50" w:rsidRPr="00762847" w:rsidRDefault="000D1A50" w:rsidP="00300587">
            <w:pPr>
              <w:widowControl w:val="0"/>
              <w:tabs>
                <w:tab w:val="left" w:pos="-378"/>
              </w:tabs>
              <w:autoSpaceDE w:val="0"/>
              <w:autoSpaceDN w:val="0"/>
              <w:adjustRightInd w:val="0"/>
              <w:ind w:right="53"/>
              <w:rPr>
                <w:b/>
                <w:i/>
                <w:color w:val="000000"/>
                <w:sz w:val="24"/>
                <w:szCs w:val="24"/>
              </w:rPr>
            </w:pPr>
          </w:p>
          <w:p w:rsidR="000D1A50" w:rsidRPr="00F107BE" w:rsidRDefault="000D1A50" w:rsidP="00300587">
            <w:pPr>
              <w:rPr>
                <w:color w:val="000000"/>
                <w:sz w:val="24"/>
                <w:szCs w:val="24"/>
              </w:rPr>
            </w:pPr>
            <w:r w:rsidRPr="00762847">
              <w:rPr>
                <w:color w:val="000000"/>
                <w:sz w:val="24"/>
                <w:szCs w:val="24"/>
              </w:rPr>
              <w:t>2.3.3.1: </w:t>
            </w:r>
            <w:r w:rsidRPr="00F107BE">
              <w:rPr>
                <w:color w:val="000000"/>
                <w:sz w:val="24"/>
                <w:szCs w:val="24"/>
              </w:rPr>
              <w:t>Number of mentors</w:t>
            </w:r>
          </w:p>
          <w:p w:rsidR="000D1A50" w:rsidRPr="00F107BE" w:rsidRDefault="000D1A50" w:rsidP="00300587">
            <w:pPr>
              <w:contextualSpacing/>
              <w:rPr>
                <w:bCs/>
                <w:color w:val="000000"/>
                <w:sz w:val="24"/>
                <w:szCs w:val="24"/>
              </w:rPr>
            </w:pPr>
            <w:r w:rsidRPr="00F107BE">
              <w:rPr>
                <w:bCs/>
                <w:color w:val="000000"/>
                <w:sz w:val="24"/>
                <w:szCs w:val="24"/>
              </w:rPr>
              <w:lastRenderedPageBreak/>
              <w:t xml:space="preserve">             Number of students assigned to each Mentor</w:t>
            </w:r>
          </w:p>
          <w:p w:rsidR="000D1A50" w:rsidRPr="00F107BE" w:rsidRDefault="000D1A50" w:rsidP="00300587">
            <w:pPr>
              <w:widowControl w:val="0"/>
              <w:tabs>
                <w:tab w:val="left" w:pos="-378"/>
              </w:tabs>
              <w:autoSpaceDE w:val="0"/>
              <w:autoSpaceDN w:val="0"/>
              <w:adjustRightInd w:val="0"/>
              <w:ind w:right="53"/>
              <w:rPr>
                <w:bCs/>
                <w:color w:val="000000"/>
                <w:sz w:val="24"/>
                <w:szCs w:val="24"/>
              </w:rPr>
            </w:pPr>
          </w:p>
          <w:p w:rsidR="000D1A50" w:rsidRPr="00F107BE" w:rsidRDefault="000D1A50" w:rsidP="00300587">
            <w:pPr>
              <w:widowControl w:val="0"/>
              <w:tabs>
                <w:tab w:val="left" w:pos="-378"/>
              </w:tabs>
              <w:autoSpaceDE w:val="0"/>
              <w:autoSpaceDN w:val="0"/>
              <w:adjustRightInd w:val="0"/>
              <w:ind w:right="53"/>
              <w:rPr>
                <w:bCs/>
                <w:color w:val="000000"/>
                <w:sz w:val="24"/>
                <w:szCs w:val="24"/>
              </w:rPr>
            </w:pPr>
            <w:r w:rsidRPr="00F107BE">
              <w:rPr>
                <w:bCs/>
                <w:color w:val="000000"/>
                <w:sz w:val="24"/>
                <w:szCs w:val="24"/>
              </w:rPr>
              <w:t>Formula: Mentor : Mentee</w:t>
            </w:r>
          </w:p>
          <w:p w:rsidR="000D1A50" w:rsidRPr="00F107BE" w:rsidRDefault="000D1A50" w:rsidP="00300587">
            <w:pPr>
              <w:rPr>
                <w:b/>
                <w:color w:val="000000"/>
                <w:sz w:val="24"/>
                <w:szCs w:val="24"/>
              </w:rPr>
            </w:pPr>
          </w:p>
          <w:p w:rsidR="000D1A50" w:rsidRPr="00F107BE" w:rsidRDefault="000D1A50" w:rsidP="00300587">
            <w:pPr>
              <w:rPr>
                <w:b/>
                <w:color w:val="000000"/>
                <w:sz w:val="24"/>
                <w:szCs w:val="24"/>
              </w:rPr>
            </w:pPr>
            <w:r w:rsidRPr="00F107BE">
              <w:rPr>
                <w:b/>
                <w:color w:val="000000"/>
                <w:sz w:val="24"/>
                <w:szCs w:val="24"/>
              </w:rPr>
              <w:t xml:space="preserve">File Description </w:t>
            </w:r>
          </w:p>
          <w:p w:rsidR="000D1A50" w:rsidRPr="00F107BE" w:rsidRDefault="000D1A50" w:rsidP="000D1A50">
            <w:pPr>
              <w:widowControl w:val="0"/>
              <w:numPr>
                <w:ilvl w:val="0"/>
                <w:numId w:val="26"/>
              </w:numPr>
              <w:autoSpaceDE w:val="0"/>
              <w:autoSpaceDN w:val="0"/>
              <w:adjustRightInd w:val="0"/>
              <w:ind w:right="53"/>
              <w:rPr>
                <w:rFonts w:cs="Arial"/>
                <w:sz w:val="24"/>
                <w:szCs w:val="24"/>
              </w:rPr>
            </w:pPr>
            <w:r w:rsidRPr="00F107BE">
              <w:rPr>
                <w:color w:val="000000"/>
                <w:sz w:val="24"/>
                <w:szCs w:val="24"/>
              </w:rPr>
              <w:t xml:space="preserve">Upload year wise, number of students enrolled and full time teachers on roll. </w:t>
            </w:r>
          </w:p>
          <w:p w:rsidR="000D1A50" w:rsidRPr="001F205E" w:rsidRDefault="000D1A50" w:rsidP="000D1A50">
            <w:pPr>
              <w:widowControl w:val="0"/>
              <w:numPr>
                <w:ilvl w:val="0"/>
                <w:numId w:val="26"/>
              </w:numPr>
              <w:autoSpaceDE w:val="0"/>
              <w:autoSpaceDN w:val="0"/>
              <w:adjustRightInd w:val="0"/>
              <w:ind w:right="53"/>
              <w:rPr>
                <w:rFonts w:cs="Arial"/>
                <w:sz w:val="24"/>
                <w:szCs w:val="24"/>
              </w:rPr>
            </w:pPr>
            <w:r w:rsidRPr="00F107BE">
              <w:rPr>
                <w:color w:val="000000"/>
                <w:sz w:val="24"/>
                <w:szCs w:val="24"/>
              </w:rPr>
              <w:t xml:space="preserve">Circulars pertaining to assigning mentors </w:t>
            </w:r>
            <w:r>
              <w:rPr>
                <w:color w:val="000000"/>
                <w:sz w:val="24"/>
                <w:szCs w:val="24"/>
              </w:rPr>
              <w:t>to</w:t>
            </w:r>
            <w:r w:rsidRPr="00F107BE">
              <w:rPr>
                <w:color w:val="000000"/>
                <w:sz w:val="24"/>
                <w:szCs w:val="24"/>
              </w:rPr>
              <w:t xml:space="preserve"> mentees</w:t>
            </w:r>
          </w:p>
          <w:p w:rsidR="000D1A50" w:rsidRPr="001F205E" w:rsidRDefault="000D1A50" w:rsidP="000D1A50">
            <w:pPr>
              <w:widowControl w:val="0"/>
              <w:numPr>
                <w:ilvl w:val="0"/>
                <w:numId w:val="26"/>
              </w:numPr>
              <w:autoSpaceDE w:val="0"/>
              <w:autoSpaceDN w:val="0"/>
              <w:adjustRightInd w:val="0"/>
              <w:ind w:right="53"/>
              <w:rPr>
                <w:rFonts w:cs="Arial"/>
                <w:sz w:val="24"/>
                <w:szCs w:val="24"/>
              </w:rPr>
            </w:pPr>
            <w:r w:rsidRPr="001F205E">
              <w:rPr>
                <w:color w:val="000000"/>
                <w:sz w:val="24"/>
                <w:szCs w:val="24"/>
              </w:rPr>
              <w:t xml:space="preserve">mentor/mentee ratio </w:t>
            </w:r>
          </w:p>
        </w:tc>
        <w:tc>
          <w:tcPr>
            <w:tcW w:w="1539" w:type="dxa"/>
          </w:tcPr>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Pr>
                <w:b/>
                <w:bCs/>
                <w:color w:val="000000"/>
                <w:sz w:val="24"/>
                <w:szCs w:val="24"/>
              </w:rPr>
              <w:t>8</w:t>
            </w:r>
          </w:p>
        </w:tc>
      </w:tr>
    </w:tbl>
    <w:p w:rsidR="000D1A50" w:rsidRPr="00093E46" w:rsidRDefault="000D1A50" w:rsidP="000D1A50">
      <w:pPr>
        <w:jc w:val="center"/>
        <w:rPr>
          <w:b/>
          <w:bCs/>
          <w:color w:val="000000"/>
          <w:sz w:val="24"/>
          <w:szCs w:val="24"/>
          <w:highlight w:val="yellow"/>
        </w:rPr>
      </w:pPr>
    </w:p>
    <w:p w:rsidR="000D1A50" w:rsidRPr="00762847" w:rsidRDefault="000D1A50" w:rsidP="000D1A50">
      <w:pPr>
        <w:jc w:val="center"/>
        <w:rPr>
          <w:b/>
          <w:bCs/>
          <w:color w:val="000000"/>
          <w:sz w:val="24"/>
          <w:szCs w:val="24"/>
        </w:rPr>
      </w:pPr>
      <w:r w:rsidRPr="00762847">
        <w:rPr>
          <w:b/>
          <w:bCs/>
          <w:color w:val="000000"/>
          <w:sz w:val="24"/>
          <w:szCs w:val="24"/>
        </w:rPr>
        <w:t>Key Indicator - 2.4 Teacher Profile and Quality (50)</w:t>
      </w:r>
    </w:p>
    <w:p w:rsidR="000D1A50" w:rsidRPr="00762847" w:rsidRDefault="000D1A50" w:rsidP="000D1A50">
      <w:pPr>
        <w:jc w:val="center"/>
        <w:rPr>
          <w:bCs/>
          <w:color w:val="000000"/>
          <w:sz w:val="24"/>
          <w:szCs w:val="24"/>
        </w:rPr>
      </w:pPr>
    </w:p>
    <w:tbl>
      <w:tblPr>
        <w:tblW w:w="99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0"/>
        <w:gridCol w:w="7290"/>
        <w:gridCol w:w="1530"/>
      </w:tblGrid>
      <w:tr w:rsidR="000D1A50" w:rsidRPr="00762847" w:rsidTr="00300587">
        <w:trPr>
          <w:trHeight w:val="649"/>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t>Metric No.</w:t>
            </w:r>
          </w:p>
        </w:tc>
        <w:tc>
          <w:tcPr>
            <w:tcW w:w="7290" w:type="dxa"/>
          </w:tcPr>
          <w:p w:rsidR="000D1A50" w:rsidRPr="00762847" w:rsidRDefault="000D1A50" w:rsidP="00300587">
            <w:pPr>
              <w:jc w:val="center"/>
              <w:rPr>
                <w:b/>
                <w:bCs/>
                <w:color w:val="000000"/>
                <w:sz w:val="24"/>
                <w:szCs w:val="24"/>
              </w:rPr>
            </w:pPr>
          </w:p>
        </w:tc>
        <w:tc>
          <w:tcPr>
            <w:tcW w:w="1530" w:type="dxa"/>
          </w:tcPr>
          <w:p w:rsidR="000D1A50" w:rsidRPr="00762847" w:rsidRDefault="000D1A50" w:rsidP="00300587">
            <w:pPr>
              <w:jc w:val="center"/>
              <w:rPr>
                <w:b/>
                <w:bCs/>
                <w:color w:val="000000"/>
                <w:sz w:val="24"/>
                <w:szCs w:val="24"/>
              </w:rPr>
            </w:pPr>
            <w:r w:rsidRPr="00762847">
              <w:rPr>
                <w:b/>
                <w:bCs/>
                <w:color w:val="000000"/>
                <w:sz w:val="24"/>
                <w:szCs w:val="24"/>
              </w:rPr>
              <w:t xml:space="preserve">Weightage </w:t>
            </w:r>
          </w:p>
        </w:tc>
      </w:tr>
      <w:tr w:rsidR="000D1A50" w:rsidRPr="00762847" w:rsidTr="00300587">
        <w:trPr>
          <w:trHeight w:val="794"/>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t>2.4.1</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 xml:space="preserve">M </w:t>
            </w:r>
          </w:p>
          <w:p w:rsidR="000D1A50" w:rsidRPr="00762847" w:rsidRDefault="000D1A50" w:rsidP="00300587">
            <w:pPr>
              <w:jc w:val="center"/>
              <w:rPr>
                <w:b/>
                <w:bCs/>
                <w:color w:val="000000"/>
                <w:sz w:val="24"/>
                <w:szCs w:val="24"/>
              </w:rPr>
            </w:pPr>
          </w:p>
        </w:tc>
        <w:tc>
          <w:tcPr>
            <w:tcW w:w="7290" w:type="dxa"/>
          </w:tcPr>
          <w:p w:rsidR="000D1A50" w:rsidRPr="00762847" w:rsidRDefault="000D1A50" w:rsidP="00300587">
            <w:pPr>
              <w:rPr>
                <w:b/>
                <w:i/>
                <w:color w:val="000000"/>
                <w:sz w:val="24"/>
                <w:szCs w:val="24"/>
              </w:rPr>
            </w:pPr>
            <w:r w:rsidRPr="00762847">
              <w:rPr>
                <w:b/>
                <w:i/>
                <w:color w:val="000000"/>
                <w:sz w:val="24"/>
                <w:szCs w:val="24"/>
              </w:rPr>
              <w:t>Average percentage of full time teachers against sanctioned posts during the last five years</w:t>
            </w:r>
          </w:p>
          <w:p w:rsidR="000D1A50" w:rsidRPr="00762847" w:rsidRDefault="000D1A50" w:rsidP="00300587">
            <w:pPr>
              <w:rPr>
                <w:b/>
                <w:i/>
                <w:color w:val="000000"/>
                <w:sz w:val="24"/>
                <w:szCs w:val="24"/>
              </w:rPr>
            </w:pPr>
          </w:p>
          <w:p w:rsidR="000D1A50" w:rsidRPr="00762847" w:rsidRDefault="000D1A50" w:rsidP="00300587">
            <w:pPr>
              <w:rPr>
                <w:bCs/>
                <w:color w:val="000000"/>
                <w:sz w:val="24"/>
                <w:szCs w:val="24"/>
              </w:rPr>
            </w:pPr>
            <w:r w:rsidRPr="00762847">
              <w:rPr>
                <w:bCs/>
                <w:color w:val="000000"/>
                <w:sz w:val="24"/>
                <w:szCs w:val="24"/>
              </w:rPr>
              <w:t>Data Requirement for last five years:</w:t>
            </w:r>
            <w:r w:rsidRPr="00762847">
              <w:rPr>
                <w:bCs/>
                <w:color w:val="000000"/>
                <w:szCs w:val="24"/>
              </w:rPr>
              <w:t xml:space="preserve"> (As per </w:t>
            </w:r>
            <w:r>
              <w:rPr>
                <w:bCs/>
                <w:color w:val="000000"/>
                <w:szCs w:val="24"/>
              </w:rPr>
              <w:t>Data Template</w:t>
            </w:r>
            <w:r w:rsidRPr="00762847">
              <w:rPr>
                <w:bCs/>
                <w:color w:val="000000"/>
                <w:szCs w:val="24"/>
              </w:rPr>
              <w:t>)</w:t>
            </w:r>
          </w:p>
          <w:p w:rsidR="000D1A50" w:rsidRPr="00762847" w:rsidRDefault="000D1A50" w:rsidP="000D1A50">
            <w:pPr>
              <w:numPr>
                <w:ilvl w:val="0"/>
                <w:numId w:val="27"/>
              </w:numPr>
              <w:contextualSpacing/>
              <w:rPr>
                <w:bCs/>
                <w:color w:val="000000"/>
                <w:sz w:val="24"/>
                <w:szCs w:val="24"/>
              </w:rPr>
            </w:pPr>
            <w:r w:rsidRPr="00762847">
              <w:rPr>
                <w:bCs/>
                <w:color w:val="000000"/>
                <w:sz w:val="24"/>
                <w:szCs w:val="24"/>
              </w:rPr>
              <w:t>Number of full time teachers</w:t>
            </w:r>
          </w:p>
          <w:p w:rsidR="000D1A50" w:rsidRPr="00762847" w:rsidRDefault="000D1A50" w:rsidP="000D1A50">
            <w:pPr>
              <w:numPr>
                <w:ilvl w:val="0"/>
                <w:numId w:val="27"/>
              </w:numPr>
              <w:contextualSpacing/>
              <w:rPr>
                <w:color w:val="000000"/>
                <w:sz w:val="24"/>
                <w:szCs w:val="24"/>
              </w:rPr>
            </w:pPr>
            <w:r w:rsidRPr="00762847">
              <w:rPr>
                <w:bCs/>
                <w:color w:val="000000"/>
                <w:sz w:val="24"/>
                <w:szCs w:val="24"/>
              </w:rPr>
              <w:t>Number of sanctioned posts</w:t>
            </w:r>
          </w:p>
          <w:p w:rsidR="000D1A50" w:rsidRPr="00762847" w:rsidRDefault="000D1A50" w:rsidP="00300587">
            <w:pPr>
              <w:rPr>
                <w:color w:val="000000"/>
                <w:sz w:val="24"/>
                <w:szCs w:val="24"/>
              </w:rPr>
            </w:pPr>
          </w:p>
          <w:p w:rsidR="000D1A50" w:rsidRPr="00762847" w:rsidRDefault="000D1A50" w:rsidP="00300587">
            <w:pPr>
              <w:rPr>
                <w:color w:val="000000"/>
                <w:sz w:val="24"/>
                <w:szCs w:val="24"/>
              </w:rPr>
            </w:pPr>
            <w:r w:rsidRPr="00762847">
              <w:rPr>
                <w:color w:val="000000"/>
                <w:sz w:val="24"/>
                <w:szCs w:val="24"/>
              </w:rPr>
              <w:t>Formula:</w:t>
            </w:r>
          </w:p>
          <w:p w:rsidR="000D1A50" w:rsidRPr="00645EB4" w:rsidRDefault="000D1A50" w:rsidP="00300587">
            <w:pPr>
              <w:rPr>
                <w:rFonts w:ascii="Sylfaen" w:hAnsi="Sylfaen" w:cs="Mangal"/>
                <w:b/>
                <w:color w:val="000000"/>
                <w:szCs w:val="20"/>
              </w:rPr>
            </w:pPr>
            <w:r w:rsidRPr="00762847">
              <w:rPr>
                <w:rFonts w:ascii="Sylfaen" w:hAnsi="Sylfaen" w:cs="Mangal"/>
                <w:bCs/>
                <w:iCs/>
                <w:color w:val="000000"/>
                <w:sz w:val="20"/>
                <w:szCs w:val="20"/>
              </w:rPr>
              <w:t>Percentage per year</w:t>
            </w:r>
            <w:r w:rsidRPr="00762847">
              <w:rPr>
                <w:rFonts w:ascii="Sylfaen" w:hAnsi="Sylfaen" w:cs="Mangal"/>
                <w:b/>
                <w:bCs/>
                <w:iCs/>
                <w:color w:val="000000"/>
                <w:sz w:val="20"/>
                <w:szCs w:val="20"/>
              </w:rPr>
              <w:t xml:space="preserve"> = </w:t>
            </w:r>
            <m:oMath>
              <m:f>
                <m:fPr>
                  <m:ctrlPr>
                    <w:rPr>
                      <w:rFonts w:ascii="Cambria Math" w:hAnsi="Sylfaen" w:cs="Mangal"/>
                      <w:bCs/>
                      <w:iCs/>
                      <w:szCs w:val="20"/>
                    </w:rPr>
                  </m:ctrlPr>
                </m:fPr>
                <m:num>
                  <m:eqArr>
                    <m:eqArrPr>
                      <m:ctrlPr>
                        <w:rPr>
                          <w:rFonts w:ascii="Cambria Math" w:eastAsia="Calibri" w:hAnsi="Sylfaen" w:cs="Mangal"/>
                          <w:b/>
                          <w:i/>
                          <w:szCs w:val="20"/>
                        </w:rPr>
                      </m:ctrlPr>
                    </m:eqArrPr>
                    <m:e>
                      <m:r>
                        <m:rPr>
                          <m:sty m:val="b"/>
                        </m:rPr>
                        <w:rPr>
                          <w:rFonts w:ascii="Cambria Math" w:eastAsia="Calibri" w:hAnsi="Cambria Math" w:cs="Mangal"/>
                          <w:szCs w:val="20"/>
                        </w:rPr>
                        <m:t>Number</m:t>
                      </m:r>
                      <m:r>
                        <m:rPr>
                          <m:sty m:val="b"/>
                        </m:rPr>
                        <w:rPr>
                          <w:rFonts w:ascii="Cambria Math" w:eastAsia="Calibri" w:hAnsi="Sylfaen" w:cs="Mangal"/>
                          <w:szCs w:val="20"/>
                        </w:rPr>
                        <m:t xml:space="preserve"> </m:t>
                      </m:r>
                      <m:r>
                        <m:rPr>
                          <m:sty m:val="b"/>
                        </m:rPr>
                        <w:rPr>
                          <w:rFonts w:ascii="Cambria Math" w:eastAsia="Calibri" w:hAnsi="Cambria Math" w:cs="Mangal"/>
                          <w:szCs w:val="20"/>
                        </w:rPr>
                        <m:t>of</m:t>
                      </m:r>
                      <m:r>
                        <m:rPr>
                          <m:sty m:val="b"/>
                        </m:rPr>
                        <w:rPr>
                          <w:rFonts w:ascii="Cambria Math" w:eastAsia="Calibri" w:hAnsi="Sylfaen" w:cs="Mangal"/>
                          <w:szCs w:val="20"/>
                        </w:rPr>
                        <m:t xml:space="preserve"> </m:t>
                      </m:r>
                      <m:r>
                        <m:rPr>
                          <m:sty m:val="b"/>
                        </m:rPr>
                        <w:rPr>
                          <w:rFonts w:ascii="Cambria Math" w:eastAsia="Calibri" w:hAnsi="Cambria Math" w:cs="Mangal"/>
                          <w:szCs w:val="20"/>
                        </w:rPr>
                        <m:t>full</m:t>
                      </m:r>
                      <m:r>
                        <m:rPr>
                          <m:sty m:val="b"/>
                        </m:rPr>
                        <w:rPr>
                          <w:rFonts w:ascii="Cambria Math" w:eastAsia="Calibri" w:hAnsi="Sylfaen" w:cs="Mangal"/>
                          <w:szCs w:val="20"/>
                        </w:rPr>
                        <m:t xml:space="preserve"> </m:t>
                      </m:r>
                      <m:r>
                        <m:rPr>
                          <m:sty m:val="b"/>
                        </m:rPr>
                        <w:rPr>
                          <w:rFonts w:ascii="Cambria Math" w:eastAsia="Calibri" w:hAnsi="Cambria Math" w:cs="Mangal"/>
                          <w:szCs w:val="20"/>
                        </w:rPr>
                        <m:t>time</m:t>
                      </m:r>
                      <m:r>
                        <m:rPr>
                          <m:sty m:val="b"/>
                        </m:rPr>
                        <w:rPr>
                          <w:rFonts w:ascii="Cambria Math" w:eastAsia="Calibri" w:hAnsi="Sylfaen" w:cs="Mangal"/>
                          <w:szCs w:val="20"/>
                        </w:rPr>
                        <m:t xml:space="preserve">  </m:t>
                      </m:r>
                      <m:r>
                        <m:rPr>
                          <m:sty m:val="b"/>
                        </m:rPr>
                        <w:rPr>
                          <w:rFonts w:ascii="Cambria Math" w:eastAsia="Calibri" w:hAnsi="Cambria Math" w:cs="Mangal"/>
                          <w:szCs w:val="20"/>
                        </w:rPr>
                        <m:t>teachers</m:t>
                      </m:r>
                    </m:e>
                  </m:eqArr>
                  <m:ctrlPr>
                    <w:rPr>
                      <w:rFonts w:ascii="Cambria Math" w:eastAsia="Calibri" w:hAnsi="Sylfaen" w:cs="Mangal"/>
                      <w:bCs/>
                      <w:iCs/>
                      <w:szCs w:val="20"/>
                    </w:rPr>
                  </m:ctrlPr>
                </m:num>
                <m:den>
                  <m:eqArr>
                    <m:eqArrPr>
                      <m:ctrlPr>
                        <w:rPr>
                          <w:rFonts w:ascii="Cambria Math" w:eastAsia="Calibri" w:hAnsi="Sylfaen" w:cs="Mangal"/>
                          <w:szCs w:val="20"/>
                        </w:rPr>
                      </m:ctrlPr>
                    </m:eqArrPr>
                    <m:e>
                      <m:r>
                        <m:rPr>
                          <m:sty m:val="b"/>
                        </m:rPr>
                        <w:rPr>
                          <w:rFonts w:ascii="Cambria Math" w:eastAsia="Calibri" w:hAnsi="Sylfaen" w:cs="Mangal"/>
                          <w:szCs w:val="20"/>
                        </w:rPr>
                        <m:t>N</m:t>
                      </m:r>
                      <m:r>
                        <m:rPr>
                          <m:sty m:val="b"/>
                        </m:rPr>
                        <w:rPr>
                          <w:rFonts w:ascii="Cambria Math" w:eastAsia="Calibri" w:hAnsi="Cambria Math" w:cs="Mangal"/>
                          <w:szCs w:val="20"/>
                        </w:rPr>
                        <m:t>umber</m:t>
                      </m:r>
                      <m:r>
                        <m:rPr>
                          <m:sty m:val="b"/>
                        </m:rPr>
                        <w:rPr>
                          <w:rFonts w:ascii="Cambria Math" w:eastAsia="Calibri" w:hAnsi="Sylfaen" w:cs="Mangal"/>
                          <w:szCs w:val="20"/>
                        </w:rPr>
                        <m:t xml:space="preserve"> </m:t>
                      </m:r>
                      <m:r>
                        <m:rPr>
                          <m:sty m:val="b"/>
                        </m:rPr>
                        <w:rPr>
                          <w:rFonts w:ascii="Cambria Math" w:eastAsia="Calibri" w:hAnsi="Cambria Math" w:cs="Mangal"/>
                          <w:szCs w:val="20"/>
                        </w:rPr>
                        <m:t>of</m:t>
                      </m:r>
                      <m:r>
                        <m:rPr>
                          <m:sty m:val="b"/>
                        </m:rPr>
                        <w:rPr>
                          <w:rFonts w:ascii="Cambria Math" w:eastAsia="Calibri" w:hAnsi="Sylfaen" w:cs="Mangal"/>
                          <w:szCs w:val="20"/>
                        </w:rPr>
                        <m:t xml:space="preserve"> </m:t>
                      </m:r>
                      <m:r>
                        <m:rPr>
                          <m:sty m:val="b"/>
                        </m:rPr>
                        <w:rPr>
                          <w:rFonts w:ascii="Cambria Math" w:eastAsia="Calibri" w:hAnsi="Cambria Math" w:cs="Mangal"/>
                          <w:szCs w:val="20"/>
                        </w:rPr>
                        <m:t>sanctioned</m:t>
                      </m:r>
                      <m:r>
                        <m:rPr>
                          <m:sty m:val="b"/>
                        </m:rPr>
                        <w:rPr>
                          <w:rFonts w:ascii="Cambria Math" w:eastAsia="Calibri" w:hAnsi="Sylfaen" w:cs="Mangal"/>
                          <w:szCs w:val="20"/>
                        </w:rPr>
                        <m:t xml:space="preserve"> </m:t>
                      </m:r>
                      <m:r>
                        <m:rPr>
                          <m:sty m:val="b"/>
                        </m:rPr>
                        <w:rPr>
                          <w:rFonts w:ascii="Cambria Math" w:eastAsia="Calibri" w:hAnsi="Cambria Math" w:cs="Mangal"/>
                          <w:szCs w:val="20"/>
                        </w:rPr>
                        <m:t>posts</m:t>
                      </m:r>
                      <m:r>
                        <m:rPr>
                          <m:sty m:val="b"/>
                        </m:rPr>
                        <w:rPr>
                          <w:rFonts w:ascii="Cambria Math" w:eastAsia="Calibri" w:hAnsi="Sylfaen" w:cs="Mangal"/>
                          <w:szCs w:val="20"/>
                        </w:rPr>
                        <m:t xml:space="preserve"> </m:t>
                      </m:r>
                    </m:e>
                  </m:eqArr>
                  <m:ctrlPr>
                    <w:rPr>
                      <w:rFonts w:ascii="Cambria Math" w:eastAsia="Calibri" w:hAnsi="Sylfaen" w:cs="Mangal"/>
                      <w:bCs/>
                      <w:iCs/>
                      <w:szCs w:val="20"/>
                    </w:rPr>
                  </m:ctrlPr>
                </m:den>
              </m:f>
              <m:r>
                <m:rPr>
                  <m:sty m:val="p"/>
                </m:rPr>
                <w:rPr>
                  <w:rFonts w:ascii="Cambria Math" w:eastAsia="Calibri" w:hAnsi="Sylfaen" w:cs="Mangal"/>
                  <w:szCs w:val="20"/>
                </w:rPr>
                <m:t xml:space="preserve">X </m:t>
              </m:r>
              <m:r>
                <m:rPr>
                  <m:sty m:val="b"/>
                </m:rPr>
                <w:rPr>
                  <w:rFonts w:ascii="Cambria Math" w:eastAsia="Calibri" w:hAnsi="Cambria Math" w:cs="Mangal"/>
                  <w:szCs w:val="20"/>
                </w:rPr>
                <m:t>100</m:t>
              </m:r>
            </m:oMath>
          </w:p>
          <w:p w:rsidR="000D1A50" w:rsidRPr="00762847" w:rsidRDefault="000D1A50" w:rsidP="00300587">
            <w:pPr>
              <w:rPr>
                <w:b/>
                <w:bCs/>
                <w:iCs/>
                <w:color w:val="000000"/>
                <w:sz w:val="24"/>
                <w:szCs w:val="24"/>
              </w:rPr>
            </w:pPr>
          </w:p>
          <w:p w:rsidR="000D1A50" w:rsidRPr="00762847" w:rsidRDefault="000D1A50" w:rsidP="00300587">
            <w:pPr>
              <w:jc w:val="center"/>
              <w:rPr>
                <w:color w:val="000000"/>
                <w:sz w:val="24"/>
                <w:szCs w:val="24"/>
              </w:rPr>
            </w:pPr>
            <w:r w:rsidRPr="00762847">
              <w:rPr>
                <w:color w:val="000000"/>
                <w:sz w:val="24"/>
                <w:szCs w:val="24"/>
              </w:rPr>
              <w:t xml:space="preserve">Average percentage = </w:t>
            </w:r>
            <m:oMath>
              <m:f>
                <m:fPr>
                  <m:ctrlPr>
                    <w:rPr>
                      <w:rFonts w:ascii="Cambria Math" w:hAnsi="Cambria Math"/>
                      <w:i/>
                      <w:sz w:val="24"/>
                      <w:szCs w:val="24"/>
                    </w:rPr>
                  </m:ctrlPr>
                </m:fPr>
                <m:num>
                  <m:r>
                    <m:rPr>
                      <m:sty m:val="p"/>
                    </m:rPr>
                    <w:rPr>
                      <w:rFonts w:ascii="Cambria Math" w:hAnsi="Cambria Math"/>
                      <w:sz w:val="24"/>
                      <w:szCs w:val="24"/>
                    </w:rPr>
                    <m:t>∑ Percentage per year</m:t>
                  </m:r>
                </m:num>
                <m:den>
                  <m:r>
                    <w:rPr>
                      <w:rFonts w:ascii="Cambria Math" w:hAnsi="Cambria Math"/>
                      <w:sz w:val="24"/>
                      <w:szCs w:val="24"/>
                    </w:rPr>
                    <m:t>5</m:t>
                  </m:r>
                </m:den>
              </m:f>
            </m:oMath>
          </w:p>
          <w:p w:rsidR="000D1A50" w:rsidRPr="00762847" w:rsidRDefault="000D1A50" w:rsidP="00300587">
            <w:pPr>
              <w:rPr>
                <w:b/>
                <w:color w:val="000000"/>
              </w:rPr>
            </w:pPr>
            <w:r w:rsidRPr="00762847">
              <w:rPr>
                <w:b/>
                <w:color w:val="000000"/>
              </w:rPr>
              <w:t>File Description (Upload)</w:t>
            </w:r>
          </w:p>
          <w:p w:rsidR="000D1A50" w:rsidRPr="00762847" w:rsidRDefault="000D1A50" w:rsidP="000D1A50">
            <w:pPr>
              <w:numPr>
                <w:ilvl w:val="0"/>
                <w:numId w:val="141"/>
              </w:numPr>
              <w:spacing w:line="276" w:lineRule="auto"/>
              <w:rPr>
                <w:color w:val="000000"/>
              </w:rPr>
            </w:pPr>
            <w:r w:rsidRPr="00762847">
              <w:rPr>
                <w:color w:val="000000"/>
              </w:rPr>
              <w:t>Year wise full time teachers and sanctioned posts for 5 years (Data  Template)</w:t>
            </w:r>
          </w:p>
          <w:p w:rsidR="000D1A50" w:rsidRPr="00762847" w:rsidRDefault="000D1A50" w:rsidP="000D1A50">
            <w:pPr>
              <w:numPr>
                <w:ilvl w:val="0"/>
                <w:numId w:val="141"/>
              </w:numPr>
              <w:spacing w:line="276" w:lineRule="auto"/>
              <w:rPr>
                <w:color w:val="000000"/>
              </w:rPr>
            </w:pPr>
            <w:r w:rsidRPr="00762847">
              <w:rPr>
                <w:color w:val="000000"/>
              </w:rPr>
              <w:t>Any additional information</w:t>
            </w:r>
          </w:p>
          <w:p w:rsidR="000D1A50" w:rsidRPr="00762847" w:rsidRDefault="000D1A50" w:rsidP="000D1A50">
            <w:pPr>
              <w:numPr>
                <w:ilvl w:val="0"/>
                <w:numId w:val="141"/>
              </w:numPr>
              <w:spacing w:line="276" w:lineRule="auto"/>
              <w:rPr>
                <w:b/>
                <w:bCs/>
                <w:color w:val="000000"/>
                <w:sz w:val="24"/>
                <w:szCs w:val="24"/>
              </w:rPr>
            </w:pPr>
            <w:r w:rsidRPr="00762847">
              <w:rPr>
                <w:color w:val="000000"/>
              </w:rPr>
              <w:t>List of the faculty members authenticated by the Head of HEI</w:t>
            </w:r>
          </w:p>
        </w:tc>
        <w:tc>
          <w:tcPr>
            <w:tcW w:w="1530" w:type="dxa"/>
          </w:tcPr>
          <w:p w:rsidR="000D1A50" w:rsidRPr="00762847" w:rsidRDefault="000D1A50" w:rsidP="00300587">
            <w:pP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15</w:t>
            </w:r>
          </w:p>
        </w:tc>
      </w:tr>
      <w:tr w:rsidR="000D1A50" w:rsidRPr="00093E46" w:rsidTr="00300587">
        <w:trPr>
          <w:trHeight w:val="3393"/>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t>2.4.2</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M</w:t>
            </w:r>
          </w:p>
        </w:tc>
        <w:tc>
          <w:tcPr>
            <w:tcW w:w="7290" w:type="dxa"/>
          </w:tcPr>
          <w:p w:rsidR="000D1A50" w:rsidRDefault="000D1A50" w:rsidP="00300587">
            <w:pPr>
              <w:rPr>
                <w:b/>
                <w:i/>
                <w:color w:val="000000"/>
                <w:sz w:val="24"/>
                <w:szCs w:val="24"/>
              </w:rPr>
            </w:pPr>
            <w:r w:rsidRPr="00850AA0">
              <w:rPr>
                <w:b/>
                <w:i/>
                <w:color w:val="000000"/>
                <w:sz w:val="24"/>
                <w:szCs w:val="24"/>
              </w:rPr>
              <w:t xml:space="preserve">Average percentage of full time teachers </w:t>
            </w:r>
            <w:r>
              <w:rPr>
                <w:b/>
                <w:i/>
                <w:color w:val="000000"/>
                <w:sz w:val="24"/>
                <w:szCs w:val="24"/>
              </w:rPr>
              <w:t>w</w:t>
            </w:r>
            <w:r w:rsidRPr="00850AA0">
              <w:rPr>
                <w:b/>
                <w:i/>
                <w:color w:val="000000"/>
                <w:sz w:val="24"/>
                <w:szCs w:val="24"/>
              </w:rPr>
              <w:t>ith</w:t>
            </w:r>
            <w:r>
              <w:rPr>
                <w:b/>
                <w:i/>
                <w:color w:val="000000"/>
                <w:sz w:val="24"/>
                <w:szCs w:val="24"/>
              </w:rPr>
              <w:t xml:space="preserve"> </w:t>
            </w:r>
            <w:r w:rsidRPr="00850AA0">
              <w:rPr>
                <w:b/>
                <w:i/>
                <w:color w:val="000000"/>
                <w:sz w:val="24"/>
                <w:szCs w:val="24"/>
              </w:rPr>
              <w:t>Ph.D.</w:t>
            </w:r>
            <w:r>
              <w:rPr>
                <w:b/>
                <w:i/>
                <w:color w:val="000000"/>
                <w:sz w:val="24"/>
                <w:szCs w:val="24"/>
              </w:rPr>
              <w:t>/D.M/M.Ch./D.N.B Superspeciality/</w:t>
            </w:r>
            <w:r w:rsidRPr="00850AA0">
              <w:rPr>
                <w:b/>
                <w:i/>
                <w:color w:val="000000"/>
                <w:sz w:val="24"/>
                <w:szCs w:val="24"/>
              </w:rPr>
              <w:t>D</w:t>
            </w:r>
            <w:r>
              <w:rPr>
                <w:b/>
                <w:i/>
                <w:color w:val="000000"/>
                <w:sz w:val="24"/>
                <w:szCs w:val="24"/>
              </w:rPr>
              <w:t>.</w:t>
            </w:r>
            <w:r w:rsidRPr="00850AA0">
              <w:rPr>
                <w:b/>
                <w:i/>
                <w:color w:val="000000"/>
                <w:sz w:val="24"/>
                <w:szCs w:val="24"/>
              </w:rPr>
              <w:t>Sc./D’Lit. during the last five years</w:t>
            </w:r>
            <w:r>
              <w:rPr>
                <w:b/>
                <w:i/>
                <w:color w:val="000000"/>
                <w:sz w:val="24"/>
                <w:szCs w:val="24"/>
              </w:rPr>
              <w:t xml:space="preserve"> </w:t>
            </w:r>
          </w:p>
          <w:p w:rsidR="000D1A50" w:rsidRDefault="000D1A50" w:rsidP="00300587">
            <w:pPr>
              <w:rPr>
                <w:color w:val="000000"/>
                <w:sz w:val="24"/>
                <w:szCs w:val="24"/>
              </w:rPr>
            </w:pPr>
          </w:p>
          <w:p w:rsidR="000D1A50" w:rsidRPr="00762847" w:rsidRDefault="000D1A50" w:rsidP="00300587">
            <w:pPr>
              <w:rPr>
                <w:color w:val="000000"/>
                <w:sz w:val="24"/>
                <w:szCs w:val="24"/>
              </w:rPr>
            </w:pPr>
            <w:r w:rsidRPr="00762847">
              <w:rPr>
                <w:color w:val="000000"/>
                <w:sz w:val="24"/>
                <w:szCs w:val="24"/>
              </w:rPr>
              <w:t xml:space="preserve">2.4.2.1: Number of full time teachers with </w:t>
            </w:r>
            <w:r w:rsidRPr="00850AA0">
              <w:rPr>
                <w:b/>
                <w:i/>
                <w:color w:val="000000"/>
                <w:sz w:val="24"/>
                <w:szCs w:val="24"/>
              </w:rPr>
              <w:t>Ph.D.</w:t>
            </w:r>
            <w:r>
              <w:rPr>
                <w:b/>
                <w:i/>
                <w:color w:val="000000"/>
                <w:sz w:val="24"/>
                <w:szCs w:val="24"/>
              </w:rPr>
              <w:t>/D.M/M.Ch./D.N.B Superspeciality/</w:t>
            </w:r>
            <w:r w:rsidRPr="00850AA0">
              <w:rPr>
                <w:b/>
                <w:i/>
                <w:color w:val="000000"/>
                <w:sz w:val="24"/>
                <w:szCs w:val="24"/>
              </w:rPr>
              <w:t>D</w:t>
            </w:r>
            <w:r>
              <w:rPr>
                <w:b/>
                <w:i/>
                <w:color w:val="000000"/>
                <w:sz w:val="24"/>
                <w:szCs w:val="24"/>
              </w:rPr>
              <w:t>.</w:t>
            </w:r>
            <w:r w:rsidRPr="00850AA0">
              <w:rPr>
                <w:b/>
                <w:i/>
                <w:color w:val="000000"/>
                <w:sz w:val="24"/>
                <w:szCs w:val="24"/>
              </w:rPr>
              <w:t>Sc./D’Lit.</w:t>
            </w:r>
            <w:r>
              <w:rPr>
                <w:b/>
                <w:i/>
                <w:color w:val="000000"/>
                <w:sz w:val="24"/>
                <w:szCs w:val="24"/>
              </w:rPr>
              <w:t xml:space="preserve"> </w:t>
            </w:r>
            <w:r w:rsidRPr="00762847">
              <w:rPr>
                <w:color w:val="000000"/>
                <w:sz w:val="24"/>
                <w:szCs w:val="24"/>
              </w:rPr>
              <w:t xml:space="preserve">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762847" w:rsidTr="00300587">
              <w:trPr>
                <w:trHeight w:val="387"/>
              </w:trPr>
              <w:tc>
                <w:tcPr>
                  <w:tcW w:w="1044" w:type="dxa"/>
                </w:tcPr>
                <w:p w:rsidR="000D1A50" w:rsidRPr="00762847" w:rsidRDefault="000D1A50" w:rsidP="00300587">
                  <w:pPr>
                    <w:rPr>
                      <w:b/>
                      <w:color w:val="000000"/>
                    </w:rPr>
                  </w:pPr>
                  <w:r w:rsidRPr="00762847">
                    <w:rPr>
                      <w:color w:val="000000"/>
                    </w:rPr>
                    <w:t xml:space="preserve"> </w:t>
                  </w:r>
                  <w:r w:rsidRPr="00762847">
                    <w:rPr>
                      <w:b/>
                      <w:color w:val="000000"/>
                    </w:rPr>
                    <w:t>Year</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r w:rsidR="000D1A50" w:rsidRPr="00762847" w:rsidTr="00300587">
              <w:trPr>
                <w:trHeight w:val="387"/>
              </w:trPr>
              <w:tc>
                <w:tcPr>
                  <w:tcW w:w="1044" w:type="dxa"/>
                </w:tcPr>
                <w:p w:rsidR="000D1A50" w:rsidRPr="00762847" w:rsidRDefault="000D1A50" w:rsidP="00300587">
                  <w:pPr>
                    <w:rPr>
                      <w:b/>
                      <w:color w:val="000000"/>
                    </w:rPr>
                  </w:pPr>
                  <w:r w:rsidRPr="00762847">
                    <w:rPr>
                      <w:b/>
                      <w:color w:val="000000"/>
                    </w:rPr>
                    <w:t>Number</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bl>
          <w:p w:rsidR="000D1A50" w:rsidRDefault="000D1A50" w:rsidP="00300587">
            <w:pPr>
              <w:rPr>
                <w:bCs/>
                <w:color w:val="000000"/>
                <w:sz w:val="24"/>
                <w:szCs w:val="24"/>
              </w:rPr>
            </w:pPr>
          </w:p>
          <w:p w:rsidR="000D1A50" w:rsidRPr="00762847" w:rsidRDefault="000D1A50" w:rsidP="00300587">
            <w:pPr>
              <w:rPr>
                <w:bCs/>
                <w:color w:val="000000"/>
                <w:sz w:val="24"/>
                <w:szCs w:val="24"/>
              </w:rPr>
            </w:pPr>
            <w:r w:rsidRPr="00762847">
              <w:rPr>
                <w:bCs/>
                <w:color w:val="000000"/>
                <w:sz w:val="24"/>
                <w:szCs w:val="24"/>
              </w:rPr>
              <w:t>Data Requirement for last five years:</w:t>
            </w:r>
            <w:r w:rsidRPr="00762847">
              <w:rPr>
                <w:bCs/>
                <w:color w:val="000000"/>
                <w:szCs w:val="24"/>
              </w:rPr>
              <w:t xml:space="preserve"> (As per </w:t>
            </w:r>
            <w:r>
              <w:rPr>
                <w:bCs/>
                <w:color w:val="000000"/>
                <w:szCs w:val="24"/>
              </w:rPr>
              <w:t>Data Template</w:t>
            </w:r>
            <w:r w:rsidRPr="00762847">
              <w:rPr>
                <w:bCs/>
                <w:color w:val="000000"/>
                <w:szCs w:val="24"/>
              </w:rPr>
              <w:t>)</w:t>
            </w:r>
          </w:p>
          <w:p w:rsidR="000D1A50" w:rsidRPr="00762847" w:rsidRDefault="000D1A50" w:rsidP="000D1A50">
            <w:pPr>
              <w:numPr>
                <w:ilvl w:val="0"/>
                <w:numId w:val="28"/>
              </w:numPr>
              <w:contextualSpacing/>
              <w:rPr>
                <w:bCs/>
                <w:color w:val="000000"/>
                <w:sz w:val="24"/>
                <w:szCs w:val="24"/>
              </w:rPr>
            </w:pPr>
            <w:r w:rsidRPr="00762847">
              <w:rPr>
                <w:bCs/>
                <w:color w:val="000000"/>
                <w:sz w:val="24"/>
                <w:szCs w:val="24"/>
              </w:rPr>
              <w:t xml:space="preserve">Number of full time teachers with </w:t>
            </w:r>
            <w:r w:rsidRPr="00850AA0">
              <w:rPr>
                <w:b/>
                <w:i/>
                <w:color w:val="000000"/>
                <w:sz w:val="24"/>
                <w:szCs w:val="24"/>
              </w:rPr>
              <w:t>Ph.D.</w:t>
            </w:r>
            <w:r>
              <w:rPr>
                <w:b/>
                <w:i/>
                <w:color w:val="000000"/>
                <w:sz w:val="24"/>
                <w:szCs w:val="24"/>
              </w:rPr>
              <w:t>/D.M/M.Ch./D.N.B Superspeciality/</w:t>
            </w:r>
            <w:r w:rsidRPr="00850AA0">
              <w:rPr>
                <w:b/>
                <w:i/>
                <w:color w:val="000000"/>
                <w:sz w:val="24"/>
                <w:szCs w:val="24"/>
              </w:rPr>
              <w:t>D</w:t>
            </w:r>
            <w:r>
              <w:rPr>
                <w:b/>
                <w:i/>
                <w:color w:val="000000"/>
                <w:sz w:val="24"/>
                <w:szCs w:val="24"/>
              </w:rPr>
              <w:t>.</w:t>
            </w:r>
            <w:r w:rsidRPr="00850AA0">
              <w:rPr>
                <w:b/>
                <w:i/>
                <w:color w:val="000000"/>
                <w:sz w:val="24"/>
                <w:szCs w:val="24"/>
              </w:rPr>
              <w:t>Sc./D’Lit.</w:t>
            </w:r>
          </w:p>
          <w:p w:rsidR="000D1A50" w:rsidRPr="00762847" w:rsidRDefault="000D1A50" w:rsidP="000D1A50">
            <w:pPr>
              <w:numPr>
                <w:ilvl w:val="0"/>
                <w:numId w:val="28"/>
              </w:numPr>
              <w:contextualSpacing/>
              <w:rPr>
                <w:color w:val="000000"/>
                <w:sz w:val="24"/>
                <w:szCs w:val="24"/>
              </w:rPr>
            </w:pPr>
            <w:r w:rsidRPr="00762847">
              <w:rPr>
                <w:bCs/>
                <w:color w:val="000000"/>
                <w:sz w:val="24"/>
                <w:szCs w:val="24"/>
              </w:rPr>
              <w:t>Total number of full time teachers</w:t>
            </w:r>
          </w:p>
          <w:p w:rsidR="000D1A50" w:rsidRDefault="000D1A50" w:rsidP="00300587">
            <w:pPr>
              <w:rPr>
                <w:color w:val="000000"/>
                <w:sz w:val="24"/>
                <w:szCs w:val="24"/>
              </w:rPr>
            </w:pPr>
          </w:p>
          <w:p w:rsidR="000D1A50" w:rsidRDefault="000D1A50" w:rsidP="00300587">
            <w:pPr>
              <w:rPr>
                <w:color w:val="000000"/>
                <w:sz w:val="24"/>
                <w:szCs w:val="24"/>
              </w:rPr>
            </w:pPr>
          </w:p>
          <w:p w:rsidR="000D1A50" w:rsidRDefault="000D1A50" w:rsidP="00300587">
            <w:pPr>
              <w:rPr>
                <w:color w:val="000000"/>
                <w:sz w:val="24"/>
                <w:szCs w:val="24"/>
              </w:rPr>
            </w:pPr>
          </w:p>
          <w:p w:rsidR="000D1A50" w:rsidRDefault="000D1A50" w:rsidP="00300587">
            <w:pPr>
              <w:rPr>
                <w:color w:val="000000"/>
                <w:sz w:val="24"/>
                <w:szCs w:val="24"/>
              </w:rPr>
            </w:pPr>
          </w:p>
          <w:p w:rsidR="000D1A50" w:rsidRPr="00762847" w:rsidRDefault="000D1A50" w:rsidP="00300587">
            <w:pPr>
              <w:rPr>
                <w:color w:val="000000"/>
                <w:sz w:val="24"/>
                <w:szCs w:val="24"/>
              </w:rPr>
            </w:pPr>
          </w:p>
          <w:p w:rsidR="000D1A50" w:rsidRPr="00762847" w:rsidRDefault="000D1A50" w:rsidP="00300587">
            <w:pPr>
              <w:rPr>
                <w:color w:val="000000"/>
                <w:sz w:val="24"/>
                <w:szCs w:val="24"/>
              </w:rPr>
            </w:pPr>
            <w:r w:rsidRPr="00762847">
              <w:rPr>
                <w:color w:val="000000"/>
                <w:sz w:val="24"/>
                <w:szCs w:val="24"/>
              </w:rPr>
              <w:lastRenderedPageBreak/>
              <w:t>Formula</w:t>
            </w:r>
            <w:r w:rsidRPr="00762847">
              <w:rPr>
                <w:b/>
                <w:color w:val="000000"/>
                <w:sz w:val="24"/>
                <w:szCs w:val="24"/>
              </w:rPr>
              <w:t>:</w:t>
            </w:r>
          </w:p>
          <w:p w:rsidR="000D1A50" w:rsidRDefault="000D1A50" w:rsidP="00300587">
            <w:pPr>
              <w:jc w:val="center"/>
              <w:rPr>
                <w:b/>
                <w:bCs/>
                <w:iCs/>
                <w:color w:val="000000"/>
                <w:sz w:val="24"/>
                <w:szCs w:val="24"/>
              </w:rPr>
            </w:pPr>
            <w:r w:rsidRPr="00762847">
              <w:rPr>
                <w:bCs/>
                <w:iCs/>
                <w:color w:val="000000"/>
                <w:sz w:val="24"/>
                <w:szCs w:val="24"/>
              </w:rPr>
              <w:t>Percentage per year</w:t>
            </w:r>
            <w:r w:rsidRPr="00762847">
              <w:rPr>
                <w:b/>
                <w:bCs/>
                <w:iCs/>
                <w:color w:val="000000"/>
                <w:sz w:val="24"/>
                <w:szCs w:val="24"/>
              </w:rPr>
              <w:t xml:space="preserve"> = </w:t>
            </w:r>
          </w:p>
          <w:p w:rsidR="000D1A50" w:rsidRDefault="000D1A50" w:rsidP="00300587">
            <w:pPr>
              <w:jc w:val="center"/>
              <w:rPr>
                <w:b/>
                <w:bCs/>
                <w:iCs/>
                <w:color w:val="000000"/>
                <w:sz w:val="24"/>
                <w:szCs w:val="24"/>
              </w:rPr>
            </w:pPr>
          </w:p>
          <w:p w:rsidR="000D1A50" w:rsidRPr="00762847" w:rsidRDefault="00E1124E" w:rsidP="00300587">
            <w:pPr>
              <w:jc w:val="center"/>
              <w:rPr>
                <w:b/>
                <w:color w:val="000000"/>
                <w:sz w:val="24"/>
                <w:szCs w:val="24"/>
              </w:rPr>
            </w:pPr>
            <m:oMath>
              <m:f>
                <m:fPr>
                  <m:ctrlPr>
                    <w:rPr>
                      <w:rFonts w:ascii="Cambria Math" w:hAnsi="Sylfaen" w:cs="Mangal"/>
                      <w:bCs/>
                      <w:iCs/>
                      <w:sz w:val="20"/>
                      <w:szCs w:val="20"/>
                    </w:rPr>
                  </m:ctrlPr>
                </m:fPr>
                <m:num>
                  <m:eqArr>
                    <m:eqArrPr>
                      <m:ctrlPr>
                        <w:rPr>
                          <w:rFonts w:ascii="Cambria Math" w:eastAsia="Calibri" w:hAnsi="Sylfaen" w:cs="Mangal"/>
                          <w:b/>
                          <w:i/>
                          <w:sz w:val="20"/>
                          <w:szCs w:val="20"/>
                        </w:rPr>
                      </m:ctrlPr>
                    </m:eqArrPr>
                    <m:e>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full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time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teachers</m:t>
                      </m:r>
                    </m:e>
                    <m:e>
                      <m:r>
                        <m:rPr>
                          <m:sty m:val="bi"/>
                        </m:rPr>
                        <w:rPr>
                          <w:rFonts w:ascii="Cambria Math" w:eastAsia="Calibri" w:hAnsi="Cambria Math" w:cs="Mangal"/>
                          <w:sz w:val="20"/>
                          <w:szCs w:val="20"/>
                        </w:rPr>
                        <m:t>with</m:t>
                      </m:r>
                      <m:r>
                        <m:rPr>
                          <m:sty m:val="bi"/>
                        </m:rPr>
                        <w:rPr>
                          <w:rFonts w:ascii="Cambria Math" w:eastAsia="Calibri" w:hAnsi="Sylfaen" w:cs="Mangal"/>
                          <w:sz w:val="20"/>
                          <w:szCs w:val="20"/>
                        </w:rPr>
                        <m:t xml:space="preserve"> </m:t>
                      </m:r>
                      <m:r>
                        <m:rPr>
                          <m:sty m:val="bi"/>
                        </m:rPr>
                        <w:rPr>
                          <w:rFonts w:ascii="Cambria Math" w:hAnsi="Cambria Math"/>
                          <w:color w:val="000000"/>
                          <w:sz w:val="24"/>
                          <w:szCs w:val="24"/>
                        </w:rPr>
                        <m:t>Ph.D./D.M/M.Ch./D.N.B Superspeciality/D.Sc./D’Lit</m:t>
                      </m:r>
                      <m:r>
                        <m:rPr>
                          <m:sty m:val="bi"/>
                        </m:rPr>
                        <w:rPr>
                          <w:rFonts w:ascii="Cambria Math" w:eastAsia="Calibri" w:hAnsi="Sylfaen" w:cs="Mangal"/>
                          <w:sz w:val="20"/>
                          <w:szCs w:val="20"/>
                        </w:rPr>
                        <m:t>.</m:t>
                      </m:r>
                    </m:e>
                  </m:eqArr>
                  <m:ctrlPr>
                    <w:rPr>
                      <w:rFonts w:ascii="Cambria Math" w:eastAsia="Calibri" w:hAnsi="Sylfaen" w:cs="Mangal"/>
                      <w:bCs/>
                      <w:iCs/>
                      <w:sz w:val="20"/>
                      <w:szCs w:val="20"/>
                    </w:rPr>
                  </m:ctrlPr>
                </m:num>
                <m:den>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full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time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teachers</m:t>
                  </m:r>
                  <m:ctrlPr>
                    <w:rPr>
                      <w:rFonts w:ascii="Cambria Math" w:eastAsia="Calibri" w:hAnsi="Sylfaen" w:cs="Mangal"/>
                      <w:bCs/>
                      <w:iCs/>
                      <w:sz w:val="20"/>
                      <w:szCs w:val="20"/>
                    </w:rPr>
                  </m:ctrlPr>
                </m:den>
              </m:f>
              <m:r>
                <m:rPr>
                  <m:sty m:val="p"/>
                </m:rPr>
                <w:rPr>
                  <w:rFonts w:ascii="Cambria Math" w:eastAsia="Calibri" w:hAnsi="Sylfaen" w:cs="Mangal"/>
                  <w:sz w:val="20"/>
                  <w:szCs w:val="20"/>
                </w:rPr>
                <m:t xml:space="preserve">X </m:t>
              </m:r>
              <m:r>
                <m:rPr>
                  <m:sty m:val="b"/>
                </m:rPr>
                <w:rPr>
                  <w:rFonts w:ascii="Cambria Math" w:eastAsia="Calibri" w:hAnsi="Cambria Math" w:cs="Mangal"/>
                  <w:sz w:val="20"/>
                  <w:szCs w:val="20"/>
                </w:rPr>
                <m:t>100</m:t>
              </m:r>
            </m:oMath>
            <w:r w:rsidR="000D1A50" w:rsidRPr="00762847">
              <w:rPr>
                <w:b/>
                <w:color w:val="000000"/>
                <w:sz w:val="24"/>
                <w:szCs w:val="24"/>
              </w:rPr>
              <w:t xml:space="preserve"> </w:t>
            </w:r>
            <w:r w:rsidRPr="00762847">
              <w:rPr>
                <w:b/>
                <w:color w:val="000000"/>
                <w:sz w:val="24"/>
                <w:szCs w:val="24"/>
              </w:rPr>
              <w:fldChar w:fldCharType="begin"/>
            </w:r>
            <w:r w:rsidR="000D1A50" w:rsidRPr="00762847">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
                          <w:i/>
                          <w:sz w:val="28"/>
                          <w:szCs w:val="28"/>
                        </w:rPr>
                      </m:ctrlPr>
                    </m:eqArrPr>
                    <m:e>
                      <m:r>
                        <m:rPr>
                          <m:sty m:val="b"/>
                        </m:rPr>
                        <w:rPr>
                          <w:rFonts w:ascii="Cambria Math" w:hAnsi="Cambria Math"/>
                          <w:sz w:val="28"/>
                          <w:szCs w:val="28"/>
                        </w:rPr>
                        <m:t>Number of full time  teachers</m:t>
                      </m:r>
                    </m:e>
                    <m:e>
                      <m:r>
                        <m:rPr>
                          <m:sty m:val="bi"/>
                        </m:rPr>
                        <w:rPr>
                          <w:rFonts w:ascii="Cambria Math" w:hAnsi="Cambria Math"/>
                          <w:sz w:val="28"/>
                          <w:szCs w:val="28"/>
                        </w:rPr>
                        <m:t>with Ph.D.</m:t>
                      </m:r>
                    </m:e>
                  </m:eqArr>
                </m:num>
                <m:den>
                  <m:r>
                    <m:rPr>
                      <m:sty m:val="b"/>
                    </m:rPr>
                    <w:rPr>
                      <w:rFonts w:ascii="Cambria Math" w:hAnsi="Cambria Math"/>
                      <w:sz w:val="28"/>
                      <w:szCs w:val="28"/>
                    </w:rPr>
                    <m:t>Total number of full time teachers</m:t>
                  </m:r>
                </m:den>
              </m:f>
              <m:r>
                <m:rPr>
                  <m:sty m:val="p"/>
                </m:rPr>
                <w:rPr>
                  <w:rFonts w:ascii="Cambria Math" w:hAnsi="Cambria Math"/>
                  <w:sz w:val="28"/>
                  <w:szCs w:val="28"/>
                </w:rPr>
                <m:t xml:space="preserve">X </m:t>
              </m:r>
              <m:r>
                <m:rPr>
                  <m:sty m:val="b"/>
                </m:rPr>
                <w:rPr>
                  <w:rFonts w:ascii="Cambria Math" w:hAnsi="Cambria Math"/>
                  <w:sz w:val="28"/>
                  <w:szCs w:val="28"/>
                </w:rPr>
                <m:t>100</m:t>
              </m:r>
            </m:oMath>
            <w:r w:rsidR="000D1A50" w:rsidRPr="00762847">
              <w:rPr>
                <w:b/>
                <w:color w:val="000000"/>
                <w:sz w:val="24"/>
                <w:szCs w:val="24"/>
              </w:rPr>
              <w:instrText xml:space="preserve"> </w:instrText>
            </w:r>
            <w:r w:rsidRPr="00762847">
              <w:rPr>
                <w:b/>
                <w:color w:val="000000"/>
                <w:sz w:val="24"/>
                <w:szCs w:val="24"/>
              </w:rPr>
              <w:fldChar w:fldCharType="end"/>
            </w:r>
          </w:p>
          <w:p w:rsidR="000D1A50" w:rsidRPr="00762847" w:rsidRDefault="000D1A50" w:rsidP="00300587">
            <w:pPr>
              <w:jc w:val="center"/>
              <w:rPr>
                <w:b/>
                <w:bCs/>
                <w:iCs/>
                <w:color w:val="000000"/>
                <w:sz w:val="24"/>
                <w:szCs w:val="24"/>
              </w:rPr>
            </w:pPr>
          </w:p>
          <w:p w:rsidR="000D1A50" w:rsidRPr="00762847" w:rsidRDefault="000D1A50" w:rsidP="00300587">
            <w:pPr>
              <w:jc w:val="center"/>
              <w:rPr>
                <w:b/>
                <w:color w:val="000000"/>
                <w:sz w:val="24"/>
                <w:szCs w:val="24"/>
              </w:rPr>
            </w:pPr>
            <w:r w:rsidRPr="00762847">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762847" w:rsidRDefault="000D1A50" w:rsidP="00300587">
            <w:pPr>
              <w:rPr>
                <w:b/>
                <w:color w:val="000000"/>
              </w:rPr>
            </w:pPr>
            <w:r w:rsidRPr="00762847">
              <w:rPr>
                <w:b/>
                <w:color w:val="000000"/>
              </w:rPr>
              <w:t>File Description (Upload)</w:t>
            </w:r>
          </w:p>
          <w:p w:rsidR="000D1A50" w:rsidRPr="00762847" w:rsidRDefault="000D1A50" w:rsidP="000D1A50">
            <w:pPr>
              <w:numPr>
                <w:ilvl w:val="0"/>
                <w:numId w:val="142"/>
              </w:numPr>
              <w:spacing w:line="276" w:lineRule="auto"/>
              <w:rPr>
                <w:color w:val="000000"/>
              </w:rPr>
            </w:pPr>
            <w:r w:rsidRPr="00762847">
              <w:rPr>
                <w:color w:val="000000"/>
              </w:rPr>
              <w:t>Any additional information</w:t>
            </w:r>
          </w:p>
          <w:p w:rsidR="000D1A50" w:rsidRPr="00762847" w:rsidRDefault="000D1A50" w:rsidP="000D1A50">
            <w:pPr>
              <w:numPr>
                <w:ilvl w:val="0"/>
                <w:numId w:val="142"/>
              </w:numPr>
              <w:spacing w:line="276" w:lineRule="auto"/>
              <w:rPr>
                <w:color w:val="000000"/>
              </w:rPr>
            </w:pPr>
            <w:r w:rsidRPr="00762847">
              <w:rPr>
                <w:color w:val="000000"/>
              </w:rPr>
              <w:t xml:space="preserve">List of number of full time teachers with </w:t>
            </w:r>
            <w:r w:rsidRPr="00850AA0">
              <w:rPr>
                <w:b/>
                <w:i/>
                <w:color w:val="000000"/>
                <w:sz w:val="24"/>
                <w:szCs w:val="24"/>
              </w:rPr>
              <w:t>Ph.D.</w:t>
            </w:r>
            <w:r>
              <w:rPr>
                <w:b/>
                <w:i/>
                <w:color w:val="000000"/>
                <w:sz w:val="24"/>
                <w:szCs w:val="24"/>
              </w:rPr>
              <w:t>/D.M/M.Ch./D.N.B Superspeciality/</w:t>
            </w:r>
            <w:r w:rsidRPr="00850AA0">
              <w:rPr>
                <w:b/>
                <w:i/>
                <w:color w:val="000000"/>
                <w:sz w:val="24"/>
                <w:szCs w:val="24"/>
              </w:rPr>
              <w:t>D</w:t>
            </w:r>
            <w:r>
              <w:rPr>
                <w:b/>
                <w:i/>
                <w:color w:val="000000"/>
                <w:sz w:val="24"/>
                <w:szCs w:val="24"/>
              </w:rPr>
              <w:t>.</w:t>
            </w:r>
            <w:r w:rsidRPr="00850AA0">
              <w:rPr>
                <w:b/>
                <w:i/>
                <w:color w:val="000000"/>
                <w:sz w:val="24"/>
                <w:szCs w:val="24"/>
              </w:rPr>
              <w:t>Sc./D’Lit.</w:t>
            </w:r>
            <w:r w:rsidRPr="00762847">
              <w:rPr>
                <w:color w:val="000000"/>
              </w:rPr>
              <w:t xml:space="preserve"> and number of full time teachers for 5 years (Data Template) </w:t>
            </w:r>
          </w:p>
        </w:tc>
        <w:tc>
          <w:tcPr>
            <w:tcW w:w="1530" w:type="dxa"/>
          </w:tcPr>
          <w:p w:rsidR="000D1A50" w:rsidRPr="00762847" w:rsidRDefault="000D1A50" w:rsidP="00300587">
            <w:pPr>
              <w:jc w:val="center"/>
              <w:rPr>
                <w:b/>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15</w:t>
            </w:r>
          </w:p>
        </w:tc>
      </w:tr>
      <w:tr w:rsidR="000D1A50" w:rsidRPr="00762847" w:rsidTr="00300587">
        <w:trPr>
          <w:trHeight w:val="1125"/>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lastRenderedPageBreak/>
              <w:t>2.4.3</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 xml:space="preserve">M </w:t>
            </w:r>
          </w:p>
          <w:p w:rsidR="000D1A50" w:rsidRPr="00762847" w:rsidRDefault="000D1A50" w:rsidP="00300587">
            <w:pPr>
              <w:jc w:val="center"/>
              <w:rPr>
                <w:b/>
                <w:bCs/>
                <w:color w:val="000000"/>
                <w:sz w:val="24"/>
                <w:szCs w:val="24"/>
              </w:rPr>
            </w:pPr>
          </w:p>
        </w:tc>
        <w:tc>
          <w:tcPr>
            <w:tcW w:w="7290" w:type="dxa"/>
          </w:tcPr>
          <w:p w:rsidR="000D1A50" w:rsidRDefault="000D1A50" w:rsidP="00300587">
            <w:pPr>
              <w:rPr>
                <w:b/>
                <w:i/>
                <w:color w:val="000000"/>
                <w:sz w:val="24"/>
                <w:szCs w:val="24"/>
              </w:rPr>
            </w:pPr>
            <w:r w:rsidRPr="00325973">
              <w:rPr>
                <w:b/>
                <w:i/>
                <w:sz w:val="24"/>
                <w:szCs w:val="24"/>
              </w:rPr>
              <w:t xml:space="preserve">Average teaching experience of full time teachers in </w:t>
            </w:r>
            <w:r>
              <w:rPr>
                <w:b/>
                <w:i/>
                <w:sz w:val="24"/>
                <w:szCs w:val="24"/>
              </w:rPr>
              <w:t xml:space="preserve">the same institution </w:t>
            </w:r>
            <w:r w:rsidRPr="00322EE2">
              <w:rPr>
                <w:b/>
                <w:i/>
                <w:color w:val="000000"/>
                <w:sz w:val="24"/>
                <w:szCs w:val="24"/>
              </w:rPr>
              <w:t>(</w:t>
            </w:r>
            <w:r>
              <w:rPr>
                <w:b/>
                <w:i/>
                <w:color w:val="000000"/>
                <w:sz w:val="24"/>
                <w:szCs w:val="24"/>
              </w:rPr>
              <w:t xml:space="preserve">Data for the latest completed academic year in </w:t>
            </w:r>
            <w:r w:rsidRPr="00325973">
              <w:rPr>
                <w:b/>
                <w:i/>
                <w:sz w:val="24"/>
                <w:szCs w:val="24"/>
              </w:rPr>
              <w:t>number of years</w:t>
            </w:r>
            <w:r w:rsidRPr="00322EE2">
              <w:rPr>
                <w:b/>
                <w:i/>
                <w:color w:val="000000"/>
                <w:sz w:val="24"/>
                <w:szCs w:val="24"/>
              </w:rPr>
              <w:t>)</w:t>
            </w:r>
            <w:r>
              <w:rPr>
                <w:b/>
                <w:i/>
                <w:color w:val="000000"/>
                <w:sz w:val="24"/>
                <w:szCs w:val="24"/>
              </w:rPr>
              <w:t xml:space="preserve">  </w:t>
            </w:r>
          </w:p>
          <w:p w:rsidR="000D1A50" w:rsidRPr="00762847" w:rsidRDefault="000D1A50" w:rsidP="00300587">
            <w:pPr>
              <w:rPr>
                <w:b/>
                <w:i/>
                <w:color w:val="000000"/>
                <w:sz w:val="24"/>
                <w:szCs w:val="24"/>
              </w:rPr>
            </w:pPr>
          </w:p>
          <w:p w:rsidR="000D1A50" w:rsidRPr="00762847" w:rsidRDefault="000D1A50" w:rsidP="00300587">
            <w:pPr>
              <w:rPr>
                <w:color w:val="000000"/>
                <w:sz w:val="24"/>
                <w:szCs w:val="24"/>
              </w:rPr>
            </w:pPr>
            <w:r w:rsidRPr="00762847">
              <w:rPr>
                <w:color w:val="000000"/>
                <w:sz w:val="24"/>
                <w:szCs w:val="24"/>
              </w:rPr>
              <w:t>2.4.3.1: Total experience of full-time teachers</w:t>
            </w:r>
          </w:p>
          <w:p w:rsidR="000D1A50" w:rsidRPr="00762847" w:rsidRDefault="000D1A50" w:rsidP="00300587">
            <w:pPr>
              <w:rPr>
                <w:bCs/>
                <w:color w:val="000000"/>
                <w:sz w:val="24"/>
                <w:szCs w:val="24"/>
              </w:rPr>
            </w:pPr>
            <w:r w:rsidRPr="00762847">
              <w:rPr>
                <w:bCs/>
                <w:color w:val="000000"/>
                <w:sz w:val="24"/>
                <w:szCs w:val="24"/>
              </w:rPr>
              <w:t>Data Requirements:</w:t>
            </w:r>
            <w:r w:rsidRPr="00762847">
              <w:rPr>
                <w:bCs/>
                <w:color w:val="000000"/>
                <w:szCs w:val="24"/>
              </w:rPr>
              <w:t xml:space="preserve"> (As per </w:t>
            </w:r>
            <w:r>
              <w:rPr>
                <w:bCs/>
                <w:color w:val="000000"/>
                <w:szCs w:val="24"/>
              </w:rPr>
              <w:t>Data Template</w:t>
            </w:r>
            <w:r w:rsidRPr="00762847">
              <w:rPr>
                <w:bCs/>
                <w:color w:val="000000"/>
                <w:szCs w:val="24"/>
              </w:rPr>
              <w:t>)</w:t>
            </w:r>
          </w:p>
          <w:p w:rsidR="000D1A50" w:rsidRPr="00762847" w:rsidRDefault="000D1A50" w:rsidP="000D1A50">
            <w:pPr>
              <w:numPr>
                <w:ilvl w:val="0"/>
                <w:numId w:val="63"/>
              </w:numPr>
              <w:contextualSpacing/>
              <w:rPr>
                <w:bCs/>
                <w:color w:val="000000"/>
                <w:sz w:val="24"/>
                <w:szCs w:val="24"/>
              </w:rPr>
            </w:pPr>
            <w:r w:rsidRPr="00762847">
              <w:rPr>
                <w:bCs/>
                <w:color w:val="000000"/>
                <w:sz w:val="24"/>
                <w:szCs w:val="24"/>
              </w:rPr>
              <w:t xml:space="preserve">Name and Number of full time teachers with years of teaching experiences </w:t>
            </w:r>
          </w:p>
          <w:p w:rsidR="000D1A50" w:rsidRPr="00762847" w:rsidRDefault="000D1A50" w:rsidP="00300587">
            <w:pPr>
              <w:rPr>
                <w:color w:val="000000"/>
                <w:sz w:val="24"/>
                <w:szCs w:val="24"/>
              </w:rPr>
            </w:pPr>
          </w:p>
          <w:p w:rsidR="000D1A50" w:rsidRPr="00906D46" w:rsidRDefault="000D1A50" w:rsidP="00300587">
            <w:pPr>
              <w:rPr>
                <w:sz w:val="24"/>
                <w:szCs w:val="24"/>
              </w:rPr>
            </w:pPr>
            <w:r w:rsidRPr="00906D46">
              <w:rPr>
                <w:sz w:val="24"/>
                <w:szCs w:val="24"/>
              </w:rPr>
              <w:t>Formula</w:t>
            </w:r>
            <w:r w:rsidRPr="00906D46">
              <w:rPr>
                <w:b/>
                <w:bCs/>
                <w:sz w:val="24"/>
                <w:szCs w:val="24"/>
              </w:rPr>
              <w:t xml:space="preserve">:        </w:t>
            </w:r>
          </w:p>
          <w:p w:rsidR="000D1A50" w:rsidRPr="004262AA" w:rsidRDefault="00E1124E" w:rsidP="00300587">
            <w:pPr>
              <w:jc w:val="center"/>
              <w:rPr>
                <w:color w:val="000000"/>
                <w:sz w:val="18"/>
              </w:rPr>
            </w:pPr>
            <m:oMathPara>
              <m:oMath>
                <m:f>
                  <m:fPr>
                    <m:ctrlPr>
                      <w:rPr>
                        <w:rFonts w:ascii="Cambria Math" w:hAnsi="Sylfaen" w:cs="Mangal"/>
                      </w:rPr>
                    </m:ctrlPr>
                  </m:fPr>
                  <m:num>
                    <m:r>
                      <m:rPr>
                        <m:sty m:val="p"/>
                      </m:rPr>
                      <w:rPr>
                        <w:rFonts w:ascii="Cambria Math" w:hAnsi="Sylfaen" w:cs="Mangal"/>
                      </w:rPr>
                      <m:t xml:space="preserve">Sum of total experience of full time teachers </m:t>
                    </m:r>
                    <m:r>
                      <m:rPr>
                        <m:sty m:val="p"/>
                      </m:rPr>
                      <w:rPr>
                        <w:rFonts w:ascii="Cambria Math" w:eastAsia="Calibri" w:hAnsi="Cambria Math" w:cs="Mangal"/>
                        <w:szCs w:val="20"/>
                      </w:rPr>
                      <m:t>in the same institution</m:t>
                    </m:r>
                  </m:num>
                  <m:den>
                    <m:r>
                      <m:rPr>
                        <m:sty m:val="p"/>
                      </m:rPr>
                      <w:rPr>
                        <w:rFonts w:ascii="Cambria Math" w:hAnsi="Sylfaen" w:cs="Mangal"/>
                      </w:rPr>
                      <m:t>Number of full time teac</m:t>
                    </m:r>
                    <m:r>
                      <m:rPr>
                        <m:sty m:val="p"/>
                      </m:rPr>
                      <w:rPr>
                        <w:rFonts w:ascii="Cambria Math" w:hAnsi="Cambria Math" w:cs="Mangal"/>
                      </w:rPr>
                      <m:t>h</m:t>
                    </m:r>
                    <m:r>
                      <m:rPr>
                        <m:sty m:val="p"/>
                      </m:rPr>
                      <w:rPr>
                        <w:rFonts w:ascii="Cambria Math" w:hAnsi="Sylfaen" w:cs="Mangal"/>
                      </w:rPr>
                      <m:t>ers</m:t>
                    </m:r>
                  </m:den>
                </m:f>
              </m:oMath>
            </m:oMathPara>
          </w:p>
          <w:p w:rsidR="000D1A50" w:rsidRPr="00762847" w:rsidRDefault="000D1A50" w:rsidP="00300587">
            <w:pPr>
              <w:rPr>
                <w:color w:val="000000"/>
              </w:rPr>
            </w:pPr>
          </w:p>
          <w:p w:rsidR="000D1A50" w:rsidRPr="00762847" w:rsidRDefault="000D1A50" w:rsidP="00300587">
            <w:pPr>
              <w:rPr>
                <w:b/>
                <w:color w:val="000000"/>
              </w:rPr>
            </w:pPr>
            <w:r w:rsidRPr="00762847">
              <w:rPr>
                <w:b/>
                <w:color w:val="000000"/>
              </w:rPr>
              <w:t>File Description (Upload)</w:t>
            </w:r>
          </w:p>
          <w:p w:rsidR="000D1A50" w:rsidRPr="00762847" w:rsidRDefault="000D1A50" w:rsidP="000D1A50">
            <w:pPr>
              <w:numPr>
                <w:ilvl w:val="0"/>
                <w:numId w:val="142"/>
              </w:numPr>
              <w:spacing w:line="276" w:lineRule="auto"/>
              <w:rPr>
                <w:color w:val="000000"/>
              </w:rPr>
            </w:pPr>
            <w:r w:rsidRPr="00762847">
              <w:rPr>
                <w:color w:val="000000"/>
              </w:rPr>
              <w:t>Any additional information</w:t>
            </w:r>
          </w:p>
          <w:p w:rsidR="000D1A50" w:rsidRPr="00762847" w:rsidRDefault="000D1A50" w:rsidP="000D1A50">
            <w:pPr>
              <w:numPr>
                <w:ilvl w:val="0"/>
                <w:numId w:val="142"/>
              </w:numPr>
              <w:spacing w:after="200" w:line="276" w:lineRule="auto"/>
              <w:rPr>
                <w:color w:val="000000"/>
                <w:sz w:val="24"/>
                <w:szCs w:val="24"/>
              </w:rPr>
            </w:pPr>
            <w:r w:rsidRPr="00762847">
              <w:rPr>
                <w:color w:val="000000"/>
              </w:rPr>
              <w:t>List of Teachers including their PAN, designation, dept and experience details (Data Template</w:t>
            </w:r>
            <w:r w:rsidR="001C1BAF">
              <w:rPr>
                <w:color w:val="000000"/>
              </w:rPr>
              <w:t xml:space="preserve"> as of 2.4.1</w:t>
            </w:r>
            <w:r w:rsidRPr="00762847">
              <w:rPr>
                <w:color w:val="000000"/>
              </w:rPr>
              <w:t>)</w:t>
            </w:r>
          </w:p>
        </w:tc>
        <w:tc>
          <w:tcPr>
            <w:tcW w:w="1530" w:type="dxa"/>
          </w:tcPr>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10</w:t>
            </w:r>
          </w:p>
        </w:tc>
      </w:tr>
      <w:tr w:rsidR="000D1A50" w:rsidRPr="00093E46" w:rsidTr="00300587">
        <w:trPr>
          <w:trHeight w:val="714"/>
        </w:trPr>
        <w:tc>
          <w:tcPr>
            <w:tcW w:w="1080" w:type="dxa"/>
          </w:tcPr>
          <w:p w:rsidR="000D1A50" w:rsidRPr="00762847" w:rsidRDefault="000D1A50" w:rsidP="00300587">
            <w:pPr>
              <w:jc w:val="center"/>
              <w:rPr>
                <w:b/>
                <w:bCs/>
                <w:color w:val="000000"/>
                <w:sz w:val="24"/>
                <w:szCs w:val="24"/>
              </w:rPr>
            </w:pPr>
            <w:r w:rsidRPr="00762847">
              <w:rPr>
                <w:b/>
                <w:bCs/>
                <w:color w:val="000000"/>
                <w:sz w:val="24"/>
                <w:szCs w:val="24"/>
              </w:rPr>
              <w:t>2.4.4</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 xml:space="preserve">M </w:t>
            </w:r>
          </w:p>
          <w:p w:rsidR="000D1A50" w:rsidRPr="00762847" w:rsidRDefault="000D1A50" w:rsidP="00300587">
            <w:pPr>
              <w:jc w:val="center"/>
              <w:rPr>
                <w:b/>
                <w:bCs/>
                <w:color w:val="000000"/>
                <w:sz w:val="24"/>
                <w:szCs w:val="24"/>
              </w:rPr>
            </w:pPr>
          </w:p>
        </w:tc>
        <w:tc>
          <w:tcPr>
            <w:tcW w:w="7290" w:type="dxa"/>
          </w:tcPr>
          <w:p w:rsidR="000D1A50" w:rsidRDefault="000D1A50" w:rsidP="00300587">
            <w:pPr>
              <w:rPr>
                <w:sz w:val="16"/>
                <w:szCs w:val="16"/>
              </w:rPr>
            </w:pPr>
            <w:r w:rsidRPr="00325973">
              <w:rPr>
                <w:b/>
                <w:i/>
                <w:sz w:val="24"/>
                <w:szCs w:val="24"/>
              </w:rPr>
              <w:t>Average percentage of full time teachers who received awards, recognition, fellowships at State, National, Inte</w:t>
            </w:r>
            <w:r>
              <w:rPr>
                <w:b/>
                <w:i/>
                <w:sz w:val="24"/>
                <w:szCs w:val="24"/>
              </w:rPr>
              <w:t>rnational level from Government/Govt.</w:t>
            </w:r>
            <w:r w:rsidRPr="00325973">
              <w:rPr>
                <w:b/>
                <w:i/>
                <w:sz w:val="24"/>
                <w:szCs w:val="24"/>
              </w:rPr>
              <w:t xml:space="preserve"> recognised bodies during the last five years</w:t>
            </w:r>
            <w:r w:rsidRPr="007117E0">
              <w:rPr>
                <w:sz w:val="16"/>
                <w:szCs w:val="16"/>
              </w:rPr>
              <w:t xml:space="preserve">    </w:t>
            </w:r>
          </w:p>
          <w:p w:rsidR="000D1A50" w:rsidRPr="00762847" w:rsidRDefault="000D1A50" w:rsidP="00300587">
            <w:pPr>
              <w:rPr>
                <w:b/>
                <w:i/>
                <w:strike/>
                <w:color w:val="000000"/>
                <w:sz w:val="24"/>
                <w:szCs w:val="24"/>
              </w:rPr>
            </w:pPr>
          </w:p>
          <w:p w:rsidR="000D1A50" w:rsidRPr="00762847" w:rsidRDefault="000D1A50" w:rsidP="00300587">
            <w:pPr>
              <w:rPr>
                <w:color w:val="000000"/>
              </w:rPr>
            </w:pPr>
            <w:r w:rsidRPr="00762847">
              <w:rPr>
                <w:color w:val="000000"/>
              </w:rPr>
              <w:t>2.4.4.1: Number of full time teachers receiving awards from state /national /international level from Government</w:t>
            </w:r>
            <w:r>
              <w:rPr>
                <w:color w:val="000000"/>
              </w:rPr>
              <w:t>/Govt.</w:t>
            </w:r>
            <w:r w:rsidRPr="00762847">
              <w:rPr>
                <w:color w:val="000000"/>
              </w:rPr>
              <w:t xml:space="preserve"> recognized bodies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762847" w:rsidTr="00300587">
              <w:trPr>
                <w:trHeight w:val="387"/>
              </w:trPr>
              <w:tc>
                <w:tcPr>
                  <w:tcW w:w="1044" w:type="dxa"/>
                </w:tcPr>
                <w:p w:rsidR="000D1A50" w:rsidRPr="00762847" w:rsidRDefault="000D1A50" w:rsidP="00300587">
                  <w:pPr>
                    <w:rPr>
                      <w:b/>
                      <w:color w:val="000000"/>
                    </w:rPr>
                  </w:pPr>
                  <w:r w:rsidRPr="00762847">
                    <w:rPr>
                      <w:b/>
                      <w:color w:val="000000"/>
                    </w:rPr>
                    <w:t>Year</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r w:rsidR="000D1A50" w:rsidRPr="00762847" w:rsidTr="00300587">
              <w:trPr>
                <w:trHeight w:val="387"/>
              </w:trPr>
              <w:tc>
                <w:tcPr>
                  <w:tcW w:w="1044" w:type="dxa"/>
                </w:tcPr>
                <w:p w:rsidR="000D1A50" w:rsidRPr="00762847" w:rsidRDefault="000D1A50" w:rsidP="00300587">
                  <w:pPr>
                    <w:rPr>
                      <w:b/>
                      <w:color w:val="000000"/>
                    </w:rPr>
                  </w:pPr>
                  <w:r w:rsidRPr="00762847">
                    <w:rPr>
                      <w:b/>
                      <w:color w:val="000000"/>
                    </w:rPr>
                    <w:t>Number</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bl>
          <w:p w:rsidR="000D1A50" w:rsidRPr="00762847" w:rsidRDefault="000D1A50" w:rsidP="00300587">
            <w:pPr>
              <w:rPr>
                <w:bCs/>
                <w:color w:val="000000"/>
                <w:sz w:val="24"/>
                <w:szCs w:val="24"/>
              </w:rPr>
            </w:pPr>
          </w:p>
          <w:p w:rsidR="000D1A50" w:rsidRPr="00762847" w:rsidRDefault="000D1A50" w:rsidP="00300587">
            <w:pPr>
              <w:rPr>
                <w:bCs/>
                <w:color w:val="000000"/>
                <w:sz w:val="24"/>
                <w:szCs w:val="24"/>
              </w:rPr>
            </w:pPr>
            <w:r w:rsidRPr="00762847">
              <w:rPr>
                <w:bCs/>
                <w:color w:val="000000"/>
                <w:sz w:val="24"/>
                <w:szCs w:val="24"/>
              </w:rPr>
              <w:t>Data Requirement for last five years:</w:t>
            </w:r>
            <w:r w:rsidRPr="00762847">
              <w:rPr>
                <w:bCs/>
                <w:color w:val="000000"/>
                <w:szCs w:val="24"/>
              </w:rPr>
              <w:t xml:space="preserve"> (As per </w:t>
            </w:r>
            <w:r>
              <w:rPr>
                <w:bCs/>
                <w:color w:val="000000"/>
                <w:szCs w:val="24"/>
              </w:rPr>
              <w:t>Data Template</w:t>
            </w:r>
            <w:r w:rsidRPr="00762847">
              <w:rPr>
                <w:bCs/>
                <w:color w:val="000000"/>
                <w:szCs w:val="24"/>
              </w:rPr>
              <w:t>)</w:t>
            </w:r>
          </w:p>
          <w:p w:rsidR="000D1A50" w:rsidRPr="00762847" w:rsidRDefault="000D1A50" w:rsidP="000D1A50">
            <w:pPr>
              <w:numPr>
                <w:ilvl w:val="0"/>
                <w:numId w:val="29"/>
              </w:numPr>
              <w:contextualSpacing/>
              <w:rPr>
                <w:color w:val="000000"/>
                <w:sz w:val="24"/>
                <w:szCs w:val="24"/>
              </w:rPr>
            </w:pPr>
            <w:r w:rsidRPr="00762847">
              <w:rPr>
                <w:color w:val="000000"/>
                <w:sz w:val="24"/>
                <w:szCs w:val="24"/>
              </w:rPr>
              <w:t>Number of full time teachers receiving awards from State, National, International level</w:t>
            </w:r>
          </w:p>
          <w:p w:rsidR="000D1A50" w:rsidRPr="00762847" w:rsidRDefault="000D1A50" w:rsidP="000D1A50">
            <w:pPr>
              <w:numPr>
                <w:ilvl w:val="0"/>
                <w:numId w:val="29"/>
              </w:numPr>
              <w:contextualSpacing/>
              <w:rPr>
                <w:color w:val="000000"/>
                <w:sz w:val="24"/>
                <w:szCs w:val="24"/>
              </w:rPr>
            </w:pPr>
            <w:r w:rsidRPr="00762847">
              <w:rPr>
                <w:bCs/>
                <w:color w:val="000000"/>
                <w:sz w:val="24"/>
                <w:szCs w:val="24"/>
              </w:rPr>
              <w:t>Number of full time teachers</w:t>
            </w:r>
          </w:p>
          <w:p w:rsidR="000D1A50" w:rsidRPr="00762847" w:rsidRDefault="000D1A50" w:rsidP="00300587">
            <w:pPr>
              <w:rPr>
                <w:color w:val="000000"/>
                <w:sz w:val="24"/>
                <w:szCs w:val="24"/>
              </w:rPr>
            </w:pPr>
            <w:r w:rsidRPr="00762847">
              <w:rPr>
                <w:color w:val="000000"/>
                <w:sz w:val="24"/>
                <w:szCs w:val="24"/>
              </w:rPr>
              <w:t>Formula:</w:t>
            </w:r>
          </w:p>
          <w:p w:rsidR="000D1A50" w:rsidRPr="00762847" w:rsidRDefault="00E1124E" w:rsidP="00300587">
            <w:pPr>
              <w:jc w:val="center"/>
              <w:rPr>
                <w:b/>
                <w:color w:val="000000"/>
                <w:sz w:val="24"/>
                <w:szCs w:val="24"/>
              </w:rPr>
            </w:pPr>
            <w:r w:rsidRPr="00762847">
              <w:rPr>
                <w:b/>
                <w:color w:val="000000"/>
                <w:sz w:val="24"/>
                <w:szCs w:val="24"/>
              </w:rPr>
              <w:fldChar w:fldCharType="begin"/>
            </w:r>
            <w:r w:rsidR="000D1A50" w:rsidRPr="00762847">
              <w:rPr>
                <w:b/>
                <w:color w:val="000000"/>
                <w:sz w:val="24"/>
                <w:szCs w:val="24"/>
              </w:rPr>
              <w:instrText xml:space="preserve"> QUOTE </w:instrText>
            </w:r>
            <m:oMath>
              <m:f>
                <m:fPr>
                  <m:ctrlPr>
                    <w:rPr>
                      <w:rFonts w:ascii="Cambria Math" w:hAnsi="Sylfaen" w:cs="Mangal"/>
                      <w:bCs/>
                      <w:iCs/>
                      <w:sz w:val="20"/>
                      <w:szCs w:val="20"/>
                    </w:rPr>
                  </m:ctrlPr>
                </m:fPr>
                <m:num>
                  <m:eqArr>
                    <m:eqArrPr>
                      <m:ctrlPr>
                        <w:rPr>
                          <w:rFonts w:ascii="Cambria Math" w:eastAsia="Calibri" w:hAnsi="Sylfaen" w:cs="Mangal"/>
                          <w:b/>
                          <w:bCs/>
                          <w:sz w:val="20"/>
                          <w:szCs w:val="20"/>
                        </w:rPr>
                      </m:ctrlPr>
                    </m:eqArrPr>
                    <m:e>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full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time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teachers</m:t>
                      </m:r>
                      <m:ctrlPr>
                        <w:rPr>
                          <w:rFonts w:ascii="Cambria Math" w:eastAsia="Cambria Math" w:hAnsi="Sylfaen" w:cs="Cambria Math"/>
                          <w:b/>
                          <w:sz w:val="20"/>
                          <w:szCs w:val="20"/>
                        </w:rPr>
                      </m:ctrlPr>
                    </m:e>
                    <m:e>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receiving</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awards</m:t>
                      </m:r>
                      <m:ctrlPr>
                        <w:rPr>
                          <w:rFonts w:ascii="Cambria Math" w:eastAsia="Cambria Math" w:hAnsi="Sylfaen" w:cs="Cambria Math"/>
                          <w:b/>
                          <w:sz w:val="20"/>
                          <w:szCs w:val="20"/>
                        </w:rPr>
                      </m:ctrlPr>
                    </m:e>
                    <m:e>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from</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state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 n</m:t>
                      </m:r>
                      <m:r>
                        <m:rPr>
                          <m:sty m:val="b"/>
                        </m:rPr>
                        <w:rPr>
                          <w:rFonts w:ascii="Cambria Math" w:eastAsia="Calibri" w:hAnsi="Cambria Math" w:cs="Mangal"/>
                          <w:sz w:val="20"/>
                          <w:szCs w:val="20"/>
                        </w:rPr>
                        <m:t>ational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m:t>
                      </m:r>
                      <m:ctrlPr>
                        <w:rPr>
                          <w:rFonts w:ascii="Cambria Math" w:eastAsia="Cambria Math" w:hAnsi="Sylfaen" w:cs="Cambria Math"/>
                          <w:b/>
                          <w:bCs/>
                          <w:sz w:val="20"/>
                          <w:szCs w:val="20"/>
                        </w:rPr>
                      </m:ctrlPr>
                    </m:e>
                    <m:e>
                      <m:r>
                        <m:rPr>
                          <m:sty m:val="b"/>
                        </m:rPr>
                        <w:rPr>
                          <w:rFonts w:ascii="Cambria Math" w:eastAsia="Calibri" w:hAnsi="Cambria Math" w:cs="Mangal"/>
                          <w:sz w:val="20"/>
                          <w:szCs w:val="20"/>
                        </w:rPr>
                        <m:t>international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 xml:space="preserve"> </m:t>
                      </m:r>
                      <m:ctrlPr>
                        <w:rPr>
                          <w:rFonts w:ascii="Cambria Math" w:eastAsia="Cambria Math" w:hAnsi="Sylfaen" w:cs="Cambria Math"/>
                          <w:b/>
                          <w:bCs/>
                          <w:sz w:val="20"/>
                          <w:szCs w:val="20"/>
                        </w:rPr>
                      </m:ctrlPr>
                    </m:e>
                    <m:e>
                      <m:r>
                        <m:rPr>
                          <m:sty m:val="b"/>
                        </m:rPr>
                        <w:rPr>
                          <w:rFonts w:ascii="Cambria Math" w:eastAsia="Calibri" w:hAnsi="Sylfaen" w:cs="Mangal"/>
                          <w:sz w:val="20"/>
                          <w:szCs w:val="20"/>
                        </w:rPr>
                        <m:t xml:space="preserve"> </m:t>
                      </m:r>
                    </m:e>
                  </m:eqArr>
                  <m:ctrlPr>
                    <w:rPr>
                      <w:rFonts w:ascii="Cambria Math" w:eastAsia="Calibri" w:hAnsi="Sylfaen" w:cs="Mangal"/>
                      <w:bCs/>
                      <w:iCs/>
                      <w:sz w:val="20"/>
                      <w:szCs w:val="20"/>
                    </w:rPr>
                  </m:ctrlPr>
                </m:num>
                <m:den>
                  <m:eqArr>
                    <m:eqArrPr>
                      <m:ctrlPr>
                        <w:rPr>
                          <w:rFonts w:ascii="Cambria Math" w:eastAsia="Calibri" w:hAnsi="Sylfaen" w:cs="Mangal"/>
                          <w:sz w:val="20"/>
                          <w:szCs w:val="20"/>
                        </w:rPr>
                      </m:ctrlPr>
                    </m:eqArrPr>
                    <m:e>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teachers</m:t>
                      </m:r>
                      <m:r>
                        <m:rPr>
                          <m:sty m:val="p"/>
                        </m:rPr>
                        <w:rPr>
                          <w:rFonts w:ascii="Cambria Math" w:eastAsia="Calibri" w:hAnsi="Sylfaen" w:cs="Mangal"/>
                          <w:sz w:val="20"/>
                          <w:szCs w:val="20"/>
                        </w:rPr>
                        <m:t xml:space="preserve"> </m:t>
                      </m:r>
                    </m:e>
                  </m:eqArr>
                  <m:ctrlPr>
                    <w:rPr>
                      <w:rFonts w:ascii="Cambria Math" w:eastAsia="Calibri" w:hAnsi="Sylfaen" w:cs="Mangal"/>
                      <w:bCs/>
                      <w:iCs/>
                      <w:sz w:val="20"/>
                      <w:szCs w:val="20"/>
                    </w:rPr>
                  </m:ctrlPr>
                </m:den>
              </m:f>
              <m:r>
                <m:rPr>
                  <m:sty m:val="p"/>
                </m:rPr>
                <w:rPr>
                  <w:rFonts w:ascii="Cambria Math" w:eastAsia="Calibri" w:hAnsi="Sylfaen" w:cs="Mangal"/>
                  <w:sz w:val="20"/>
                  <w:szCs w:val="20"/>
                </w:rPr>
                <m:t xml:space="preserve">X </m:t>
              </m:r>
              <m:r>
                <m:rPr>
                  <m:sty m:val="b"/>
                </m:rPr>
                <w:rPr>
                  <w:rFonts w:ascii="Cambria Math" w:eastAsia="Calibri" w:hAnsi="Cambria Math" w:cs="Mangal"/>
                  <w:sz w:val="20"/>
                  <w:szCs w:val="20"/>
                </w:rPr>
                <m:t>100</m:t>
              </m:r>
            </m:oMath>
            <w:r w:rsidR="000D1A50" w:rsidRPr="00762847">
              <w:rPr>
                <w:b/>
                <w:color w:val="000000"/>
                <w:sz w:val="24"/>
                <w:szCs w:val="24"/>
              </w:rPr>
              <w:instrText xml:space="preserve"> </w:instrText>
            </w:r>
            <w:r w:rsidRPr="00762847">
              <w:rPr>
                <w:b/>
                <w:color w:val="000000"/>
                <w:sz w:val="24"/>
                <w:szCs w:val="24"/>
              </w:rPr>
              <w:fldChar w:fldCharType="separate"/>
            </w:r>
            <m:oMath>
              <m:f>
                <m:fPr>
                  <m:ctrlPr>
                    <w:rPr>
                      <w:rFonts w:ascii="Cambria Math" w:hAnsi="Sylfaen" w:cs="Mangal"/>
                      <w:bCs/>
                      <w:iCs/>
                      <w:sz w:val="20"/>
                      <w:szCs w:val="20"/>
                    </w:rPr>
                  </m:ctrlPr>
                </m:fPr>
                <m:num>
                  <m:eqArr>
                    <m:eqArrPr>
                      <m:ctrlPr>
                        <w:rPr>
                          <w:rFonts w:ascii="Cambria Math" w:eastAsia="Calibri" w:hAnsi="Sylfaen" w:cs="Mangal"/>
                          <w:b/>
                          <w:bCs/>
                          <w:sz w:val="20"/>
                          <w:szCs w:val="20"/>
                        </w:rPr>
                      </m:ctrlPr>
                    </m:eqArrPr>
                    <m:e>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full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time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teachers</m:t>
                      </m:r>
                      <m:ctrlPr>
                        <w:rPr>
                          <w:rFonts w:ascii="Cambria Math" w:eastAsia="Cambria Math" w:hAnsi="Sylfaen" w:cs="Cambria Math"/>
                          <w:b/>
                          <w:sz w:val="20"/>
                          <w:szCs w:val="20"/>
                        </w:rPr>
                      </m:ctrlPr>
                    </m:e>
                    <m:e>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receiving</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awards</m:t>
                      </m:r>
                      <m:ctrlPr>
                        <w:rPr>
                          <w:rFonts w:ascii="Cambria Math" w:eastAsia="Cambria Math" w:hAnsi="Sylfaen" w:cs="Cambria Math"/>
                          <w:b/>
                          <w:sz w:val="20"/>
                          <w:szCs w:val="20"/>
                        </w:rPr>
                      </m:ctrlPr>
                    </m:e>
                    <m:e>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from</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state</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  n</m:t>
                      </m:r>
                      <m:r>
                        <m:rPr>
                          <m:sty m:val="b"/>
                        </m:rPr>
                        <w:rPr>
                          <w:rFonts w:ascii="Cambria Math" w:eastAsia="Calibri" w:hAnsi="Cambria Math" w:cs="Mangal"/>
                          <w:sz w:val="20"/>
                          <w:szCs w:val="20"/>
                        </w:rPr>
                        <m:t>ational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m:t>
                      </m:r>
                      <m:ctrlPr>
                        <w:rPr>
                          <w:rFonts w:ascii="Cambria Math" w:eastAsia="Cambria Math" w:hAnsi="Sylfaen" w:cs="Cambria Math"/>
                          <w:b/>
                          <w:bCs/>
                          <w:sz w:val="20"/>
                          <w:szCs w:val="20"/>
                        </w:rPr>
                      </m:ctrlPr>
                    </m:e>
                    <m:e>
                      <m:r>
                        <m:rPr>
                          <m:sty m:val="b"/>
                        </m:rPr>
                        <w:rPr>
                          <w:rFonts w:ascii="Cambria Math" w:eastAsia="Calibri" w:hAnsi="Cambria Math" w:cs="Mangal"/>
                          <w:sz w:val="20"/>
                          <w:szCs w:val="20"/>
                        </w:rPr>
                        <m:t>international</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level</m:t>
                      </m:r>
                      <m:r>
                        <m:rPr>
                          <m:sty m:val="b"/>
                        </m:rPr>
                        <w:rPr>
                          <w:rFonts w:ascii="Cambria Math" w:eastAsia="Calibri" w:hAnsi="Sylfaen" w:cs="Mangal"/>
                          <w:sz w:val="20"/>
                          <w:szCs w:val="20"/>
                        </w:rPr>
                        <m:t xml:space="preserve"> during the last five years</m:t>
                      </m:r>
                      <m:ctrlPr>
                        <w:rPr>
                          <w:rFonts w:ascii="Cambria Math" w:eastAsia="Cambria Math" w:hAnsi="Sylfaen" w:cs="Cambria Math"/>
                          <w:b/>
                          <w:bCs/>
                          <w:sz w:val="20"/>
                          <w:szCs w:val="20"/>
                        </w:rPr>
                      </m:ctrlPr>
                    </m:e>
                    <m:e>
                      <m:r>
                        <m:rPr>
                          <m:sty m:val="b"/>
                        </m:rPr>
                        <w:rPr>
                          <w:rFonts w:ascii="Cambria Math" w:eastAsia="Calibri" w:hAnsi="Sylfaen" w:cs="Mangal"/>
                          <w:sz w:val="20"/>
                          <w:szCs w:val="20"/>
                        </w:rPr>
                        <m:t xml:space="preserve"> </m:t>
                      </m:r>
                    </m:e>
                  </m:eqArr>
                  <m:ctrlPr>
                    <w:rPr>
                      <w:rFonts w:ascii="Cambria Math" w:eastAsia="Calibri" w:hAnsi="Sylfaen" w:cs="Mangal"/>
                      <w:bCs/>
                      <w:iCs/>
                      <w:sz w:val="20"/>
                      <w:szCs w:val="20"/>
                    </w:rPr>
                  </m:ctrlPr>
                </m:num>
                <m:den>
                  <m:r>
                    <m:rPr>
                      <m:sty m:val="b"/>
                    </m:rPr>
                    <w:rPr>
                      <w:rFonts w:ascii="Cambria Math" w:eastAsia="Calibri" w:hAnsi="Sylfaen" w:cs="Mangal"/>
                      <w:sz w:val="20"/>
                      <w:szCs w:val="20"/>
                    </w:rPr>
                    <m:t xml:space="preserve">Average </m:t>
                  </m:r>
                  <m:eqArr>
                    <m:eqArrPr>
                      <m:ctrlPr>
                        <w:rPr>
                          <w:rFonts w:ascii="Cambria Math" w:eastAsia="Calibri" w:hAnsi="Sylfaen" w:cs="Mangal"/>
                          <w:b/>
                          <w:sz w:val="20"/>
                          <w:szCs w:val="20"/>
                        </w:rPr>
                      </m:ctrlPr>
                    </m:eqArrPr>
                    <m:e>
                      <m:r>
                        <m:rPr>
                          <m:sty m:val="b"/>
                        </m:rPr>
                        <w:rPr>
                          <w:rFonts w:ascii="Cambria Math" w:eastAsia="Calibri" w:hAnsi="Cambria Math" w:cs="Mangal"/>
                          <w:sz w:val="20"/>
                          <w:szCs w:val="20"/>
                        </w:rPr>
                        <m:t>number</m:t>
                      </m:r>
                      <m:r>
                        <m:rPr>
                          <m:sty m:val="b"/>
                        </m:rPr>
                        <w:rPr>
                          <w:rFonts w:ascii="Cambria Math" w:eastAsia="Calibri" w:hAnsi="Sylfaen" w:cs="Mangal"/>
                          <w:sz w:val="20"/>
                          <w:szCs w:val="20"/>
                        </w:rPr>
                        <m:t xml:space="preserve"> </m:t>
                      </m:r>
                      <m:r>
                        <m:rPr>
                          <m:sty m:val="b"/>
                        </m:rPr>
                        <w:rPr>
                          <w:rFonts w:ascii="Cambria Math" w:eastAsia="Calibri" w:hAnsi="Cambria Math" w:cs="Mangal"/>
                          <w:sz w:val="20"/>
                          <w:szCs w:val="20"/>
                        </w:rPr>
                        <m:t>of</m:t>
                      </m:r>
                      <m:r>
                        <m:rPr>
                          <m:sty m:val="b"/>
                        </m:rPr>
                        <w:rPr>
                          <w:rFonts w:ascii="Cambria Math" w:eastAsia="Calibri" w:hAnsi="Sylfaen" w:cs="Mangal"/>
                          <w:sz w:val="20"/>
                          <w:szCs w:val="20"/>
                        </w:rPr>
                        <m:t xml:space="preserve"> ful</m:t>
                      </m:r>
                      <m:r>
                        <m:rPr>
                          <m:sty m:val="b"/>
                        </m:rPr>
                        <w:rPr>
                          <w:rFonts w:ascii="Cambria Math" w:eastAsia="Calibri" w:hAnsi="Sylfaen" w:cs="Mangal"/>
                          <w:sz w:val="20"/>
                          <w:szCs w:val="20"/>
                        </w:rPr>
                        <m:t xml:space="preserve">l time </m:t>
                      </m:r>
                      <m:r>
                        <m:rPr>
                          <m:sty m:val="b"/>
                        </m:rPr>
                        <w:rPr>
                          <w:rFonts w:ascii="Cambria Math" w:eastAsia="Calibri" w:hAnsi="Cambria Math" w:cs="Mangal"/>
                          <w:sz w:val="20"/>
                          <w:szCs w:val="20"/>
                        </w:rPr>
                        <m:t>teachers</m:t>
                      </m:r>
                      <m:r>
                        <m:rPr>
                          <m:sty m:val="b"/>
                        </m:rPr>
                        <w:rPr>
                          <w:rFonts w:ascii="Cambria Math" w:eastAsia="Calibri" w:hAnsi="Sylfaen" w:cs="Mangal"/>
                          <w:sz w:val="20"/>
                          <w:szCs w:val="20"/>
                        </w:rPr>
                        <m:t xml:space="preserve"> during the last five years</m:t>
                      </m:r>
                    </m:e>
                  </m:eqArr>
                  <m:ctrlPr>
                    <w:rPr>
                      <w:rFonts w:ascii="Cambria Math" w:eastAsia="Calibri" w:hAnsi="Sylfaen" w:cs="Mangal"/>
                      <w:bCs/>
                      <w:iCs/>
                      <w:sz w:val="20"/>
                      <w:szCs w:val="20"/>
                    </w:rPr>
                  </m:ctrlPr>
                </m:den>
              </m:f>
              <m:r>
                <m:rPr>
                  <m:sty m:val="p"/>
                </m:rPr>
                <w:rPr>
                  <w:rFonts w:ascii="Cambria Math" w:eastAsia="Calibri" w:hAnsi="Sylfaen" w:cs="Mangal"/>
                  <w:sz w:val="20"/>
                  <w:szCs w:val="20"/>
                </w:rPr>
                <m:t xml:space="preserve">X </m:t>
              </m:r>
              <m:r>
                <m:rPr>
                  <m:sty m:val="b"/>
                </m:rPr>
                <w:rPr>
                  <w:rFonts w:ascii="Cambria Math" w:eastAsia="Calibri" w:hAnsi="Cambria Math" w:cs="Mangal"/>
                  <w:sz w:val="20"/>
                  <w:szCs w:val="20"/>
                </w:rPr>
                <m:t>100</m:t>
              </m:r>
            </m:oMath>
            <w:r w:rsidR="000D1A50" w:rsidRPr="00762847">
              <w:rPr>
                <w:b/>
                <w:color w:val="000000"/>
                <w:sz w:val="24"/>
                <w:szCs w:val="24"/>
              </w:rPr>
              <w:t xml:space="preserve"> </w:t>
            </w:r>
            <w:r w:rsidRPr="00762847">
              <w:rPr>
                <w:b/>
                <w:color w:val="000000"/>
                <w:sz w:val="24"/>
                <w:szCs w:val="24"/>
              </w:rPr>
              <w:fldChar w:fldCharType="end"/>
            </w:r>
            <w:r w:rsidR="000D1A50" w:rsidRPr="00762847">
              <w:rPr>
                <w:b/>
                <w:color w:val="000000"/>
                <w:sz w:val="24"/>
                <w:szCs w:val="24"/>
              </w:rPr>
              <w:t xml:space="preserve"> </w:t>
            </w:r>
            <w:r w:rsidRPr="00762847">
              <w:rPr>
                <w:b/>
                <w:color w:val="000000"/>
                <w:sz w:val="24"/>
                <w:szCs w:val="24"/>
              </w:rPr>
              <w:fldChar w:fldCharType="begin"/>
            </w:r>
            <w:r w:rsidR="000D1A50" w:rsidRPr="00762847">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sz w:val="28"/>
                          <w:szCs w:val="28"/>
                        </w:rPr>
                      </m:ctrlPr>
                    </m:eqArrPr>
                    <m:e>
                      <m:r>
                        <m:rPr>
                          <m:sty m:val="p"/>
                        </m:rPr>
                        <w:rPr>
                          <w:rFonts w:ascii="Cambria Math" w:hAnsi="Cambria Math"/>
                          <w:sz w:val="28"/>
                          <w:szCs w:val="28"/>
                        </w:rPr>
                        <m:t>Number of full time  teachers</m:t>
                      </m:r>
                      <m:ctrlPr>
                        <w:rPr>
                          <w:rFonts w:ascii="Cambria Math" w:eastAsia="Cambria Math" w:hAnsi="Cambria Math"/>
                          <w:sz w:val="28"/>
                          <w:szCs w:val="28"/>
                        </w:rPr>
                      </m:ctrlPr>
                    </m:e>
                    <m:e>
                      <m:r>
                        <m:rPr>
                          <m:sty m:val="p"/>
                        </m:rPr>
                        <w:rPr>
                          <w:rFonts w:ascii="Cambria Math" w:hAnsi="Cambria Math"/>
                          <w:sz w:val="28"/>
                          <w:szCs w:val="28"/>
                        </w:rPr>
                        <m:t xml:space="preserve"> receiving awards</m:t>
                      </m:r>
                      <m:ctrlPr>
                        <w:rPr>
                          <w:rFonts w:ascii="Cambria Math" w:eastAsia="Cambria Math" w:hAnsi="Cambria Math"/>
                          <w:sz w:val="28"/>
                          <w:szCs w:val="28"/>
                        </w:rPr>
                      </m:ctrlPr>
                    </m:e>
                    <m:e>
                      <m:r>
                        <m:rPr>
                          <m:sty m:val="p"/>
                        </m:rPr>
                        <w:rPr>
                          <w:rFonts w:ascii="Cambria Math" w:hAnsi="Cambria Math"/>
                          <w:sz w:val="28"/>
                          <w:szCs w:val="28"/>
                        </w:rPr>
                        <m:t xml:space="preserve"> from state level, national level,</m:t>
                      </m:r>
                      <m:ctrlPr>
                        <w:rPr>
                          <w:rFonts w:ascii="Cambria Math" w:eastAsia="Cambria Math" w:hAnsi="Cambria Math"/>
                          <w:bCs/>
                          <w:sz w:val="28"/>
                          <w:szCs w:val="28"/>
                        </w:rPr>
                      </m:ctrlPr>
                    </m:e>
                    <m:e>
                      <m:r>
                        <m:rPr>
                          <m:sty m:val="p"/>
                        </m:rPr>
                        <w:rPr>
                          <w:rFonts w:ascii="Cambria Math" w:hAnsi="Cambria Math"/>
                          <w:sz w:val="28"/>
                          <w:szCs w:val="28"/>
                        </w:rPr>
                        <m:t xml:space="preserve">international level </m:t>
                      </m:r>
                      <m:ctrlPr>
                        <w:rPr>
                          <w:rFonts w:ascii="Cambria Math" w:eastAsia="Cambria Math" w:hAnsi="Cambria Math"/>
                          <w:bCs/>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number of teachers </m:t>
                      </m:r>
                    </m:e>
                  </m:eqArr>
                </m:den>
              </m:f>
              <m:r>
                <m:rPr>
                  <m:sty m:val="p"/>
                </m:rPr>
                <w:rPr>
                  <w:rFonts w:ascii="Cambria Math" w:hAnsi="Cambria Math"/>
                  <w:sz w:val="28"/>
                  <w:szCs w:val="28"/>
                </w:rPr>
                <m:t>X 100</m:t>
              </m:r>
            </m:oMath>
            <w:r w:rsidR="000D1A50" w:rsidRPr="00762847">
              <w:rPr>
                <w:b/>
                <w:color w:val="000000"/>
                <w:sz w:val="24"/>
                <w:szCs w:val="24"/>
              </w:rPr>
              <w:instrText xml:space="preserve"> </w:instrText>
            </w:r>
            <w:r w:rsidRPr="00762847">
              <w:rPr>
                <w:b/>
                <w:color w:val="000000"/>
                <w:sz w:val="24"/>
                <w:szCs w:val="24"/>
              </w:rPr>
              <w:fldChar w:fldCharType="end"/>
            </w:r>
          </w:p>
          <w:p w:rsidR="000D1A50" w:rsidRPr="00762847" w:rsidRDefault="000D1A50" w:rsidP="00300587">
            <w:pPr>
              <w:rPr>
                <w:color w:val="000000"/>
                <w:sz w:val="24"/>
                <w:szCs w:val="24"/>
              </w:rPr>
            </w:pPr>
          </w:p>
          <w:p w:rsidR="000D1A50" w:rsidRPr="00762847" w:rsidRDefault="000D1A50" w:rsidP="00300587">
            <w:pPr>
              <w:rPr>
                <w:b/>
                <w:color w:val="000000"/>
              </w:rPr>
            </w:pPr>
            <w:r w:rsidRPr="00762847">
              <w:rPr>
                <w:b/>
                <w:color w:val="000000"/>
              </w:rPr>
              <w:t>File Description (Upload)</w:t>
            </w:r>
          </w:p>
          <w:p w:rsidR="000D1A50" w:rsidRPr="00762847" w:rsidRDefault="000D1A50" w:rsidP="000D1A50">
            <w:pPr>
              <w:numPr>
                <w:ilvl w:val="0"/>
                <w:numId w:val="143"/>
              </w:numPr>
              <w:spacing w:line="276" w:lineRule="auto"/>
              <w:rPr>
                <w:color w:val="000000"/>
              </w:rPr>
            </w:pPr>
            <w:r w:rsidRPr="00762847">
              <w:rPr>
                <w:color w:val="000000"/>
              </w:rPr>
              <w:t>Institutional data in prescribed format (Data Template)</w:t>
            </w:r>
          </w:p>
          <w:p w:rsidR="000D1A50" w:rsidRPr="00762847" w:rsidRDefault="000D1A50" w:rsidP="000D1A50">
            <w:pPr>
              <w:numPr>
                <w:ilvl w:val="0"/>
                <w:numId w:val="143"/>
              </w:numPr>
              <w:spacing w:line="276" w:lineRule="auto"/>
              <w:rPr>
                <w:color w:val="000000"/>
              </w:rPr>
            </w:pPr>
            <w:r w:rsidRPr="00762847">
              <w:rPr>
                <w:color w:val="000000"/>
              </w:rPr>
              <w:t>Any additional information</w:t>
            </w:r>
          </w:p>
          <w:p w:rsidR="000D1A50" w:rsidRPr="00762847" w:rsidRDefault="000D1A50" w:rsidP="000D1A50">
            <w:pPr>
              <w:numPr>
                <w:ilvl w:val="0"/>
                <w:numId w:val="143"/>
              </w:numPr>
              <w:spacing w:line="276" w:lineRule="auto"/>
              <w:rPr>
                <w:b/>
                <w:bCs/>
                <w:color w:val="000000"/>
                <w:sz w:val="24"/>
                <w:szCs w:val="24"/>
              </w:rPr>
            </w:pPr>
            <w:r w:rsidRPr="00762847">
              <w:rPr>
                <w:color w:val="000000"/>
              </w:rPr>
              <w:t>e-copies of award letters (scanned or soft copy)</w:t>
            </w:r>
          </w:p>
        </w:tc>
        <w:tc>
          <w:tcPr>
            <w:tcW w:w="1530" w:type="dxa"/>
          </w:tcPr>
          <w:p w:rsidR="000D1A50" w:rsidRPr="00762847" w:rsidRDefault="000D1A50" w:rsidP="00300587">
            <w:pPr>
              <w:jc w:val="center"/>
              <w:rPr>
                <w:b/>
                <w:bCs/>
                <w:color w:val="000000"/>
                <w:sz w:val="24"/>
                <w:szCs w:val="24"/>
              </w:rPr>
            </w:pPr>
            <w:r w:rsidRPr="00762847">
              <w:rPr>
                <w:b/>
                <w:bCs/>
                <w:color w:val="000000"/>
                <w:sz w:val="24"/>
                <w:szCs w:val="24"/>
              </w:rPr>
              <w:lastRenderedPageBreak/>
              <w:t>10</w:t>
            </w:r>
          </w:p>
        </w:tc>
      </w:tr>
    </w:tbl>
    <w:p w:rsidR="000D1A50" w:rsidRPr="00093E46" w:rsidRDefault="000D1A50" w:rsidP="000D1A50">
      <w:pPr>
        <w:jc w:val="center"/>
        <w:rPr>
          <w:b/>
          <w:bCs/>
          <w:color w:val="000000"/>
          <w:sz w:val="24"/>
          <w:szCs w:val="24"/>
          <w:highlight w:val="yellow"/>
        </w:rPr>
      </w:pPr>
    </w:p>
    <w:p w:rsidR="000D1A50" w:rsidRPr="00762847" w:rsidRDefault="000D1A50" w:rsidP="000D1A50">
      <w:pPr>
        <w:jc w:val="center"/>
        <w:rPr>
          <w:b/>
          <w:bCs/>
          <w:color w:val="000000"/>
          <w:sz w:val="24"/>
          <w:szCs w:val="24"/>
        </w:rPr>
      </w:pPr>
      <w:r w:rsidRPr="00762847">
        <w:rPr>
          <w:b/>
          <w:bCs/>
          <w:color w:val="000000"/>
          <w:sz w:val="24"/>
          <w:szCs w:val="24"/>
        </w:rPr>
        <w:t>Key Indicator - 2.5 Evaluation Process and Reforms (40)</w:t>
      </w:r>
    </w:p>
    <w:p w:rsidR="000D1A50" w:rsidRPr="00762847" w:rsidRDefault="000D1A50" w:rsidP="000D1A50">
      <w:pPr>
        <w:jc w:val="center"/>
        <w:rPr>
          <w:b/>
          <w:bCs/>
          <w:color w:val="000000"/>
          <w:spacing w:val="-2"/>
          <w:sz w:val="24"/>
          <w:szCs w:val="24"/>
          <w:u w:val="single"/>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7"/>
        <w:gridCol w:w="7341"/>
        <w:gridCol w:w="1530"/>
      </w:tblGrid>
      <w:tr w:rsidR="000D1A50" w:rsidRPr="00762847" w:rsidTr="00300587">
        <w:trPr>
          <w:trHeight w:val="510"/>
        </w:trPr>
        <w:tc>
          <w:tcPr>
            <w:tcW w:w="1137" w:type="dxa"/>
          </w:tcPr>
          <w:p w:rsidR="000D1A50" w:rsidRPr="00762847" w:rsidRDefault="000D1A50" w:rsidP="00300587">
            <w:pPr>
              <w:jc w:val="center"/>
              <w:rPr>
                <w:b/>
                <w:bCs/>
                <w:color w:val="000000"/>
                <w:sz w:val="24"/>
                <w:szCs w:val="24"/>
              </w:rPr>
            </w:pPr>
            <w:r w:rsidRPr="00762847">
              <w:rPr>
                <w:b/>
                <w:bCs/>
                <w:color w:val="000000"/>
                <w:sz w:val="24"/>
                <w:szCs w:val="24"/>
              </w:rPr>
              <w:t>Metric No.</w:t>
            </w:r>
          </w:p>
        </w:tc>
        <w:tc>
          <w:tcPr>
            <w:tcW w:w="7341" w:type="dxa"/>
          </w:tcPr>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p>
        </w:tc>
        <w:tc>
          <w:tcPr>
            <w:tcW w:w="1530" w:type="dxa"/>
          </w:tcPr>
          <w:p w:rsidR="000D1A50" w:rsidRPr="00762847" w:rsidRDefault="000D1A50" w:rsidP="00300587">
            <w:pPr>
              <w:jc w:val="center"/>
              <w:rPr>
                <w:b/>
                <w:bCs/>
                <w:color w:val="000000"/>
                <w:sz w:val="24"/>
                <w:szCs w:val="24"/>
              </w:rPr>
            </w:pPr>
            <w:r w:rsidRPr="00762847">
              <w:rPr>
                <w:b/>
                <w:bCs/>
                <w:color w:val="000000"/>
                <w:sz w:val="24"/>
                <w:szCs w:val="24"/>
              </w:rPr>
              <w:t xml:space="preserve">Weightage </w:t>
            </w:r>
          </w:p>
        </w:tc>
      </w:tr>
      <w:tr w:rsidR="000D1A50" w:rsidRPr="00762847" w:rsidTr="00300587">
        <w:trPr>
          <w:trHeight w:val="557"/>
        </w:trPr>
        <w:tc>
          <w:tcPr>
            <w:tcW w:w="1137" w:type="dxa"/>
          </w:tcPr>
          <w:p w:rsidR="000D1A50" w:rsidRPr="00762847" w:rsidRDefault="000D1A50" w:rsidP="00300587">
            <w:pPr>
              <w:jc w:val="center"/>
              <w:rPr>
                <w:b/>
                <w:bCs/>
                <w:color w:val="000000"/>
                <w:sz w:val="24"/>
                <w:szCs w:val="24"/>
              </w:rPr>
            </w:pPr>
            <w:r w:rsidRPr="00762847">
              <w:rPr>
                <w:b/>
                <w:bCs/>
                <w:color w:val="000000"/>
                <w:sz w:val="24"/>
                <w:szCs w:val="24"/>
              </w:rPr>
              <w:t>2.5.1</w:t>
            </w: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r w:rsidRPr="00762847">
              <w:rPr>
                <w:b/>
                <w:bCs/>
                <w:color w:val="000000"/>
                <w:sz w:val="24"/>
                <w:szCs w:val="24"/>
              </w:rPr>
              <w:t>Q</w:t>
            </w:r>
            <w:r w:rsidRPr="00762847">
              <w:rPr>
                <w:b/>
                <w:bCs/>
                <w:color w:val="000000"/>
                <w:sz w:val="24"/>
                <w:szCs w:val="24"/>
                <w:vertAlign w:val="subscript"/>
              </w:rPr>
              <w:t>n</w:t>
            </w:r>
            <w:r w:rsidRPr="00762847">
              <w:rPr>
                <w:b/>
                <w:bCs/>
                <w:color w:val="000000"/>
                <w:sz w:val="24"/>
                <w:szCs w:val="24"/>
              </w:rPr>
              <w:t xml:space="preserve">M </w:t>
            </w:r>
          </w:p>
          <w:p w:rsidR="000D1A50" w:rsidRPr="00762847" w:rsidRDefault="000D1A50" w:rsidP="00300587">
            <w:pPr>
              <w:rPr>
                <w:b/>
                <w:bCs/>
                <w:color w:val="000000"/>
                <w:sz w:val="24"/>
                <w:szCs w:val="24"/>
              </w:rPr>
            </w:pPr>
          </w:p>
        </w:tc>
        <w:tc>
          <w:tcPr>
            <w:tcW w:w="7341" w:type="dxa"/>
          </w:tcPr>
          <w:p w:rsidR="000D1A50" w:rsidRPr="00762847" w:rsidRDefault="000D1A50" w:rsidP="00300587">
            <w:pPr>
              <w:rPr>
                <w:b/>
                <w:bCs/>
                <w:i/>
                <w:color w:val="000000"/>
                <w:sz w:val="24"/>
                <w:szCs w:val="24"/>
              </w:rPr>
            </w:pPr>
            <w:r w:rsidRPr="00762847">
              <w:rPr>
                <w:b/>
                <w:i/>
                <w:color w:val="000000"/>
                <w:sz w:val="24"/>
                <w:szCs w:val="24"/>
              </w:rPr>
              <w:t xml:space="preserve">Average number of days from the date of last semester-end/ year- end examination </w:t>
            </w:r>
            <w:r w:rsidRPr="00762847">
              <w:rPr>
                <w:b/>
                <w:bCs/>
                <w:i/>
                <w:color w:val="000000"/>
                <w:sz w:val="24"/>
                <w:szCs w:val="24"/>
              </w:rPr>
              <w:t>till the declaration of  results during the last  five years</w:t>
            </w:r>
          </w:p>
          <w:p w:rsidR="000D1A50" w:rsidRPr="00762847" w:rsidRDefault="000D1A50" w:rsidP="00300587">
            <w:pPr>
              <w:rPr>
                <w:b/>
                <w:bCs/>
                <w:i/>
                <w:color w:val="000000"/>
                <w:sz w:val="24"/>
                <w:szCs w:val="24"/>
              </w:rPr>
            </w:pPr>
          </w:p>
          <w:p w:rsidR="000D1A50" w:rsidRPr="00762847" w:rsidRDefault="000D1A50" w:rsidP="00300587">
            <w:pPr>
              <w:rPr>
                <w:color w:val="000000"/>
              </w:rPr>
            </w:pPr>
            <w:r w:rsidRPr="00762847">
              <w:rPr>
                <w:color w:val="000000"/>
              </w:rPr>
              <w:t xml:space="preserve">2.5.1.1: Number of days from the date of last semester-end/ year- end examination till the declaration of results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762847" w:rsidTr="00300587">
              <w:trPr>
                <w:trHeight w:val="387"/>
              </w:trPr>
              <w:tc>
                <w:tcPr>
                  <w:tcW w:w="1044" w:type="dxa"/>
                </w:tcPr>
                <w:p w:rsidR="000D1A50" w:rsidRPr="00762847" w:rsidRDefault="000D1A50" w:rsidP="00300587">
                  <w:pPr>
                    <w:rPr>
                      <w:b/>
                      <w:color w:val="000000"/>
                    </w:rPr>
                  </w:pPr>
                  <w:r w:rsidRPr="00762847">
                    <w:rPr>
                      <w:b/>
                      <w:color w:val="000000"/>
                    </w:rPr>
                    <w:t>Year</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r w:rsidR="000D1A50" w:rsidRPr="00762847" w:rsidTr="00300587">
              <w:trPr>
                <w:trHeight w:val="387"/>
              </w:trPr>
              <w:tc>
                <w:tcPr>
                  <w:tcW w:w="1044" w:type="dxa"/>
                </w:tcPr>
                <w:p w:rsidR="000D1A50" w:rsidRPr="00762847" w:rsidRDefault="000D1A50" w:rsidP="00300587">
                  <w:pPr>
                    <w:rPr>
                      <w:b/>
                      <w:color w:val="000000"/>
                    </w:rPr>
                  </w:pPr>
                  <w:r w:rsidRPr="00762847">
                    <w:rPr>
                      <w:b/>
                      <w:color w:val="000000"/>
                    </w:rPr>
                    <w:t>Number of days</w:t>
                  </w:r>
                </w:p>
              </w:tc>
              <w:tc>
                <w:tcPr>
                  <w:tcW w:w="708" w:type="dxa"/>
                </w:tcPr>
                <w:p w:rsidR="000D1A50" w:rsidRPr="00762847" w:rsidRDefault="000D1A50" w:rsidP="00300587">
                  <w:pPr>
                    <w:rPr>
                      <w:color w:val="000000"/>
                    </w:rPr>
                  </w:pPr>
                </w:p>
              </w:tc>
              <w:tc>
                <w:tcPr>
                  <w:tcW w:w="567" w:type="dxa"/>
                </w:tcPr>
                <w:p w:rsidR="000D1A50" w:rsidRPr="00762847" w:rsidRDefault="000D1A50" w:rsidP="00300587">
                  <w:pPr>
                    <w:rPr>
                      <w:color w:val="000000"/>
                    </w:rPr>
                  </w:pPr>
                </w:p>
              </w:tc>
              <w:tc>
                <w:tcPr>
                  <w:tcW w:w="709"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c>
                <w:tcPr>
                  <w:tcW w:w="870" w:type="dxa"/>
                </w:tcPr>
                <w:p w:rsidR="000D1A50" w:rsidRPr="00762847" w:rsidRDefault="000D1A50" w:rsidP="00300587">
                  <w:pPr>
                    <w:rPr>
                      <w:color w:val="000000"/>
                    </w:rPr>
                  </w:pPr>
                </w:p>
              </w:tc>
            </w:tr>
          </w:tbl>
          <w:p w:rsidR="000D1A50" w:rsidRPr="00762847" w:rsidRDefault="000D1A50" w:rsidP="00300587">
            <w:pPr>
              <w:jc w:val="center"/>
              <w:rPr>
                <w:bCs/>
                <w:color w:val="000000"/>
                <w:sz w:val="24"/>
                <w:szCs w:val="24"/>
              </w:rPr>
            </w:pPr>
            <w:r w:rsidRPr="00762847">
              <w:rPr>
                <w:b/>
                <w:bCs/>
                <w:color w:val="000000"/>
                <w:sz w:val="24"/>
                <w:szCs w:val="24"/>
              </w:rPr>
              <w:tab/>
            </w:r>
          </w:p>
          <w:p w:rsidR="000D1A50" w:rsidRPr="00762847" w:rsidRDefault="000D1A50" w:rsidP="00300587">
            <w:pPr>
              <w:tabs>
                <w:tab w:val="center" w:pos="2832"/>
                <w:tab w:val="right" w:pos="4036"/>
              </w:tabs>
              <w:rPr>
                <w:bCs/>
                <w:color w:val="000000"/>
                <w:sz w:val="24"/>
                <w:szCs w:val="24"/>
              </w:rPr>
            </w:pPr>
            <w:r w:rsidRPr="00762847">
              <w:rPr>
                <w:bCs/>
                <w:color w:val="000000"/>
                <w:sz w:val="24"/>
                <w:szCs w:val="24"/>
              </w:rPr>
              <w:t>Data Requirements for last five years:</w:t>
            </w:r>
            <w:r w:rsidRPr="00762847">
              <w:rPr>
                <w:bCs/>
                <w:color w:val="000000"/>
                <w:szCs w:val="24"/>
              </w:rPr>
              <w:t xml:space="preserve"> (As per </w:t>
            </w:r>
            <w:r>
              <w:rPr>
                <w:bCs/>
                <w:color w:val="000000"/>
                <w:szCs w:val="24"/>
              </w:rPr>
              <w:t>Data Template</w:t>
            </w:r>
            <w:r w:rsidRPr="00762847">
              <w:rPr>
                <w:bCs/>
                <w:color w:val="000000"/>
                <w:szCs w:val="24"/>
              </w:rPr>
              <w:t>)</w:t>
            </w:r>
          </w:p>
          <w:p w:rsidR="000D1A50" w:rsidRPr="00762847" w:rsidRDefault="000D1A50" w:rsidP="000D1A50">
            <w:pPr>
              <w:numPr>
                <w:ilvl w:val="0"/>
                <w:numId w:val="67"/>
              </w:numPr>
              <w:tabs>
                <w:tab w:val="center" w:pos="843"/>
                <w:tab w:val="right" w:pos="4036"/>
              </w:tabs>
              <w:ind w:left="843"/>
              <w:rPr>
                <w:bCs/>
                <w:color w:val="000000"/>
                <w:sz w:val="24"/>
                <w:szCs w:val="24"/>
              </w:rPr>
            </w:pPr>
            <w:r w:rsidRPr="00762847">
              <w:rPr>
                <w:bCs/>
                <w:color w:val="000000"/>
                <w:sz w:val="24"/>
                <w:szCs w:val="24"/>
              </w:rPr>
              <w:t>Semester wise/ year wise</w:t>
            </w:r>
          </w:p>
          <w:p w:rsidR="000D1A50" w:rsidRPr="00762847" w:rsidRDefault="000D1A50" w:rsidP="000D1A50">
            <w:pPr>
              <w:numPr>
                <w:ilvl w:val="0"/>
                <w:numId w:val="67"/>
              </w:numPr>
              <w:tabs>
                <w:tab w:val="center" w:pos="843"/>
                <w:tab w:val="right" w:pos="4036"/>
              </w:tabs>
              <w:ind w:left="843"/>
              <w:rPr>
                <w:bCs/>
                <w:color w:val="000000"/>
                <w:sz w:val="24"/>
                <w:szCs w:val="24"/>
              </w:rPr>
            </w:pPr>
            <w:r w:rsidRPr="00762847">
              <w:rPr>
                <w:bCs/>
                <w:color w:val="000000"/>
                <w:sz w:val="24"/>
                <w:szCs w:val="24"/>
              </w:rPr>
              <w:t>Last date of the last semester-end/ year- end examination</w:t>
            </w:r>
          </w:p>
          <w:p w:rsidR="000D1A50" w:rsidRPr="00762847" w:rsidRDefault="000D1A50" w:rsidP="000D1A50">
            <w:pPr>
              <w:numPr>
                <w:ilvl w:val="0"/>
                <w:numId w:val="67"/>
              </w:numPr>
              <w:tabs>
                <w:tab w:val="center" w:pos="843"/>
                <w:tab w:val="right" w:pos="4036"/>
              </w:tabs>
              <w:ind w:left="843"/>
              <w:contextualSpacing/>
              <w:rPr>
                <w:bCs/>
                <w:color w:val="000000"/>
                <w:sz w:val="24"/>
                <w:szCs w:val="24"/>
              </w:rPr>
            </w:pPr>
            <w:r w:rsidRPr="00762847">
              <w:rPr>
                <w:bCs/>
                <w:color w:val="000000"/>
                <w:sz w:val="24"/>
                <w:szCs w:val="24"/>
              </w:rPr>
              <w:t>Date of declaration of results of semester-end/ year- end examination</w:t>
            </w:r>
          </w:p>
          <w:p w:rsidR="000D1A50" w:rsidRPr="00762847" w:rsidRDefault="000D1A50" w:rsidP="000D1A50">
            <w:pPr>
              <w:numPr>
                <w:ilvl w:val="0"/>
                <w:numId w:val="67"/>
              </w:numPr>
              <w:tabs>
                <w:tab w:val="center" w:pos="843"/>
                <w:tab w:val="right" w:pos="4036"/>
              </w:tabs>
              <w:ind w:left="843"/>
              <w:contextualSpacing/>
              <w:rPr>
                <w:bCs/>
                <w:color w:val="000000"/>
                <w:sz w:val="24"/>
                <w:szCs w:val="24"/>
              </w:rPr>
            </w:pPr>
            <w:r w:rsidRPr="00762847">
              <w:rPr>
                <w:bCs/>
                <w:color w:val="000000"/>
                <w:sz w:val="24"/>
                <w:szCs w:val="24"/>
              </w:rPr>
              <w:t>Number of days taken for declaration of the results</w:t>
            </w:r>
          </w:p>
          <w:p w:rsidR="000D1A50" w:rsidRPr="00762847" w:rsidRDefault="000D1A50" w:rsidP="000D1A50">
            <w:pPr>
              <w:numPr>
                <w:ilvl w:val="0"/>
                <w:numId w:val="67"/>
              </w:numPr>
              <w:tabs>
                <w:tab w:val="center" w:pos="843"/>
                <w:tab w:val="right" w:pos="4036"/>
              </w:tabs>
              <w:ind w:left="843"/>
              <w:contextualSpacing/>
              <w:rPr>
                <w:b/>
                <w:bCs/>
                <w:color w:val="000000"/>
                <w:sz w:val="24"/>
                <w:szCs w:val="24"/>
              </w:rPr>
            </w:pPr>
            <w:r w:rsidRPr="00762847">
              <w:rPr>
                <w:bCs/>
                <w:color w:val="000000"/>
                <w:sz w:val="24"/>
                <w:szCs w:val="24"/>
              </w:rPr>
              <w:t>Average number of days for declaration of results during the last five years</w:t>
            </w:r>
          </w:p>
          <w:p w:rsidR="000D1A50" w:rsidRPr="00762847" w:rsidRDefault="000D1A50" w:rsidP="00300587">
            <w:pPr>
              <w:rPr>
                <w:b/>
                <w:color w:val="000000"/>
              </w:rPr>
            </w:pPr>
            <w:r w:rsidRPr="00762847">
              <w:rPr>
                <w:b/>
                <w:color w:val="000000"/>
              </w:rPr>
              <w:t>File Description (Upload)</w:t>
            </w:r>
          </w:p>
          <w:p w:rsidR="000D1A50" w:rsidRPr="00762847" w:rsidRDefault="000D1A50" w:rsidP="000D1A50">
            <w:pPr>
              <w:numPr>
                <w:ilvl w:val="0"/>
                <w:numId w:val="144"/>
              </w:numPr>
              <w:spacing w:line="276" w:lineRule="auto"/>
              <w:rPr>
                <w:color w:val="000000"/>
              </w:rPr>
            </w:pPr>
            <w:r w:rsidRPr="00762847">
              <w:rPr>
                <w:color w:val="000000"/>
              </w:rPr>
              <w:t>Any additional information</w:t>
            </w:r>
          </w:p>
          <w:p w:rsidR="000D1A50" w:rsidRPr="00762847" w:rsidRDefault="000D1A50" w:rsidP="000D1A50">
            <w:pPr>
              <w:numPr>
                <w:ilvl w:val="0"/>
                <w:numId w:val="144"/>
              </w:numPr>
              <w:spacing w:line="276" w:lineRule="auto"/>
              <w:rPr>
                <w:color w:val="000000"/>
                <w:sz w:val="24"/>
                <w:szCs w:val="24"/>
              </w:rPr>
            </w:pPr>
            <w:r w:rsidRPr="00762847">
              <w:rPr>
                <w:color w:val="000000"/>
              </w:rPr>
              <w:t>List of Programmes and date of last semester and date of declaration of results (Data Template)</w:t>
            </w:r>
          </w:p>
        </w:tc>
        <w:tc>
          <w:tcPr>
            <w:tcW w:w="1530" w:type="dxa"/>
          </w:tcPr>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p>
          <w:p w:rsidR="000D1A50" w:rsidRPr="00762847" w:rsidRDefault="000D1A50" w:rsidP="00300587">
            <w:pPr>
              <w:jc w:val="center"/>
              <w:rPr>
                <w:b/>
                <w:bCs/>
                <w:color w:val="000000"/>
                <w:sz w:val="24"/>
                <w:szCs w:val="24"/>
              </w:rPr>
            </w:pPr>
          </w:p>
          <w:p w:rsidR="000D1A50" w:rsidRPr="00762847" w:rsidRDefault="000D1A50" w:rsidP="00300587">
            <w:pPr>
              <w:jc w:val="center"/>
              <w:rPr>
                <w:bCs/>
                <w:color w:val="000000"/>
                <w:sz w:val="24"/>
                <w:szCs w:val="24"/>
              </w:rPr>
            </w:pPr>
            <w:r w:rsidRPr="00762847">
              <w:rPr>
                <w:b/>
                <w:bCs/>
                <w:color w:val="000000"/>
                <w:sz w:val="24"/>
                <w:szCs w:val="24"/>
              </w:rPr>
              <w:t>15</w:t>
            </w:r>
          </w:p>
        </w:tc>
      </w:tr>
      <w:tr w:rsidR="000D1A50" w:rsidRPr="00093E46" w:rsidTr="00300587">
        <w:trPr>
          <w:trHeight w:val="530"/>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t>2.5.2</w:t>
            </w:r>
          </w:p>
          <w:p w:rsidR="000D1A50" w:rsidRPr="00A91FFC" w:rsidRDefault="000D1A50" w:rsidP="00300587">
            <w:pPr>
              <w:jc w:val="center"/>
              <w:rPr>
                <w:b/>
                <w:bCs/>
                <w:color w:val="000000"/>
                <w:sz w:val="24"/>
                <w:szCs w:val="24"/>
              </w:rPr>
            </w:pPr>
          </w:p>
          <w:p w:rsidR="000D1A50" w:rsidRPr="00A91FFC" w:rsidRDefault="000D1A50" w:rsidP="00300587">
            <w:pPr>
              <w:jc w:val="center"/>
              <w:rPr>
                <w:b/>
                <w:bCs/>
                <w:color w:val="000000"/>
                <w:sz w:val="24"/>
                <w:szCs w:val="24"/>
              </w:rPr>
            </w:pPr>
            <w:r w:rsidRPr="00A91FFC">
              <w:rPr>
                <w:b/>
                <w:bCs/>
                <w:color w:val="000000"/>
                <w:sz w:val="24"/>
                <w:szCs w:val="24"/>
              </w:rPr>
              <w:t>Q</w:t>
            </w:r>
            <w:r w:rsidRPr="00A91FFC">
              <w:rPr>
                <w:b/>
                <w:bCs/>
                <w:color w:val="000000"/>
                <w:sz w:val="24"/>
                <w:szCs w:val="24"/>
                <w:vertAlign w:val="subscript"/>
              </w:rPr>
              <w:t>n</w:t>
            </w:r>
            <w:r w:rsidRPr="00A91FFC">
              <w:rPr>
                <w:b/>
                <w:bCs/>
                <w:color w:val="000000"/>
                <w:sz w:val="24"/>
                <w:szCs w:val="24"/>
              </w:rPr>
              <w:t xml:space="preserve">M </w:t>
            </w:r>
          </w:p>
          <w:p w:rsidR="000D1A50" w:rsidRPr="00A91FFC" w:rsidRDefault="000D1A50" w:rsidP="00300587">
            <w:pPr>
              <w:jc w:val="center"/>
              <w:rPr>
                <w:b/>
                <w:bCs/>
                <w:color w:val="000000"/>
                <w:sz w:val="24"/>
                <w:szCs w:val="24"/>
              </w:rPr>
            </w:pPr>
          </w:p>
        </w:tc>
        <w:tc>
          <w:tcPr>
            <w:tcW w:w="7341" w:type="dxa"/>
          </w:tcPr>
          <w:p w:rsidR="000D1A50" w:rsidRPr="00A91FFC" w:rsidRDefault="000D1A50" w:rsidP="00300587">
            <w:pPr>
              <w:rPr>
                <w:b/>
                <w:i/>
                <w:color w:val="000000"/>
                <w:sz w:val="24"/>
                <w:szCs w:val="24"/>
              </w:rPr>
            </w:pPr>
            <w:r w:rsidRPr="00A91FFC">
              <w:rPr>
                <w:b/>
                <w:i/>
                <w:color w:val="000000"/>
                <w:sz w:val="24"/>
                <w:szCs w:val="24"/>
              </w:rPr>
              <w:t>Average percentage of student complaints/grievances about evaluation against total number appeared in the examinations during the last five years</w:t>
            </w:r>
          </w:p>
          <w:p w:rsidR="000D1A50" w:rsidRPr="00A91FFC" w:rsidRDefault="000D1A50" w:rsidP="00300587">
            <w:pPr>
              <w:rPr>
                <w:b/>
                <w:i/>
                <w:color w:val="000000"/>
                <w:sz w:val="24"/>
                <w:szCs w:val="24"/>
              </w:rPr>
            </w:pPr>
          </w:p>
          <w:p w:rsidR="000D1A50" w:rsidRPr="00A91FFC" w:rsidRDefault="000D1A50" w:rsidP="00300587">
            <w:pPr>
              <w:rPr>
                <w:color w:val="000000"/>
                <w:sz w:val="24"/>
                <w:szCs w:val="24"/>
              </w:rPr>
            </w:pPr>
            <w:r w:rsidRPr="00A91FFC">
              <w:rPr>
                <w:color w:val="000000"/>
                <w:sz w:val="24"/>
                <w:szCs w:val="24"/>
              </w:rPr>
              <w:t xml:space="preserve">2.5.2.1: Number of complaints/grievances about evaluation year wise during the last five years </w:t>
            </w:r>
          </w:p>
          <w:tbl>
            <w:tblPr>
              <w:tblW w:w="5339"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69"/>
              <w:gridCol w:w="850"/>
              <w:gridCol w:w="709"/>
              <w:gridCol w:w="709"/>
              <w:gridCol w:w="709"/>
              <w:gridCol w:w="893"/>
            </w:tblGrid>
            <w:tr w:rsidR="000D1A50" w:rsidRPr="00A91FFC" w:rsidTr="00300587">
              <w:trPr>
                <w:trHeight w:val="347"/>
              </w:trPr>
              <w:tc>
                <w:tcPr>
                  <w:tcW w:w="1469" w:type="dxa"/>
                </w:tcPr>
                <w:p w:rsidR="000D1A50" w:rsidRPr="00A91FFC" w:rsidRDefault="000D1A50" w:rsidP="00300587">
                  <w:pPr>
                    <w:rPr>
                      <w:b/>
                      <w:color w:val="000000"/>
                    </w:rPr>
                  </w:pPr>
                  <w:r w:rsidRPr="00A91FFC">
                    <w:rPr>
                      <w:b/>
                      <w:color w:val="000000"/>
                    </w:rPr>
                    <w:t>Year</w:t>
                  </w:r>
                </w:p>
              </w:tc>
              <w:tc>
                <w:tcPr>
                  <w:tcW w:w="850"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893" w:type="dxa"/>
                </w:tcPr>
                <w:p w:rsidR="000D1A50" w:rsidRPr="00A91FFC" w:rsidRDefault="000D1A50" w:rsidP="00300587">
                  <w:pPr>
                    <w:rPr>
                      <w:color w:val="000000"/>
                    </w:rPr>
                  </w:pPr>
                </w:p>
              </w:tc>
            </w:tr>
            <w:tr w:rsidR="000D1A50" w:rsidRPr="00A91FFC" w:rsidTr="00300587">
              <w:trPr>
                <w:trHeight w:val="347"/>
              </w:trPr>
              <w:tc>
                <w:tcPr>
                  <w:tcW w:w="1469" w:type="dxa"/>
                </w:tcPr>
                <w:p w:rsidR="000D1A50" w:rsidRPr="00A91FFC" w:rsidRDefault="000D1A50" w:rsidP="00300587">
                  <w:pPr>
                    <w:rPr>
                      <w:b/>
                      <w:color w:val="000000"/>
                    </w:rPr>
                  </w:pPr>
                  <w:r w:rsidRPr="00A91FFC">
                    <w:rPr>
                      <w:b/>
                      <w:color w:val="000000"/>
                    </w:rPr>
                    <w:t xml:space="preserve">Number </w:t>
                  </w:r>
                </w:p>
              </w:tc>
              <w:tc>
                <w:tcPr>
                  <w:tcW w:w="850"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709" w:type="dxa"/>
                </w:tcPr>
                <w:p w:rsidR="000D1A50" w:rsidRPr="00A91FFC" w:rsidRDefault="000D1A50" w:rsidP="00300587">
                  <w:pPr>
                    <w:rPr>
                      <w:color w:val="000000"/>
                    </w:rPr>
                  </w:pPr>
                </w:p>
              </w:tc>
              <w:tc>
                <w:tcPr>
                  <w:tcW w:w="893" w:type="dxa"/>
                </w:tcPr>
                <w:p w:rsidR="000D1A50" w:rsidRPr="00A91FFC" w:rsidRDefault="000D1A50" w:rsidP="00300587">
                  <w:pPr>
                    <w:rPr>
                      <w:color w:val="000000"/>
                    </w:rPr>
                  </w:pPr>
                </w:p>
              </w:tc>
            </w:tr>
          </w:tbl>
          <w:p w:rsidR="000D1A50" w:rsidRPr="00A91FFC" w:rsidRDefault="000D1A50" w:rsidP="00300587">
            <w:pPr>
              <w:rPr>
                <w:color w:val="000000"/>
              </w:rPr>
            </w:pPr>
          </w:p>
          <w:p w:rsidR="000D1A50" w:rsidRPr="00A91FFC" w:rsidRDefault="000D1A50" w:rsidP="00300587">
            <w:pPr>
              <w:rPr>
                <w:bCs/>
                <w:color w:val="000000"/>
                <w:sz w:val="24"/>
                <w:szCs w:val="24"/>
              </w:rPr>
            </w:pPr>
            <w:r w:rsidRPr="00A91FFC">
              <w:rPr>
                <w:bCs/>
                <w:color w:val="000000"/>
                <w:sz w:val="24"/>
                <w:szCs w:val="24"/>
              </w:rPr>
              <w:t>Data Requirement for last five years:</w:t>
            </w:r>
          </w:p>
          <w:p w:rsidR="000D1A50" w:rsidRPr="00A91FFC" w:rsidRDefault="000D1A50" w:rsidP="000D1A50">
            <w:pPr>
              <w:numPr>
                <w:ilvl w:val="0"/>
                <w:numId w:val="30"/>
              </w:numPr>
              <w:contextualSpacing/>
              <w:rPr>
                <w:color w:val="000000"/>
                <w:sz w:val="24"/>
                <w:szCs w:val="24"/>
              </w:rPr>
            </w:pPr>
            <w:r w:rsidRPr="00A91FFC">
              <w:rPr>
                <w:color w:val="000000"/>
                <w:sz w:val="24"/>
                <w:szCs w:val="24"/>
              </w:rPr>
              <w:t>Number of complaints/grievances about evaluation</w:t>
            </w:r>
          </w:p>
          <w:p w:rsidR="000D1A50" w:rsidRPr="00A91FFC" w:rsidRDefault="000D1A50" w:rsidP="000D1A50">
            <w:pPr>
              <w:numPr>
                <w:ilvl w:val="0"/>
                <w:numId w:val="30"/>
              </w:numPr>
              <w:contextualSpacing/>
              <w:rPr>
                <w:color w:val="000000"/>
                <w:sz w:val="24"/>
                <w:szCs w:val="24"/>
              </w:rPr>
            </w:pPr>
            <w:r w:rsidRPr="00A91FFC">
              <w:rPr>
                <w:color w:val="000000"/>
                <w:sz w:val="24"/>
                <w:szCs w:val="24"/>
              </w:rPr>
              <w:t>Total number of students appeared in the examinations</w:t>
            </w:r>
          </w:p>
          <w:p w:rsidR="000D1A50" w:rsidRPr="00A91FFC" w:rsidRDefault="000D1A50" w:rsidP="00300587">
            <w:pPr>
              <w:rPr>
                <w:b/>
                <w:color w:val="000000"/>
                <w:sz w:val="24"/>
                <w:szCs w:val="24"/>
              </w:rPr>
            </w:pPr>
            <w:r w:rsidRPr="00A91FFC">
              <w:rPr>
                <w:color w:val="000000"/>
                <w:sz w:val="24"/>
                <w:szCs w:val="24"/>
              </w:rPr>
              <w:t>Formula:</w:t>
            </w:r>
          </w:p>
          <w:p w:rsidR="000D1A50" w:rsidRPr="00A91FFC" w:rsidRDefault="000D1A50" w:rsidP="00300587">
            <w:pPr>
              <w:rPr>
                <w:b/>
                <w:color w:val="000000"/>
                <w:sz w:val="24"/>
                <w:szCs w:val="24"/>
              </w:rPr>
            </w:pPr>
          </w:p>
          <w:p w:rsidR="000D1A50" w:rsidRPr="00A91FFC" w:rsidRDefault="000D1A50" w:rsidP="00300587">
            <w:pPr>
              <w:rPr>
                <w:b/>
                <w:color w:val="000000"/>
                <w:sz w:val="24"/>
                <w:szCs w:val="24"/>
              </w:rPr>
            </w:pPr>
            <w:r w:rsidRPr="00A91FFC">
              <w:rPr>
                <w:bCs/>
                <w:iCs/>
                <w:color w:val="000000"/>
                <w:sz w:val="24"/>
                <w:szCs w:val="24"/>
              </w:rPr>
              <w:t>Percentage per year</w:t>
            </w:r>
            <w:r w:rsidRPr="00A91FFC">
              <w:rPr>
                <w:b/>
                <w:bCs/>
                <w:iCs/>
                <w:color w:val="000000"/>
                <w:sz w:val="24"/>
                <w:szCs w:val="24"/>
              </w:rPr>
              <w:t xml:space="preserve"> = </w:t>
            </w:r>
            <m:oMath>
              <m:f>
                <m:fPr>
                  <m:ctrlPr>
                    <w:rPr>
                      <w:rFonts w:ascii="Cambria Math" w:hAnsi="Sylfaen" w:cs="Mangal"/>
                      <w:bCs/>
                      <w:iCs/>
                    </w:rPr>
                  </m:ctrlPr>
                </m:fPr>
                <m:num>
                  <m:eqArr>
                    <m:eqArrPr>
                      <m:ctrlPr>
                        <w:rPr>
                          <w:rFonts w:ascii="Cambria Math" w:eastAsia="Calibri" w:hAnsi="Sylfaen" w:cs="Mangal"/>
                          <w:bCs/>
                        </w:rPr>
                      </m:ctrlPr>
                    </m:eqArrPr>
                    <m:e>
                      <m:r>
                        <m:rPr>
                          <m:sty m:val="p"/>
                        </m:rPr>
                        <w:rPr>
                          <w:rFonts w:ascii="Cambria Math" w:eastAsia="Calibri" w:hAnsi="Sylfaen" w:cs="Mangal"/>
                        </w:rPr>
                        <m:t xml:space="preserve">Number of complaints or grievances </m:t>
                      </m:r>
                    </m:e>
                    <m:e>
                      <m:r>
                        <m:rPr>
                          <m:sty m:val="p"/>
                        </m:rPr>
                        <w:rPr>
                          <w:rFonts w:ascii="Cambria Math" w:eastAsia="Calibri" w:hAnsi="Sylfaen" w:cs="Mangal"/>
                        </w:rPr>
                        <m:t xml:space="preserve">about evaluation  </m:t>
                      </m:r>
                    </m:e>
                  </m:eqArr>
                  <m:ctrlPr>
                    <w:rPr>
                      <w:rFonts w:ascii="Cambria Math" w:eastAsia="Calibri" w:hAnsi="Sylfaen" w:cs="Mangal"/>
                      <w:bCs/>
                      <w:iCs/>
                    </w:rPr>
                  </m:ctrlPr>
                </m:num>
                <m:den>
                  <m:eqArr>
                    <m:eqArrPr>
                      <m:ctrlPr>
                        <w:rPr>
                          <w:rFonts w:ascii="Cambria Math" w:eastAsia="Calibri" w:hAnsi="Sylfaen" w:cs="Mangal"/>
                        </w:rPr>
                      </m:ctrlPr>
                    </m:eqArrPr>
                    <m:e>
                      <m:eqArr>
                        <m:eqArrPr>
                          <m:ctrlPr>
                            <w:rPr>
                              <w:rFonts w:ascii="Cambria Math" w:eastAsia="Calibri" w:hAnsi="Sylfaen" w:cs="Mangal"/>
                              <w:bCs/>
                            </w:rPr>
                          </m:ctrlPr>
                        </m:eqArrPr>
                        <m:e>
                          <m:r>
                            <m:rPr>
                              <m:sty m:val="p"/>
                            </m:rPr>
                            <w:rPr>
                              <w:rFonts w:ascii="Cambria Math" w:eastAsia="Calibri" w:hAnsi="Sylfaen" w:cs="Mangal"/>
                            </w:rPr>
                            <m:t xml:space="preserve">Number of students appeared  </m:t>
                          </m:r>
                        </m:e>
                        <m:e>
                          <m:r>
                            <m:rPr>
                              <m:sty m:val="p"/>
                            </m:rPr>
                            <w:rPr>
                              <w:rFonts w:ascii="Cambria Math" w:eastAsia="Calibri" w:hAnsi="Sylfaen" w:cs="Mangal"/>
                            </w:rPr>
                            <m:t>in the examination</m:t>
                          </m:r>
                        </m:e>
                      </m:eqArr>
                      <m:r>
                        <m:rPr>
                          <m:sty m:val="p"/>
                        </m:rPr>
                        <w:rPr>
                          <w:rFonts w:ascii="Cambria Math" w:eastAsia="Calibri" w:hAnsi="Sylfaen" w:cs="Mangal"/>
                        </w:rPr>
                        <m:t xml:space="preserve"> </m:t>
                      </m:r>
                    </m:e>
                  </m:eqArr>
                  <m:ctrlPr>
                    <w:rPr>
                      <w:rFonts w:ascii="Cambria Math" w:eastAsia="Calibri" w:hAnsi="Sylfaen" w:cs="Mangal"/>
                      <w:bCs/>
                      <w:iCs/>
                    </w:rPr>
                  </m:ctrlPr>
                </m:den>
              </m:f>
              <m:r>
                <m:rPr>
                  <m:sty m:val="p"/>
                </m:rPr>
                <w:rPr>
                  <w:rFonts w:ascii="Cambria Math" w:eastAsia="Calibri" w:hAnsi="Sylfaen" w:cs="Mangal"/>
                </w:rPr>
                <m:t xml:space="preserve">X </m:t>
              </m:r>
              <m:r>
                <m:rPr>
                  <m:sty m:val="b"/>
                </m:rPr>
                <w:rPr>
                  <w:rFonts w:ascii="Cambria Math" w:eastAsia="Calibri" w:hAnsi="Cambria Math" w:cs="Mangal"/>
                </w:rPr>
                <m:t>100</m:t>
              </m:r>
            </m:oMath>
            <w:r w:rsidRPr="00A91FFC">
              <w:rPr>
                <w:b/>
                <w:color w:val="000000"/>
                <w:sz w:val="24"/>
                <w:szCs w:val="24"/>
              </w:rPr>
              <w:t xml:space="preserve"> </w:t>
            </w:r>
            <w:r w:rsidR="00E1124E" w:rsidRPr="00A91FFC">
              <w:rPr>
                <w:b/>
                <w:color w:val="000000"/>
                <w:sz w:val="24"/>
                <w:szCs w:val="24"/>
              </w:rPr>
              <w:fldChar w:fldCharType="begin"/>
            </w:r>
            <w:r w:rsidRPr="00A91FFC">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sz w:val="28"/>
                          <w:szCs w:val="28"/>
                        </w:rPr>
                      </m:ctrlPr>
                    </m:eqArrPr>
                    <m:e>
                      <m:r>
                        <m:rPr>
                          <m:sty m:val="p"/>
                        </m:rPr>
                        <w:rPr>
                          <w:rFonts w:ascii="Cambria Math" w:hAnsi="Cambria Math"/>
                          <w:sz w:val="28"/>
                          <w:szCs w:val="28"/>
                        </w:rPr>
                        <m:t xml:space="preserve">Number of complaints or grievances </m:t>
                      </m:r>
                    </m:e>
                    <m:e>
                      <m:r>
                        <m:rPr>
                          <m:sty m:val="p"/>
                        </m:rPr>
                        <w:rPr>
                          <w:rFonts w:ascii="Cambria Math" w:hAnsi="Cambria Math"/>
                          <w:sz w:val="28"/>
                          <w:szCs w:val="28"/>
                        </w:rPr>
                        <m:t xml:space="preserve">about evaluation  </m:t>
                      </m:r>
                    </m:e>
                  </m:eqArr>
                </m:num>
                <m:den>
                  <m:eqArr>
                    <m:eqArrPr>
                      <m:ctrlPr>
                        <w:rPr>
                          <w:rFonts w:ascii="Cambria Math" w:hAnsi="Cambria Math"/>
                          <w:sz w:val="28"/>
                          <w:szCs w:val="28"/>
                        </w:rPr>
                      </m:ctrlPr>
                    </m:eqArrPr>
                    <m:e>
                      <m:eqArr>
                        <m:eqArrPr>
                          <m:ctrlPr>
                            <w:rPr>
                              <w:rFonts w:ascii="Cambria Math" w:hAnsi="Cambria Math"/>
                              <w:bCs/>
                              <w:sz w:val="28"/>
                              <w:szCs w:val="28"/>
                            </w:rPr>
                          </m:ctrlPr>
                        </m:eqArrPr>
                        <m:e>
                          <m:r>
                            <m:rPr>
                              <m:sty m:val="p"/>
                            </m:rPr>
                            <w:rPr>
                              <w:rFonts w:ascii="Cambria Math" w:hAnsi="Cambria Math"/>
                              <w:sz w:val="28"/>
                              <w:szCs w:val="28"/>
                            </w:rPr>
                            <m:t xml:space="preserve">Total number of students appeared  </m:t>
                          </m:r>
                        </m:e>
                        <m:e>
                          <m:r>
                            <m:rPr>
                              <m:sty m:val="p"/>
                            </m:rPr>
                            <w:rPr>
                              <w:rFonts w:ascii="Cambria Math" w:hAnsi="Cambria Math"/>
                              <w:sz w:val="28"/>
                              <w:szCs w:val="28"/>
                            </w:rPr>
                            <m:t>in the examination</m:t>
                          </m:r>
                        </m:e>
                      </m:eqArr>
                      <m:r>
                        <m:rPr>
                          <m:sty m:val="p"/>
                        </m:rPr>
                        <w:rPr>
                          <w:rFonts w:ascii="Cambria Math" w:hAnsi="Cambria Math"/>
                          <w:sz w:val="28"/>
                          <w:szCs w:val="28"/>
                        </w:rPr>
                        <m:t xml:space="preserve"> </m:t>
                      </m: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A91FFC">
              <w:rPr>
                <w:b/>
                <w:color w:val="000000"/>
                <w:sz w:val="24"/>
                <w:szCs w:val="24"/>
              </w:rPr>
              <w:instrText xml:space="preserve"> </w:instrText>
            </w:r>
            <w:r w:rsidR="00E1124E" w:rsidRPr="00A91FFC">
              <w:rPr>
                <w:b/>
                <w:color w:val="000000"/>
                <w:sz w:val="24"/>
                <w:szCs w:val="24"/>
              </w:rPr>
              <w:fldChar w:fldCharType="end"/>
            </w:r>
          </w:p>
          <w:p w:rsidR="000D1A50" w:rsidRPr="00A91FFC" w:rsidRDefault="000D1A50" w:rsidP="00300587">
            <w:pPr>
              <w:rPr>
                <w:b/>
                <w:bCs/>
                <w:iCs/>
                <w:color w:val="000000"/>
                <w:sz w:val="24"/>
                <w:szCs w:val="24"/>
              </w:rPr>
            </w:pPr>
          </w:p>
          <w:p w:rsidR="000D1A50" w:rsidRPr="00A91FFC" w:rsidRDefault="000D1A50" w:rsidP="00300587">
            <w:pPr>
              <w:rPr>
                <w:color w:val="000000"/>
                <w:sz w:val="24"/>
                <w:szCs w:val="24"/>
              </w:rPr>
            </w:pPr>
          </w:p>
          <w:p w:rsidR="000D1A50" w:rsidRPr="00A91FFC" w:rsidRDefault="000D1A50" w:rsidP="00300587">
            <w:pPr>
              <w:rPr>
                <w:color w:val="000000"/>
                <w:sz w:val="24"/>
                <w:szCs w:val="24"/>
              </w:rPr>
            </w:pPr>
            <w:r w:rsidRPr="00A91FFC">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A91FFC" w:rsidRDefault="000D1A50" w:rsidP="00300587">
            <w:pPr>
              <w:rPr>
                <w:b/>
                <w:color w:val="000000"/>
              </w:rPr>
            </w:pPr>
            <w:r w:rsidRPr="00A91FFC">
              <w:rPr>
                <w:b/>
                <w:color w:val="000000"/>
              </w:rPr>
              <w:t>File Description (Upload)</w:t>
            </w:r>
          </w:p>
          <w:p w:rsidR="000D1A50" w:rsidRPr="00A91FFC" w:rsidRDefault="000D1A50" w:rsidP="000D1A50">
            <w:pPr>
              <w:numPr>
                <w:ilvl w:val="0"/>
                <w:numId w:val="144"/>
              </w:numPr>
              <w:spacing w:line="276" w:lineRule="auto"/>
              <w:rPr>
                <w:color w:val="000000"/>
              </w:rPr>
            </w:pPr>
            <w:r w:rsidRPr="00A91FFC">
              <w:rPr>
                <w:color w:val="000000"/>
              </w:rPr>
              <w:t>Any additional information</w:t>
            </w:r>
          </w:p>
          <w:p w:rsidR="000D1A50" w:rsidRPr="00A91FFC" w:rsidRDefault="000D1A50" w:rsidP="000D1A50">
            <w:pPr>
              <w:numPr>
                <w:ilvl w:val="0"/>
                <w:numId w:val="144"/>
              </w:numPr>
              <w:rPr>
                <w:b/>
                <w:bCs/>
                <w:color w:val="000000"/>
                <w:sz w:val="24"/>
                <w:szCs w:val="24"/>
              </w:rPr>
            </w:pPr>
            <w:r w:rsidRPr="00A91FFC">
              <w:rPr>
                <w:color w:val="000000"/>
              </w:rPr>
              <w:t xml:space="preserve">Number of complaints and total number of students appeared year wise </w:t>
            </w:r>
          </w:p>
          <w:p w:rsidR="000D1A50" w:rsidRPr="00A91FFC" w:rsidRDefault="000D1A50" w:rsidP="00300587">
            <w:pPr>
              <w:ind w:left="720"/>
              <w:rPr>
                <w:b/>
                <w:bCs/>
                <w:color w:val="000000"/>
                <w:sz w:val="24"/>
                <w:szCs w:val="24"/>
              </w:rPr>
            </w:pPr>
            <w:r w:rsidRPr="00A91FFC">
              <w:rPr>
                <w:color w:val="000000"/>
              </w:rPr>
              <w:t xml:space="preserve"> </w:t>
            </w:r>
          </w:p>
        </w:tc>
        <w:tc>
          <w:tcPr>
            <w:tcW w:w="1530" w:type="dxa"/>
          </w:tcPr>
          <w:p w:rsidR="000D1A50" w:rsidRPr="00A91FFC" w:rsidRDefault="000D1A50" w:rsidP="00300587">
            <w:pPr>
              <w:jc w:val="center"/>
              <w:rPr>
                <w:color w:val="000000"/>
                <w:sz w:val="24"/>
                <w:szCs w:val="24"/>
              </w:rPr>
            </w:pPr>
          </w:p>
          <w:p w:rsidR="000D1A50" w:rsidRPr="00A91FFC" w:rsidRDefault="000D1A50" w:rsidP="00300587">
            <w:pPr>
              <w:jc w:val="center"/>
              <w:rPr>
                <w:b/>
                <w:bCs/>
                <w:color w:val="000000"/>
                <w:sz w:val="24"/>
                <w:szCs w:val="24"/>
              </w:rPr>
            </w:pPr>
            <w:r w:rsidRPr="00A91FFC">
              <w:rPr>
                <w:b/>
                <w:bCs/>
                <w:color w:val="000000"/>
                <w:sz w:val="24"/>
                <w:szCs w:val="24"/>
              </w:rPr>
              <w:t>10</w:t>
            </w:r>
          </w:p>
        </w:tc>
      </w:tr>
      <w:tr w:rsidR="000D1A50" w:rsidRPr="00093E46" w:rsidTr="00300587">
        <w:trPr>
          <w:trHeight w:val="935"/>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lastRenderedPageBreak/>
              <w:t>2.5.3</w:t>
            </w:r>
          </w:p>
          <w:p w:rsidR="000D1A50" w:rsidRPr="00A91FFC" w:rsidRDefault="000D1A50" w:rsidP="00300587">
            <w:pPr>
              <w:jc w:val="center"/>
              <w:rPr>
                <w:b/>
                <w:bCs/>
                <w:color w:val="000000"/>
                <w:sz w:val="24"/>
                <w:szCs w:val="24"/>
              </w:rPr>
            </w:pPr>
          </w:p>
          <w:p w:rsidR="000D1A50" w:rsidRPr="00A91FFC" w:rsidRDefault="000D1A50" w:rsidP="00300587">
            <w:pPr>
              <w:jc w:val="center"/>
              <w:rPr>
                <w:b/>
                <w:bCs/>
                <w:strike/>
                <w:color w:val="000000"/>
                <w:sz w:val="24"/>
                <w:szCs w:val="24"/>
              </w:rPr>
            </w:pPr>
            <w:r w:rsidRPr="00D60BC7">
              <w:rPr>
                <w:b/>
                <w:bCs/>
                <w:sz w:val="24"/>
                <w:szCs w:val="24"/>
              </w:rPr>
              <w:t>Q</w:t>
            </w:r>
            <w:r w:rsidRPr="00D60BC7">
              <w:rPr>
                <w:b/>
                <w:bCs/>
                <w:sz w:val="24"/>
                <w:szCs w:val="24"/>
                <w:vertAlign w:val="subscript"/>
              </w:rPr>
              <w:t>l</w:t>
            </w:r>
            <w:r w:rsidRPr="00D60BC7">
              <w:rPr>
                <w:b/>
                <w:bCs/>
                <w:sz w:val="24"/>
                <w:szCs w:val="24"/>
              </w:rPr>
              <w:t>M</w:t>
            </w:r>
          </w:p>
          <w:p w:rsidR="000D1A50" w:rsidRPr="00A91FFC" w:rsidRDefault="000D1A50" w:rsidP="00300587">
            <w:pPr>
              <w:jc w:val="center"/>
              <w:rPr>
                <w:b/>
                <w:bCs/>
                <w:color w:val="000000"/>
                <w:sz w:val="24"/>
                <w:szCs w:val="24"/>
              </w:rPr>
            </w:pPr>
          </w:p>
        </w:tc>
        <w:tc>
          <w:tcPr>
            <w:tcW w:w="7341" w:type="dxa"/>
          </w:tcPr>
          <w:p w:rsidR="000D1A50" w:rsidRPr="00A91FFC" w:rsidRDefault="000D1A50" w:rsidP="00300587">
            <w:pPr>
              <w:rPr>
                <w:b/>
                <w:i/>
                <w:color w:val="000000"/>
                <w:sz w:val="24"/>
                <w:szCs w:val="24"/>
              </w:rPr>
            </w:pPr>
            <w:r w:rsidRPr="00A91FFC">
              <w:rPr>
                <w:b/>
                <w:i/>
                <w:color w:val="000000"/>
                <w:sz w:val="24"/>
                <w:szCs w:val="24"/>
              </w:rPr>
              <w:t xml:space="preserve"> </w:t>
            </w:r>
            <w:r w:rsidRPr="00850AA0">
              <w:rPr>
                <w:b/>
                <w:i/>
                <w:color w:val="000000"/>
                <w:sz w:val="24"/>
                <w:szCs w:val="24"/>
              </w:rPr>
              <w:t>IT integration</w:t>
            </w:r>
            <w:r w:rsidRPr="00850AA0">
              <w:rPr>
                <w:rFonts w:ascii="Arial" w:hAnsi="Arial" w:cs="Arial"/>
                <w:color w:val="000000"/>
                <w:sz w:val="24"/>
                <w:szCs w:val="24"/>
                <w:shd w:val="clear" w:color="auto" w:fill="FFFFFF"/>
              </w:rPr>
              <w:t xml:space="preserve"> </w:t>
            </w:r>
            <w:r w:rsidRPr="00850AA0">
              <w:rPr>
                <w:b/>
                <w:i/>
                <w:color w:val="000000"/>
                <w:sz w:val="24"/>
                <w:szCs w:val="24"/>
              </w:rPr>
              <w:t>and reforms in the</w:t>
            </w:r>
            <w:r w:rsidRPr="00850AA0">
              <w:rPr>
                <w:rFonts w:ascii="Arial" w:hAnsi="Arial" w:cs="Arial"/>
                <w:color w:val="000000"/>
                <w:sz w:val="24"/>
                <w:szCs w:val="24"/>
                <w:shd w:val="clear" w:color="auto" w:fill="FFFFFF"/>
              </w:rPr>
              <w:t xml:space="preserve"> </w:t>
            </w:r>
            <w:r w:rsidRPr="00850AA0">
              <w:rPr>
                <w:b/>
                <w:i/>
                <w:color w:val="000000"/>
                <w:sz w:val="24"/>
                <w:szCs w:val="24"/>
              </w:rPr>
              <w:t>examination procedures and processes (continuous internal assessment and end-semester assessment) have brought in considerable improvement in examination management system of the institution</w:t>
            </w:r>
            <w:r w:rsidRPr="00A91FFC">
              <w:rPr>
                <w:b/>
                <w:i/>
                <w:color w:val="000000"/>
                <w:sz w:val="24"/>
                <w:szCs w:val="24"/>
              </w:rPr>
              <w:t xml:space="preserve">   </w:t>
            </w:r>
          </w:p>
          <w:p w:rsidR="000D1A50" w:rsidRPr="00CA25CC" w:rsidRDefault="000D1A50" w:rsidP="00300587">
            <w:pPr>
              <w:rPr>
                <w:color w:val="000000"/>
                <w:sz w:val="24"/>
                <w:szCs w:val="24"/>
              </w:rPr>
            </w:pPr>
            <w:r w:rsidRPr="00CA25CC">
              <w:rPr>
                <w:color w:val="000000"/>
                <w:sz w:val="24"/>
                <w:szCs w:val="24"/>
              </w:rPr>
              <w:t>Write description</w:t>
            </w:r>
            <w:r w:rsidRPr="00CA25CC">
              <w:rPr>
                <w:color w:val="FF0000"/>
                <w:sz w:val="24"/>
                <w:szCs w:val="24"/>
              </w:rPr>
              <w:t xml:space="preserve"> </w:t>
            </w:r>
            <w:r w:rsidRPr="00CA25CC">
              <w:rPr>
                <w:sz w:val="24"/>
                <w:szCs w:val="24"/>
              </w:rPr>
              <w:t>in</w:t>
            </w:r>
            <w:r w:rsidRPr="00CA25CC">
              <w:rPr>
                <w:color w:val="000000"/>
                <w:sz w:val="24"/>
                <w:szCs w:val="24"/>
              </w:rPr>
              <w:t xml:space="preserve"> maximum of 500 words</w:t>
            </w:r>
          </w:p>
          <w:p w:rsidR="000D1A50" w:rsidRPr="00A91FFC" w:rsidRDefault="000D1A50" w:rsidP="00300587">
            <w:pPr>
              <w:rPr>
                <w:b/>
                <w:color w:val="000000"/>
              </w:rPr>
            </w:pPr>
            <w:r w:rsidRPr="00A91FFC">
              <w:rPr>
                <w:b/>
                <w:color w:val="000000"/>
              </w:rPr>
              <w:t>File Description (Upload)</w:t>
            </w:r>
          </w:p>
          <w:p w:rsidR="000D1A50" w:rsidRPr="00A91FFC" w:rsidRDefault="000D1A50" w:rsidP="000D1A50">
            <w:pPr>
              <w:numPr>
                <w:ilvl w:val="0"/>
                <w:numId w:val="144"/>
              </w:numPr>
              <w:spacing w:line="276" w:lineRule="auto"/>
              <w:rPr>
                <w:color w:val="000000"/>
              </w:rPr>
            </w:pPr>
            <w:r w:rsidRPr="00A91FFC">
              <w:rPr>
                <w:color w:val="000000"/>
              </w:rPr>
              <w:t>Any additional information</w:t>
            </w:r>
          </w:p>
          <w:p w:rsidR="000D1A50" w:rsidRPr="00A91FFC" w:rsidRDefault="000D1A50" w:rsidP="000D1A50">
            <w:pPr>
              <w:numPr>
                <w:ilvl w:val="0"/>
                <w:numId w:val="144"/>
              </w:numPr>
              <w:rPr>
                <w:color w:val="000000"/>
                <w:sz w:val="24"/>
                <w:szCs w:val="24"/>
              </w:rPr>
            </w:pPr>
            <w:r w:rsidRPr="00A91FFC">
              <w:rPr>
                <w:color w:val="000000"/>
              </w:rPr>
              <w:t>Year wise number of applications, students and revaluation cases</w:t>
            </w:r>
          </w:p>
          <w:p w:rsidR="000D1A50" w:rsidRPr="00A91FFC" w:rsidRDefault="000D1A50" w:rsidP="00300587">
            <w:pPr>
              <w:ind w:left="720"/>
              <w:rPr>
                <w:color w:val="000000"/>
                <w:sz w:val="24"/>
                <w:szCs w:val="24"/>
              </w:rPr>
            </w:pPr>
            <w:r w:rsidRPr="00A91FFC">
              <w:rPr>
                <w:color w:val="000000"/>
              </w:rPr>
              <w:t xml:space="preserve"> </w:t>
            </w:r>
          </w:p>
        </w:tc>
        <w:tc>
          <w:tcPr>
            <w:tcW w:w="1530" w:type="dxa"/>
          </w:tcPr>
          <w:p w:rsidR="000D1A50" w:rsidRPr="00A91FFC" w:rsidRDefault="000D1A50" w:rsidP="00300587">
            <w:pPr>
              <w:jc w:val="center"/>
              <w:rPr>
                <w:b/>
                <w:bCs/>
                <w:color w:val="000000"/>
                <w:sz w:val="24"/>
                <w:szCs w:val="24"/>
              </w:rPr>
            </w:pPr>
            <w:r>
              <w:rPr>
                <w:b/>
                <w:bCs/>
                <w:color w:val="000000"/>
                <w:sz w:val="24"/>
                <w:szCs w:val="24"/>
              </w:rPr>
              <w:t>10</w:t>
            </w:r>
          </w:p>
        </w:tc>
      </w:tr>
      <w:tr w:rsidR="000D1A50" w:rsidRPr="00093E46" w:rsidTr="00300587">
        <w:trPr>
          <w:trHeight w:val="416"/>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t>2.5.4</w:t>
            </w:r>
          </w:p>
          <w:p w:rsidR="000D1A50" w:rsidRPr="00A91FFC" w:rsidRDefault="000D1A50" w:rsidP="00300587">
            <w:pPr>
              <w:jc w:val="center"/>
              <w:rPr>
                <w:b/>
                <w:bCs/>
                <w:color w:val="000000"/>
                <w:sz w:val="24"/>
                <w:szCs w:val="24"/>
              </w:rPr>
            </w:pPr>
          </w:p>
          <w:p w:rsidR="000D1A50" w:rsidRPr="00A91FFC" w:rsidRDefault="000D1A50" w:rsidP="00300587">
            <w:pPr>
              <w:jc w:val="center"/>
              <w:rPr>
                <w:b/>
                <w:bCs/>
                <w:strike/>
                <w:color w:val="000000"/>
                <w:sz w:val="24"/>
                <w:szCs w:val="24"/>
              </w:rPr>
            </w:pPr>
            <w:r w:rsidRPr="00D60BC7">
              <w:rPr>
                <w:b/>
                <w:bCs/>
                <w:sz w:val="24"/>
                <w:szCs w:val="24"/>
              </w:rPr>
              <w:t>Q</w:t>
            </w:r>
            <w:r w:rsidRPr="00D60BC7">
              <w:rPr>
                <w:b/>
                <w:bCs/>
                <w:sz w:val="24"/>
                <w:szCs w:val="24"/>
                <w:vertAlign w:val="subscript"/>
              </w:rPr>
              <w:t>n</w:t>
            </w:r>
            <w:r w:rsidRPr="00D60BC7">
              <w:rPr>
                <w:b/>
                <w:bCs/>
                <w:sz w:val="24"/>
                <w:szCs w:val="24"/>
              </w:rPr>
              <w:t>M</w:t>
            </w:r>
          </w:p>
        </w:tc>
        <w:tc>
          <w:tcPr>
            <w:tcW w:w="7341" w:type="dxa"/>
          </w:tcPr>
          <w:p w:rsidR="000D1A50" w:rsidRPr="00325973" w:rsidRDefault="000D1A50" w:rsidP="00300587">
            <w:pPr>
              <w:rPr>
                <w:b/>
                <w:i/>
                <w:sz w:val="24"/>
                <w:szCs w:val="24"/>
              </w:rPr>
            </w:pPr>
            <w:r w:rsidRPr="00325973">
              <w:rPr>
                <w:b/>
                <w:i/>
                <w:sz w:val="24"/>
                <w:szCs w:val="24"/>
              </w:rPr>
              <w:t>Status of automation of Examination division along with approved Examination Manual</w:t>
            </w:r>
          </w:p>
          <w:p w:rsidR="000D1A50" w:rsidRPr="00F53C44" w:rsidRDefault="000D1A50" w:rsidP="000D1A50">
            <w:pPr>
              <w:numPr>
                <w:ilvl w:val="0"/>
                <w:numId w:val="211"/>
              </w:numPr>
              <w:ind w:left="394" w:hanging="357"/>
              <w:rPr>
                <w:b/>
                <w:i/>
                <w:sz w:val="24"/>
                <w:szCs w:val="24"/>
              </w:rPr>
            </w:pPr>
            <w:r w:rsidRPr="00F53C44">
              <w:rPr>
                <w:b/>
                <w:i/>
                <w:sz w:val="24"/>
                <w:szCs w:val="24"/>
              </w:rPr>
              <w:t>100% automation of entire division &amp; implementation of Examination</w:t>
            </w:r>
            <w:r>
              <w:rPr>
                <w:b/>
                <w:i/>
                <w:sz w:val="24"/>
                <w:szCs w:val="24"/>
              </w:rPr>
              <w:t xml:space="preserve"> </w:t>
            </w:r>
            <w:r w:rsidRPr="00F53C44">
              <w:rPr>
                <w:b/>
                <w:i/>
                <w:sz w:val="24"/>
                <w:szCs w:val="24"/>
              </w:rPr>
              <w:t>Management System (EMS)</w:t>
            </w:r>
          </w:p>
          <w:p w:rsidR="000D1A50" w:rsidRPr="00325973" w:rsidRDefault="000D1A50" w:rsidP="000D1A50">
            <w:pPr>
              <w:numPr>
                <w:ilvl w:val="0"/>
                <w:numId w:val="211"/>
              </w:numPr>
              <w:ind w:left="394" w:hanging="357"/>
              <w:rPr>
                <w:b/>
                <w:i/>
                <w:sz w:val="24"/>
                <w:szCs w:val="24"/>
              </w:rPr>
            </w:pPr>
            <w:r w:rsidRPr="00325973">
              <w:rPr>
                <w:b/>
                <w:i/>
                <w:sz w:val="24"/>
                <w:szCs w:val="24"/>
              </w:rPr>
              <w:t>Only student registration, Hall ticket issue &amp; Result Processing</w:t>
            </w:r>
          </w:p>
          <w:p w:rsidR="000D1A50" w:rsidRPr="00325973" w:rsidRDefault="000D1A50" w:rsidP="000D1A50">
            <w:pPr>
              <w:numPr>
                <w:ilvl w:val="0"/>
                <w:numId w:val="211"/>
              </w:numPr>
              <w:ind w:left="394" w:hanging="357"/>
              <w:rPr>
                <w:b/>
                <w:i/>
                <w:sz w:val="24"/>
                <w:szCs w:val="24"/>
              </w:rPr>
            </w:pPr>
            <w:r w:rsidRPr="00325973">
              <w:rPr>
                <w:b/>
                <w:i/>
                <w:sz w:val="24"/>
                <w:szCs w:val="24"/>
              </w:rPr>
              <w:t>Only student registration and result processing</w:t>
            </w:r>
          </w:p>
          <w:p w:rsidR="000D1A50" w:rsidRDefault="000D1A50" w:rsidP="000D1A50">
            <w:pPr>
              <w:numPr>
                <w:ilvl w:val="0"/>
                <w:numId w:val="211"/>
              </w:numPr>
              <w:spacing w:line="276" w:lineRule="auto"/>
              <w:ind w:left="360" w:hanging="357"/>
              <w:rPr>
                <w:b/>
                <w:i/>
                <w:sz w:val="24"/>
                <w:szCs w:val="24"/>
              </w:rPr>
            </w:pPr>
            <w:r w:rsidRPr="00F53C44">
              <w:rPr>
                <w:b/>
                <w:i/>
                <w:sz w:val="24"/>
                <w:szCs w:val="24"/>
              </w:rPr>
              <w:t>Only result processing</w:t>
            </w:r>
            <w:r>
              <w:rPr>
                <w:b/>
                <w:i/>
                <w:sz w:val="24"/>
                <w:szCs w:val="24"/>
              </w:rPr>
              <w:t xml:space="preserve"> </w:t>
            </w:r>
          </w:p>
          <w:p w:rsidR="000D1A50" w:rsidRPr="00F53C44" w:rsidRDefault="000D1A50" w:rsidP="000D1A50">
            <w:pPr>
              <w:numPr>
                <w:ilvl w:val="0"/>
                <w:numId w:val="211"/>
              </w:numPr>
              <w:spacing w:line="276" w:lineRule="auto"/>
              <w:ind w:left="360" w:hanging="357"/>
              <w:rPr>
                <w:b/>
                <w:i/>
                <w:sz w:val="24"/>
                <w:szCs w:val="24"/>
              </w:rPr>
            </w:pPr>
            <w:r w:rsidRPr="00F53C44">
              <w:rPr>
                <w:b/>
                <w:i/>
                <w:sz w:val="24"/>
                <w:szCs w:val="24"/>
              </w:rPr>
              <w:t>Only manual methodology</w:t>
            </w:r>
          </w:p>
          <w:p w:rsidR="000D1A50" w:rsidRPr="00356BCC" w:rsidRDefault="000D1A50" w:rsidP="00300587">
            <w:pPr>
              <w:rPr>
                <w:color w:val="000000"/>
                <w:sz w:val="24"/>
                <w:szCs w:val="24"/>
              </w:rPr>
            </w:pPr>
            <w:r w:rsidRPr="00356BCC">
              <w:rPr>
                <w:color w:val="000000"/>
                <w:sz w:val="24"/>
                <w:szCs w:val="24"/>
              </w:rPr>
              <w:t>Data Requirements:</w:t>
            </w:r>
            <w:r w:rsidRPr="00356BCC">
              <w:rPr>
                <w:bCs/>
                <w:color w:val="000000"/>
                <w:szCs w:val="24"/>
              </w:rPr>
              <w:t xml:space="preserve"> (As per </w:t>
            </w:r>
            <w:r>
              <w:rPr>
                <w:bCs/>
                <w:color w:val="000000"/>
                <w:szCs w:val="24"/>
              </w:rPr>
              <w:t>Data Template</w:t>
            </w:r>
            <w:r w:rsidRPr="00356BCC">
              <w:rPr>
                <w:bCs/>
                <w:color w:val="000000"/>
                <w:szCs w:val="24"/>
              </w:rPr>
              <w:t>)</w:t>
            </w:r>
          </w:p>
          <w:p w:rsidR="000D1A50" w:rsidRPr="00356BCC" w:rsidRDefault="000D1A50" w:rsidP="00300587">
            <w:pPr>
              <w:rPr>
                <w:b/>
                <w:color w:val="000000"/>
              </w:rPr>
            </w:pPr>
            <w:r w:rsidRPr="00356BCC">
              <w:rPr>
                <w:b/>
                <w:color w:val="000000"/>
              </w:rPr>
              <w:t>File Description (Upload)</w:t>
            </w:r>
          </w:p>
          <w:p w:rsidR="000D1A50" w:rsidRPr="00356BCC" w:rsidRDefault="000D1A50" w:rsidP="000D1A50">
            <w:pPr>
              <w:numPr>
                <w:ilvl w:val="0"/>
                <w:numId w:val="144"/>
              </w:numPr>
              <w:spacing w:line="276" w:lineRule="auto"/>
              <w:rPr>
                <w:color w:val="000000"/>
              </w:rPr>
            </w:pPr>
            <w:r w:rsidRPr="00356BCC">
              <w:rPr>
                <w:color w:val="000000"/>
              </w:rPr>
              <w:t>Current Manual of examination automation system</w:t>
            </w:r>
          </w:p>
          <w:p w:rsidR="000D1A50" w:rsidRPr="00356BCC" w:rsidRDefault="000D1A50" w:rsidP="000D1A50">
            <w:pPr>
              <w:numPr>
                <w:ilvl w:val="0"/>
                <w:numId w:val="144"/>
              </w:numPr>
              <w:spacing w:line="276" w:lineRule="auto"/>
              <w:rPr>
                <w:color w:val="000000"/>
              </w:rPr>
            </w:pPr>
            <w:r w:rsidRPr="00356BCC">
              <w:rPr>
                <w:color w:val="000000"/>
              </w:rPr>
              <w:t>Annual reports of examination including the present status of automation</w:t>
            </w:r>
          </w:p>
          <w:p w:rsidR="000D1A50" w:rsidRPr="00356BCC" w:rsidRDefault="000D1A50" w:rsidP="000D1A50">
            <w:pPr>
              <w:numPr>
                <w:ilvl w:val="0"/>
                <w:numId w:val="144"/>
              </w:numPr>
              <w:spacing w:line="276" w:lineRule="auto"/>
              <w:rPr>
                <w:color w:val="000000"/>
              </w:rPr>
            </w:pPr>
            <w:r w:rsidRPr="00356BCC">
              <w:rPr>
                <w:color w:val="000000"/>
              </w:rPr>
              <w:t xml:space="preserve">Current manual of examination automation system and Annual reports of examination including the present status of automation (Data Template) </w:t>
            </w:r>
          </w:p>
          <w:p w:rsidR="000D1A50" w:rsidRPr="00356BCC" w:rsidRDefault="000D1A50" w:rsidP="000D1A50">
            <w:pPr>
              <w:numPr>
                <w:ilvl w:val="0"/>
                <w:numId w:val="144"/>
              </w:numPr>
              <w:spacing w:line="276" w:lineRule="auto"/>
              <w:rPr>
                <w:strike/>
                <w:color w:val="000000"/>
              </w:rPr>
            </w:pPr>
            <w:r w:rsidRPr="00356BCC">
              <w:rPr>
                <w:color w:val="000000"/>
              </w:rPr>
              <w:t>Any additional information</w:t>
            </w:r>
          </w:p>
        </w:tc>
        <w:tc>
          <w:tcPr>
            <w:tcW w:w="1530" w:type="dxa"/>
            <w:vAlign w:val="center"/>
          </w:tcPr>
          <w:p w:rsidR="000D1A50" w:rsidRPr="00A91FFC" w:rsidRDefault="000D1A50" w:rsidP="00300587">
            <w:pPr>
              <w:jc w:val="center"/>
              <w:rPr>
                <w:bCs/>
                <w:color w:val="000000"/>
                <w:sz w:val="24"/>
                <w:szCs w:val="24"/>
              </w:rPr>
            </w:pPr>
            <w:r w:rsidRPr="00A91FFC">
              <w:rPr>
                <w:b/>
                <w:bCs/>
                <w:color w:val="000000"/>
                <w:sz w:val="24"/>
                <w:szCs w:val="24"/>
              </w:rPr>
              <w:t>5</w:t>
            </w:r>
          </w:p>
        </w:tc>
      </w:tr>
    </w:tbl>
    <w:p w:rsidR="000D1A50" w:rsidRPr="00093E46" w:rsidRDefault="000D1A50" w:rsidP="000D1A50">
      <w:pPr>
        <w:jc w:val="center"/>
        <w:rPr>
          <w:b/>
          <w:bCs/>
          <w:color w:val="000000"/>
          <w:sz w:val="24"/>
          <w:szCs w:val="24"/>
          <w:highlight w:val="yellow"/>
        </w:rPr>
      </w:pPr>
    </w:p>
    <w:p w:rsidR="000D1A50" w:rsidRPr="00A91FFC" w:rsidRDefault="000D1A50" w:rsidP="000D1A50">
      <w:pPr>
        <w:jc w:val="center"/>
        <w:rPr>
          <w:b/>
          <w:bCs/>
          <w:color w:val="000000"/>
          <w:sz w:val="24"/>
          <w:szCs w:val="24"/>
        </w:rPr>
      </w:pPr>
      <w:r w:rsidRPr="00A91FFC">
        <w:rPr>
          <w:b/>
          <w:bCs/>
          <w:color w:val="000000"/>
          <w:sz w:val="24"/>
          <w:szCs w:val="24"/>
        </w:rPr>
        <w:t>Key Indicator - 2.6 Student Performance and Learning Outcomes (30)</w:t>
      </w:r>
    </w:p>
    <w:p w:rsidR="000D1A50" w:rsidRPr="00A91FFC" w:rsidRDefault="000D1A50" w:rsidP="000D1A50">
      <w:pPr>
        <w:jc w:val="center"/>
        <w:rPr>
          <w:bCs/>
          <w:color w:val="000000"/>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7"/>
        <w:gridCol w:w="7335"/>
        <w:gridCol w:w="1417"/>
      </w:tblGrid>
      <w:tr w:rsidR="000D1A50" w:rsidRPr="00A91FFC" w:rsidTr="00300587">
        <w:trPr>
          <w:trHeight w:val="341"/>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t>Metric No.</w:t>
            </w:r>
          </w:p>
        </w:tc>
        <w:tc>
          <w:tcPr>
            <w:tcW w:w="7335" w:type="dxa"/>
          </w:tcPr>
          <w:p w:rsidR="000D1A50" w:rsidRPr="00A91FFC" w:rsidRDefault="000D1A50" w:rsidP="00300587">
            <w:pPr>
              <w:jc w:val="center"/>
              <w:rPr>
                <w:b/>
                <w:bCs/>
                <w:color w:val="000000"/>
                <w:sz w:val="24"/>
                <w:szCs w:val="24"/>
              </w:rPr>
            </w:pPr>
          </w:p>
        </w:tc>
        <w:tc>
          <w:tcPr>
            <w:tcW w:w="1417" w:type="dxa"/>
          </w:tcPr>
          <w:p w:rsidR="000D1A50" w:rsidRPr="00A91FFC" w:rsidRDefault="000D1A50" w:rsidP="00300587">
            <w:pPr>
              <w:jc w:val="center"/>
              <w:rPr>
                <w:b/>
                <w:bCs/>
                <w:color w:val="000000"/>
                <w:sz w:val="24"/>
                <w:szCs w:val="24"/>
              </w:rPr>
            </w:pPr>
            <w:r w:rsidRPr="00A91FFC">
              <w:rPr>
                <w:b/>
                <w:bCs/>
                <w:color w:val="000000"/>
                <w:sz w:val="24"/>
                <w:szCs w:val="24"/>
              </w:rPr>
              <w:t xml:space="preserve">Weightage </w:t>
            </w:r>
          </w:p>
        </w:tc>
      </w:tr>
      <w:tr w:rsidR="000D1A50" w:rsidRPr="00A91FFC" w:rsidTr="00300587">
        <w:trPr>
          <w:trHeight w:val="3005"/>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t>2.6.1</w:t>
            </w:r>
          </w:p>
          <w:p w:rsidR="000D1A50" w:rsidRPr="00A91FFC" w:rsidRDefault="000D1A50" w:rsidP="00300587">
            <w:pPr>
              <w:jc w:val="center"/>
              <w:rPr>
                <w:b/>
                <w:bCs/>
                <w:color w:val="000000"/>
                <w:sz w:val="24"/>
                <w:szCs w:val="24"/>
                <w:vertAlign w:val="subscript"/>
              </w:rPr>
            </w:pPr>
          </w:p>
          <w:p w:rsidR="000D1A50" w:rsidRPr="00A91FFC" w:rsidRDefault="000D1A50" w:rsidP="00300587">
            <w:pPr>
              <w:jc w:val="center"/>
              <w:rPr>
                <w:b/>
                <w:bCs/>
                <w:color w:val="000000"/>
                <w:sz w:val="24"/>
                <w:szCs w:val="24"/>
                <w:vertAlign w:val="subscript"/>
              </w:rPr>
            </w:pPr>
            <w:r w:rsidRPr="00A91FFC">
              <w:rPr>
                <w:b/>
                <w:bCs/>
                <w:color w:val="000000"/>
                <w:sz w:val="24"/>
                <w:szCs w:val="24"/>
              </w:rPr>
              <w:t>Q</w:t>
            </w:r>
            <w:r w:rsidRPr="00A91FFC">
              <w:rPr>
                <w:b/>
                <w:bCs/>
                <w:color w:val="000000"/>
                <w:sz w:val="24"/>
                <w:szCs w:val="24"/>
                <w:vertAlign w:val="subscript"/>
              </w:rPr>
              <w:t>l</w:t>
            </w:r>
            <w:r w:rsidRPr="00A91FFC">
              <w:rPr>
                <w:b/>
                <w:bCs/>
                <w:color w:val="000000"/>
                <w:sz w:val="24"/>
                <w:szCs w:val="24"/>
              </w:rPr>
              <w:t>M</w:t>
            </w:r>
          </w:p>
          <w:p w:rsidR="000D1A50" w:rsidRPr="00A91FFC" w:rsidRDefault="000D1A50" w:rsidP="00300587">
            <w:pPr>
              <w:rPr>
                <w:b/>
                <w:bCs/>
                <w:color w:val="000000"/>
                <w:sz w:val="24"/>
                <w:szCs w:val="24"/>
              </w:rPr>
            </w:pPr>
          </w:p>
        </w:tc>
        <w:tc>
          <w:tcPr>
            <w:tcW w:w="7335" w:type="dxa"/>
          </w:tcPr>
          <w:p w:rsidR="000D1A50" w:rsidRDefault="000D1A50" w:rsidP="00300587">
            <w:pPr>
              <w:rPr>
                <w:b/>
                <w:i/>
                <w:color w:val="000000"/>
                <w:sz w:val="24"/>
                <w:szCs w:val="24"/>
              </w:rPr>
            </w:pPr>
            <w:r w:rsidRPr="000B5787">
              <w:rPr>
                <w:b/>
                <w:i/>
                <w:color w:val="000000"/>
                <w:sz w:val="24"/>
                <w:szCs w:val="24"/>
              </w:rPr>
              <w:t>The institution has stated learning outcomes  (generic and programme specific)/graduate attributes which are integrated into the assessment process and widely publicized through the website and other documents</w:t>
            </w:r>
            <w:r>
              <w:rPr>
                <w:b/>
                <w:i/>
                <w:color w:val="000000"/>
                <w:sz w:val="24"/>
                <w:szCs w:val="24"/>
              </w:rPr>
              <w:t xml:space="preserve"> </w:t>
            </w:r>
          </w:p>
          <w:p w:rsidR="000D1A50" w:rsidRPr="00A91FFC" w:rsidRDefault="000D1A50" w:rsidP="00300587">
            <w:pPr>
              <w:rPr>
                <w:b/>
                <w:i/>
                <w:color w:val="000000"/>
                <w:sz w:val="24"/>
                <w:szCs w:val="24"/>
              </w:rPr>
            </w:pPr>
          </w:p>
          <w:p w:rsidR="000D1A50" w:rsidRPr="00CA25CC" w:rsidRDefault="000D1A50" w:rsidP="00300587">
            <w:pPr>
              <w:rPr>
                <w:color w:val="000000"/>
                <w:sz w:val="24"/>
                <w:szCs w:val="24"/>
              </w:rPr>
            </w:pPr>
            <w:r w:rsidRPr="00CA25CC">
              <w:rPr>
                <w:color w:val="000000"/>
                <w:sz w:val="24"/>
                <w:szCs w:val="24"/>
              </w:rPr>
              <w:t>Write description</w:t>
            </w:r>
            <w:r w:rsidRPr="00CA25CC">
              <w:rPr>
                <w:color w:val="FF0000"/>
                <w:sz w:val="24"/>
                <w:szCs w:val="24"/>
              </w:rPr>
              <w:t xml:space="preserve"> </w:t>
            </w:r>
            <w:r w:rsidRPr="00CA25CC">
              <w:rPr>
                <w:sz w:val="24"/>
                <w:szCs w:val="24"/>
              </w:rPr>
              <w:t>in</w:t>
            </w:r>
            <w:r w:rsidRPr="00CA25CC">
              <w:rPr>
                <w:color w:val="000000"/>
                <w:sz w:val="24"/>
                <w:szCs w:val="24"/>
              </w:rPr>
              <w:t xml:space="preserve"> maximum of 500 words</w:t>
            </w:r>
          </w:p>
          <w:p w:rsidR="000D1A50" w:rsidRPr="00A91FFC" w:rsidRDefault="000D1A50" w:rsidP="00300587">
            <w:pPr>
              <w:rPr>
                <w:b/>
                <w:color w:val="000000"/>
              </w:rPr>
            </w:pPr>
            <w:r w:rsidRPr="00A91FFC">
              <w:rPr>
                <w:b/>
                <w:color w:val="000000"/>
              </w:rPr>
              <w:t xml:space="preserve">File Description </w:t>
            </w:r>
          </w:p>
          <w:p w:rsidR="000D1A50" w:rsidRPr="00A91FFC" w:rsidRDefault="000D1A50" w:rsidP="000D1A50">
            <w:pPr>
              <w:numPr>
                <w:ilvl w:val="0"/>
                <w:numId w:val="145"/>
              </w:numPr>
              <w:spacing w:line="276" w:lineRule="auto"/>
              <w:rPr>
                <w:color w:val="000000"/>
              </w:rPr>
            </w:pPr>
            <w:r w:rsidRPr="00A91FFC">
              <w:rPr>
                <w:color w:val="000000"/>
              </w:rPr>
              <w:t>Upload any additional information</w:t>
            </w:r>
          </w:p>
          <w:p w:rsidR="000D1A50" w:rsidRPr="00A91FFC" w:rsidRDefault="000D1A50" w:rsidP="000D1A50">
            <w:pPr>
              <w:numPr>
                <w:ilvl w:val="0"/>
                <w:numId w:val="144"/>
              </w:numPr>
              <w:spacing w:line="276" w:lineRule="auto"/>
              <w:rPr>
                <w:color w:val="000000"/>
              </w:rPr>
            </w:pPr>
            <w:r w:rsidRPr="00A91FFC">
              <w:rPr>
                <w:color w:val="000000"/>
              </w:rPr>
              <w:t>Paste link for Additional Information</w:t>
            </w:r>
          </w:p>
          <w:p w:rsidR="000D1A50" w:rsidRPr="00A91FFC" w:rsidRDefault="000D1A50" w:rsidP="000D1A50">
            <w:pPr>
              <w:numPr>
                <w:ilvl w:val="0"/>
                <w:numId w:val="144"/>
              </w:numPr>
              <w:spacing w:after="200" w:line="276" w:lineRule="auto"/>
              <w:rPr>
                <w:iCs/>
                <w:noProof/>
                <w:color w:val="000000"/>
                <w:sz w:val="24"/>
                <w:szCs w:val="24"/>
              </w:rPr>
            </w:pPr>
            <w:r w:rsidRPr="00A91FFC">
              <w:rPr>
                <w:color w:val="000000"/>
              </w:rPr>
              <w:t>Upload COs for all courses (exemplars from Glossary)</w:t>
            </w:r>
          </w:p>
        </w:tc>
        <w:tc>
          <w:tcPr>
            <w:tcW w:w="1417" w:type="dxa"/>
            <w:vAlign w:val="center"/>
          </w:tcPr>
          <w:p w:rsidR="000D1A50" w:rsidRPr="00A91FFC" w:rsidRDefault="000D1A50" w:rsidP="00300587">
            <w:pPr>
              <w:jc w:val="center"/>
              <w:rPr>
                <w:bCs/>
                <w:color w:val="000000"/>
                <w:sz w:val="24"/>
                <w:szCs w:val="24"/>
              </w:rPr>
            </w:pPr>
          </w:p>
          <w:p w:rsidR="000D1A50" w:rsidRPr="00A91FFC" w:rsidRDefault="000D1A50" w:rsidP="00300587">
            <w:pPr>
              <w:jc w:val="center"/>
              <w:rPr>
                <w:b/>
                <w:bCs/>
                <w:color w:val="000000"/>
                <w:sz w:val="24"/>
                <w:szCs w:val="24"/>
              </w:rPr>
            </w:pPr>
            <w:r w:rsidRPr="00A91FFC">
              <w:rPr>
                <w:b/>
                <w:bCs/>
                <w:color w:val="000000"/>
                <w:sz w:val="24"/>
                <w:szCs w:val="24"/>
              </w:rPr>
              <w:t>10</w:t>
            </w:r>
          </w:p>
        </w:tc>
      </w:tr>
      <w:tr w:rsidR="000D1A50" w:rsidRPr="00093E46" w:rsidTr="00300587">
        <w:trPr>
          <w:trHeight w:val="1554"/>
        </w:trPr>
        <w:tc>
          <w:tcPr>
            <w:tcW w:w="1137" w:type="dxa"/>
          </w:tcPr>
          <w:p w:rsidR="000D1A50" w:rsidRPr="00A91FFC" w:rsidRDefault="000D1A50" w:rsidP="00300587">
            <w:pPr>
              <w:jc w:val="center"/>
              <w:rPr>
                <w:b/>
                <w:color w:val="000000"/>
                <w:sz w:val="24"/>
                <w:szCs w:val="24"/>
              </w:rPr>
            </w:pPr>
            <w:r w:rsidRPr="00A91FFC">
              <w:rPr>
                <w:b/>
                <w:color w:val="000000"/>
                <w:sz w:val="24"/>
                <w:szCs w:val="24"/>
              </w:rPr>
              <w:lastRenderedPageBreak/>
              <w:t>2.6.2</w:t>
            </w:r>
          </w:p>
          <w:p w:rsidR="000D1A50" w:rsidRPr="00A91FFC" w:rsidRDefault="000D1A50" w:rsidP="00300587">
            <w:pPr>
              <w:rPr>
                <w:b/>
                <w:color w:val="000000"/>
                <w:sz w:val="24"/>
                <w:szCs w:val="24"/>
              </w:rPr>
            </w:pPr>
          </w:p>
          <w:p w:rsidR="000D1A50" w:rsidRPr="00A91FFC" w:rsidRDefault="000D1A50" w:rsidP="00300587">
            <w:pPr>
              <w:rPr>
                <w:b/>
                <w:color w:val="000000"/>
                <w:sz w:val="24"/>
                <w:szCs w:val="24"/>
              </w:rPr>
            </w:pPr>
          </w:p>
          <w:p w:rsidR="000D1A50" w:rsidRPr="00A91FFC" w:rsidRDefault="000D1A50" w:rsidP="00300587">
            <w:pPr>
              <w:jc w:val="center"/>
              <w:rPr>
                <w:color w:val="000000"/>
                <w:sz w:val="24"/>
                <w:szCs w:val="24"/>
              </w:rPr>
            </w:pPr>
            <w:r w:rsidRPr="00A91FFC">
              <w:rPr>
                <w:b/>
                <w:color w:val="000000"/>
                <w:sz w:val="24"/>
                <w:szCs w:val="24"/>
              </w:rPr>
              <w:t>Q</w:t>
            </w:r>
            <w:r w:rsidRPr="00A91FFC">
              <w:rPr>
                <w:b/>
                <w:color w:val="000000"/>
                <w:sz w:val="24"/>
                <w:szCs w:val="24"/>
                <w:vertAlign w:val="subscript"/>
              </w:rPr>
              <w:t>l</w:t>
            </w:r>
            <w:r w:rsidRPr="00A91FFC">
              <w:rPr>
                <w:b/>
                <w:color w:val="000000"/>
                <w:sz w:val="24"/>
                <w:szCs w:val="24"/>
              </w:rPr>
              <w:t>M</w:t>
            </w:r>
          </w:p>
        </w:tc>
        <w:tc>
          <w:tcPr>
            <w:tcW w:w="7335" w:type="dxa"/>
          </w:tcPr>
          <w:p w:rsidR="000D1A50" w:rsidRPr="00A91FFC" w:rsidRDefault="000D1A50" w:rsidP="00300587">
            <w:pPr>
              <w:rPr>
                <w:b/>
                <w:i/>
                <w:color w:val="000000"/>
                <w:sz w:val="24"/>
                <w:szCs w:val="24"/>
              </w:rPr>
            </w:pPr>
            <w:r w:rsidRPr="00A91FFC">
              <w:rPr>
                <w:b/>
                <w:i/>
                <w:color w:val="000000"/>
                <w:sz w:val="24"/>
                <w:szCs w:val="24"/>
              </w:rPr>
              <w:t>Attainment of Programme outcomes, Programme specific outcomes and course outcomes are evaluated by the institution</w:t>
            </w:r>
          </w:p>
          <w:p w:rsidR="000D1A50" w:rsidRPr="00A91FFC" w:rsidRDefault="000D1A50" w:rsidP="00300587">
            <w:pPr>
              <w:rPr>
                <w:b/>
                <w:i/>
                <w:color w:val="000000"/>
                <w:sz w:val="24"/>
                <w:szCs w:val="24"/>
              </w:rPr>
            </w:pPr>
          </w:p>
          <w:p w:rsidR="000D1A50" w:rsidRPr="00A91FFC" w:rsidRDefault="000D1A50" w:rsidP="00300587">
            <w:pPr>
              <w:rPr>
                <w:b/>
                <w:i/>
                <w:iCs/>
                <w:noProof/>
                <w:color w:val="000000"/>
                <w:sz w:val="24"/>
                <w:szCs w:val="24"/>
              </w:rPr>
            </w:pPr>
            <w:r w:rsidRPr="00A91FFC">
              <w:rPr>
                <w:iCs/>
                <w:noProof/>
                <w:color w:val="000000"/>
                <w:sz w:val="24"/>
                <w:szCs w:val="24"/>
              </w:rPr>
              <w:t>Describe the method of measuring</w:t>
            </w:r>
            <w:r>
              <w:rPr>
                <w:iCs/>
                <w:noProof/>
                <w:color w:val="000000"/>
                <w:sz w:val="24"/>
                <w:szCs w:val="24"/>
              </w:rPr>
              <w:t xml:space="preserve"> </w:t>
            </w:r>
            <w:r w:rsidRPr="00A91FFC">
              <w:rPr>
                <w:iCs/>
                <w:noProof/>
                <w:color w:val="000000"/>
                <w:sz w:val="24"/>
                <w:szCs w:val="24"/>
              </w:rPr>
              <w:t>the level of attainment of POs , PSOs and COs in not more than 500 words</w:t>
            </w:r>
            <w:r>
              <w:rPr>
                <w:iCs/>
                <w:noProof/>
                <w:color w:val="000000"/>
                <w:sz w:val="24"/>
                <w:szCs w:val="24"/>
              </w:rPr>
              <w:t>.</w:t>
            </w:r>
            <w:r w:rsidRPr="00A91FFC">
              <w:rPr>
                <w:iCs/>
                <w:noProof/>
                <w:color w:val="000000"/>
                <w:sz w:val="24"/>
                <w:szCs w:val="24"/>
              </w:rPr>
              <w:t xml:space="preserve"> </w:t>
            </w:r>
          </w:p>
          <w:p w:rsidR="000D1A50" w:rsidRPr="00A91FFC" w:rsidRDefault="000D1A50" w:rsidP="00300587">
            <w:pPr>
              <w:rPr>
                <w:b/>
                <w:color w:val="000000"/>
              </w:rPr>
            </w:pPr>
            <w:r w:rsidRPr="00A91FFC">
              <w:rPr>
                <w:b/>
                <w:color w:val="000000"/>
              </w:rPr>
              <w:t xml:space="preserve">File Description </w:t>
            </w:r>
          </w:p>
          <w:p w:rsidR="000D1A50" w:rsidRPr="00A91FFC" w:rsidRDefault="000D1A50" w:rsidP="000D1A50">
            <w:pPr>
              <w:numPr>
                <w:ilvl w:val="0"/>
                <w:numId w:val="145"/>
              </w:numPr>
              <w:spacing w:line="276" w:lineRule="auto"/>
              <w:rPr>
                <w:color w:val="000000"/>
              </w:rPr>
            </w:pPr>
            <w:r w:rsidRPr="00A91FFC">
              <w:rPr>
                <w:color w:val="000000"/>
              </w:rPr>
              <w:t>Upload any additional information</w:t>
            </w:r>
          </w:p>
          <w:p w:rsidR="000D1A50" w:rsidRPr="00A91FFC" w:rsidRDefault="000D1A50" w:rsidP="000D1A50">
            <w:pPr>
              <w:numPr>
                <w:ilvl w:val="0"/>
                <w:numId w:val="144"/>
              </w:numPr>
              <w:spacing w:line="276" w:lineRule="auto"/>
              <w:rPr>
                <w:b/>
                <w:i/>
                <w:iCs/>
                <w:noProof/>
                <w:color w:val="000000"/>
                <w:sz w:val="24"/>
                <w:szCs w:val="24"/>
              </w:rPr>
            </w:pPr>
            <w:r w:rsidRPr="00A91FFC">
              <w:rPr>
                <w:color w:val="000000"/>
              </w:rPr>
              <w:t>Paste link for Additional Information</w:t>
            </w:r>
          </w:p>
        </w:tc>
        <w:tc>
          <w:tcPr>
            <w:tcW w:w="1417" w:type="dxa"/>
            <w:vAlign w:val="center"/>
          </w:tcPr>
          <w:p w:rsidR="000D1A50" w:rsidRPr="00A91FFC" w:rsidRDefault="000D1A50" w:rsidP="00300587">
            <w:pPr>
              <w:jc w:val="center"/>
              <w:rPr>
                <w:bCs/>
                <w:color w:val="000000"/>
                <w:sz w:val="24"/>
                <w:szCs w:val="24"/>
              </w:rPr>
            </w:pPr>
            <w:r w:rsidRPr="00A91FFC">
              <w:rPr>
                <w:b/>
                <w:color w:val="000000"/>
                <w:sz w:val="24"/>
                <w:szCs w:val="24"/>
              </w:rPr>
              <w:t>10</w:t>
            </w:r>
          </w:p>
        </w:tc>
      </w:tr>
      <w:tr w:rsidR="000D1A50" w:rsidRPr="00093E46" w:rsidTr="00300587">
        <w:trPr>
          <w:trHeight w:val="274"/>
        </w:trPr>
        <w:tc>
          <w:tcPr>
            <w:tcW w:w="1137" w:type="dxa"/>
          </w:tcPr>
          <w:p w:rsidR="000D1A50" w:rsidRPr="00A91FFC" w:rsidRDefault="000D1A50" w:rsidP="00300587">
            <w:pPr>
              <w:jc w:val="center"/>
              <w:rPr>
                <w:b/>
                <w:bCs/>
                <w:color w:val="000000"/>
                <w:sz w:val="24"/>
                <w:szCs w:val="24"/>
              </w:rPr>
            </w:pPr>
            <w:r w:rsidRPr="00A91FFC">
              <w:rPr>
                <w:b/>
                <w:bCs/>
                <w:color w:val="000000"/>
                <w:sz w:val="24"/>
                <w:szCs w:val="24"/>
              </w:rPr>
              <w:t>2.6.3</w:t>
            </w:r>
          </w:p>
          <w:p w:rsidR="000D1A50" w:rsidRPr="00A91FFC" w:rsidRDefault="000D1A50" w:rsidP="00300587">
            <w:pPr>
              <w:jc w:val="center"/>
              <w:rPr>
                <w:b/>
                <w:bCs/>
                <w:color w:val="000000"/>
                <w:sz w:val="24"/>
                <w:szCs w:val="24"/>
              </w:rPr>
            </w:pPr>
          </w:p>
          <w:p w:rsidR="000D1A50" w:rsidRPr="00A91FFC" w:rsidRDefault="000D1A50" w:rsidP="00300587">
            <w:pPr>
              <w:jc w:val="center"/>
              <w:rPr>
                <w:b/>
                <w:bCs/>
                <w:color w:val="000000"/>
                <w:sz w:val="24"/>
                <w:szCs w:val="24"/>
              </w:rPr>
            </w:pPr>
            <w:r w:rsidRPr="00A91FFC">
              <w:rPr>
                <w:b/>
                <w:bCs/>
                <w:color w:val="000000"/>
                <w:sz w:val="24"/>
                <w:szCs w:val="24"/>
              </w:rPr>
              <w:t>Q</w:t>
            </w:r>
            <w:r w:rsidRPr="00A91FFC">
              <w:rPr>
                <w:b/>
                <w:bCs/>
                <w:color w:val="000000"/>
                <w:sz w:val="24"/>
                <w:szCs w:val="24"/>
                <w:vertAlign w:val="subscript"/>
              </w:rPr>
              <w:t>n</w:t>
            </w:r>
            <w:r w:rsidRPr="00A91FFC">
              <w:rPr>
                <w:b/>
                <w:bCs/>
                <w:color w:val="000000"/>
                <w:sz w:val="24"/>
                <w:szCs w:val="24"/>
              </w:rPr>
              <w:t>M</w:t>
            </w:r>
          </w:p>
        </w:tc>
        <w:tc>
          <w:tcPr>
            <w:tcW w:w="7335" w:type="dxa"/>
          </w:tcPr>
          <w:p w:rsidR="000D1A50" w:rsidRPr="00A91FFC" w:rsidRDefault="00C666E5" w:rsidP="00300587">
            <w:pPr>
              <w:rPr>
                <w:b/>
                <w:i/>
                <w:strike/>
                <w:color w:val="000000"/>
                <w:sz w:val="24"/>
                <w:szCs w:val="24"/>
              </w:rPr>
            </w:pPr>
            <w:r>
              <w:rPr>
                <w:b/>
                <w:i/>
                <w:color w:val="000000"/>
                <w:sz w:val="24"/>
                <w:szCs w:val="24"/>
              </w:rPr>
              <w:t>P</w:t>
            </w:r>
            <w:r w:rsidR="000D1A50" w:rsidRPr="00A91FFC">
              <w:rPr>
                <w:b/>
                <w:i/>
                <w:color w:val="000000"/>
                <w:sz w:val="24"/>
                <w:szCs w:val="24"/>
              </w:rPr>
              <w:t xml:space="preserve">ass percentage of students </w:t>
            </w:r>
            <w:r w:rsidRPr="00322EE2">
              <w:rPr>
                <w:b/>
                <w:i/>
                <w:color w:val="000000"/>
                <w:sz w:val="24"/>
                <w:szCs w:val="24"/>
              </w:rPr>
              <w:t>(</w:t>
            </w:r>
            <w:r>
              <w:rPr>
                <w:b/>
                <w:i/>
                <w:color w:val="000000"/>
                <w:sz w:val="24"/>
                <w:szCs w:val="24"/>
              </w:rPr>
              <w:t>Data for the latest completed academic year</w:t>
            </w:r>
            <w:r w:rsidRPr="00322EE2">
              <w:rPr>
                <w:b/>
                <w:i/>
                <w:color w:val="000000"/>
                <w:sz w:val="24"/>
                <w:szCs w:val="24"/>
              </w:rPr>
              <w:t>)</w:t>
            </w:r>
          </w:p>
          <w:p w:rsidR="000D1A50" w:rsidRPr="00A91FFC" w:rsidRDefault="000D1A50" w:rsidP="00300587">
            <w:pPr>
              <w:rPr>
                <w:b/>
                <w:i/>
                <w:color w:val="000000"/>
                <w:sz w:val="24"/>
                <w:szCs w:val="24"/>
              </w:rPr>
            </w:pPr>
          </w:p>
          <w:p w:rsidR="000D1A50" w:rsidRPr="00A91FFC" w:rsidRDefault="000D1A50" w:rsidP="00300587">
            <w:pPr>
              <w:rPr>
                <w:color w:val="000000"/>
                <w:sz w:val="24"/>
                <w:szCs w:val="24"/>
              </w:rPr>
            </w:pPr>
            <w:r w:rsidRPr="00A91FFC">
              <w:rPr>
                <w:color w:val="000000"/>
                <w:sz w:val="24"/>
                <w:szCs w:val="24"/>
              </w:rPr>
              <w:t>2.6.3.1: Total number of final year students  who passed the university examination</w:t>
            </w:r>
          </w:p>
          <w:p w:rsidR="000D1A50" w:rsidRPr="00A91FFC" w:rsidRDefault="000D1A50" w:rsidP="00300587">
            <w:pPr>
              <w:rPr>
                <w:color w:val="000000"/>
                <w:sz w:val="24"/>
                <w:szCs w:val="24"/>
              </w:rPr>
            </w:pPr>
            <w:r w:rsidRPr="00A91FFC">
              <w:rPr>
                <w:color w:val="000000"/>
                <w:sz w:val="24"/>
                <w:szCs w:val="24"/>
              </w:rPr>
              <w:t>2.6.3.2: Total number of final year students who appeared for the examination</w:t>
            </w:r>
          </w:p>
          <w:p w:rsidR="000D1A50" w:rsidRPr="00A91FFC" w:rsidRDefault="000D1A50" w:rsidP="00300587">
            <w:pPr>
              <w:rPr>
                <w:bCs/>
                <w:color w:val="000000"/>
                <w:sz w:val="24"/>
                <w:szCs w:val="24"/>
              </w:rPr>
            </w:pPr>
            <w:r w:rsidRPr="00A91FFC">
              <w:rPr>
                <w:bCs/>
                <w:color w:val="000000"/>
                <w:sz w:val="24"/>
                <w:szCs w:val="24"/>
              </w:rPr>
              <w:t xml:space="preserve">Data Requirement: </w:t>
            </w:r>
            <w:r w:rsidRPr="00A91FFC">
              <w:rPr>
                <w:bCs/>
                <w:color w:val="000000"/>
                <w:szCs w:val="24"/>
              </w:rPr>
              <w:t xml:space="preserve">(As per </w:t>
            </w:r>
            <w:r>
              <w:rPr>
                <w:bCs/>
                <w:color w:val="000000"/>
                <w:szCs w:val="24"/>
              </w:rPr>
              <w:t>Data Template</w:t>
            </w:r>
            <w:r w:rsidRPr="00A91FFC">
              <w:rPr>
                <w:bCs/>
                <w:color w:val="000000"/>
                <w:szCs w:val="24"/>
              </w:rPr>
              <w:t>)</w:t>
            </w:r>
          </w:p>
          <w:p w:rsidR="000D1A50" w:rsidRPr="00A91FFC" w:rsidRDefault="000D1A50" w:rsidP="000D1A50">
            <w:pPr>
              <w:numPr>
                <w:ilvl w:val="0"/>
                <w:numId w:val="31"/>
              </w:numPr>
              <w:contextualSpacing/>
              <w:rPr>
                <w:bCs/>
                <w:color w:val="000000"/>
                <w:sz w:val="24"/>
                <w:szCs w:val="24"/>
              </w:rPr>
            </w:pPr>
            <w:r w:rsidRPr="00A91FFC">
              <w:rPr>
                <w:bCs/>
                <w:color w:val="000000"/>
                <w:sz w:val="24"/>
                <w:szCs w:val="24"/>
              </w:rPr>
              <w:t>Programme Code</w:t>
            </w:r>
          </w:p>
          <w:p w:rsidR="000D1A50" w:rsidRPr="00A91FFC" w:rsidRDefault="000D1A50" w:rsidP="000D1A50">
            <w:pPr>
              <w:numPr>
                <w:ilvl w:val="0"/>
                <w:numId w:val="31"/>
              </w:numPr>
              <w:contextualSpacing/>
              <w:rPr>
                <w:bCs/>
                <w:color w:val="000000"/>
                <w:sz w:val="24"/>
                <w:szCs w:val="24"/>
              </w:rPr>
            </w:pPr>
            <w:r w:rsidRPr="00A91FFC">
              <w:rPr>
                <w:bCs/>
                <w:color w:val="000000"/>
                <w:sz w:val="24"/>
                <w:szCs w:val="24"/>
              </w:rPr>
              <w:t>Name of the Programme</w:t>
            </w:r>
          </w:p>
          <w:p w:rsidR="000D1A50" w:rsidRPr="00A91FFC" w:rsidRDefault="000D1A50" w:rsidP="000D1A50">
            <w:pPr>
              <w:numPr>
                <w:ilvl w:val="0"/>
                <w:numId w:val="31"/>
              </w:numPr>
              <w:contextualSpacing/>
              <w:rPr>
                <w:bCs/>
                <w:color w:val="000000"/>
                <w:sz w:val="24"/>
                <w:szCs w:val="24"/>
              </w:rPr>
            </w:pPr>
            <w:r w:rsidRPr="00A91FFC">
              <w:rPr>
                <w:bCs/>
                <w:color w:val="000000"/>
                <w:sz w:val="24"/>
                <w:szCs w:val="24"/>
              </w:rPr>
              <w:t>Number of students appeared</w:t>
            </w:r>
          </w:p>
          <w:p w:rsidR="000D1A50" w:rsidRPr="00A91FFC" w:rsidRDefault="000D1A50" w:rsidP="000D1A50">
            <w:pPr>
              <w:numPr>
                <w:ilvl w:val="0"/>
                <w:numId w:val="31"/>
              </w:numPr>
              <w:contextualSpacing/>
              <w:rPr>
                <w:bCs/>
                <w:color w:val="000000"/>
                <w:sz w:val="24"/>
                <w:szCs w:val="24"/>
              </w:rPr>
            </w:pPr>
            <w:r w:rsidRPr="00A91FFC">
              <w:rPr>
                <w:bCs/>
                <w:color w:val="000000"/>
                <w:sz w:val="24"/>
                <w:szCs w:val="24"/>
              </w:rPr>
              <w:t>Number of students passed</w:t>
            </w:r>
          </w:p>
          <w:p w:rsidR="000D1A50" w:rsidRPr="00A91FFC" w:rsidRDefault="000D1A50" w:rsidP="000D1A50">
            <w:pPr>
              <w:numPr>
                <w:ilvl w:val="0"/>
                <w:numId w:val="31"/>
              </w:numPr>
              <w:contextualSpacing/>
              <w:rPr>
                <w:color w:val="000000"/>
                <w:sz w:val="24"/>
                <w:szCs w:val="24"/>
              </w:rPr>
            </w:pPr>
            <w:r w:rsidRPr="00A91FFC">
              <w:rPr>
                <w:bCs/>
                <w:color w:val="000000"/>
                <w:sz w:val="24"/>
                <w:szCs w:val="24"/>
              </w:rPr>
              <w:t>Pass percentage</w:t>
            </w:r>
          </w:p>
          <w:p w:rsidR="000D1A50" w:rsidRPr="00A91FFC" w:rsidRDefault="000D1A50" w:rsidP="00300587">
            <w:pPr>
              <w:rPr>
                <w:color w:val="000000"/>
                <w:sz w:val="10"/>
                <w:szCs w:val="10"/>
              </w:rPr>
            </w:pPr>
          </w:p>
          <w:p w:rsidR="000D1A50" w:rsidRPr="00A91FFC" w:rsidRDefault="000D1A50" w:rsidP="00300587">
            <w:pPr>
              <w:rPr>
                <w:color w:val="000000"/>
                <w:sz w:val="24"/>
                <w:szCs w:val="24"/>
              </w:rPr>
            </w:pPr>
            <w:r w:rsidRPr="00A91FFC">
              <w:rPr>
                <w:color w:val="000000"/>
                <w:sz w:val="24"/>
                <w:szCs w:val="24"/>
              </w:rPr>
              <w:t xml:space="preserve">Formula:      </w:t>
            </w:r>
          </w:p>
          <w:p w:rsidR="000D1A50" w:rsidRPr="00A91FFC" w:rsidRDefault="00E1124E" w:rsidP="00300587">
            <w:pPr>
              <w:jc w:val="center"/>
              <w:rPr>
                <w:color w:val="000000"/>
              </w:rPr>
            </w:pPr>
            <m:oMathPara>
              <m:oMath>
                <m:f>
                  <m:fPr>
                    <m:ctrlPr>
                      <w:rPr>
                        <w:rFonts w:ascii="Cambria Math" w:hAnsi="Cambria Math"/>
                        <w:bCs/>
                        <w:iCs/>
                        <w:sz w:val="24"/>
                        <w:szCs w:val="24"/>
                      </w:rPr>
                    </m:ctrlPr>
                  </m:fPr>
                  <m:num>
                    <m:eqArr>
                      <m:eqArrPr>
                        <m:ctrlPr>
                          <w:rPr>
                            <w:rFonts w:ascii="Cambria Math" w:hAnsi="Cambria Math"/>
                            <w:bCs/>
                            <w:iCs/>
                            <w:sz w:val="24"/>
                            <w:szCs w:val="24"/>
                          </w:rPr>
                        </m:ctrlPr>
                      </m:eqArrPr>
                      <m:e>
                        <m:r>
                          <m:rPr>
                            <m:sty m:val="p"/>
                          </m:rPr>
                          <w:rPr>
                            <w:rFonts w:ascii="Cambria Math" w:hAnsi="Cambria Math"/>
                            <w:sz w:val="24"/>
                            <w:szCs w:val="24"/>
                          </w:rPr>
                          <m:t>Total number of final year</m:t>
                        </m:r>
                        <m:ctrlPr>
                          <w:rPr>
                            <w:rFonts w:ascii="Cambria Math" w:eastAsia="Cambria Math" w:hAnsi="Cambria Math"/>
                            <w:bCs/>
                            <w:iCs/>
                            <w:sz w:val="24"/>
                            <w:szCs w:val="24"/>
                          </w:rPr>
                        </m:ctrlPr>
                      </m:e>
                      <m:e>
                        <m:r>
                          <m:rPr>
                            <m:sty m:val="p"/>
                          </m:rPr>
                          <w:rPr>
                            <w:rFonts w:ascii="Cambria Math" w:hAnsi="Cambria Math"/>
                            <w:sz w:val="24"/>
                            <w:szCs w:val="24"/>
                          </w:rPr>
                          <m:t xml:space="preserve"> students who passed </m:t>
                        </m:r>
                        <m:ctrlPr>
                          <w:rPr>
                            <w:rFonts w:ascii="Cambria Math" w:eastAsia="Cambria Math" w:hAnsi="Cambria Math"/>
                            <w:sz w:val="24"/>
                            <w:szCs w:val="24"/>
                          </w:rPr>
                        </m:ctrlPr>
                      </m:e>
                      <m:e>
                        <m:r>
                          <m:rPr>
                            <m:sty m:val="p"/>
                          </m:rPr>
                          <w:rPr>
                            <w:rFonts w:ascii="Cambria Math" w:hAnsi="Cambria Math"/>
                            <w:sz w:val="24"/>
                            <w:szCs w:val="24"/>
                          </w:rPr>
                          <m:t xml:space="preserve"> in the university examination</m:t>
                        </m:r>
                        <m:ctrlPr>
                          <w:rPr>
                            <w:rFonts w:ascii="Cambria Math" w:eastAsia="Cambria Math" w:hAnsi="Cambria Math"/>
                            <w:sz w:val="24"/>
                            <w:szCs w:val="24"/>
                          </w:rPr>
                        </m:ctrlPr>
                      </m:e>
                      <m:e>
                        <m:r>
                          <m:rPr>
                            <m:sty m:val="p"/>
                          </m:rPr>
                          <w:rPr>
                            <w:rFonts w:ascii="Cambria Math" w:hAnsi="Cambria Math"/>
                            <w:sz w:val="24"/>
                            <w:szCs w:val="24"/>
                          </w:rPr>
                          <m:t xml:space="preserve">  </m:t>
                        </m:r>
                      </m:e>
                    </m:eqArr>
                  </m:num>
                  <m:den>
                    <m:eqArr>
                      <m:eqArrPr>
                        <m:ctrlPr>
                          <w:rPr>
                            <w:rFonts w:ascii="Cambria Math" w:hAnsi="Cambria Math"/>
                            <w:sz w:val="24"/>
                            <w:szCs w:val="24"/>
                          </w:rPr>
                        </m:ctrlPr>
                      </m:eqArrPr>
                      <m:e>
                        <m:eqArr>
                          <m:eqArrPr>
                            <m:ctrlPr>
                              <w:rPr>
                                <w:rFonts w:ascii="Cambria Math" w:hAnsi="Cambria Math"/>
                                <w:sz w:val="24"/>
                                <w:szCs w:val="24"/>
                              </w:rPr>
                            </m:ctrlPr>
                          </m:eqArrPr>
                          <m:e>
                            <m:r>
                              <m:rPr>
                                <m:sty m:val="p"/>
                              </m:rPr>
                              <w:rPr>
                                <w:rFonts w:ascii="Cambria Math" w:hAnsi="Cambria Math"/>
                                <w:sz w:val="24"/>
                                <w:szCs w:val="24"/>
                              </w:rPr>
                              <m:t xml:space="preserve">Total number of final year students </m:t>
                            </m:r>
                          </m:e>
                          <m:e>
                            <m:r>
                              <m:rPr>
                                <m:sty m:val="p"/>
                              </m:rPr>
                              <w:rPr>
                                <w:rFonts w:ascii="Cambria Math" w:hAnsi="Cambria Math"/>
                                <w:sz w:val="24"/>
                                <w:szCs w:val="24"/>
                              </w:rPr>
                              <m:t xml:space="preserve">who appeared  for </m:t>
                            </m:r>
                            <m:ctrlPr>
                              <w:rPr>
                                <w:rFonts w:ascii="Cambria Math" w:eastAsia="Cambria Math" w:hAnsi="Cambria Math"/>
                                <w:sz w:val="24"/>
                                <w:szCs w:val="24"/>
                              </w:rPr>
                            </m:ctrlPr>
                          </m:e>
                          <m:e>
                            <m:r>
                              <m:rPr>
                                <m:sty m:val="p"/>
                              </m:rPr>
                              <w:rPr>
                                <w:rFonts w:ascii="Cambria Math" w:hAnsi="Cambria Math"/>
                                <w:sz w:val="24"/>
                                <w:szCs w:val="24"/>
                              </w:rPr>
                              <m:t xml:space="preserve">the  examination  </m:t>
                            </m:r>
                          </m:e>
                        </m:eqArr>
                        <m:r>
                          <m:rPr>
                            <m:sty m:val="p"/>
                          </m:rPr>
                          <w:rPr>
                            <w:rFonts w:ascii="Cambria Math" w:hAnsi="Cambria Math"/>
                            <w:sz w:val="24"/>
                            <w:szCs w:val="24"/>
                          </w:rPr>
                          <m:t xml:space="preserve"> </m:t>
                        </m:r>
                      </m:e>
                    </m:eqArr>
                  </m:den>
                </m:f>
                <m:r>
                  <m:rPr>
                    <m:sty m:val="p"/>
                  </m:rPr>
                  <w:rPr>
                    <w:rFonts w:ascii="Cambria Math" w:hAnsi="Cambria Math"/>
                    <w:sz w:val="24"/>
                    <w:szCs w:val="24"/>
                  </w:rPr>
                  <m:t>X 100</m:t>
                </m:r>
              </m:oMath>
            </m:oMathPara>
          </w:p>
          <w:p w:rsidR="000D1A50" w:rsidRPr="00A91FFC" w:rsidRDefault="000D1A50" w:rsidP="00300587">
            <w:pPr>
              <w:rPr>
                <w:b/>
                <w:color w:val="000000"/>
              </w:rPr>
            </w:pPr>
            <w:r w:rsidRPr="00A91FFC">
              <w:rPr>
                <w:b/>
                <w:color w:val="000000"/>
              </w:rPr>
              <w:t xml:space="preserve">File Description </w:t>
            </w:r>
          </w:p>
          <w:p w:rsidR="000D1A50" w:rsidRPr="00A91FFC" w:rsidRDefault="000D1A50" w:rsidP="000D1A50">
            <w:pPr>
              <w:numPr>
                <w:ilvl w:val="0"/>
                <w:numId w:val="188"/>
              </w:numPr>
              <w:spacing w:line="276" w:lineRule="auto"/>
              <w:rPr>
                <w:color w:val="000000"/>
              </w:rPr>
            </w:pPr>
            <w:r w:rsidRPr="00A91FFC">
              <w:rPr>
                <w:color w:val="000000"/>
              </w:rPr>
              <w:t>Upload list of Programmes and number of students passed and appeared in the final year examination (Data  Template)</w:t>
            </w:r>
          </w:p>
          <w:p w:rsidR="000D1A50" w:rsidRPr="00A91FFC" w:rsidRDefault="000D1A50" w:rsidP="000D1A50">
            <w:pPr>
              <w:numPr>
                <w:ilvl w:val="0"/>
                <w:numId w:val="188"/>
              </w:numPr>
              <w:spacing w:line="276" w:lineRule="auto"/>
              <w:rPr>
                <w:color w:val="000000"/>
              </w:rPr>
            </w:pPr>
            <w:r w:rsidRPr="00A91FFC">
              <w:rPr>
                <w:color w:val="000000"/>
              </w:rPr>
              <w:t>Upload any additional information</w:t>
            </w:r>
          </w:p>
          <w:p w:rsidR="000D1A50" w:rsidRPr="00A91FFC" w:rsidRDefault="000D1A50" w:rsidP="000D1A50">
            <w:pPr>
              <w:numPr>
                <w:ilvl w:val="0"/>
                <w:numId w:val="188"/>
              </w:numPr>
              <w:spacing w:line="276" w:lineRule="auto"/>
              <w:rPr>
                <w:color w:val="000000"/>
                <w:sz w:val="14"/>
                <w:szCs w:val="14"/>
              </w:rPr>
            </w:pPr>
            <w:r w:rsidRPr="00A91FFC">
              <w:rPr>
                <w:color w:val="000000"/>
              </w:rPr>
              <w:t>Paste link for the annual report</w:t>
            </w:r>
          </w:p>
        </w:tc>
        <w:tc>
          <w:tcPr>
            <w:tcW w:w="1417" w:type="dxa"/>
          </w:tcPr>
          <w:p w:rsidR="000D1A50" w:rsidRPr="00A91FFC" w:rsidRDefault="000D1A50" w:rsidP="00300587">
            <w:pPr>
              <w:jc w:val="center"/>
              <w:rPr>
                <w:b/>
                <w:bCs/>
                <w:color w:val="000000"/>
                <w:sz w:val="24"/>
                <w:szCs w:val="24"/>
              </w:rPr>
            </w:pPr>
          </w:p>
          <w:p w:rsidR="000D1A50" w:rsidRPr="00A91FFC" w:rsidRDefault="000D1A50" w:rsidP="00300587">
            <w:pPr>
              <w:jc w:val="center"/>
              <w:rPr>
                <w:b/>
                <w:bCs/>
                <w:color w:val="000000"/>
                <w:sz w:val="24"/>
                <w:szCs w:val="24"/>
              </w:rPr>
            </w:pPr>
            <w:r w:rsidRPr="00A91FFC">
              <w:rPr>
                <w:b/>
                <w:bCs/>
                <w:color w:val="000000"/>
                <w:sz w:val="24"/>
                <w:szCs w:val="24"/>
              </w:rPr>
              <w:t>10</w:t>
            </w:r>
          </w:p>
        </w:tc>
      </w:tr>
    </w:tbl>
    <w:p w:rsidR="000D1A50" w:rsidRPr="00EC5AA5" w:rsidRDefault="000D1A50" w:rsidP="000D1A50">
      <w:pPr>
        <w:jc w:val="center"/>
        <w:rPr>
          <w:b/>
          <w:bCs/>
          <w:color w:val="000000"/>
          <w:sz w:val="24"/>
          <w:szCs w:val="24"/>
        </w:rPr>
      </w:pPr>
      <w:r w:rsidRPr="00EC5AA5">
        <w:rPr>
          <w:b/>
          <w:bCs/>
          <w:color w:val="000000"/>
          <w:sz w:val="24"/>
          <w:szCs w:val="24"/>
        </w:rPr>
        <w:t>Key Indicator - 2.7 Student Satisfaction Survey (30)</w:t>
      </w:r>
    </w:p>
    <w:tbl>
      <w:tblPr>
        <w:tblpPr w:leftFromText="180" w:rightFromText="180" w:vertAnchor="text" w:horzAnchor="margin" w:tblpX="40" w:tblpY="126"/>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68"/>
        <w:gridCol w:w="7304"/>
        <w:gridCol w:w="1417"/>
      </w:tblGrid>
      <w:tr w:rsidR="000D1A50" w:rsidRPr="00EC5AA5" w:rsidTr="00300587">
        <w:trPr>
          <w:trHeight w:val="218"/>
        </w:trPr>
        <w:tc>
          <w:tcPr>
            <w:tcW w:w="1168" w:type="dxa"/>
          </w:tcPr>
          <w:p w:rsidR="000D1A50" w:rsidRPr="00EC5AA5" w:rsidRDefault="000D1A50" w:rsidP="00300587">
            <w:pPr>
              <w:jc w:val="center"/>
              <w:rPr>
                <w:b/>
                <w:bCs/>
                <w:color w:val="000000"/>
                <w:sz w:val="24"/>
                <w:szCs w:val="24"/>
              </w:rPr>
            </w:pPr>
            <w:r w:rsidRPr="00EC5AA5">
              <w:rPr>
                <w:b/>
                <w:bCs/>
                <w:color w:val="000000"/>
                <w:sz w:val="24"/>
                <w:szCs w:val="24"/>
              </w:rPr>
              <w:t>Metric No.</w:t>
            </w:r>
          </w:p>
        </w:tc>
        <w:tc>
          <w:tcPr>
            <w:tcW w:w="7304" w:type="dxa"/>
          </w:tcPr>
          <w:p w:rsidR="000D1A50" w:rsidRPr="00EC5AA5" w:rsidRDefault="000D1A50" w:rsidP="00300587">
            <w:pPr>
              <w:jc w:val="center"/>
              <w:rPr>
                <w:b/>
                <w:bCs/>
                <w:color w:val="000000"/>
                <w:sz w:val="24"/>
                <w:szCs w:val="24"/>
              </w:rPr>
            </w:pPr>
          </w:p>
        </w:tc>
        <w:tc>
          <w:tcPr>
            <w:tcW w:w="1417" w:type="dxa"/>
            <w:vAlign w:val="center"/>
          </w:tcPr>
          <w:p w:rsidR="000D1A50" w:rsidRPr="00EC5AA5" w:rsidRDefault="000D1A50" w:rsidP="00300587">
            <w:pPr>
              <w:jc w:val="center"/>
              <w:rPr>
                <w:b/>
                <w:bCs/>
                <w:color w:val="000000"/>
                <w:sz w:val="24"/>
                <w:szCs w:val="24"/>
              </w:rPr>
            </w:pPr>
            <w:r w:rsidRPr="00EC5AA5">
              <w:rPr>
                <w:b/>
                <w:bCs/>
                <w:color w:val="000000"/>
                <w:sz w:val="24"/>
                <w:szCs w:val="24"/>
              </w:rPr>
              <w:t xml:space="preserve">Weightage  </w:t>
            </w:r>
          </w:p>
        </w:tc>
      </w:tr>
      <w:tr w:rsidR="000D1A50" w:rsidRPr="00EC5AA5" w:rsidTr="00300587">
        <w:trPr>
          <w:trHeight w:val="530"/>
        </w:trPr>
        <w:tc>
          <w:tcPr>
            <w:tcW w:w="1168" w:type="dxa"/>
          </w:tcPr>
          <w:p w:rsidR="000D1A50" w:rsidRPr="00EC5AA5" w:rsidRDefault="000D1A50" w:rsidP="00300587">
            <w:pPr>
              <w:jc w:val="center"/>
              <w:rPr>
                <w:b/>
                <w:bCs/>
                <w:color w:val="000000"/>
                <w:sz w:val="24"/>
                <w:szCs w:val="24"/>
              </w:rPr>
            </w:pPr>
            <w:r w:rsidRPr="00EC5AA5">
              <w:rPr>
                <w:b/>
                <w:bCs/>
                <w:color w:val="000000"/>
                <w:sz w:val="24"/>
                <w:szCs w:val="24"/>
              </w:rPr>
              <w:t>2.7.1</w:t>
            </w:r>
          </w:p>
          <w:p w:rsidR="000D1A50" w:rsidRPr="00EC5AA5" w:rsidRDefault="000D1A50" w:rsidP="00300587">
            <w:pPr>
              <w:jc w:val="center"/>
              <w:rPr>
                <w:b/>
                <w:bCs/>
                <w:color w:val="000000"/>
                <w:sz w:val="24"/>
                <w:szCs w:val="24"/>
              </w:rPr>
            </w:pPr>
          </w:p>
          <w:p w:rsidR="000D1A50" w:rsidRPr="00EC5AA5" w:rsidRDefault="000D1A50" w:rsidP="00300587">
            <w:pPr>
              <w:jc w:val="center"/>
              <w:rPr>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04" w:type="dxa"/>
          </w:tcPr>
          <w:p w:rsidR="000D1A50" w:rsidRPr="00EC5AA5" w:rsidRDefault="000D1A50" w:rsidP="00300587">
            <w:pPr>
              <w:widowControl w:val="0"/>
              <w:tabs>
                <w:tab w:val="left" w:pos="-378"/>
              </w:tabs>
              <w:autoSpaceDE w:val="0"/>
              <w:autoSpaceDN w:val="0"/>
              <w:adjustRightInd w:val="0"/>
              <w:ind w:right="45"/>
              <w:rPr>
                <w:b/>
                <w:i/>
                <w:color w:val="000000"/>
                <w:sz w:val="24"/>
                <w:szCs w:val="24"/>
              </w:rPr>
            </w:pPr>
            <w:r w:rsidRPr="00EC5AA5">
              <w:rPr>
                <w:b/>
                <w:i/>
                <w:color w:val="000000"/>
                <w:sz w:val="24"/>
                <w:szCs w:val="24"/>
              </w:rPr>
              <w:t>Online student satisfaction survey regarding teaching learning process.</w:t>
            </w:r>
          </w:p>
          <w:p w:rsidR="000D1A50" w:rsidRPr="00462628" w:rsidRDefault="000D1A50" w:rsidP="00300587">
            <w:pPr>
              <w:widowControl w:val="0"/>
              <w:tabs>
                <w:tab w:val="left" w:pos="-378"/>
              </w:tabs>
              <w:autoSpaceDE w:val="0"/>
              <w:autoSpaceDN w:val="0"/>
              <w:adjustRightInd w:val="0"/>
              <w:ind w:right="45"/>
              <w:rPr>
                <w:sz w:val="28"/>
                <w:szCs w:val="24"/>
              </w:rPr>
            </w:pPr>
            <w:r w:rsidRPr="000A00C5">
              <w:rPr>
                <w:sz w:val="28"/>
                <w:szCs w:val="24"/>
              </w:rPr>
              <w:t>(</w:t>
            </w:r>
            <w:r w:rsidRPr="000A00C5">
              <w:rPr>
                <w:rFonts w:ascii="Sylfaen" w:hAnsi="Sylfaen"/>
                <w:b/>
                <w:bCs/>
                <w:sz w:val="24"/>
                <w:szCs w:val="24"/>
              </w:rPr>
              <w:t xml:space="preserve"> Online survey to be conducted)</w:t>
            </w:r>
          </w:p>
          <w:p w:rsidR="000D1A50" w:rsidRPr="00EC5AA5" w:rsidRDefault="000D1A50" w:rsidP="00300587">
            <w:pPr>
              <w:widowControl w:val="0"/>
              <w:tabs>
                <w:tab w:val="left" w:pos="-378"/>
              </w:tabs>
              <w:autoSpaceDE w:val="0"/>
              <w:autoSpaceDN w:val="0"/>
              <w:adjustRightInd w:val="0"/>
              <w:ind w:right="45"/>
              <w:rPr>
                <w:b/>
                <w:i/>
                <w:color w:val="000000"/>
                <w:sz w:val="24"/>
                <w:szCs w:val="24"/>
              </w:rPr>
            </w:pPr>
          </w:p>
          <w:p w:rsidR="000D1A50" w:rsidRPr="00EC5AA5" w:rsidRDefault="000D1A50" w:rsidP="00300587">
            <w:pPr>
              <w:rPr>
                <w:color w:val="000000"/>
                <w:sz w:val="24"/>
                <w:szCs w:val="24"/>
              </w:rPr>
            </w:pPr>
            <w:r w:rsidRPr="00EC5AA5">
              <w:rPr>
                <w:color w:val="000000"/>
                <w:sz w:val="24"/>
                <w:szCs w:val="24"/>
              </w:rPr>
              <w:t xml:space="preserve">Data Requirements: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72"/>
              </w:numPr>
              <w:contextualSpacing/>
              <w:rPr>
                <w:color w:val="000000"/>
                <w:sz w:val="24"/>
                <w:szCs w:val="24"/>
              </w:rPr>
            </w:pPr>
            <w:r w:rsidRPr="00EC5AA5">
              <w:rPr>
                <w:color w:val="000000"/>
                <w:sz w:val="24"/>
                <w:szCs w:val="24"/>
              </w:rPr>
              <w:t>Name/ Class/ Gender</w:t>
            </w:r>
          </w:p>
          <w:p w:rsidR="000D1A50" w:rsidRPr="00EC5AA5" w:rsidRDefault="000D1A50" w:rsidP="000D1A50">
            <w:pPr>
              <w:numPr>
                <w:ilvl w:val="0"/>
                <w:numId w:val="72"/>
              </w:numPr>
              <w:contextualSpacing/>
              <w:rPr>
                <w:color w:val="000000"/>
                <w:sz w:val="24"/>
                <w:szCs w:val="24"/>
              </w:rPr>
            </w:pPr>
            <w:r w:rsidRPr="00EC5AA5">
              <w:rPr>
                <w:color w:val="000000"/>
                <w:sz w:val="24"/>
                <w:szCs w:val="24"/>
              </w:rPr>
              <w:t>Student Id number/ Adhar Id number</w:t>
            </w:r>
          </w:p>
          <w:p w:rsidR="000D1A50" w:rsidRPr="00EC5AA5" w:rsidRDefault="000D1A50" w:rsidP="000D1A50">
            <w:pPr>
              <w:numPr>
                <w:ilvl w:val="0"/>
                <w:numId w:val="72"/>
              </w:numPr>
              <w:contextualSpacing/>
              <w:rPr>
                <w:color w:val="000000"/>
                <w:sz w:val="24"/>
                <w:szCs w:val="24"/>
              </w:rPr>
            </w:pPr>
            <w:r w:rsidRPr="00EC5AA5">
              <w:rPr>
                <w:color w:val="000000"/>
                <w:sz w:val="24"/>
                <w:szCs w:val="24"/>
              </w:rPr>
              <w:t xml:space="preserve">Mobile number </w:t>
            </w:r>
          </w:p>
          <w:p w:rsidR="000D1A50" w:rsidRPr="00EC5AA5" w:rsidRDefault="000D1A50" w:rsidP="000D1A50">
            <w:pPr>
              <w:numPr>
                <w:ilvl w:val="0"/>
                <w:numId w:val="72"/>
              </w:numPr>
              <w:contextualSpacing/>
              <w:rPr>
                <w:color w:val="000000"/>
                <w:sz w:val="24"/>
                <w:szCs w:val="24"/>
              </w:rPr>
            </w:pPr>
            <w:r w:rsidRPr="00EC5AA5">
              <w:rPr>
                <w:color w:val="000000"/>
                <w:sz w:val="24"/>
                <w:szCs w:val="24"/>
              </w:rPr>
              <w:t>Email id</w:t>
            </w:r>
          </w:p>
          <w:p w:rsidR="000D1A50" w:rsidRPr="00EC5AA5" w:rsidRDefault="000D1A50" w:rsidP="000D1A50">
            <w:pPr>
              <w:numPr>
                <w:ilvl w:val="0"/>
                <w:numId w:val="72"/>
              </w:numPr>
              <w:contextualSpacing/>
              <w:rPr>
                <w:color w:val="000000"/>
                <w:sz w:val="24"/>
                <w:szCs w:val="24"/>
              </w:rPr>
            </w:pPr>
            <w:r w:rsidRPr="00EC5AA5">
              <w:rPr>
                <w:color w:val="000000"/>
                <w:sz w:val="24"/>
                <w:szCs w:val="24"/>
              </w:rPr>
              <w:t xml:space="preserve">Degree Programme </w:t>
            </w:r>
          </w:p>
          <w:p w:rsidR="000D1A50" w:rsidRPr="00EC5AA5" w:rsidRDefault="000D1A50" w:rsidP="00300587">
            <w:pPr>
              <w:contextualSpacing/>
              <w:rPr>
                <w:color w:val="000000"/>
                <w:sz w:val="24"/>
                <w:szCs w:val="24"/>
              </w:rPr>
            </w:pPr>
            <w:r w:rsidRPr="00EC5AA5">
              <w:rPr>
                <w:color w:val="000000"/>
                <w:sz w:val="24"/>
                <w:szCs w:val="24"/>
              </w:rPr>
              <w:t xml:space="preserve">(Database of all currently enrolled students need to be prepared and </w:t>
            </w:r>
            <w:r w:rsidRPr="00EC5AA5">
              <w:rPr>
                <w:color w:val="000000"/>
                <w:sz w:val="24"/>
                <w:szCs w:val="24"/>
              </w:rPr>
              <w:lastRenderedPageBreak/>
              <w:t>shared with NAAC along with the online submission of QIF)</w:t>
            </w:r>
          </w:p>
          <w:p w:rsidR="000D1A50" w:rsidRPr="00EC5AA5" w:rsidRDefault="000D1A50" w:rsidP="00300587">
            <w:pPr>
              <w:rPr>
                <w:b/>
                <w:color w:val="000000"/>
              </w:rPr>
            </w:pPr>
            <w:r w:rsidRPr="00EC5AA5">
              <w:rPr>
                <w:b/>
                <w:color w:val="000000"/>
              </w:rPr>
              <w:t xml:space="preserve">File Description </w:t>
            </w:r>
          </w:p>
          <w:p w:rsidR="000D1A50" w:rsidRPr="00EC5AA5" w:rsidRDefault="000D1A50" w:rsidP="000D1A50">
            <w:pPr>
              <w:numPr>
                <w:ilvl w:val="0"/>
                <w:numId w:val="146"/>
              </w:numPr>
              <w:spacing w:line="276" w:lineRule="auto"/>
              <w:rPr>
                <w:color w:val="000000"/>
              </w:rPr>
            </w:pPr>
            <w:r w:rsidRPr="00EC5AA5">
              <w:rPr>
                <w:color w:val="000000"/>
              </w:rPr>
              <w:t>Upload any additional information</w:t>
            </w:r>
          </w:p>
          <w:p w:rsidR="000D1A50" w:rsidRPr="00EC5AA5" w:rsidRDefault="000D1A50" w:rsidP="000D1A50">
            <w:pPr>
              <w:numPr>
                <w:ilvl w:val="0"/>
                <w:numId w:val="146"/>
              </w:numPr>
              <w:spacing w:line="276" w:lineRule="auto"/>
              <w:rPr>
                <w:color w:val="000000"/>
              </w:rPr>
            </w:pPr>
            <w:r w:rsidRPr="00EC5AA5">
              <w:rPr>
                <w:color w:val="000000"/>
              </w:rPr>
              <w:t>Upload database of all currently enrolled students (Data  Template)</w:t>
            </w:r>
          </w:p>
        </w:tc>
        <w:tc>
          <w:tcPr>
            <w:tcW w:w="1417" w:type="dxa"/>
            <w:vAlign w:val="center"/>
          </w:tcPr>
          <w:p w:rsidR="000D1A50" w:rsidRPr="00EC5AA5" w:rsidRDefault="000D1A50" w:rsidP="00300587">
            <w:pPr>
              <w:jc w:val="center"/>
              <w:rPr>
                <w:b/>
                <w:color w:val="000000"/>
                <w:sz w:val="24"/>
                <w:szCs w:val="24"/>
              </w:rPr>
            </w:pPr>
            <w:r w:rsidRPr="00EC5AA5">
              <w:rPr>
                <w:b/>
                <w:color w:val="000000"/>
                <w:sz w:val="24"/>
                <w:szCs w:val="24"/>
              </w:rPr>
              <w:lastRenderedPageBreak/>
              <w:t>30</w:t>
            </w:r>
          </w:p>
        </w:tc>
      </w:tr>
    </w:tbl>
    <w:p w:rsidR="000D1A50" w:rsidRPr="00093E46" w:rsidRDefault="000D1A50" w:rsidP="000D1A50">
      <w:pPr>
        <w:jc w:val="center"/>
        <w:rPr>
          <w:rFonts w:ascii="Book Antiqua" w:hAnsi="Book Antiqua"/>
          <w:b/>
          <w:bCs/>
          <w:color w:val="000000"/>
          <w:sz w:val="24"/>
          <w:szCs w:val="24"/>
          <w:highlight w:val="yellow"/>
        </w:rPr>
      </w:pPr>
    </w:p>
    <w:p w:rsidR="000D1A50" w:rsidRPr="00EC5AA5" w:rsidRDefault="000D1A50" w:rsidP="000D1A50">
      <w:pPr>
        <w:jc w:val="center"/>
        <w:rPr>
          <w:rFonts w:ascii="Book Antiqua" w:hAnsi="Book Antiqua"/>
          <w:b/>
          <w:bCs/>
          <w:color w:val="000000"/>
          <w:sz w:val="24"/>
          <w:szCs w:val="24"/>
        </w:rPr>
      </w:pPr>
      <w:r w:rsidRPr="00EC5AA5">
        <w:rPr>
          <w:rFonts w:ascii="Book Antiqua" w:hAnsi="Book Antiqua"/>
          <w:b/>
          <w:bCs/>
          <w:color w:val="000000"/>
          <w:sz w:val="24"/>
          <w:szCs w:val="24"/>
        </w:rPr>
        <w:t>Criterion III – Research, Innovations and Extension (250)</w:t>
      </w:r>
    </w:p>
    <w:p w:rsidR="000D1A50" w:rsidRPr="00EC5AA5" w:rsidRDefault="000D1A50" w:rsidP="000D1A50">
      <w:pPr>
        <w:jc w:val="center"/>
        <w:rPr>
          <w:b/>
          <w:bCs/>
          <w:color w:val="000000"/>
          <w:sz w:val="24"/>
          <w:szCs w:val="24"/>
        </w:rPr>
      </w:pPr>
    </w:p>
    <w:p w:rsidR="000D1A50" w:rsidRPr="00EC5AA5" w:rsidRDefault="000D1A50" w:rsidP="000D1A50">
      <w:pPr>
        <w:jc w:val="center"/>
        <w:rPr>
          <w:b/>
          <w:bCs/>
          <w:color w:val="000000"/>
          <w:sz w:val="24"/>
          <w:szCs w:val="24"/>
        </w:rPr>
      </w:pPr>
      <w:r w:rsidRPr="00EC5AA5">
        <w:rPr>
          <w:b/>
          <w:bCs/>
          <w:color w:val="000000"/>
          <w:sz w:val="24"/>
          <w:szCs w:val="24"/>
        </w:rPr>
        <w:t>Key Indicator - 3.1 Promotion of Research and Facilities (20)</w:t>
      </w:r>
    </w:p>
    <w:p w:rsidR="000D1A50" w:rsidRPr="00EC5AA5" w:rsidRDefault="000D1A50" w:rsidP="000D1A50">
      <w:pPr>
        <w:jc w:val="center"/>
        <w:rPr>
          <w:b/>
          <w:bCs/>
          <w:color w:val="000000"/>
          <w:sz w:val="24"/>
          <w:szCs w:val="24"/>
        </w:rPr>
      </w:pPr>
      <w:r w:rsidRPr="00EC5AA5">
        <w:rPr>
          <w:b/>
          <w:bCs/>
          <w:color w:val="000000"/>
          <w:sz w:val="24"/>
          <w:szCs w:val="24"/>
        </w:rPr>
        <w:t xml:space="preserve"> </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2"/>
        <w:gridCol w:w="7340"/>
        <w:gridCol w:w="1417"/>
      </w:tblGrid>
      <w:tr w:rsidR="000D1A50" w:rsidRPr="00EC5AA5" w:rsidTr="00300587">
        <w:trPr>
          <w:trHeight w:val="377"/>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t>Metric No.</w:t>
            </w:r>
          </w:p>
        </w:tc>
        <w:tc>
          <w:tcPr>
            <w:tcW w:w="7340" w:type="dxa"/>
          </w:tcPr>
          <w:p w:rsidR="000D1A50" w:rsidRPr="00EC5AA5" w:rsidRDefault="000D1A50" w:rsidP="00300587">
            <w:pPr>
              <w:jc w:val="center"/>
              <w:rPr>
                <w:b/>
                <w:bCs/>
                <w:color w:val="000000"/>
                <w:sz w:val="24"/>
                <w:szCs w:val="24"/>
              </w:rPr>
            </w:pPr>
          </w:p>
        </w:tc>
        <w:tc>
          <w:tcPr>
            <w:tcW w:w="1417" w:type="dxa"/>
          </w:tcPr>
          <w:p w:rsidR="000D1A50" w:rsidRPr="00EC5AA5" w:rsidRDefault="000D1A50" w:rsidP="00300587">
            <w:pPr>
              <w:jc w:val="center"/>
              <w:rPr>
                <w:b/>
                <w:bCs/>
                <w:color w:val="000000"/>
                <w:sz w:val="24"/>
                <w:szCs w:val="24"/>
              </w:rPr>
            </w:pPr>
            <w:r w:rsidRPr="00EC5AA5">
              <w:rPr>
                <w:b/>
                <w:bCs/>
                <w:color w:val="000000"/>
                <w:sz w:val="24"/>
                <w:szCs w:val="24"/>
              </w:rPr>
              <w:t xml:space="preserve">Weightage </w:t>
            </w:r>
          </w:p>
        </w:tc>
      </w:tr>
      <w:tr w:rsidR="000D1A50" w:rsidRPr="00EC5AA5" w:rsidTr="00300587">
        <w:trPr>
          <w:trHeight w:val="264"/>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t>3.1.1</w:t>
            </w:r>
          </w:p>
          <w:p w:rsidR="000D1A50" w:rsidRPr="00EC5AA5" w:rsidRDefault="000D1A50" w:rsidP="00300587">
            <w:pPr>
              <w:jc w:val="center"/>
              <w:rPr>
                <w:b/>
                <w:bCs/>
                <w:color w:val="000000"/>
                <w:sz w:val="24"/>
                <w:szCs w:val="24"/>
                <w:vertAlign w:val="subscript"/>
              </w:rPr>
            </w:pPr>
          </w:p>
          <w:p w:rsidR="000D1A50" w:rsidRPr="00EC5AA5" w:rsidRDefault="000D1A50" w:rsidP="00300587">
            <w:pPr>
              <w:jc w:val="center"/>
              <w:rPr>
                <w:b/>
                <w:bCs/>
                <w:strike/>
                <w:color w:val="000000"/>
                <w:sz w:val="24"/>
                <w:szCs w:val="24"/>
                <w:vertAlign w:val="subscript"/>
              </w:rPr>
            </w:pPr>
            <w:r w:rsidRPr="00102832">
              <w:rPr>
                <w:rFonts w:ascii="Book Antiqua" w:hAnsi="Book Antiqua"/>
                <w:b/>
                <w:bCs/>
                <w:sz w:val="24"/>
                <w:szCs w:val="24"/>
              </w:rPr>
              <w:t>Q</w:t>
            </w:r>
            <w:r w:rsidRPr="00102832">
              <w:rPr>
                <w:rFonts w:ascii="Book Antiqua" w:hAnsi="Book Antiqua"/>
                <w:b/>
                <w:bCs/>
                <w:sz w:val="24"/>
                <w:szCs w:val="24"/>
                <w:vertAlign w:val="subscript"/>
              </w:rPr>
              <w:t>l</w:t>
            </w:r>
            <w:r w:rsidRPr="00102832">
              <w:rPr>
                <w:rFonts w:ascii="Book Antiqua" w:hAnsi="Book Antiqua"/>
                <w:b/>
                <w:bCs/>
                <w:sz w:val="24"/>
                <w:szCs w:val="24"/>
              </w:rPr>
              <w:t>M</w:t>
            </w:r>
          </w:p>
          <w:p w:rsidR="000D1A50" w:rsidRPr="00EC5AA5" w:rsidRDefault="000D1A50" w:rsidP="00300587">
            <w:pPr>
              <w:jc w:val="center"/>
              <w:rPr>
                <w:b/>
                <w:bCs/>
                <w:color w:val="000000"/>
                <w:sz w:val="24"/>
                <w:szCs w:val="24"/>
              </w:rPr>
            </w:pPr>
          </w:p>
        </w:tc>
        <w:tc>
          <w:tcPr>
            <w:tcW w:w="7340" w:type="dxa"/>
          </w:tcPr>
          <w:p w:rsidR="000D1A50" w:rsidRDefault="000D1A50" w:rsidP="00300587">
            <w:pPr>
              <w:rPr>
                <w:b/>
                <w:i/>
                <w:color w:val="000000"/>
                <w:sz w:val="24"/>
                <w:szCs w:val="24"/>
              </w:rPr>
            </w:pPr>
            <w:r w:rsidRPr="000B5787">
              <w:rPr>
                <w:b/>
                <w:i/>
                <w:color w:val="000000"/>
                <w:sz w:val="24"/>
                <w:szCs w:val="24"/>
              </w:rPr>
              <w:t xml:space="preserve">The institution </w:t>
            </w:r>
            <w:r>
              <w:rPr>
                <w:b/>
                <w:i/>
                <w:color w:val="000000"/>
                <w:sz w:val="24"/>
                <w:szCs w:val="24"/>
              </w:rPr>
              <w:t>Research</w:t>
            </w:r>
            <w:r w:rsidRPr="000B5787">
              <w:rPr>
                <w:b/>
                <w:i/>
                <w:color w:val="000000"/>
                <w:sz w:val="24"/>
                <w:szCs w:val="24"/>
              </w:rPr>
              <w:t xml:space="preserve"> </w:t>
            </w:r>
            <w:r>
              <w:rPr>
                <w:b/>
                <w:i/>
                <w:color w:val="000000"/>
                <w:sz w:val="24"/>
                <w:szCs w:val="24"/>
              </w:rPr>
              <w:t xml:space="preserve">facilities are frequently updated and  there is </w:t>
            </w:r>
            <w:r w:rsidRPr="000B5787">
              <w:rPr>
                <w:b/>
                <w:i/>
                <w:color w:val="000000"/>
                <w:sz w:val="24"/>
                <w:szCs w:val="24"/>
              </w:rPr>
              <w:t xml:space="preserve"> well defined policy for promotion of research </w:t>
            </w:r>
            <w:r>
              <w:rPr>
                <w:b/>
                <w:i/>
                <w:color w:val="000000"/>
                <w:sz w:val="24"/>
                <w:szCs w:val="24"/>
              </w:rPr>
              <w:t xml:space="preserve">which </w:t>
            </w:r>
            <w:r w:rsidRPr="000B5787">
              <w:rPr>
                <w:b/>
                <w:i/>
                <w:color w:val="000000"/>
                <w:sz w:val="24"/>
                <w:szCs w:val="24"/>
              </w:rPr>
              <w:t xml:space="preserve"> is uploaded on the institutional website</w:t>
            </w:r>
            <w:r>
              <w:rPr>
                <w:b/>
                <w:i/>
                <w:color w:val="000000"/>
                <w:sz w:val="24"/>
                <w:szCs w:val="24"/>
              </w:rPr>
              <w:t xml:space="preserve"> and implemented</w:t>
            </w:r>
          </w:p>
          <w:p w:rsidR="000D1A50" w:rsidRPr="00EC5AA5" w:rsidRDefault="000D1A50" w:rsidP="00300587">
            <w:pPr>
              <w:rPr>
                <w:bCs/>
                <w:color w:val="000000"/>
                <w:sz w:val="14"/>
                <w:szCs w:val="14"/>
              </w:rPr>
            </w:pPr>
          </w:p>
          <w:p w:rsidR="000D1A50" w:rsidRPr="00EC5AA5" w:rsidRDefault="000D1A50" w:rsidP="00300587">
            <w:pPr>
              <w:rPr>
                <w:color w:val="000000"/>
                <w:sz w:val="24"/>
                <w:szCs w:val="24"/>
              </w:rPr>
            </w:pPr>
            <w:r w:rsidRPr="00EC5AA5">
              <w:rPr>
                <w:bCs/>
                <w:color w:val="000000"/>
                <w:sz w:val="24"/>
                <w:szCs w:val="24"/>
              </w:rPr>
              <w:t>Documents:</w:t>
            </w:r>
            <w:r w:rsidRPr="00EC5AA5">
              <w:rPr>
                <w:b/>
                <w:bCs/>
                <w:color w:val="000000"/>
                <w:sz w:val="24"/>
                <w:szCs w:val="24"/>
              </w:rPr>
              <w:t xml:space="preserve"> </w:t>
            </w:r>
            <w:r w:rsidRPr="00EC5AA5">
              <w:rPr>
                <w:bCs/>
                <w:color w:val="000000"/>
                <w:sz w:val="24"/>
                <w:szCs w:val="24"/>
              </w:rPr>
              <w:t xml:space="preserve">Minutes of the Governing Council/ Syndicate/Board of Management related to research promotion policy </w:t>
            </w:r>
            <w:r w:rsidRPr="00EC5AA5">
              <w:rPr>
                <w:color w:val="000000"/>
                <w:sz w:val="24"/>
                <w:szCs w:val="24"/>
              </w:rPr>
              <w:t>and its adoption</w:t>
            </w:r>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47"/>
              </w:numPr>
              <w:spacing w:line="276" w:lineRule="auto"/>
              <w:rPr>
                <w:color w:val="000000"/>
              </w:rPr>
            </w:pPr>
            <w:r w:rsidRPr="00EC5AA5">
              <w:rPr>
                <w:color w:val="000000"/>
              </w:rPr>
              <w:t>Any additional information</w:t>
            </w:r>
          </w:p>
          <w:p w:rsidR="000D1A50" w:rsidRPr="00EC5AA5" w:rsidRDefault="000D1A50" w:rsidP="000D1A50">
            <w:pPr>
              <w:numPr>
                <w:ilvl w:val="0"/>
                <w:numId w:val="147"/>
              </w:numPr>
              <w:spacing w:line="276" w:lineRule="auto"/>
              <w:rPr>
                <w:color w:val="000000"/>
              </w:rPr>
            </w:pPr>
            <w:r w:rsidRPr="00EC5AA5">
              <w:rPr>
                <w:color w:val="000000"/>
              </w:rPr>
              <w:t>Minutes of the Governing Council/ Syndicate/Board of Management related to research promotion policy adoption</w:t>
            </w:r>
          </w:p>
          <w:p w:rsidR="000D1A50" w:rsidRPr="00EC5AA5" w:rsidRDefault="000D1A50" w:rsidP="000D1A50">
            <w:pPr>
              <w:numPr>
                <w:ilvl w:val="0"/>
                <w:numId w:val="147"/>
              </w:numPr>
              <w:spacing w:line="276" w:lineRule="auto"/>
              <w:rPr>
                <w:b/>
                <w:bCs/>
                <w:color w:val="000000"/>
                <w:sz w:val="24"/>
                <w:szCs w:val="24"/>
              </w:rPr>
            </w:pPr>
            <w:r w:rsidRPr="00EC5AA5">
              <w:rPr>
                <w:color w:val="000000"/>
              </w:rPr>
              <w:t>URL of Policy document on promotion of research uploaded on website</w:t>
            </w:r>
          </w:p>
        </w:tc>
        <w:tc>
          <w:tcPr>
            <w:tcW w:w="1417" w:type="dxa"/>
          </w:tcPr>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p w:rsidR="000D1A50" w:rsidRPr="00EC5AA5" w:rsidRDefault="000D1A50" w:rsidP="00300587">
            <w:pPr>
              <w:jc w:val="center"/>
              <w:rPr>
                <w:bCs/>
                <w:color w:val="000000"/>
                <w:sz w:val="24"/>
                <w:szCs w:val="24"/>
              </w:rPr>
            </w:pPr>
            <w:r w:rsidRPr="00EC5AA5">
              <w:rPr>
                <w:b/>
                <w:bCs/>
                <w:color w:val="000000"/>
                <w:sz w:val="24"/>
                <w:szCs w:val="24"/>
              </w:rPr>
              <w:t>2</w:t>
            </w:r>
          </w:p>
        </w:tc>
      </w:tr>
      <w:tr w:rsidR="000D1A50" w:rsidRPr="00093E46" w:rsidTr="00300587">
        <w:tc>
          <w:tcPr>
            <w:tcW w:w="1132" w:type="dxa"/>
          </w:tcPr>
          <w:p w:rsidR="000D1A50" w:rsidRPr="00EC5AA5" w:rsidRDefault="000D1A50" w:rsidP="00300587">
            <w:pPr>
              <w:jc w:val="center"/>
              <w:rPr>
                <w:b/>
                <w:bCs/>
                <w:color w:val="000000"/>
                <w:sz w:val="24"/>
                <w:szCs w:val="24"/>
              </w:rPr>
            </w:pPr>
            <w:r w:rsidRPr="00EC5AA5">
              <w:rPr>
                <w:b/>
                <w:bCs/>
                <w:color w:val="000000"/>
                <w:sz w:val="24"/>
                <w:szCs w:val="24"/>
              </w:rPr>
              <w:t>3.1.2</w:t>
            </w:r>
          </w:p>
          <w:p w:rsidR="000D1A50" w:rsidRPr="00EC5AA5" w:rsidRDefault="000D1A50" w:rsidP="00300587">
            <w:pPr>
              <w:jc w:val="center"/>
              <w:rPr>
                <w:b/>
                <w:bCs/>
                <w:color w:val="000000"/>
                <w:sz w:val="24"/>
                <w:szCs w:val="24"/>
                <w:vertAlign w:val="subscript"/>
              </w:rPr>
            </w:pPr>
          </w:p>
          <w:p w:rsidR="000D1A50" w:rsidRPr="00EC5AA5" w:rsidRDefault="000D1A50" w:rsidP="00300587">
            <w:pPr>
              <w:jc w:val="center"/>
              <w:rPr>
                <w:b/>
                <w:bCs/>
                <w:color w:val="000000"/>
                <w:sz w:val="24"/>
                <w:szCs w:val="24"/>
                <w:vertAlign w:val="subscript"/>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r w:rsidRPr="00EC5AA5">
              <w:rPr>
                <w:b/>
                <w:bCs/>
                <w:color w:val="000000"/>
                <w:sz w:val="24"/>
                <w:szCs w:val="24"/>
                <w:vertAlign w:val="subscript"/>
              </w:rPr>
              <w:t xml:space="preserve"> </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tc>
        <w:tc>
          <w:tcPr>
            <w:tcW w:w="7340" w:type="dxa"/>
          </w:tcPr>
          <w:p w:rsidR="000D1A50" w:rsidRPr="00EC5AA5" w:rsidRDefault="000D1A50" w:rsidP="00300587">
            <w:pPr>
              <w:rPr>
                <w:b/>
                <w:i/>
                <w:color w:val="000000"/>
                <w:sz w:val="24"/>
                <w:szCs w:val="24"/>
              </w:rPr>
            </w:pPr>
            <w:r w:rsidRPr="00EC5AA5">
              <w:rPr>
                <w:b/>
                <w:i/>
                <w:color w:val="000000"/>
                <w:sz w:val="24"/>
                <w:szCs w:val="24"/>
              </w:rPr>
              <w:t xml:space="preserve">The institution provides seed money to its teachers for research (average per year INR in Lakhs) </w:t>
            </w:r>
          </w:p>
          <w:p w:rsidR="000D1A50" w:rsidRPr="00EC5AA5" w:rsidRDefault="000D1A50" w:rsidP="00300587">
            <w:pPr>
              <w:rPr>
                <w:color w:val="000000"/>
              </w:rPr>
            </w:pPr>
            <w:r w:rsidRPr="00EC5AA5">
              <w:rPr>
                <w:color w:val="000000"/>
              </w:rPr>
              <w:t xml:space="preserve">3.1.2.1: The amount of seed money provided by institution to its faculty year wise during the last five years(INR in lakhs) </w:t>
            </w:r>
          </w:p>
          <w:p w:rsidR="000D1A50" w:rsidRPr="00EC5AA5" w:rsidRDefault="000D1A50" w:rsidP="00300587">
            <w:pPr>
              <w:rPr>
                <w:color w:val="000000"/>
              </w:rPr>
            </w:pPr>
          </w:p>
          <w:tbl>
            <w:tblPr>
              <w:tblW w:w="5224"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44"/>
              <w:gridCol w:w="776"/>
              <w:gridCol w:w="621"/>
              <w:gridCol w:w="777"/>
              <w:gridCol w:w="953"/>
              <w:gridCol w:w="953"/>
            </w:tblGrid>
            <w:tr w:rsidR="000D1A50" w:rsidRPr="00EC5AA5" w:rsidTr="00300587">
              <w:trPr>
                <w:trHeight w:val="348"/>
              </w:trPr>
              <w:tc>
                <w:tcPr>
                  <w:tcW w:w="1144" w:type="dxa"/>
                </w:tcPr>
                <w:p w:rsidR="000D1A50" w:rsidRPr="00EC5AA5" w:rsidRDefault="000D1A50" w:rsidP="00300587">
                  <w:pPr>
                    <w:rPr>
                      <w:b/>
                      <w:color w:val="000000"/>
                    </w:rPr>
                  </w:pPr>
                  <w:r w:rsidRPr="00EC5AA5">
                    <w:rPr>
                      <w:b/>
                      <w:color w:val="000000"/>
                    </w:rPr>
                    <w:t>Year</w:t>
                  </w:r>
                </w:p>
              </w:tc>
              <w:tc>
                <w:tcPr>
                  <w:tcW w:w="776" w:type="dxa"/>
                </w:tcPr>
                <w:p w:rsidR="000D1A50" w:rsidRPr="00EC5AA5" w:rsidRDefault="000D1A50" w:rsidP="00300587">
                  <w:pPr>
                    <w:rPr>
                      <w:color w:val="000000"/>
                    </w:rPr>
                  </w:pPr>
                </w:p>
              </w:tc>
              <w:tc>
                <w:tcPr>
                  <w:tcW w:w="621" w:type="dxa"/>
                </w:tcPr>
                <w:p w:rsidR="000D1A50" w:rsidRPr="00EC5AA5" w:rsidRDefault="000D1A50" w:rsidP="00300587">
                  <w:pPr>
                    <w:rPr>
                      <w:color w:val="000000"/>
                    </w:rPr>
                  </w:pPr>
                </w:p>
              </w:tc>
              <w:tc>
                <w:tcPr>
                  <w:tcW w:w="777" w:type="dxa"/>
                </w:tcPr>
                <w:p w:rsidR="000D1A50" w:rsidRPr="00EC5AA5" w:rsidRDefault="000D1A50" w:rsidP="00300587">
                  <w:pPr>
                    <w:rPr>
                      <w:color w:val="000000"/>
                    </w:rPr>
                  </w:pPr>
                </w:p>
              </w:tc>
              <w:tc>
                <w:tcPr>
                  <w:tcW w:w="953" w:type="dxa"/>
                </w:tcPr>
                <w:p w:rsidR="000D1A50" w:rsidRPr="00EC5AA5" w:rsidRDefault="000D1A50" w:rsidP="00300587">
                  <w:pPr>
                    <w:rPr>
                      <w:color w:val="000000"/>
                    </w:rPr>
                  </w:pPr>
                </w:p>
              </w:tc>
              <w:tc>
                <w:tcPr>
                  <w:tcW w:w="953" w:type="dxa"/>
                </w:tcPr>
                <w:p w:rsidR="000D1A50" w:rsidRPr="00EC5AA5" w:rsidRDefault="000D1A50" w:rsidP="00300587">
                  <w:pPr>
                    <w:rPr>
                      <w:color w:val="000000"/>
                    </w:rPr>
                  </w:pPr>
                </w:p>
              </w:tc>
            </w:tr>
            <w:tr w:rsidR="000D1A50" w:rsidRPr="00EC5AA5" w:rsidTr="00300587">
              <w:trPr>
                <w:trHeight w:val="348"/>
              </w:trPr>
              <w:tc>
                <w:tcPr>
                  <w:tcW w:w="1144" w:type="dxa"/>
                </w:tcPr>
                <w:p w:rsidR="000D1A50" w:rsidRPr="00EC5AA5" w:rsidRDefault="000D1A50" w:rsidP="00300587">
                  <w:pPr>
                    <w:rPr>
                      <w:b/>
                      <w:color w:val="000000"/>
                    </w:rPr>
                  </w:pPr>
                  <w:r w:rsidRPr="00EC5AA5">
                    <w:rPr>
                      <w:b/>
                      <w:color w:val="000000"/>
                    </w:rPr>
                    <w:t>INR in lakhs</w:t>
                  </w:r>
                </w:p>
              </w:tc>
              <w:tc>
                <w:tcPr>
                  <w:tcW w:w="776" w:type="dxa"/>
                </w:tcPr>
                <w:p w:rsidR="000D1A50" w:rsidRPr="00EC5AA5" w:rsidRDefault="000D1A50" w:rsidP="00300587">
                  <w:pPr>
                    <w:rPr>
                      <w:color w:val="000000"/>
                    </w:rPr>
                  </w:pPr>
                </w:p>
              </w:tc>
              <w:tc>
                <w:tcPr>
                  <w:tcW w:w="621" w:type="dxa"/>
                </w:tcPr>
                <w:p w:rsidR="000D1A50" w:rsidRPr="00EC5AA5" w:rsidRDefault="000D1A50" w:rsidP="00300587">
                  <w:pPr>
                    <w:rPr>
                      <w:color w:val="000000"/>
                    </w:rPr>
                  </w:pPr>
                </w:p>
              </w:tc>
              <w:tc>
                <w:tcPr>
                  <w:tcW w:w="777" w:type="dxa"/>
                </w:tcPr>
                <w:p w:rsidR="000D1A50" w:rsidRPr="00EC5AA5" w:rsidRDefault="000D1A50" w:rsidP="00300587">
                  <w:pPr>
                    <w:rPr>
                      <w:color w:val="000000"/>
                    </w:rPr>
                  </w:pPr>
                </w:p>
              </w:tc>
              <w:tc>
                <w:tcPr>
                  <w:tcW w:w="953" w:type="dxa"/>
                </w:tcPr>
                <w:p w:rsidR="000D1A50" w:rsidRPr="00EC5AA5" w:rsidRDefault="000D1A50" w:rsidP="00300587">
                  <w:pPr>
                    <w:rPr>
                      <w:color w:val="000000"/>
                    </w:rPr>
                  </w:pPr>
                </w:p>
              </w:tc>
              <w:tc>
                <w:tcPr>
                  <w:tcW w:w="953" w:type="dxa"/>
                </w:tcPr>
                <w:p w:rsidR="000D1A50" w:rsidRPr="00EC5AA5" w:rsidRDefault="000D1A50" w:rsidP="00300587">
                  <w:pPr>
                    <w:rPr>
                      <w:color w:val="000000"/>
                    </w:rPr>
                  </w:pPr>
                </w:p>
              </w:tc>
            </w:tr>
          </w:tbl>
          <w:p w:rsidR="000D1A50" w:rsidRPr="00EC5AA5" w:rsidRDefault="000D1A50" w:rsidP="00300587">
            <w:pPr>
              <w:rPr>
                <w:bCs/>
                <w:color w:val="000000"/>
                <w:sz w:val="24"/>
                <w:szCs w:val="24"/>
              </w:rPr>
            </w:pPr>
          </w:p>
          <w:p w:rsidR="000D1A50" w:rsidRPr="00EC5AA5" w:rsidRDefault="000D1A50" w:rsidP="00300587">
            <w:pPr>
              <w:rPr>
                <w:bCs/>
                <w:color w:val="000000"/>
                <w:sz w:val="24"/>
                <w:szCs w:val="24"/>
              </w:rPr>
            </w:pPr>
            <w:r w:rsidRPr="00EC5AA5">
              <w:rPr>
                <w:bCs/>
                <w:color w:val="000000"/>
                <w:sz w:val="24"/>
                <w:szCs w:val="24"/>
              </w:rPr>
              <w:t xml:space="preserve">Data Requirement for last five years: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2"/>
              </w:numPr>
              <w:ind w:left="711"/>
              <w:contextualSpacing/>
              <w:rPr>
                <w:bCs/>
                <w:color w:val="000000"/>
                <w:sz w:val="24"/>
                <w:szCs w:val="24"/>
              </w:rPr>
            </w:pPr>
            <w:r w:rsidRPr="00EC5AA5">
              <w:rPr>
                <w:bCs/>
                <w:color w:val="000000"/>
                <w:sz w:val="24"/>
                <w:szCs w:val="24"/>
              </w:rPr>
              <w:t>Name of the teacher getting seed money</w:t>
            </w:r>
          </w:p>
          <w:p w:rsidR="000D1A50" w:rsidRPr="00EC5AA5" w:rsidRDefault="000D1A50" w:rsidP="000D1A50">
            <w:pPr>
              <w:numPr>
                <w:ilvl w:val="0"/>
                <w:numId w:val="42"/>
              </w:numPr>
              <w:tabs>
                <w:tab w:val="center" w:pos="711"/>
              </w:tabs>
              <w:ind w:left="711"/>
              <w:contextualSpacing/>
              <w:rPr>
                <w:bCs/>
                <w:color w:val="000000"/>
                <w:sz w:val="24"/>
                <w:szCs w:val="24"/>
              </w:rPr>
            </w:pPr>
            <w:r w:rsidRPr="00EC5AA5">
              <w:rPr>
                <w:bCs/>
                <w:color w:val="000000"/>
                <w:sz w:val="24"/>
                <w:szCs w:val="24"/>
              </w:rPr>
              <w:t>The amount of seed money</w:t>
            </w:r>
            <w:r w:rsidRPr="00EC5AA5">
              <w:rPr>
                <w:bCs/>
                <w:color w:val="000000"/>
                <w:sz w:val="24"/>
                <w:szCs w:val="24"/>
              </w:rPr>
              <w:tab/>
            </w:r>
          </w:p>
          <w:p w:rsidR="000D1A50" w:rsidRPr="00EC5AA5" w:rsidRDefault="000D1A50" w:rsidP="000D1A50">
            <w:pPr>
              <w:numPr>
                <w:ilvl w:val="0"/>
                <w:numId w:val="42"/>
              </w:numPr>
              <w:tabs>
                <w:tab w:val="center" w:pos="711"/>
              </w:tabs>
              <w:ind w:left="711"/>
              <w:contextualSpacing/>
              <w:rPr>
                <w:bCs/>
                <w:color w:val="000000"/>
                <w:sz w:val="24"/>
                <w:szCs w:val="24"/>
              </w:rPr>
            </w:pPr>
            <w:r w:rsidRPr="00EC5AA5">
              <w:rPr>
                <w:bCs/>
                <w:color w:val="000000"/>
                <w:sz w:val="24"/>
                <w:szCs w:val="24"/>
              </w:rPr>
              <w:t>Year of receiving grant</w:t>
            </w:r>
          </w:p>
          <w:p w:rsidR="000D1A50" w:rsidRPr="00EC5AA5" w:rsidRDefault="000D1A50" w:rsidP="00300587">
            <w:pPr>
              <w:tabs>
                <w:tab w:val="center" w:pos="3562"/>
              </w:tabs>
              <w:rPr>
                <w:bCs/>
                <w:color w:val="000000"/>
                <w:sz w:val="12"/>
                <w:szCs w:val="12"/>
              </w:rPr>
            </w:pPr>
          </w:p>
          <w:p w:rsidR="000D1A50" w:rsidRPr="00EC5AA5" w:rsidRDefault="000D1A50" w:rsidP="00300587">
            <w:pPr>
              <w:tabs>
                <w:tab w:val="center" w:pos="3562"/>
              </w:tabs>
              <w:rPr>
                <w:bCs/>
                <w:color w:val="000000"/>
                <w:sz w:val="24"/>
                <w:szCs w:val="24"/>
              </w:rPr>
            </w:pPr>
            <w:r w:rsidRPr="00EC5AA5">
              <w:rPr>
                <w:bCs/>
                <w:color w:val="000000"/>
                <w:sz w:val="24"/>
                <w:szCs w:val="24"/>
              </w:rPr>
              <w:t>Formula:</w:t>
            </w:r>
          </w:p>
          <w:p w:rsidR="000D1A50" w:rsidRPr="00EC5AA5" w:rsidRDefault="00E1124E" w:rsidP="00300587">
            <w:pPr>
              <w:jc w:val="center"/>
              <w:rPr>
                <w:b/>
                <w:bCs/>
                <w:color w:val="000000"/>
                <w:sz w:val="24"/>
                <w:szCs w:val="24"/>
              </w:rPr>
            </w:pPr>
            <m:oMathPara>
              <m:oMath>
                <m:f>
                  <m:fPr>
                    <m:ctrlPr>
                      <w:rPr>
                        <w:rFonts w:ascii="Cambria Math" w:hAnsi="Cambria Math"/>
                        <w:b/>
                        <w:bCs/>
                        <w:i/>
                        <w:sz w:val="24"/>
                        <w:szCs w:val="24"/>
                      </w:rPr>
                    </m:ctrlPr>
                  </m:fPr>
                  <m:num>
                    <m:eqArr>
                      <m:eqArrPr>
                        <m:ctrlPr>
                          <w:rPr>
                            <w:rFonts w:ascii="Cambria Math" w:hAnsi="Cambria Math"/>
                            <w:b/>
                            <w:bCs/>
                            <w:sz w:val="24"/>
                            <w:szCs w:val="24"/>
                          </w:rPr>
                        </m:ctrlPr>
                      </m:eqArrPr>
                      <m:e>
                        <m:r>
                          <m:rPr>
                            <m:sty m:val="b"/>
                          </m:rPr>
                          <w:rPr>
                            <w:rFonts w:ascii="Cambria Math" w:hAnsi="Cambria Math"/>
                            <w:sz w:val="24"/>
                            <w:szCs w:val="24"/>
                          </w:rPr>
                          <m:t xml:space="preserve">The amount of seed money provided by </m:t>
                        </m:r>
                      </m:e>
                      <m:e>
                        <m:r>
                          <m:rPr>
                            <m:sty m:val="b"/>
                          </m:rPr>
                          <w:rPr>
                            <w:rFonts w:ascii="Cambria Math" w:hAnsi="Cambria Math"/>
                            <w:sz w:val="24"/>
                            <w:szCs w:val="24"/>
                          </w:rPr>
                          <m:t xml:space="preserve">institution to its faculty in the </m:t>
                        </m:r>
                        <m:ctrlPr>
                          <w:rPr>
                            <w:rFonts w:ascii="Cambria Math" w:eastAsia="Cambria Math" w:hAnsi="Cambria Math"/>
                            <w:b/>
                            <w:sz w:val="24"/>
                            <w:szCs w:val="24"/>
                          </w:rPr>
                        </m:ctrlPr>
                      </m:e>
                      <m:e>
                        <m:r>
                          <m:rPr>
                            <m:sty m:val="b"/>
                          </m:rPr>
                          <w:rPr>
                            <w:rFonts w:ascii="Cambria Math" w:hAnsi="Cambria Math"/>
                            <w:sz w:val="24"/>
                            <w:szCs w:val="24"/>
                          </w:rPr>
                          <m:t>last 5 years</m:t>
                        </m:r>
                      </m:e>
                    </m:eqArr>
                  </m:num>
                  <m:den>
                    <m:r>
                      <m:rPr>
                        <m:sty m:val="bi"/>
                      </m:rPr>
                      <w:rPr>
                        <w:rFonts w:ascii="Cambria Math" w:hAnsi="Cambria Math"/>
                        <w:sz w:val="24"/>
                        <w:szCs w:val="24"/>
                      </w:rPr>
                      <m:t>5</m:t>
                    </m:r>
                  </m:den>
                </m:f>
              </m:oMath>
            </m:oMathPara>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47"/>
              </w:numPr>
              <w:spacing w:line="276" w:lineRule="auto"/>
              <w:rPr>
                <w:color w:val="000000"/>
              </w:rPr>
            </w:pPr>
            <w:r w:rsidRPr="00EC5AA5">
              <w:rPr>
                <w:color w:val="000000"/>
              </w:rPr>
              <w:t>Any additional information</w:t>
            </w:r>
          </w:p>
          <w:p w:rsidR="000D1A50" w:rsidRPr="00EC5AA5" w:rsidRDefault="000D1A50" w:rsidP="000D1A50">
            <w:pPr>
              <w:numPr>
                <w:ilvl w:val="0"/>
                <w:numId w:val="147"/>
              </w:numPr>
              <w:spacing w:line="276" w:lineRule="auto"/>
              <w:rPr>
                <w:color w:val="000000"/>
              </w:rPr>
            </w:pPr>
            <w:r w:rsidRPr="00EC5AA5">
              <w:rPr>
                <w:color w:val="000000"/>
              </w:rPr>
              <w:t>Minutes of the relevant bodies of the University</w:t>
            </w:r>
          </w:p>
          <w:p w:rsidR="000D1A50" w:rsidRPr="00EC5AA5" w:rsidRDefault="000D1A50" w:rsidP="000D1A50">
            <w:pPr>
              <w:numPr>
                <w:ilvl w:val="0"/>
                <w:numId w:val="147"/>
              </w:numPr>
              <w:spacing w:line="276" w:lineRule="auto"/>
              <w:rPr>
                <w:color w:val="000000"/>
              </w:rPr>
            </w:pPr>
            <w:r w:rsidRPr="00EC5AA5">
              <w:rPr>
                <w:color w:val="000000"/>
              </w:rPr>
              <w:t>Budget and expenditure statements signed by the Finance Officer indicating seed money provided and utilized</w:t>
            </w:r>
          </w:p>
          <w:p w:rsidR="000D1A50" w:rsidRPr="00EC5AA5" w:rsidRDefault="000D1A50" w:rsidP="000D1A50">
            <w:pPr>
              <w:numPr>
                <w:ilvl w:val="0"/>
                <w:numId w:val="147"/>
              </w:numPr>
              <w:spacing w:line="276" w:lineRule="auto"/>
              <w:rPr>
                <w:bCs/>
                <w:color w:val="000000"/>
                <w:sz w:val="24"/>
                <w:szCs w:val="24"/>
              </w:rPr>
            </w:pPr>
            <w:r w:rsidRPr="00EC5AA5">
              <w:rPr>
                <w:color w:val="000000"/>
              </w:rPr>
              <w:t>List of teachers receiving grant and details of grant received (Data Template)</w:t>
            </w:r>
          </w:p>
        </w:tc>
        <w:tc>
          <w:tcPr>
            <w:tcW w:w="1417" w:type="dxa"/>
          </w:tcPr>
          <w:p w:rsidR="000D1A50" w:rsidRPr="00EC5AA5" w:rsidRDefault="000D1A50" w:rsidP="00300587">
            <w:pPr>
              <w:rPr>
                <w:b/>
                <w:bCs/>
                <w:i/>
                <w:color w:val="000000"/>
                <w:sz w:val="24"/>
                <w:szCs w:val="24"/>
              </w:rPr>
            </w:pPr>
          </w:p>
          <w:p w:rsidR="000D1A50" w:rsidRPr="00EC5AA5" w:rsidRDefault="000D1A50" w:rsidP="00300587">
            <w:pPr>
              <w:jc w:val="center"/>
              <w:rPr>
                <w:b/>
                <w:bCs/>
                <w:i/>
                <w:color w:val="000000"/>
                <w:sz w:val="24"/>
                <w:szCs w:val="24"/>
              </w:rPr>
            </w:pPr>
            <w:r w:rsidRPr="00EC5AA5">
              <w:rPr>
                <w:b/>
                <w:bCs/>
                <w:color w:val="000000"/>
                <w:sz w:val="24"/>
                <w:szCs w:val="24"/>
              </w:rPr>
              <w:t>3</w:t>
            </w:r>
          </w:p>
        </w:tc>
      </w:tr>
      <w:tr w:rsidR="000D1A50" w:rsidRPr="00EC5AA5" w:rsidTr="00300587">
        <w:trPr>
          <w:trHeight w:val="935"/>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lastRenderedPageBreak/>
              <w:t>3.1.3</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40" w:type="dxa"/>
          </w:tcPr>
          <w:p w:rsidR="000D1A50" w:rsidRPr="00EC5AA5" w:rsidRDefault="000D1A50" w:rsidP="00300587">
            <w:pPr>
              <w:rPr>
                <w:b/>
                <w:i/>
                <w:color w:val="000000"/>
                <w:sz w:val="24"/>
                <w:szCs w:val="24"/>
              </w:rPr>
            </w:pPr>
            <w:r>
              <w:rPr>
                <w:b/>
                <w:i/>
                <w:color w:val="000000"/>
                <w:sz w:val="24"/>
                <w:szCs w:val="24"/>
              </w:rPr>
              <w:t xml:space="preserve">Percentage </w:t>
            </w:r>
            <w:r w:rsidRPr="00AF2028">
              <w:rPr>
                <w:b/>
                <w:i/>
                <w:color w:val="000000"/>
                <w:sz w:val="24"/>
                <w:szCs w:val="24"/>
              </w:rPr>
              <w:t xml:space="preserve"> of teachers </w:t>
            </w:r>
            <w:r>
              <w:rPr>
                <w:b/>
                <w:i/>
                <w:color w:val="000000"/>
                <w:sz w:val="24"/>
                <w:szCs w:val="24"/>
              </w:rPr>
              <w:t xml:space="preserve">receiving </w:t>
            </w:r>
            <w:r w:rsidRPr="00AF2028">
              <w:rPr>
                <w:b/>
                <w:i/>
                <w:color w:val="000000"/>
                <w:sz w:val="24"/>
                <w:szCs w:val="24"/>
              </w:rPr>
              <w:t>national/ international fellowship/financial support by various agencies for advanced studies/ research  during the last five years</w:t>
            </w:r>
            <w:r>
              <w:rPr>
                <w:b/>
                <w:i/>
                <w:color w:val="000000"/>
                <w:sz w:val="24"/>
                <w:szCs w:val="24"/>
              </w:rPr>
              <w:t xml:space="preserve"> </w:t>
            </w:r>
          </w:p>
          <w:p w:rsidR="000D1A50" w:rsidRPr="00EC5AA5" w:rsidRDefault="000D1A50" w:rsidP="00300587">
            <w:pPr>
              <w:rPr>
                <w:b/>
                <w:i/>
                <w:color w:val="000000"/>
                <w:sz w:val="24"/>
                <w:szCs w:val="24"/>
              </w:rPr>
            </w:pPr>
          </w:p>
          <w:p w:rsidR="000D1A50" w:rsidRPr="00EC5AA5" w:rsidRDefault="000D1A50" w:rsidP="00300587">
            <w:pPr>
              <w:rPr>
                <w:color w:val="000000"/>
                <w:sz w:val="24"/>
                <w:szCs w:val="24"/>
              </w:rPr>
            </w:pPr>
            <w:r w:rsidRPr="00EC5AA5">
              <w:rPr>
                <w:color w:val="000000"/>
                <w:sz w:val="24"/>
                <w:szCs w:val="24"/>
              </w:rPr>
              <w:t xml:space="preserve">3.1.3.1: The number of teachers </w:t>
            </w:r>
            <w:r>
              <w:rPr>
                <w:color w:val="000000"/>
                <w:sz w:val="24"/>
                <w:szCs w:val="24"/>
              </w:rPr>
              <w:t xml:space="preserve">who received </w:t>
            </w:r>
            <w:r w:rsidRPr="00D14FD6">
              <w:rPr>
                <w:color w:val="000000"/>
                <w:sz w:val="24"/>
                <w:szCs w:val="24"/>
              </w:rPr>
              <w:t xml:space="preserve">national/ international fellowship/financial support by various agencies </w:t>
            </w:r>
            <w:r w:rsidRPr="00EC5AA5">
              <w:rPr>
                <w:color w:val="000000"/>
                <w:sz w:val="24"/>
                <w:szCs w:val="24"/>
              </w:rPr>
              <w:t xml:space="preserve">for advanced studies / research year wise during the last five years </w:t>
            </w:r>
          </w:p>
          <w:p w:rsidR="000D1A50" w:rsidRPr="00EC5AA5" w:rsidRDefault="000D1A50" w:rsidP="00300587">
            <w:pPr>
              <w:rPr>
                <w:color w:val="000000"/>
              </w:rPr>
            </w:pPr>
          </w:p>
          <w:p w:rsidR="000D1A50" w:rsidRPr="00EC5AA5" w:rsidRDefault="000D1A50" w:rsidP="00300587">
            <w:pPr>
              <w:rPr>
                <w:color w:val="000000"/>
              </w:rPr>
            </w:pPr>
          </w:p>
          <w:p w:rsidR="000D1A50" w:rsidRPr="00EC5AA5" w:rsidRDefault="000D1A50" w:rsidP="00300587">
            <w:pPr>
              <w:rPr>
                <w:color w:val="000000"/>
              </w:rPr>
            </w:pPr>
          </w:p>
          <w:tbl>
            <w:tblPr>
              <w:tblW w:w="5493"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03"/>
              <w:gridCol w:w="816"/>
              <w:gridCol w:w="653"/>
              <w:gridCol w:w="817"/>
              <w:gridCol w:w="1002"/>
              <w:gridCol w:w="1002"/>
            </w:tblGrid>
            <w:tr w:rsidR="000D1A50" w:rsidRPr="00EC5AA5" w:rsidTr="00300587">
              <w:trPr>
                <w:trHeight w:val="336"/>
              </w:trPr>
              <w:tc>
                <w:tcPr>
                  <w:tcW w:w="1203" w:type="dxa"/>
                </w:tcPr>
                <w:p w:rsidR="000D1A50" w:rsidRPr="00EC5AA5" w:rsidRDefault="000D1A50" w:rsidP="00300587">
                  <w:pPr>
                    <w:rPr>
                      <w:b/>
                      <w:color w:val="000000"/>
                    </w:rPr>
                  </w:pPr>
                  <w:r w:rsidRPr="00EC5AA5">
                    <w:rPr>
                      <w:b/>
                      <w:color w:val="000000"/>
                    </w:rPr>
                    <w:t>Year</w:t>
                  </w:r>
                </w:p>
              </w:tc>
              <w:tc>
                <w:tcPr>
                  <w:tcW w:w="816" w:type="dxa"/>
                </w:tcPr>
                <w:p w:rsidR="000D1A50" w:rsidRPr="00EC5AA5" w:rsidRDefault="000D1A50" w:rsidP="00300587">
                  <w:pPr>
                    <w:rPr>
                      <w:color w:val="000000"/>
                    </w:rPr>
                  </w:pPr>
                </w:p>
              </w:tc>
              <w:tc>
                <w:tcPr>
                  <w:tcW w:w="653" w:type="dxa"/>
                </w:tcPr>
                <w:p w:rsidR="000D1A50" w:rsidRPr="00EC5AA5" w:rsidRDefault="000D1A50" w:rsidP="00300587">
                  <w:pPr>
                    <w:rPr>
                      <w:color w:val="000000"/>
                    </w:rPr>
                  </w:pPr>
                </w:p>
              </w:tc>
              <w:tc>
                <w:tcPr>
                  <w:tcW w:w="817" w:type="dxa"/>
                </w:tcPr>
                <w:p w:rsidR="000D1A50" w:rsidRPr="00EC5AA5" w:rsidRDefault="000D1A50" w:rsidP="00300587">
                  <w:pPr>
                    <w:rPr>
                      <w:color w:val="000000"/>
                    </w:rPr>
                  </w:pPr>
                </w:p>
              </w:tc>
              <w:tc>
                <w:tcPr>
                  <w:tcW w:w="1002" w:type="dxa"/>
                </w:tcPr>
                <w:p w:rsidR="000D1A50" w:rsidRPr="00EC5AA5" w:rsidRDefault="000D1A50" w:rsidP="00300587">
                  <w:pPr>
                    <w:rPr>
                      <w:color w:val="000000"/>
                    </w:rPr>
                  </w:pPr>
                </w:p>
              </w:tc>
              <w:tc>
                <w:tcPr>
                  <w:tcW w:w="1002" w:type="dxa"/>
                </w:tcPr>
                <w:p w:rsidR="000D1A50" w:rsidRPr="00EC5AA5" w:rsidRDefault="000D1A50" w:rsidP="00300587">
                  <w:pPr>
                    <w:rPr>
                      <w:color w:val="000000"/>
                    </w:rPr>
                  </w:pPr>
                </w:p>
              </w:tc>
            </w:tr>
            <w:tr w:rsidR="000D1A50" w:rsidRPr="00EC5AA5" w:rsidTr="00300587">
              <w:trPr>
                <w:trHeight w:val="336"/>
              </w:trPr>
              <w:tc>
                <w:tcPr>
                  <w:tcW w:w="1203" w:type="dxa"/>
                </w:tcPr>
                <w:p w:rsidR="000D1A50" w:rsidRPr="00EC5AA5" w:rsidRDefault="000D1A50" w:rsidP="00300587">
                  <w:pPr>
                    <w:rPr>
                      <w:b/>
                      <w:color w:val="000000"/>
                    </w:rPr>
                  </w:pPr>
                  <w:r w:rsidRPr="00EC5AA5">
                    <w:rPr>
                      <w:b/>
                      <w:color w:val="000000"/>
                    </w:rPr>
                    <w:t>Number of teachers</w:t>
                  </w:r>
                </w:p>
              </w:tc>
              <w:tc>
                <w:tcPr>
                  <w:tcW w:w="816" w:type="dxa"/>
                </w:tcPr>
                <w:p w:rsidR="000D1A50" w:rsidRPr="00EC5AA5" w:rsidRDefault="000D1A50" w:rsidP="00300587">
                  <w:pPr>
                    <w:rPr>
                      <w:color w:val="000000"/>
                    </w:rPr>
                  </w:pPr>
                </w:p>
              </w:tc>
              <w:tc>
                <w:tcPr>
                  <w:tcW w:w="653" w:type="dxa"/>
                </w:tcPr>
                <w:p w:rsidR="000D1A50" w:rsidRPr="00EC5AA5" w:rsidRDefault="000D1A50" w:rsidP="00300587">
                  <w:pPr>
                    <w:rPr>
                      <w:color w:val="000000"/>
                    </w:rPr>
                  </w:pPr>
                </w:p>
              </w:tc>
              <w:tc>
                <w:tcPr>
                  <w:tcW w:w="817" w:type="dxa"/>
                </w:tcPr>
                <w:p w:rsidR="000D1A50" w:rsidRPr="00EC5AA5" w:rsidRDefault="000D1A50" w:rsidP="00300587">
                  <w:pPr>
                    <w:rPr>
                      <w:color w:val="000000"/>
                    </w:rPr>
                  </w:pPr>
                </w:p>
              </w:tc>
              <w:tc>
                <w:tcPr>
                  <w:tcW w:w="1002" w:type="dxa"/>
                </w:tcPr>
                <w:p w:rsidR="000D1A50" w:rsidRPr="00EC5AA5" w:rsidRDefault="000D1A50" w:rsidP="00300587">
                  <w:pPr>
                    <w:rPr>
                      <w:color w:val="000000"/>
                    </w:rPr>
                  </w:pPr>
                </w:p>
              </w:tc>
              <w:tc>
                <w:tcPr>
                  <w:tcW w:w="1002" w:type="dxa"/>
                </w:tcPr>
                <w:p w:rsidR="000D1A50" w:rsidRPr="00EC5AA5" w:rsidRDefault="000D1A50" w:rsidP="00300587">
                  <w:pPr>
                    <w:rPr>
                      <w:color w:val="000000"/>
                    </w:rPr>
                  </w:pPr>
                </w:p>
              </w:tc>
            </w:tr>
          </w:tbl>
          <w:p w:rsidR="000D1A50" w:rsidRPr="00EC5AA5" w:rsidRDefault="000D1A50" w:rsidP="00300587">
            <w:pPr>
              <w:rPr>
                <w:bCs/>
                <w:color w:val="000000"/>
                <w:sz w:val="24"/>
                <w:szCs w:val="24"/>
              </w:rPr>
            </w:pPr>
          </w:p>
          <w:p w:rsidR="000D1A50" w:rsidRPr="00EC5AA5" w:rsidRDefault="000D1A50" w:rsidP="00300587">
            <w:pPr>
              <w:rPr>
                <w:bCs/>
                <w:color w:val="000000"/>
                <w:sz w:val="24"/>
                <w:szCs w:val="24"/>
              </w:rPr>
            </w:pPr>
            <w:r w:rsidRPr="00EC5AA5">
              <w:rPr>
                <w:bCs/>
                <w:color w:val="000000"/>
                <w:sz w:val="24"/>
                <w:szCs w:val="24"/>
              </w:rPr>
              <w:t xml:space="preserve">Data Requirements for last five years: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3"/>
              </w:numPr>
              <w:contextualSpacing/>
              <w:rPr>
                <w:color w:val="000000"/>
                <w:sz w:val="24"/>
                <w:szCs w:val="24"/>
              </w:rPr>
            </w:pPr>
            <w:r w:rsidRPr="00EC5AA5">
              <w:rPr>
                <w:color w:val="000000"/>
                <w:sz w:val="24"/>
                <w:szCs w:val="24"/>
              </w:rPr>
              <w:t xml:space="preserve">Name of the teacher </w:t>
            </w:r>
            <w:r>
              <w:rPr>
                <w:color w:val="000000"/>
                <w:sz w:val="24"/>
                <w:szCs w:val="24"/>
              </w:rPr>
              <w:t xml:space="preserve">received </w:t>
            </w:r>
            <w:r w:rsidRPr="00D14FD6">
              <w:rPr>
                <w:color w:val="000000"/>
                <w:sz w:val="24"/>
                <w:szCs w:val="24"/>
              </w:rPr>
              <w:t>national/ international fellowship/financial support by various agencies for advanced studies / research</w:t>
            </w:r>
          </w:p>
          <w:p w:rsidR="000D1A50" w:rsidRPr="00EC5AA5" w:rsidRDefault="000D1A50" w:rsidP="000D1A50">
            <w:pPr>
              <w:numPr>
                <w:ilvl w:val="0"/>
                <w:numId w:val="43"/>
              </w:numPr>
              <w:contextualSpacing/>
              <w:rPr>
                <w:color w:val="000000"/>
                <w:sz w:val="24"/>
                <w:szCs w:val="24"/>
              </w:rPr>
            </w:pPr>
            <w:r w:rsidRPr="00EC5AA5">
              <w:rPr>
                <w:color w:val="000000"/>
                <w:sz w:val="24"/>
                <w:szCs w:val="24"/>
              </w:rPr>
              <w:t>Name of the</w:t>
            </w:r>
            <w:r>
              <w:rPr>
                <w:color w:val="000000"/>
                <w:sz w:val="24"/>
                <w:szCs w:val="24"/>
              </w:rPr>
              <w:t xml:space="preserve"> award</w:t>
            </w:r>
            <w:r w:rsidRPr="00EC5AA5">
              <w:rPr>
                <w:color w:val="000000"/>
                <w:sz w:val="24"/>
                <w:szCs w:val="24"/>
              </w:rPr>
              <w:t xml:space="preserve"> </w:t>
            </w:r>
            <w:r>
              <w:rPr>
                <w:color w:val="000000"/>
                <w:sz w:val="24"/>
                <w:szCs w:val="24"/>
              </w:rPr>
              <w:t xml:space="preserve">received </w:t>
            </w:r>
          </w:p>
          <w:p w:rsidR="000D1A50" w:rsidRPr="00EC5AA5" w:rsidRDefault="000D1A50" w:rsidP="000D1A50">
            <w:pPr>
              <w:numPr>
                <w:ilvl w:val="0"/>
                <w:numId w:val="43"/>
              </w:numPr>
              <w:contextualSpacing/>
              <w:rPr>
                <w:color w:val="000000"/>
                <w:sz w:val="24"/>
                <w:szCs w:val="24"/>
              </w:rPr>
            </w:pPr>
            <w:r>
              <w:rPr>
                <w:color w:val="000000"/>
                <w:sz w:val="24"/>
                <w:szCs w:val="24"/>
              </w:rPr>
              <w:t xml:space="preserve">Year </w:t>
            </w:r>
            <w:r w:rsidRPr="00EC5AA5">
              <w:rPr>
                <w:color w:val="000000"/>
                <w:sz w:val="24"/>
                <w:szCs w:val="24"/>
              </w:rPr>
              <w:t xml:space="preserve"> </w:t>
            </w:r>
            <w:r>
              <w:rPr>
                <w:color w:val="000000"/>
                <w:sz w:val="24"/>
                <w:szCs w:val="24"/>
              </w:rPr>
              <w:t xml:space="preserve">received </w:t>
            </w:r>
          </w:p>
          <w:p w:rsidR="000D1A50" w:rsidRPr="00B43EF7" w:rsidRDefault="000D1A50" w:rsidP="000D1A50">
            <w:pPr>
              <w:numPr>
                <w:ilvl w:val="0"/>
                <w:numId w:val="43"/>
              </w:numPr>
              <w:contextualSpacing/>
              <w:rPr>
                <w:b/>
                <w:bCs/>
                <w:strike/>
                <w:color w:val="000000"/>
                <w:sz w:val="24"/>
                <w:szCs w:val="24"/>
              </w:rPr>
            </w:pPr>
            <w:r w:rsidRPr="00EC5AA5">
              <w:rPr>
                <w:color w:val="000000"/>
                <w:sz w:val="24"/>
                <w:szCs w:val="24"/>
              </w:rPr>
              <w:t>Awarding Agency</w:t>
            </w:r>
            <w:r w:rsidRPr="00EC5AA5">
              <w:rPr>
                <w:bCs/>
                <w:color w:val="000000"/>
                <w:sz w:val="24"/>
                <w:szCs w:val="24"/>
              </w:rPr>
              <w:t xml:space="preserve">  </w:t>
            </w:r>
          </w:p>
          <w:p w:rsidR="00B43EF7" w:rsidRDefault="00B43EF7" w:rsidP="00B43EF7">
            <w:pPr>
              <w:ind w:left="720"/>
              <w:contextualSpacing/>
              <w:rPr>
                <w:bCs/>
                <w:color w:val="000000"/>
                <w:sz w:val="24"/>
                <w:szCs w:val="24"/>
              </w:rPr>
            </w:pPr>
          </w:p>
          <w:p w:rsidR="00B43EF7" w:rsidRPr="00EC5AA5" w:rsidRDefault="00E1124E" w:rsidP="00B43EF7">
            <w:pPr>
              <w:ind w:left="2"/>
              <w:contextualSpacing/>
              <w:rPr>
                <w:b/>
                <w:bCs/>
                <w:strike/>
                <w:color w:val="000000"/>
                <w:sz w:val="24"/>
                <w:szCs w:val="24"/>
              </w:rPr>
            </w:pPr>
            <m:oMathPara>
              <m:oMathParaPr>
                <m:jc m:val="left"/>
              </m:oMathParaPr>
              <m:oMath>
                <m:f>
                  <m:fPr>
                    <m:ctrlPr>
                      <w:rPr>
                        <w:rFonts w:ascii="Cambria Math" w:hAnsi="Cambria Math"/>
                        <w:bCs/>
                        <w:iCs/>
                        <w:szCs w:val="24"/>
                      </w:rPr>
                    </m:ctrlPr>
                  </m:fPr>
                  <m:num>
                    <m:eqArr>
                      <m:eqArrPr>
                        <m:ctrlPr>
                          <w:rPr>
                            <w:rFonts w:ascii="Cambria Math" w:hAnsi="Cambria Math"/>
                            <w:bCs/>
                            <w:iCs/>
                            <w:szCs w:val="24"/>
                          </w:rPr>
                        </m:ctrlPr>
                      </m:eqArrPr>
                      <m:e>
                        <m:r>
                          <m:rPr>
                            <m:sty m:val="p"/>
                          </m:rPr>
                          <w:rPr>
                            <w:rFonts w:ascii="Cambria Math" w:hAnsi="Cambria Math"/>
                            <w:szCs w:val="24"/>
                          </w:rPr>
                          <m:t>Total number of teachers who received national/</m:t>
                        </m:r>
                      </m:e>
                      <m:e>
                        <m:r>
                          <m:rPr>
                            <m:sty m:val="p"/>
                          </m:rPr>
                          <w:rPr>
                            <w:rFonts w:ascii="Cambria Math" w:hAnsi="Cambria Math"/>
                            <w:szCs w:val="24"/>
                          </w:rPr>
                          <m:t>international fellowship/ financial support by various</m:t>
                        </m:r>
                        <m:ctrlPr>
                          <w:rPr>
                            <w:rFonts w:ascii="Cambria Math" w:eastAsia="Cambria Math" w:hAnsi="Cambria Math" w:cs="Cambria Math"/>
                            <w:bCs/>
                            <w:iCs/>
                            <w:szCs w:val="24"/>
                          </w:rPr>
                        </m:ctrlPr>
                      </m:e>
                      <m:e>
                        <m:r>
                          <m:rPr>
                            <m:sty m:val="p"/>
                          </m:rPr>
                          <w:rPr>
                            <w:rFonts w:ascii="Cambria Math" w:eastAsia="Cambria Math" w:hAnsi="Cambria Math" w:cs="Cambria Math"/>
                            <w:szCs w:val="24"/>
                          </w:rPr>
                          <m:t>agencies for advanced studies/research during the last five years</m:t>
                        </m:r>
                        <m:ctrlPr>
                          <w:rPr>
                            <w:rFonts w:ascii="Cambria Math" w:eastAsia="Cambria Math" w:hAnsi="Cambria Math" w:cs="Cambria Math"/>
                            <w:bCs/>
                            <w:iCs/>
                            <w:szCs w:val="24"/>
                          </w:rPr>
                        </m:ctrlPr>
                      </m:e>
                      <m:e/>
                    </m:eqArr>
                  </m:num>
                  <m:den>
                    <m:r>
                      <m:rPr>
                        <m:sty m:val="p"/>
                      </m:rPr>
                      <w:rPr>
                        <w:rFonts w:ascii="Cambria Math" w:hAnsi="Cambria Math"/>
                        <w:szCs w:val="24"/>
                      </w:rPr>
                      <m:t>Total number of full time teachers during the last five years</m:t>
                    </m:r>
                  </m:den>
                </m:f>
                <m:r>
                  <m:rPr>
                    <m:sty m:val="p"/>
                  </m:rPr>
                  <w:rPr>
                    <w:rFonts w:ascii="Cambria Math" w:hAnsi="Cambria Math"/>
                    <w:szCs w:val="24"/>
                  </w:rPr>
                  <m:t>X 100</m:t>
                </m:r>
              </m:oMath>
            </m:oMathPara>
          </w:p>
          <w:p w:rsidR="000D1A50" w:rsidRPr="00EC5AA5" w:rsidRDefault="000D1A50" w:rsidP="00300587">
            <w:pPr>
              <w:ind w:left="360"/>
              <w:contextualSpacing/>
              <w:rPr>
                <w:b/>
                <w:bCs/>
                <w:strike/>
                <w:color w:val="000000"/>
                <w:sz w:val="24"/>
                <w:szCs w:val="24"/>
              </w:rPr>
            </w:pPr>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47"/>
              </w:numPr>
              <w:spacing w:line="276" w:lineRule="auto"/>
              <w:rPr>
                <w:color w:val="000000"/>
              </w:rPr>
            </w:pPr>
            <w:r w:rsidRPr="00EC5AA5">
              <w:rPr>
                <w:color w:val="000000"/>
              </w:rPr>
              <w:t>Any additional information</w:t>
            </w:r>
          </w:p>
          <w:p w:rsidR="000D1A50" w:rsidRPr="00EC5AA5" w:rsidRDefault="000D1A50" w:rsidP="000D1A50">
            <w:pPr>
              <w:numPr>
                <w:ilvl w:val="0"/>
                <w:numId w:val="147"/>
              </w:numPr>
              <w:spacing w:line="276" w:lineRule="auto"/>
              <w:rPr>
                <w:color w:val="000000"/>
              </w:rPr>
            </w:pPr>
            <w:r w:rsidRPr="00EC5AA5">
              <w:rPr>
                <w:color w:val="000000"/>
              </w:rPr>
              <w:t>e-copies of the award letters of the teachers</w:t>
            </w:r>
          </w:p>
          <w:p w:rsidR="000D1A50" w:rsidRPr="00EC5AA5" w:rsidRDefault="000D1A50" w:rsidP="000D1A50">
            <w:pPr>
              <w:numPr>
                <w:ilvl w:val="0"/>
                <w:numId w:val="147"/>
              </w:numPr>
              <w:spacing w:line="276" w:lineRule="auto"/>
              <w:rPr>
                <w:bCs/>
                <w:color w:val="000000"/>
                <w:sz w:val="24"/>
                <w:szCs w:val="24"/>
              </w:rPr>
            </w:pPr>
            <w:r w:rsidRPr="00EC5AA5">
              <w:rPr>
                <w:color w:val="000000"/>
              </w:rPr>
              <w:t xml:space="preserve">List of teachers and their international fellowship details (Data Templates) </w:t>
            </w:r>
          </w:p>
        </w:tc>
        <w:tc>
          <w:tcPr>
            <w:tcW w:w="1417" w:type="dxa"/>
          </w:tcPr>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3</w:t>
            </w:r>
          </w:p>
        </w:tc>
      </w:tr>
      <w:tr w:rsidR="000D1A50" w:rsidRPr="00093E46" w:rsidTr="00300587">
        <w:trPr>
          <w:trHeight w:val="530"/>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t>3.1.4</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40" w:type="dxa"/>
          </w:tcPr>
          <w:p w:rsidR="000D1A50" w:rsidRPr="00EC5AA5" w:rsidRDefault="000D1A50" w:rsidP="00300587">
            <w:pPr>
              <w:rPr>
                <w:b/>
                <w:i/>
                <w:color w:val="000000"/>
                <w:sz w:val="24"/>
                <w:szCs w:val="24"/>
              </w:rPr>
            </w:pPr>
            <w:r w:rsidRPr="00AF2028">
              <w:rPr>
                <w:b/>
                <w:i/>
                <w:color w:val="000000"/>
                <w:sz w:val="24"/>
                <w:szCs w:val="24"/>
              </w:rPr>
              <w:t xml:space="preserve">Number of JRFs, SRFs, Post Doctoral Fellows, Research Associates and other research fellows enrolled in the </w:t>
            </w:r>
            <w:r w:rsidRPr="000B5787">
              <w:rPr>
                <w:b/>
                <w:i/>
                <w:color w:val="000000"/>
                <w:sz w:val="24"/>
                <w:szCs w:val="24"/>
              </w:rPr>
              <w:t>institution</w:t>
            </w:r>
            <w:r w:rsidRPr="00AF2028">
              <w:rPr>
                <w:b/>
                <w:i/>
                <w:color w:val="000000"/>
                <w:sz w:val="24"/>
                <w:szCs w:val="24"/>
              </w:rPr>
              <w:t xml:space="preserve"> during the last five years</w:t>
            </w:r>
            <w:r w:rsidRPr="00EC5AA5">
              <w:rPr>
                <w:b/>
                <w:i/>
                <w:color w:val="000000"/>
                <w:sz w:val="24"/>
                <w:szCs w:val="24"/>
              </w:rPr>
              <w:t xml:space="preserve"> </w:t>
            </w:r>
          </w:p>
          <w:p w:rsidR="000D1A50" w:rsidRDefault="000D1A50" w:rsidP="00300587">
            <w:pPr>
              <w:rPr>
                <w:color w:val="000000"/>
                <w:sz w:val="24"/>
                <w:szCs w:val="24"/>
              </w:rPr>
            </w:pPr>
            <w:r w:rsidRPr="00EC5AA5">
              <w:rPr>
                <w:color w:val="000000"/>
                <w:sz w:val="24"/>
                <w:szCs w:val="24"/>
              </w:rPr>
              <w:t xml:space="preserve">3.1.4.1: The Number of JRFs, SRFs, Post Doctoral Fellows, Research Associates and other research fellows </w:t>
            </w:r>
            <w:r w:rsidRPr="000A00C5">
              <w:rPr>
                <w:color w:val="000000"/>
                <w:sz w:val="24"/>
                <w:szCs w:val="24"/>
              </w:rPr>
              <w:t xml:space="preserve">enrolled in the institution </w:t>
            </w:r>
            <w:r w:rsidRPr="00EC5AA5">
              <w:rPr>
                <w:color w:val="000000"/>
                <w:sz w:val="24"/>
                <w:szCs w:val="24"/>
              </w:rPr>
              <w:t xml:space="preserve">year wise during  the last five years </w:t>
            </w:r>
          </w:p>
          <w:p w:rsidR="000E31C9" w:rsidRPr="00EC5AA5" w:rsidRDefault="000E31C9" w:rsidP="00300587">
            <w:pPr>
              <w:rPr>
                <w:color w:val="000000"/>
                <w:sz w:val="24"/>
                <w:szCs w:val="24"/>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EC5AA5" w:rsidTr="00300587">
              <w:trPr>
                <w:trHeight w:val="387"/>
              </w:trPr>
              <w:tc>
                <w:tcPr>
                  <w:tcW w:w="1044" w:type="dxa"/>
                </w:tcPr>
                <w:p w:rsidR="000D1A50" w:rsidRPr="00EC5AA5" w:rsidRDefault="000D1A50" w:rsidP="00300587">
                  <w:pPr>
                    <w:rPr>
                      <w:b/>
                      <w:color w:val="000000"/>
                    </w:rPr>
                  </w:pPr>
                  <w:r w:rsidRPr="00EC5AA5">
                    <w:rPr>
                      <w:b/>
                      <w:color w:val="000000"/>
                    </w:rPr>
                    <w:t>Year</w:t>
                  </w:r>
                </w:p>
              </w:tc>
              <w:tc>
                <w:tcPr>
                  <w:tcW w:w="708" w:type="dxa"/>
                </w:tcPr>
                <w:p w:rsidR="000D1A50" w:rsidRPr="00EC5AA5" w:rsidRDefault="000D1A50" w:rsidP="00300587">
                  <w:pPr>
                    <w:rPr>
                      <w:color w:val="000000"/>
                    </w:rPr>
                  </w:pPr>
                </w:p>
              </w:tc>
              <w:tc>
                <w:tcPr>
                  <w:tcW w:w="567" w:type="dxa"/>
                </w:tcPr>
                <w:p w:rsidR="000D1A50" w:rsidRPr="00EC5AA5" w:rsidRDefault="000D1A50" w:rsidP="00300587">
                  <w:pPr>
                    <w:rPr>
                      <w:color w:val="000000"/>
                    </w:rPr>
                  </w:pPr>
                </w:p>
              </w:tc>
              <w:tc>
                <w:tcPr>
                  <w:tcW w:w="709"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r>
            <w:tr w:rsidR="000D1A50" w:rsidRPr="00EC5AA5" w:rsidTr="00300587">
              <w:trPr>
                <w:trHeight w:val="387"/>
              </w:trPr>
              <w:tc>
                <w:tcPr>
                  <w:tcW w:w="1044" w:type="dxa"/>
                </w:tcPr>
                <w:p w:rsidR="000D1A50" w:rsidRPr="00EC5AA5" w:rsidRDefault="000D1A50" w:rsidP="00300587">
                  <w:pPr>
                    <w:rPr>
                      <w:b/>
                      <w:color w:val="000000"/>
                    </w:rPr>
                  </w:pPr>
                  <w:r w:rsidRPr="00EC5AA5">
                    <w:rPr>
                      <w:b/>
                      <w:color w:val="000000"/>
                    </w:rPr>
                    <w:t>Number</w:t>
                  </w:r>
                </w:p>
              </w:tc>
              <w:tc>
                <w:tcPr>
                  <w:tcW w:w="708" w:type="dxa"/>
                </w:tcPr>
                <w:p w:rsidR="000D1A50" w:rsidRPr="00EC5AA5" w:rsidRDefault="000D1A50" w:rsidP="00300587">
                  <w:pPr>
                    <w:rPr>
                      <w:color w:val="000000"/>
                    </w:rPr>
                  </w:pPr>
                </w:p>
              </w:tc>
              <w:tc>
                <w:tcPr>
                  <w:tcW w:w="567" w:type="dxa"/>
                </w:tcPr>
                <w:p w:rsidR="000D1A50" w:rsidRPr="00EC5AA5" w:rsidRDefault="000D1A50" w:rsidP="00300587">
                  <w:pPr>
                    <w:rPr>
                      <w:color w:val="000000"/>
                    </w:rPr>
                  </w:pPr>
                </w:p>
              </w:tc>
              <w:tc>
                <w:tcPr>
                  <w:tcW w:w="709"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r>
          </w:tbl>
          <w:p w:rsidR="000D1A50" w:rsidRPr="00EC5AA5" w:rsidRDefault="000D1A50" w:rsidP="00300587">
            <w:pPr>
              <w:rPr>
                <w:color w:val="000000"/>
              </w:rPr>
            </w:pPr>
            <w:r w:rsidRPr="00EC5AA5">
              <w:rPr>
                <w:color w:val="000000"/>
              </w:rPr>
              <w:t xml:space="preserve">Data Requirements for last five years: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4"/>
              </w:numPr>
              <w:rPr>
                <w:iCs/>
                <w:color w:val="000000"/>
                <w:sz w:val="24"/>
                <w:szCs w:val="24"/>
              </w:rPr>
            </w:pPr>
            <w:r w:rsidRPr="00EC5AA5">
              <w:rPr>
                <w:color w:val="000000"/>
                <w:sz w:val="24"/>
                <w:szCs w:val="24"/>
              </w:rPr>
              <w:t>Name of Research fellow</w:t>
            </w:r>
          </w:p>
          <w:p w:rsidR="000D1A50" w:rsidRPr="00EC5AA5" w:rsidRDefault="000D1A50" w:rsidP="000D1A50">
            <w:pPr>
              <w:numPr>
                <w:ilvl w:val="0"/>
                <w:numId w:val="44"/>
              </w:numPr>
              <w:rPr>
                <w:color w:val="000000"/>
                <w:sz w:val="24"/>
                <w:szCs w:val="24"/>
              </w:rPr>
            </w:pPr>
            <w:r w:rsidRPr="00EC5AA5">
              <w:rPr>
                <w:color w:val="000000"/>
                <w:sz w:val="24"/>
                <w:szCs w:val="24"/>
              </w:rPr>
              <w:t>Year of enrolment</w:t>
            </w:r>
          </w:p>
          <w:p w:rsidR="000D1A50" w:rsidRPr="00EC5AA5" w:rsidRDefault="000D1A50" w:rsidP="000D1A50">
            <w:pPr>
              <w:numPr>
                <w:ilvl w:val="0"/>
                <w:numId w:val="44"/>
              </w:numPr>
              <w:contextualSpacing/>
              <w:rPr>
                <w:iCs/>
                <w:color w:val="000000"/>
                <w:sz w:val="24"/>
                <w:szCs w:val="24"/>
              </w:rPr>
            </w:pPr>
            <w:r w:rsidRPr="00EC5AA5">
              <w:rPr>
                <w:color w:val="000000"/>
                <w:sz w:val="24"/>
                <w:szCs w:val="24"/>
              </w:rPr>
              <w:t>Duration of fellowship</w:t>
            </w:r>
          </w:p>
          <w:p w:rsidR="000D1A50" w:rsidRPr="00EC5AA5" w:rsidRDefault="000D1A50" w:rsidP="000D1A50">
            <w:pPr>
              <w:numPr>
                <w:ilvl w:val="0"/>
                <w:numId w:val="44"/>
              </w:numPr>
              <w:contextualSpacing/>
              <w:rPr>
                <w:iCs/>
                <w:color w:val="000000"/>
                <w:sz w:val="24"/>
                <w:szCs w:val="24"/>
              </w:rPr>
            </w:pPr>
            <w:r w:rsidRPr="00EC5AA5">
              <w:rPr>
                <w:color w:val="000000"/>
                <w:sz w:val="24"/>
                <w:szCs w:val="24"/>
              </w:rPr>
              <w:t>Type of  the fellowship</w:t>
            </w:r>
          </w:p>
          <w:p w:rsidR="000D1A50" w:rsidRPr="00EC5AA5" w:rsidRDefault="000D1A50" w:rsidP="000D1A50">
            <w:pPr>
              <w:numPr>
                <w:ilvl w:val="0"/>
                <w:numId w:val="44"/>
              </w:numPr>
              <w:contextualSpacing/>
              <w:rPr>
                <w:color w:val="000000"/>
                <w:sz w:val="24"/>
                <w:szCs w:val="24"/>
              </w:rPr>
            </w:pPr>
            <w:r w:rsidRPr="00EC5AA5">
              <w:rPr>
                <w:iCs/>
                <w:color w:val="000000"/>
                <w:sz w:val="24"/>
                <w:szCs w:val="24"/>
              </w:rPr>
              <w:t>Granting agency</w:t>
            </w:r>
          </w:p>
          <w:p w:rsidR="000D1A50" w:rsidRPr="00EC5AA5" w:rsidRDefault="000D1A50" w:rsidP="00300587">
            <w:pPr>
              <w:rPr>
                <w:b/>
                <w:color w:val="000000"/>
              </w:rPr>
            </w:pPr>
            <w:r w:rsidRPr="00EC5AA5">
              <w:rPr>
                <w:b/>
                <w:color w:val="000000"/>
              </w:rPr>
              <w:lastRenderedPageBreak/>
              <w:t>File Description (Upload)</w:t>
            </w:r>
          </w:p>
          <w:p w:rsidR="000D1A50" w:rsidRPr="00EC5AA5" w:rsidRDefault="000D1A50" w:rsidP="000D1A50">
            <w:pPr>
              <w:numPr>
                <w:ilvl w:val="0"/>
                <w:numId w:val="147"/>
              </w:numPr>
              <w:spacing w:line="276" w:lineRule="auto"/>
              <w:rPr>
                <w:color w:val="000000"/>
              </w:rPr>
            </w:pPr>
            <w:r w:rsidRPr="00EC5AA5">
              <w:rPr>
                <w:color w:val="000000"/>
              </w:rPr>
              <w:t>Any additional information</w:t>
            </w:r>
          </w:p>
          <w:p w:rsidR="000E31C9" w:rsidRPr="000E31C9" w:rsidRDefault="000D1A50" w:rsidP="000E31C9">
            <w:pPr>
              <w:numPr>
                <w:ilvl w:val="0"/>
                <w:numId w:val="147"/>
              </w:numPr>
              <w:spacing w:after="200" w:line="276" w:lineRule="auto"/>
              <w:rPr>
                <w:color w:val="000000"/>
                <w:sz w:val="24"/>
                <w:szCs w:val="24"/>
              </w:rPr>
            </w:pPr>
            <w:r w:rsidRPr="00EC5AA5">
              <w:rPr>
                <w:color w:val="000000"/>
              </w:rPr>
              <w:t>List of research fellows and their fellowship details (Data Template)</w:t>
            </w:r>
          </w:p>
          <w:p w:rsidR="000E31C9" w:rsidRPr="000E31C9" w:rsidRDefault="000E31C9" w:rsidP="000E31C9">
            <w:pPr>
              <w:spacing w:after="200" w:line="276" w:lineRule="auto"/>
              <w:rPr>
                <w:color w:val="000000"/>
                <w:sz w:val="24"/>
                <w:szCs w:val="24"/>
              </w:rPr>
            </w:pPr>
          </w:p>
        </w:tc>
        <w:tc>
          <w:tcPr>
            <w:tcW w:w="1417" w:type="dxa"/>
          </w:tcPr>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4</w:t>
            </w:r>
          </w:p>
        </w:tc>
      </w:tr>
      <w:tr w:rsidR="000D1A50" w:rsidRPr="00093E46" w:rsidTr="00300587">
        <w:trPr>
          <w:trHeight w:val="272"/>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lastRenderedPageBreak/>
              <w:t>3.1.5</w:t>
            </w:r>
          </w:p>
          <w:p w:rsidR="000D1A50" w:rsidRPr="00EC5AA5" w:rsidRDefault="000D1A50" w:rsidP="00300587">
            <w:pPr>
              <w:jc w:val="center"/>
              <w:rPr>
                <w:b/>
                <w:bCs/>
                <w:color w:val="000000"/>
                <w:sz w:val="24"/>
                <w:szCs w:val="24"/>
                <w:vertAlign w:val="subscript"/>
              </w:rPr>
            </w:pPr>
          </w:p>
          <w:p w:rsidR="000D1A50" w:rsidRPr="00EC5AA5" w:rsidRDefault="000D1A50" w:rsidP="00300587">
            <w:pPr>
              <w:jc w:val="center"/>
              <w:rPr>
                <w:b/>
                <w:bCs/>
                <w:color w:val="000000"/>
                <w:sz w:val="24"/>
                <w:szCs w:val="24"/>
                <w:vertAlign w:val="subscript"/>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r w:rsidRPr="00EC5AA5">
              <w:rPr>
                <w:b/>
                <w:bCs/>
                <w:color w:val="000000"/>
                <w:sz w:val="24"/>
                <w:szCs w:val="24"/>
                <w:vertAlign w:val="subscript"/>
              </w:rPr>
              <w:t xml:space="preserve"> </w:t>
            </w:r>
          </w:p>
          <w:p w:rsidR="000D1A50" w:rsidRPr="00EC5AA5" w:rsidRDefault="000D1A50" w:rsidP="00300587">
            <w:pPr>
              <w:rPr>
                <w:b/>
                <w:bCs/>
                <w:color w:val="000000"/>
                <w:sz w:val="24"/>
                <w:szCs w:val="24"/>
              </w:rPr>
            </w:pPr>
          </w:p>
        </w:tc>
        <w:tc>
          <w:tcPr>
            <w:tcW w:w="7340" w:type="dxa"/>
          </w:tcPr>
          <w:p w:rsidR="000D1A50" w:rsidRPr="00AF2028" w:rsidRDefault="000D1A50" w:rsidP="00300587">
            <w:pPr>
              <w:rPr>
                <w:b/>
                <w:i/>
                <w:color w:val="000000"/>
                <w:sz w:val="24"/>
                <w:szCs w:val="24"/>
              </w:rPr>
            </w:pPr>
            <w:r>
              <w:rPr>
                <w:b/>
                <w:i/>
                <w:color w:val="000000"/>
                <w:sz w:val="24"/>
                <w:szCs w:val="24"/>
              </w:rPr>
              <w:t>Institution has  the following facilities to support research</w:t>
            </w:r>
          </w:p>
          <w:p w:rsidR="000D1A50" w:rsidRDefault="000D1A50" w:rsidP="00300587">
            <w:pPr>
              <w:ind w:left="-36"/>
              <w:rPr>
                <w:strike/>
                <w:color w:val="000000"/>
                <w:sz w:val="24"/>
                <w:szCs w:val="24"/>
              </w:rPr>
            </w:pPr>
          </w:p>
          <w:p w:rsidR="000D1A50" w:rsidRPr="00276BAC" w:rsidRDefault="000D1A50" w:rsidP="000D1A50">
            <w:pPr>
              <w:numPr>
                <w:ilvl w:val="0"/>
                <w:numId w:val="212"/>
              </w:numPr>
              <w:ind w:left="317" w:hanging="283"/>
              <w:rPr>
                <w:b/>
                <w:i/>
                <w:color w:val="000000"/>
                <w:sz w:val="24"/>
                <w:szCs w:val="24"/>
              </w:rPr>
            </w:pPr>
            <w:r w:rsidRPr="00276BAC">
              <w:rPr>
                <w:b/>
                <w:i/>
                <w:color w:val="000000"/>
                <w:sz w:val="24"/>
                <w:szCs w:val="24"/>
              </w:rPr>
              <w:t xml:space="preserve">Central Instrumentation Centre </w:t>
            </w:r>
          </w:p>
          <w:p w:rsidR="000D1A50" w:rsidRDefault="000D1A50" w:rsidP="000D1A50">
            <w:pPr>
              <w:numPr>
                <w:ilvl w:val="0"/>
                <w:numId w:val="212"/>
              </w:numPr>
              <w:ind w:left="324"/>
              <w:rPr>
                <w:b/>
                <w:i/>
                <w:color w:val="000000"/>
                <w:sz w:val="24"/>
                <w:szCs w:val="24"/>
              </w:rPr>
            </w:pPr>
            <w:r>
              <w:rPr>
                <w:b/>
                <w:i/>
                <w:color w:val="000000"/>
                <w:sz w:val="24"/>
                <w:szCs w:val="24"/>
              </w:rPr>
              <w:t xml:space="preserve">Animal House/Green House </w:t>
            </w:r>
          </w:p>
          <w:p w:rsidR="000D1A50" w:rsidRPr="00276BAC" w:rsidRDefault="000D1A50" w:rsidP="000D1A50">
            <w:pPr>
              <w:numPr>
                <w:ilvl w:val="0"/>
                <w:numId w:val="212"/>
              </w:numPr>
              <w:ind w:left="324"/>
              <w:rPr>
                <w:b/>
                <w:i/>
                <w:color w:val="000000"/>
                <w:sz w:val="24"/>
                <w:szCs w:val="24"/>
              </w:rPr>
            </w:pPr>
            <w:r w:rsidRPr="00276BAC">
              <w:rPr>
                <w:b/>
                <w:i/>
                <w:color w:val="000000"/>
                <w:sz w:val="24"/>
                <w:szCs w:val="24"/>
              </w:rPr>
              <w:t xml:space="preserve"> Museum</w:t>
            </w:r>
          </w:p>
          <w:p w:rsidR="000D1A50" w:rsidRDefault="000D1A50" w:rsidP="000D1A50">
            <w:pPr>
              <w:numPr>
                <w:ilvl w:val="0"/>
                <w:numId w:val="212"/>
              </w:numPr>
              <w:ind w:left="324"/>
              <w:rPr>
                <w:b/>
                <w:i/>
                <w:color w:val="000000"/>
                <w:sz w:val="24"/>
                <w:szCs w:val="24"/>
              </w:rPr>
            </w:pPr>
            <w:r w:rsidRPr="00276BAC">
              <w:rPr>
                <w:b/>
                <w:i/>
                <w:color w:val="000000"/>
                <w:sz w:val="24"/>
                <w:szCs w:val="24"/>
              </w:rPr>
              <w:t>Media laboratory/Studios</w:t>
            </w:r>
          </w:p>
          <w:p w:rsidR="000D1A50" w:rsidRPr="00276BAC" w:rsidRDefault="000D1A50" w:rsidP="000D1A50">
            <w:pPr>
              <w:numPr>
                <w:ilvl w:val="0"/>
                <w:numId w:val="212"/>
              </w:numPr>
              <w:ind w:left="324"/>
              <w:rPr>
                <w:b/>
                <w:i/>
                <w:color w:val="000000"/>
                <w:sz w:val="24"/>
                <w:szCs w:val="24"/>
              </w:rPr>
            </w:pPr>
            <w:r w:rsidRPr="00276BAC">
              <w:rPr>
                <w:b/>
                <w:i/>
                <w:color w:val="000000"/>
                <w:sz w:val="24"/>
                <w:szCs w:val="24"/>
              </w:rPr>
              <w:t>Business Lab</w:t>
            </w:r>
          </w:p>
          <w:p w:rsidR="000D1A50" w:rsidRDefault="000D1A50" w:rsidP="000D1A50">
            <w:pPr>
              <w:numPr>
                <w:ilvl w:val="0"/>
                <w:numId w:val="212"/>
              </w:numPr>
              <w:ind w:left="324"/>
              <w:rPr>
                <w:b/>
                <w:i/>
                <w:sz w:val="24"/>
                <w:szCs w:val="24"/>
              </w:rPr>
            </w:pPr>
            <w:r w:rsidRPr="00276BAC">
              <w:rPr>
                <w:b/>
                <w:i/>
                <w:sz w:val="24"/>
                <w:szCs w:val="24"/>
              </w:rPr>
              <w:t>Research/Statistical Databases</w:t>
            </w:r>
          </w:p>
          <w:p w:rsidR="000D1A50" w:rsidRDefault="000D1A50" w:rsidP="000D1A50">
            <w:pPr>
              <w:numPr>
                <w:ilvl w:val="0"/>
                <w:numId w:val="212"/>
              </w:numPr>
              <w:ind w:left="324"/>
              <w:rPr>
                <w:b/>
                <w:i/>
                <w:sz w:val="24"/>
                <w:szCs w:val="24"/>
              </w:rPr>
            </w:pPr>
            <w:r>
              <w:rPr>
                <w:b/>
                <w:i/>
                <w:sz w:val="24"/>
                <w:szCs w:val="24"/>
              </w:rPr>
              <w:t>Mootcourt</w:t>
            </w:r>
          </w:p>
          <w:p w:rsidR="000D1A50" w:rsidRDefault="000D1A50" w:rsidP="000D1A50">
            <w:pPr>
              <w:numPr>
                <w:ilvl w:val="0"/>
                <w:numId w:val="212"/>
              </w:numPr>
              <w:ind w:left="324"/>
              <w:rPr>
                <w:b/>
                <w:i/>
                <w:sz w:val="24"/>
                <w:szCs w:val="24"/>
              </w:rPr>
            </w:pPr>
            <w:r>
              <w:rPr>
                <w:b/>
                <w:i/>
                <w:sz w:val="24"/>
                <w:szCs w:val="24"/>
              </w:rPr>
              <w:t>Theatre</w:t>
            </w:r>
          </w:p>
          <w:p w:rsidR="000D1A50" w:rsidRPr="00276BAC" w:rsidRDefault="000D1A50" w:rsidP="000D1A50">
            <w:pPr>
              <w:numPr>
                <w:ilvl w:val="0"/>
                <w:numId w:val="212"/>
              </w:numPr>
              <w:ind w:left="324"/>
              <w:rPr>
                <w:b/>
                <w:i/>
                <w:sz w:val="24"/>
                <w:szCs w:val="24"/>
              </w:rPr>
            </w:pPr>
            <w:r>
              <w:rPr>
                <w:b/>
                <w:i/>
                <w:sz w:val="24"/>
                <w:szCs w:val="24"/>
              </w:rPr>
              <w:t>Art Gallery</w:t>
            </w:r>
          </w:p>
          <w:p w:rsidR="000D1A50" w:rsidRDefault="000D1A50" w:rsidP="00300587">
            <w:pPr>
              <w:rPr>
                <w:b/>
                <w:iCs/>
                <w:color w:val="000000"/>
              </w:rPr>
            </w:pPr>
          </w:p>
          <w:p w:rsidR="000D1A50" w:rsidRPr="007608EE" w:rsidRDefault="000D1A50" w:rsidP="00300587">
            <w:pPr>
              <w:rPr>
                <w:b/>
                <w:iCs/>
                <w:color w:val="000000"/>
              </w:rPr>
            </w:pPr>
            <w:r w:rsidRPr="007608EE">
              <w:rPr>
                <w:b/>
                <w:iCs/>
                <w:color w:val="000000"/>
              </w:rPr>
              <w:t>Options:</w:t>
            </w:r>
          </w:p>
          <w:p w:rsidR="000D1A50" w:rsidRPr="007608EE" w:rsidRDefault="000D1A50" w:rsidP="00300587">
            <w:pPr>
              <w:rPr>
                <w:bCs/>
                <w:iCs/>
                <w:color w:val="000000"/>
              </w:rPr>
            </w:pPr>
            <w:r>
              <w:rPr>
                <w:bCs/>
                <w:iCs/>
                <w:color w:val="000000"/>
              </w:rPr>
              <w:t xml:space="preserve">A. </w:t>
            </w:r>
            <w:r w:rsidR="00387757">
              <w:rPr>
                <w:bCs/>
                <w:iCs/>
                <w:color w:val="000000"/>
              </w:rPr>
              <w:t xml:space="preserve">Any </w:t>
            </w:r>
            <w:r>
              <w:rPr>
                <w:bCs/>
                <w:iCs/>
                <w:color w:val="000000"/>
              </w:rPr>
              <w:t xml:space="preserve">4 or </w:t>
            </w:r>
            <w:r w:rsidR="00347147">
              <w:rPr>
                <w:bCs/>
                <w:iCs/>
                <w:color w:val="000000"/>
              </w:rPr>
              <w:t>more</w:t>
            </w:r>
            <w:r w:rsidRPr="007608EE">
              <w:rPr>
                <w:bCs/>
                <w:iCs/>
                <w:color w:val="000000"/>
              </w:rPr>
              <w:t xml:space="preserve"> of the above</w:t>
            </w:r>
          </w:p>
          <w:p w:rsidR="000D1A50" w:rsidRPr="007608EE" w:rsidRDefault="000D1A50" w:rsidP="00300587">
            <w:pPr>
              <w:rPr>
                <w:bCs/>
                <w:iCs/>
                <w:color w:val="000000"/>
              </w:rPr>
            </w:pPr>
            <w:r w:rsidRPr="007608EE">
              <w:rPr>
                <w:bCs/>
                <w:iCs/>
                <w:color w:val="000000"/>
              </w:rPr>
              <w:t xml:space="preserve">B. </w:t>
            </w:r>
            <w:r w:rsidR="00387757">
              <w:rPr>
                <w:bCs/>
                <w:iCs/>
                <w:color w:val="000000"/>
              </w:rPr>
              <w:t xml:space="preserve">Any </w:t>
            </w:r>
            <w:r>
              <w:rPr>
                <w:bCs/>
                <w:iCs/>
                <w:color w:val="000000"/>
              </w:rPr>
              <w:t>3</w:t>
            </w:r>
            <w:r w:rsidRPr="007608EE">
              <w:rPr>
                <w:bCs/>
                <w:iCs/>
                <w:color w:val="000000"/>
              </w:rPr>
              <w:t xml:space="preserve"> of the above</w:t>
            </w:r>
          </w:p>
          <w:p w:rsidR="000D1A50" w:rsidRPr="007608EE" w:rsidRDefault="000D1A50" w:rsidP="00300587">
            <w:pPr>
              <w:rPr>
                <w:bCs/>
                <w:iCs/>
                <w:color w:val="000000"/>
              </w:rPr>
            </w:pPr>
            <w:r w:rsidRPr="007608EE">
              <w:rPr>
                <w:bCs/>
                <w:iCs/>
                <w:color w:val="000000"/>
              </w:rPr>
              <w:t xml:space="preserve">C. </w:t>
            </w:r>
            <w:r w:rsidR="00387757">
              <w:rPr>
                <w:bCs/>
                <w:iCs/>
                <w:color w:val="000000"/>
              </w:rPr>
              <w:t xml:space="preserve">Any </w:t>
            </w:r>
            <w:r>
              <w:rPr>
                <w:bCs/>
                <w:iCs/>
                <w:color w:val="000000"/>
              </w:rPr>
              <w:t>2</w:t>
            </w:r>
            <w:r w:rsidRPr="007608EE">
              <w:rPr>
                <w:bCs/>
                <w:iCs/>
                <w:color w:val="000000"/>
              </w:rPr>
              <w:t xml:space="preserve"> of the above</w:t>
            </w:r>
          </w:p>
          <w:p w:rsidR="000D1A50" w:rsidRPr="007608EE" w:rsidRDefault="000D1A50" w:rsidP="00300587">
            <w:pPr>
              <w:rPr>
                <w:bCs/>
                <w:iCs/>
                <w:color w:val="000000"/>
              </w:rPr>
            </w:pPr>
            <w:r>
              <w:rPr>
                <w:bCs/>
                <w:iCs/>
                <w:color w:val="000000"/>
              </w:rPr>
              <w:t xml:space="preserve">D. </w:t>
            </w:r>
            <w:r w:rsidR="00387757">
              <w:rPr>
                <w:bCs/>
                <w:iCs/>
                <w:color w:val="000000"/>
              </w:rPr>
              <w:t xml:space="preserve">Any </w:t>
            </w:r>
            <w:r>
              <w:rPr>
                <w:bCs/>
                <w:iCs/>
                <w:color w:val="000000"/>
              </w:rPr>
              <w:t>1</w:t>
            </w:r>
            <w:r w:rsidRPr="007608EE">
              <w:rPr>
                <w:bCs/>
                <w:iCs/>
                <w:color w:val="000000"/>
              </w:rPr>
              <w:t xml:space="preserve"> of the above</w:t>
            </w:r>
          </w:p>
          <w:p w:rsidR="000D1A50" w:rsidRDefault="000D1A50" w:rsidP="00300587">
            <w:pPr>
              <w:rPr>
                <w:bCs/>
                <w:iCs/>
                <w:color w:val="000000"/>
              </w:rPr>
            </w:pPr>
            <w:r w:rsidRPr="007608EE">
              <w:rPr>
                <w:bCs/>
                <w:iCs/>
                <w:color w:val="000000"/>
              </w:rPr>
              <w:t xml:space="preserve">E. </w:t>
            </w:r>
            <w:r>
              <w:rPr>
                <w:bCs/>
                <w:iCs/>
                <w:color w:val="000000"/>
              </w:rPr>
              <w:t xml:space="preserve">None of the </w:t>
            </w:r>
            <w:r w:rsidRPr="007608EE">
              <w:rPr>
                <w:bCs/>
                <w:iCs/>
                <w:color w:val="000000"/>
              </w:rPr>
              <w:t xml:space="preserve"> above</w:t>
            </w:r>
          </w:p>
          <w:p w:rsidR="000D1A50" w:rsidRPr="00EC5AA5" w:rsidRDefault="000D1A50" w:rsidP="00300587">
            <w:pPr>
              <w:rPr>
                <w:bCs/>
                <w:color w:val="000000"/>
                <w:sz w:val="24"/>
                <w:szCs w:val="24"/>
              </w:rPr>
            </w:pPr>
            <w:r w:rsidRPr="00EC5AA5">
              <w:rPr>
                <w:bCs/>
                <w:color w:val="000000"/>
                <w:sz w:val="24"/>
                <w:szCs w:val="24"/>
              </w:rPr>
              <w:t>Data Requirements:</w:t>
            </w:r>
          </w:p>
          <w:p w:rsidR="000D1A50" w:rsidRPr="00EC5AA5" w:rsidRDefault="000D1A50" w:rsidP="000D1A50">
            <w:pPr>
              <w:numPr>
                <w:ilvl w:val="0"/>
                <w:numId w:val="45"/>
              </w:numPr>
              <w:rPr>
                <w:bCs/>
                <w:iCs/>
                <w:color w:val="000000"/>
                <w:sz w:val="24"/>
                <w:szCs w:val="24"/>
              </w:rPr>
            </w:pPr>
            <w:r w:rsidRPr="00EC5AA5">
              <w:rPr>
                <w:bCs/>
                <w:color w:val="000000"/>
                <w:sz w:val="24"/>
                <w:szCs w:val="24"/>
              </w:rPr>
              <w:t>Name of the facility</w:t>
            </w:r>
          </w:p>
          <w:p w:rsidR="000D1A50" w:rsidRPr="00EC5AA5" w:rsidRDefault="000D1A50" w:rsidP="000D1A50">
            <w:pPr>
              <w:numPr>
                <w:ilvl w:val="0"/>
                <w:numId w:val="45"/>
              </w:numPr>
              <w:contextualSpacing/>
              <w:rPr>
                <w:bCs/>
                <w:iCs/>
                <w:color w:val="000000"/>
                <w:sz w:val="24"/>
                <w:szCs w:val="24"/>
              </w:rPr>
            </w:pPr>
            <w:r w:rsidRPr="00EC5AA5">
              <w:rPr>
                <w:bCs/>
                <w:color w:val="000000"/>
                <w:sz w:val="24"/>
                <w:szCs w:val="24"/>
              </w:rPr>
              <w:t>Year of establishment</w:t>
            </w:r>
          </w:p>
          <w:p w:rsidR="000D1A50" w:rsidRPr="00EC5AA5" w:rsidRDefault="000D1A50" w:rsidP="000D1A50">
            <w:pPr>
              <w:numPr>
                <w:ilvl w:val="0"/>
                <w:numId w:val="45"/>
              </w:numPr>
              <w:contextualSpacing/>
              <w:rPr>
                <w:b/>
                <w:bCs/>
                <w:color w:val="000000"/>
                <w:sz w:val="24"/>
                <w:szCs w:val="24"/>
              </w:rPr>
            </w:pPr>
            <w:r>
              <w:rPr>
                <w:bCs/>
                <w:color w:val="000000"/>
                <w:sz w:val="24"/>
                <w:szCs w:val="24"/>
              </w:rPr>
              <w:t xml:space="preserve">Geotagged </w:t>
            </w:r>
            <w:r w:rsidRPr="00EC5AA5">
              <w:rPr>
                <w:bCs/>
                <w:color w:val="000000"/>
                <w:sz w:val="24"/>
                <w:szCs w:val="24"/>
              </w:rPr>
              <w:t>pictures</w:t>
            </w:r>
          </w:p>
          <w:p w:rsidR="000D1A50" w:rsidRPr="00EC5AA5" w:rsidRDefault="000D1A50" w:rsidP="00300587">
            <w:pPr>
              <w:ind w:left="720"/>
              <w:contextualSpacing/>
              <w:rPr>
                <w:bCs/>
                <w:color w:val="000000"/>
                <w:sz w:val="24"/>
                <w:szCs w:val="24"/>
              </w:rPr>
            </w:pPr>
          </w:p>
          <w:p w:rsidR="000D1A50" w:rsidRPr="00EC5AA5" w:rsidRDefault="000D1A50" w:rsidP="00300587">
            <w:pPr>
              <w:rPr>
                <w:b/>
                <w:color w:val="000000"/>
              </w:rPr>
            </w:pPr>
            <w:r w:rsidRPr="00EC5AA5">
              <w:rPr>
                <w:b/>
                <w:color w:val="000000"/>
              </w:rPr>
              <w:t xml:space="preserve">File Description </w:t>
            </w:r>
          </w:p>
          <w:p w:rsidR="000D1A50" w:rsidRPr="00EC5AA5" w:rsidRDefault="000D1A50" w:rsidP="000D1A50">
            <w:pPr>
              <w:numPr>
                <w:ilvl w:val="0"/>
                <w:numId w:val="148"/>
              </w:numPr>
              <w:spacing w:line="276" w:lineRule="auto"/>
              <w:rPr>
                <w:color w:val="000000"/>
              </w:rPr>
            </w:pPr>
            <w:r w:rsidRPr="00EC5AA5">
              <w:rPr>
                <w:color w:val="000000"/>
              </w:rPr>
              <w:t xml:space="preserve">Paste link of videos and geotagged  photographs </w:t>
            </w:r>
          </w:p>
          <w:p w:rsidR="000D1A50" w:rsidRPr="00EC5AA5" w:rsidRDefault="000D1A50" w:rsidP="000D1A50">
            <w:pPr>
              <w:numPr>
                <w:ilvl w:val="0"/>
                <w:numId w:val="148"/>
              </w:numPr>
              <w:spacing w:line="276" w:lineRule="auto"/>
              <w:rPr>
                <w:color w:val="000000"/>
              </w:rPr>
            </w:pPr>
            <w:r w:rsidRPr="00EC5AA5">
              <w:rPr>
                <w:color w:val="000000"/>
              </w:rPr>
              <w:t>Upload the list of facilities provided by the university a</w:t>
            </w:r>
            <w:r>
              <w:rPr>
                <w:color w:val="000000"/>
              </w:rPr>
              <w:t xml:space="preserve">nd their year of establishment </w:t>
            </w:r>
          </w:p>
          <w:p w:rsidR="000D1A50" w:rsidRPr="00EC5AA5" w:rsidRDefault="000D1A50" w:rsidP="000D1A50">
            <w:pPr>
              <w:numPr>
                <w:ilvl w:val="0"/>
                <w:numId w:val="148"/>
              </w:numPr>
              <w:spacing w:line="276" w:lineRule="auto"/>
              <w:rPr>
                <w:b/>
                <w:bCs/>
                <w:color w:val="000000"/>
                <w:sz w:val="24"/>
                <w:szCs w:val="24"/>
              </w:rPr>
            </w:pPr>
            <w:r w:rsidRPr="00EC5AA5">
              <w:rPr>
                <w:color w:val="000000"/>
              </w:rPr>
              <w:t>Upload any additional information</w:t>
            </w:r>
          </w:p>
        </w:tc>
        <w:tc>
          <w:tcPr>
            <w:tcW w:w="1417" w:type="dxa"/>
          </w:tcPr>
          <w:p w:rsidR="000D1A50" w:rsidRPr="00EC5AA5" w:rsidRDefault="000D1A50" w:rsidP="00300587">
            <w:pPr>
              <w:jc w:val="center"/>
              <w:rPr>
                <w:b/>
                <w:bCs/>
                <w:color w:val="000000"/>
                <w:sz w:val="24"/>
                <w:szCs w:val="24"/>
              </w:rPr>
            </w:pPr>
            <w:r w:rsidRPr="00EC5AA5">
              <w:rPr>
                <w:b/>
                <w:bCs/>
                <w:color w:val="000000"/>
                <w:sz w:val="24"/>
                <w:szCs w:val="24"/>
              </w:rPr>
              <w:t>3</w:t>
            </w:r>
          </w:p>
        </w:tc>
      </w:tr>
      <w:tr w:rsidR="000D1A50" w:rsidRPr="00093E46" w:rsidTr="00300587">
        <w:trPr>
          <w:trHeight w:val="935"/>
        </w:trPr>
        <w:tc>
          <w:tcPr>
            <w:tcW w:w="1132" w:type="dxa"/>
          </w:tcPr>
          <w:p w:rsidR="000D1A50" w:rsidRPr="00EC5AA5" w:rsidRDefault="000D1A50" w:rsidP="00300587">
            <w:pPr>
              <w:jc w:val="center"/>
              <w:rPr>
                <w:b/>
                <w:bCs/>
                <w:color w:val="000000"/>
                <w:sz w:val="24"/>
                <w:szCs w:val="24"/>
              </w:rPr>
            </w:pPr>
            <w:r w:rsidRPr="00EC5AA5">
              <w:rPr>
                <w:b/>
                <w:bCs/>
                <w:color w:val="000000"/>
                <w:sz w:val="24"/>
                <w:szCs w:val="24"/>
              </w:rPr>
              <w:t>3.1.6</w:t>
            </w:r>
          </w:p>
          <w:p w:rsidR="000D1A50" w:rsidRPr="00EC5AA5" w:rsidRDefault="000D1A50" w:rsidP="00300587">
            <w:pPr>
              <w:jc w:val="center"/>
              <w:rPr>
                <w:b/>
                <w:bCs/>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40" w:type="dxa"/>
          </w:tcPr>
          <w:p w:rsidR="000D1A50" w:rsidRPr="000B5787" w:rsidRDefault="000D1A50" w:rsidP="00300587">
            <w:pPr>
              <w:rPr>
                <w:b/>
                <w:i/>
                <w:color w:val="000000"/>
                <w:sz w:val="24"/>
                <w:szCs w:val="24"/>
              </w:rPr>
            </w:pPr>
            <w:r w:rsidRPr="00EC5AA5">
              <w:rPr>
                <w:b/>
                <w:i/>
                <w:color w:val="000000"/>
                <w:sz w:val="24"/>
                <w:szCs w:val="24"/>
              </w:rPr>
              <w:t xml:space="preserve">Percentage of departments with UGC-SAP, CAS, DST-FIST, DBT, ICSSR  and other recognitions by </w:t>
            </w:r>
            <w:r w:rsidRPr="008B1B08">
              <w:rPr>
                <w:b/>
                <w:i/>
                <w:color w:val="000000"/>
                <w:sz w:val="24"/>
                <w:szCs w:val="24"/>
              </w:rPr>
              <w:t xml:space="preserve">national and international  agencies </w:t>
            </w:r>
            <w:r w:rsidRPr="00322EE2">
              <w:rPr>
                <w:b/>
                <w:i/>
                <w:color w:val="000000"/>
                <w:sz w:val="24"/>
                <w:szCs w:val="24"/>
              </w:rPr>
              <w:t>(</w:t>
            </w:r>
            <w:r>
              <w:rPr>
                <w:b/>
                <w:i/>
                <w:color w:val="000000"/>
                <w:sz w:val="24"/>
                <w:szCs w:val="24"/>
              </w:rPr>
              <w:t>Data for the latest completed academic year</w:t>
            </w:r>
            <w:r w:rsidRPr="00322EE2">
              <w:rPr>
                <w:b/>
                <w:i/>
                <w:color w:val="000000"/>
                <w:sz w:val="24"/>
                <w:szCs w:val="24"/>
              </w:rPr>
              <w:t>)</w:t>
            </w:r>
          </w:p>
          <w:p w:rsidR="000D1A50" w:rsidRPr="00EC5AA5" w:rsidRDefault="000D1A50" w:rsidP="00300587">
            <w:pPr>
              <w:jc w:val="both"/>
              <w:rPr>
                <w:b/>
                <w:i/>
                <w:color w:val="000000"/>
                <w:sz w:val="24"/>
                <w:szCs w:val="24"/>
              </w:rPr>
            </w:pPr>
          </w:p>
          <w:p w:rsidR="000D1A50" w:rsidRPr="00EC5AA5" w:rsidRDefault="000D1A50" w:rsidP="00300587">
            <w:pPr>
              <w:rPr>
                <w:color w:val="000000"/>
                <w:sz w:val="24"/>
                <w:szCs w:val="24"/>
              </w:rPr>
            </w:pPr>
            <w:r w:rsidRPr="00EC5AA5">
              <w:rPr>
                <w:color w:val="000000"/>
                <w:sz w:val="24"/>
                <w:szCs w:val="24"/>
              </w:rPr>
              <w:t xml:space="preserve">3.1.6.1: The Number of departments with UGC-SAP, CAS, DST-FIST , DBT, ICSSR  and other similar recognitions </w:t>
            </w:r>
            <w:r w:rsidRPr="00D14FD6">
              <w:rPr>
                <w:color w:val="000000"/>
                <w:sz w:val="24"/>
                <w:szCs w:val="24"/>
              </w:rPr>
              <w:t>by national and international  agencies</w:t>
            </w:r>
          </w:p>
          <w:p w:rsidR="000D1A50" w:rsidRPr="00EC5AA5" w:rsidRDefault="000D1A50" w:rsidP="00300587">
            <w:pPr>
              <w:rPr>
                <w:color w:val="000000"/>
                <w:sz w:val="24"/>
                <w:szCs w:val="24"/>
              </w:rPr>
            </w:pPr>
            <w:r w:rsidRPr="00EC5AA5">
              <w:rPr>
                <w:color w:val="000000"/>
                <w:sz w:val="24"/>
                <w:szCs w:val="24"/>
              </w:rPr>
              <w:t>Data Requirements:</w:t>
            </w:r>
            <w:r w:rsidRPr="00EC5AA5">
              <w:rPr>
                <w:bCs/>
                <w:color w:val="000000"/>
                <w:sz w:val="24"/>
                <w:szCs w:val="24"/>
              </w:rPr>
              <w:t xml:space="preserve"> (As per </w:t>
            </w:r>
            <w:r>
              <w:rPr>
                <w:bCs/>
                <w:color w:val="000000"/>
                <w:sz w:val="24"/>
                <w:szCs w:val="24"/>
              </w:rPr>
              <w:t>Data Template</w:t>
            </w:r>
            <w:r w:rsidRPr="00EC5AA5">
              <w:rPr>
                <w:bCs/>
                <w:color w:val="000000"/>
                <w:sz w:val="24"/>
                <w:szCs w:val="24"/>
              </w:rPr>
              <w:t>)</w:t>
            </w:r>
          </w:p>
          <w:p w:rsidR="000D1A50" w:rsidRPr="00EC5AA5" w:rsidRDefault="000D1A50" w:rsidP="000D1A50">
            <w:pPr>
              <w:numPr>
                <w:ilvl w:val="0"/>
                <w:numId w:val="46"/>
              </w:numPr>
              <w:rPr>
                <w:iCs/>
                <w:color w:val="000000"/>
                <w:sz w:val="24"/>
                <w:szCs w:val="24"/>
              </w:rPr>
            </w:pPr>
            <w:r w:rsidRPr="00EC5AA5">
              <w:rPr>
                <w:color w:val="000000"/>
                <w:sz w:val="24"/>
                <w:szCs w:val="24"/>
              </w:rPr>
              <w:t>Name of the Department</w:t>
            </w:r>
          </w:p>
          <w:p w:rsidR="000D1A50" w:rsidRPr="00EC5AA5" w:rsidRDefault="000D1A50" w:rsidP="000D1A50">
            <w:pPr>
              <w:numPr>
                <w:ilvl w:val="0"/>
                <w:numId w:val="46"/>
              </w:numPr>
              <w:contextualSpacing/>
              <w:rPr>
                <w:iCs/>
                <w:color w:val="000000"/>
                <w:sz w:val="24"/>
                <w:szCs w:val="24"/>
              </w:rPr>
            </w:pPr>
            <w:r w:rsidRPr="00EC5AA5">
              <w:rPr>
                <w:color w:val="000000"/>
                <w:sz w:val="24"/>
                <w:szCs w:val="24"/>
              </w:rPr>
              <w:t>Name of the Scheme</w:t>
            </w:r>
          </w:p>
          <w:p w:rsidR="000D1A50" w:rsidRPr="00EC5AA5" w:rsidRDefault="000D1A50" w:rsidP="000D1A50">
            <w:pPr>
              <w:numPr>
                <w:ilvl w:val="0"/>
                <w:numId w:val="46"/>
              </w:numPr>
              <w:contextualSpacing/>
              <w:rPr>
                <w:iCs/>
                <w:color w:val="000000"/>
                <w:sz w:val="24"/>
                <w:szCs w:val="24"/>
              </w:rPr>
            </w:pPr>
            <w:r w:rsidRPr="00EC5AA5">
              <w:rPr>
                <w:color w:val="000000"/>
                <w:sz w:val="24"/>
                <w:szCs w:val="24"/>
              </w:rPr>
              <w:t>Name of the funding agency</w:t>
            </w:r>
          </w:p>
          <w:p w:rsidR="000D1A50" w:rsidRPr="00EC5AA5" w:rsidRDefault="000D1A50" w:rsidP="000D1A50">
            <w:pPr>
              <w:numPr>
                <w:ilvl w:val="0"/>
                <w:numId w:val="46"/>
              </w:numPr>
              <w:contextualSpacing/>
              <w:rPr>
                <w:iCs/>
                <w:color w:val="000000"/>
                <w:sz w:val="24"/>
                <w:szCs w:val="24"/>
              </w:rPr>
            </w:pPr>
            <w:r w:rsidRPr="00EC5AA5">
              <w:rPr>
                <w:color w:val="000000"/>
                <w:sz w:val="24"/>
                <w:szCs w:val="24"/>
              </w:rPr>
              <w:t>Year of Award</w:t>
            </w:r>
          </w:p>
          <w:p w:rsidR="000D1A50" w:rsidRPr="00EC5AA5" w:rsidRDefault="000D1A50" w:rsidP="000D1A50">
            <w:pPr>
              <w:numPr>
                <w:ilvl w:val="0"/>
                <w:numId w:val="46"/>
              </w:numPr>
              <w:contextualSpacing/>
              <w:rPr>
                <w:iCs/>
                <w:color w:val="000000"/>
                <w:sz w:val="24"/>
                <w:szCs w:val="24"/>
              </w:rPr>
            </w:pPr>
            <w:r w:rsidRPr="00EC5AA5">
              <w:rPr>
                <w:color w:val="000000"/>
                <w:sz w:val="24"/>
                <w:szCs w:val="24"/>
              </w:rPr>
              <w:t>Funds provided</w:t>
            </w:r>
          </w:p>
          <w:p w:rsidR="000D1A50" w:rsidRPr="00EC5AA5" w:rsidRDefault="000D1A50" w:rsidP="000D1A50">
            <w:pPr>
              <w:numPr>
                <w:ilvl w:val="0"/>
                <w:numId w:val="46"/>
              </w:numPr>
              <w:contextualSpacing/>
              <w:rPr>
                <w:color w:val="000000"/>
                <w:sz w:val="24"/>
                <w:szCs w:val="24"/>
              </w:rPr>
            </w:pPr>
            <w:r w:rsidRPr="00EC5AA5">
              <w:rPr>
                <w:color w:val="000000"/>
                <w:sz w:val="24"/>
                <w:szCs w:val="24"/>
              </w:rPr>
              <w:t>Duration of award</w:t>
            </w:r>
          </w:p>
          <w:p w:rsidR="000D1A50" w:rsidRPr="00EC5AA5" w:rsidRDefault="000D1A50" w:rsidP="00300587">
            <w:pPr>
              <w:rPr>
                <w:color w:val="000000"/>
                <w:sz w:val="24"/>
                <w:szCs w:val="24"/>
              </w:rPr>
            </w:pPr>
          </w:p>
          <w:p w:rsidR="000D1A50" w:rsidRPr="00EC5AA5" w:rsidRDefault="000D1A50" w:rsidP="00300587">
            <w:pPr>
              <w:rPr>
                <w:color w:val="000000"/>
                <w:sz w:val="24"/>
                <w:szCs w:val="24"/>
              </w:rPr>
            </w:pPr>
            <w:r w:rsidRPr="00EC5AA5">
              <w:rPr>
                <w:color w:val="000000"/>
                <w:sz w:val="24"/>
                <w:szCs w:val="24"/>
              </w:rPr>
              <w:t>Formula:</w:t>
            </w:r>
          </w:p>
          <w:p w:rsidR="000D1A50" w:rsidRPr="00EC5AA5" w:rsidRDefault="00E1124E" w:rsidP="00300587">
            <w:pPr>
              <w:jc w:val="center"/>
              <w:rPr>
                <w:bCs/>
                <w:color w:val="000000"/>
                <w:sz w:val="24"/>
                <w:szCs w:val="24"/>
              </w:rPr>
            </w:pPr>
            <m:oMathPara>
              <m:oMath>
                <m:f>
                  <m:fPr>
                    <m:ctrlPr>
                      <w:rPr>
                        <w:rFonts w:ascii="Cambria Math" w:hAnsi="Cambria Math"/>
                        <w:b/>
                        <w:bCs/>
                        <w:sz w:val="24"/>
                        <w:szCs w:val="24"/>
                      </w:rPr>
                    </m:ctrlPr>
                  </m:fPr>
                  <m:num>
                    <m:eqArr>
                      <m:eqArrPr>
                        <m:ctrlPr>
                          <w:rPr>
                            <w:rFonts w:ascii="Cambria Math" w:hAnsi="Cambria Math"/>
                            <w:b/>
                            <w:bCs/>
                            <w:sz w:val="24"/>
                            <w:szCs w:val="24"/>
                          </w:rPr>
                        </m:ctrlPr>
                      </m:eqArrPr>
                      <m:e>
                        <m:r>
                          <m:rPr>
                            <m:sty m:val="b"/>
                          </m:rPr>
                          <w:rPr>
                            <w:rFonts w:ascii="Cambria Math" w:hAnsi="Cambria Math"/>
                            <w:sz w:val="24"/>
                            <w:szCs w:val="24"/>
                          </w:rPr>
                          <m:t xml:space="preserve">Number of departments with  </m:t>
                        </m:r>
                      </m:e>
                      <m:e>
                        <m:r>
                          <m:rPr>
                            <m:sty m:val="p"/>
                          </m:rPr>
                          <w:rPr>
                            <w:rFonts w:ascii="Cambria Math" w:hAnsi="Cambria Math"/>
                            <w:sz w:val="24"/>
                            <w:szCs w:val="24"/>
                          </w:rPr>
                          <m:t xml:space="preserve">UGC-SAP, CAS, DST-FIST, DBT,  ICSSR </m:t>
                        </m:r>
                        <m:ctrlPr>
                          <w:rPr>
                            <w:rFonts w:ascii="Cambria Math" w:eastAsia="Cambria Math" w:hAnsi="Cambria Math"/>
                            <w:sz w:val="24"/>
                            <w:szCs w:val="24"/>
                          </w:rPr>
                        </m:ctrlPr>
                      </m:e>
                      <m:e>
                        <m:r>
                          <m:rPr>
                            <m:sty m:val="p"/>
                          </m:rPr>
                          <w:rPr>
                            <w:rFonts w:ascii="Cambria Math" w:hAnsi="Cambria Math"/>
                            <w:sz w:val="24"/>
                            <w:szCs w:val="24"/>
                          </w:rPr>
                          <m:t>and other similar recognitions</m:t>
                        </m:r>
                      </m:e>
                    </m:eqArr>
                  </m:num>
                  <m:den>
                    <m:eqArr>
                      <m:eqArrPr>
                        <m:ctrlPr>
                          <w:rPr>
                            <w:rFonts w:ascii="Cambria Math" w:hAnsi="Cambria Math"/>
                            <w:b/>
                            <w:sz w:val="24"/>
                            <w:szCs w:val="24"/>
                          </w:rPr>
                        </m:ctrlPr>
                      </m:eqArrPr>
                      <m:e>
                        <m:r>
                          <m:rPr>
                            <m:sty m:val="b"/>
                          </m:rPr>
                          <w:rPr>
                            <w:rFonts w:ascii="Cambria Math" w:hAnsi="Cambria Math"/>
                            <w:sz w:val="24"/>
                            <w:szCs w:val="24"/>
                          </w:rPr>
                          <m:t xml:space="preserve">Total number of departments </m:t>
                        </m:r>
                      </m:e>
                      <m:e>
                        <m:r>
                          <m:rPr>
                            <m:sty m:val="b"/>
                          </m:rPr>
                          <w:rPr>
                            <w:rFonts w:ascii="Cambria Math" w:hAnsi="Cambria Math"/>
                            <w:sz w:val="24"/>
                            <w:szCs w:val="24"/>
                          </w:rPr>
                          <m:t>offering academic programmes</m:t>
                        </m:r>
                      </m:e>
                    </m:eqArr>
                  </m:den>
                </m:f>
                <m:r>
                  <m:rPr>
                    <m:sty m:val="b"/>
                  </m:rPr>
                  <w:rPr>
                    <w:rFonts w:ascii="Cambria Math" w:hAnsi="Cambria Math"/>
                    <w:sz w:val="24"/>
                    <w:szCs w:val="24"/>
                  </w:rPr>
                  <m:t>X100</m:t>
                </m:r>
              </m:oMath>
            </m:oMathPara>
          </w:p>
          <w:p w:rsidR="000D1A50" w:rsidRPr="00EC5AA5" w:rsidRDefault="000D1A50" w:rsidP="00300587">
            <w:pPr>
              <w:rPr>
                <w:b/>
                <w:bCs/>
                <w:color w:val="000000"/>
                <w:sz w:val="24"/>
                <w:szCs w:val="24"/>
              </w:rPr>
            </w:pPr>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49"/>
              </w:numPr>
              <w:spacing w:line="276" w:lineRule="auto"/>
              <w:rPr>
                <w:color w:val="000000"/>
              </w:rPr>
            </w:pPr>
            <w:r w:rsidRPr="00EC5AA5">
              <w:rPr>
                <w:color w:val="000000"/>
              </w:rPr>
              <w:t>Any additional information</w:t>
            </w:r>
          </w:p>
          <w:p w:rsidR="000D1A50" w:rsidRPr="00EC5AA5" w:rsidRDefault="000D1A50" w:rsidP="000D1A50">
            <w:pPr>
              <w:numPr>
                <w:ilvl w:val="0"/>
                <w:numId w:val="149"/>
              </w:numPr>
              <w:spacing w:line="276" w:lineRule="auto"/>
              <w:rPr>
                <w:color w:val="000000"/>
              </w:rPr>
            </w:pPr>
            <w:r w:rsidRPr="00EC5AA5">
              <w:rPr>
                <w:color w:val="000000"/>
              </w:rPr>
              <w:t>e-version of departmental recognition award letters</w:t>
            </w:r>
          </w:p>
          <w:p w:rsidR="000D1A50" w:rsidRPr="00EC5AA5" w:rsidRDefault="000D1A50" w:rsidP="000D1A50">
            <w:pPr>
              <w:numPr>
                <w:ilvl w:val="0"/>
                <w:numId w:val="149"/>
              </w:numPr>
              <w:spacing w:line="276" w:lineRule="auto"/>
              <w:rPr>
                <w:bCs/>
                <w:color w:val="000000"/>
                <w:sz w:val="24"/>
                <w:szCs w:val="24"/>
              </w:rPr>
            </w:pPr>
            <w:r w:rsidRPr="00EC5AA5">
              <w:rPr>
                <w:color w:val="000000"/>
              </w:rPr>
              <w:t>List of departments and award details (Data Template)</w:t>
            </w:r>
          </w:p>
        </w:tc>
        <w:tc>
          <w:tcPr>
            <w:tcW w:w="1417" w:type="dxa"/>
          </w:tcPr>
          <w:p w:rsidR="000D1A50" w:rsidRPr="00EC5AA5" w:rsidRDefault="000D1A50" w:rsidP="00300587">
            <w:pPr>
              <w:rPr>
                <w:b/>
                <w:bCs/>
                <w:color w:val="000000"/>
                <w:sz w:val="24"/>
                <w:szCs w:val="24"/>
              </w:rPr>
            </w:pPr>
          </w:p>
          <w:p w:rsidR="000D1A50" w:rsidRPr="00EC5AA5" w:rsidRDefault="000D1A50" w:rsidP="00300587">
            <w:pPr>
              <w:jc w:val="center"/>
              <w:rPr>
                <w:b/>
                <w:color w:val="000000"/>
                <w:sz w:val="24"/>
                <w:szCs w:val="24"/>
              </w:rPr>
            </w:pPr>
            <w:r w:rsidRPr="00EC5AA5">
              <w:rPr>
                <w:b/>
                <w:bCs/>
                <w:color w:val="000000"/>
                <w:sz w:val="24"/>
                <w:szCs w:val="24"/>
              </w:rPr>
              <w:t>5</w:t>
            </w:r>
          </w:p>
        </w:tc>
      </w:tr>
    </w:tbl>
    <w:p w:rsidR="000D1A50" w:rsidRPr="00093E46" w:rsidRDefault="000D1A50" w:rsidP="000D1A50">
      <w:pPr>
        <w:jc w:val="center"/>
        <w:rPr>
          <w:b/>
          <w:bCs/>
          <w:color w:val="000000"/>
          <w:sz w:val="24"/>
          <w:szCs w:val="24"/>
          <w:highlight w:val="yellow"/>
        </w:rPr>
      </w:pPr>
    </w:p>
    <w:p w:rsidR="000D1A50" w:rsidRPr="00093E46" w:rsidRDefault="000D1A50" w:rsidP="000D1A50">
      <w:pPr>
        <w:rPr>
          <w:b/>
          <w:bCs/>
          <w:color w:val="000000"/>
          <w:sz w:val="24"/>
          <w:szCs w:val="24"/>
          <w:highlight w:val="yellow"/>
        </w:rPr>
      </w:pPr>
    </w:p>
    <w:p w:rsidR="000D1A50" w:rsidRPr="00EC5AA5" w:rsidRDefault="000D1A50" w:rsidP="000D1A50">
      <w:pPr>
        <w:jc w:val="center"/>
        <w:rPr>
          <w:b/>
          <w:bCs/>
          <w:color w:val="000000"/>
          <w:sz w:val="24"/>
          <w:szCs w:val="24"/>
        </w:rPr>
      </w:pPr>
      <w:r w:rsidRPr="00EC5AA5">
        <w:rPr>
          <w:b/>
          <w:bCs/>
          <w:color w:val="000000"/>
          <w:sz w:val="24"/>
          <w:szCs w:val="24"/>
        </w:rPr>
        <w:t>Key Indicator - 3.2 Resource Mobilization for Research (20)</w:t>
      </w:r>
    </w:p>
    <w:p w:rsidR="000D1A50" w:rsidRPr="00EC5AA5" w:rsidRDefault="000D1A50" w:rsidP="000D1A50">
      <w:pPr>
        <w:jc w:val="center"/>
        <w:rPr>
          <w:b/>
          <w:bCs/>
          <w:color w:val="000000"/>
          <w:sz w:val="24"/>
          <w:szCs w:val="24"/>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5"/>
        <w:gridCol w:w="7337"/>
        <w:gridCol w:w="1559"/>
      </w:tblGrid>
      <w:tr w:rsidR="000D1A50" w:rsidRPr="00EC5AA5" w:rsidTr="00300587">
        <w:trPr>
          <w:trHeight w:val="341"/>
        </w:trPr>
        <w:tc>
          <w:tcPr>
            <w:tcW w:w="1135" w:type="dxa"/>
          </w:tcPr>
          <w:p w:rsidR="000D1A50" w:rsidRPr="00EC5AA5" w:rsidRDefault="000D1A50" w:rsidP="00300587">
            <w:pPr>
              <w:jc w:val="center"/>
              <w:rPr>
                <w:b/>
                <w:bCs/>
                <w:color w:val="000000"/>
                <w:sz w:val="24"/>
                <w:szCs w:val="24"/>
              </w:rPr>
            </w:pPr>
            <w:r w:rsidRPr="00EC5AA5">
              <w:rPr>
                <w:b/>
                <w:bCs/>
                <w:color w:val="000000"/>
                <w:sz w:val="24"/>
                <w:szCs w:val="24"/>
              </w:rPr>
              <w:t>Metric No.</w:t>
            </w:r>
          </w:p>
        </w:tc>
        <w:tc>
          <w:tcPr>
            <w:tcW w:w="7337" w:type="dxa"/>
          </w:tcPr>
          <w:p w:rsidR="000D1A50" w:rsidRPr="00EC5AA5" w:rsidRDefault="000D1A50" w:rsidP="00300587">
            <w:pPr>
              <w:jc w:val="center"/>
              <w:rPr>
                <w:b/>
                <w:bCs/>
                <w:color w:val="000000"/>
                <w:sz w:val="24"/>
                <w:szCs w:val="24"/>
              </w:rPr>
            </w:pPr>
          </w:p>
        </w:tc>
        <w:tc>
          <w:tcPr>
            <w:tcW w:w="1559" w:type="dxa"/>
          </w:tcPr>
          <w:p w:rsidR="000D1A50" w:rsidRPr="00EC5AA5" w:rsidRDefault="000D1A50" w:rsidP="00300587">
            <w:pPr>
              <w:jc w:val="center"/>
              <w:rPr>
                <w:b/>
                <w:bCs/>
                <w:color w:val="000000"/>
                <w:sz w:val="24"/>
                <w:szCs w:val="24"/>
              </w:rPr>
            </w:pPr>
            <w:r w:rsidRPr="00EC5AA5">
              <w:rPr>
                <w:b/>
                <w:bCs/>
                <w:color w:val="000000"/>
                <w:sz w:val="24"/>
                <w:szCs w:val="24"/>
              </w:rPr>
              <w:t xml:space="preserve">Weightage </w:t>
            </w:r>
          </w:p>
        </w:tc>
      </w:tr>
      <w:tr w:rsidR="000D1A50" w:rsidRPr="00EC5AA5" w:rsidTr="00300587">
        <w:tc>
          <w:tcPr>
            <w:tcW w:w="1135" w:type="dxa"/>
          </w:tcPr>
          <w:p w:rsidR="000D1A50" w:rsidRPr="00EC5AA5" w:rsidRDefault="000D1A50" w:rsidP="00300587">
            <w:pPr>
              <w:jc w:val="center"/>
              <w:rPr>
                <w:b/>
                <w:bCs/>
                <w:color w:val="000000"/>
                <w:sz w:val="24"/>
                <w:szCs w:val="24"/>
              </w:rPr>
            </w:pPr>
            <w:r w:rsidRPr="00EC5AA5">
              <w:rPr>
                <w:b/>
                <w:bCs/>
                <w:color w:val="000000"/>
                <w:sz w:val="24"/>
                <w:szCs w:val="24"/>
              </w:rPr>
              <w:t>3.2.1</w:t>
            </w:r>
          </w:p>
          <w:p w:rsidR="000D1A50" w:rsidRPr="00EC5AA5" w:rsidRDefault="000D1A50" w:rsidP="00300587">
            <w:pPr>
              <w:jc w:val="center"/>
              <w:rPr>
                <w:b/>
                <w:bCs/>
                <w:color w:val="000000"/>
                <w:sz w:val="24"/>
                <w:szCs w:val="24"/>
                <w:vertAlign w:val="subscript"/>
              </w:rPr>
            </w:pPr>
          </w:p>
          <w:p w:rsidR="000D1A50" w:rsidRPr="00EC5AA5" w:rsidRDefault="000D1A50" w:rsidP="00300587">
            <w:pPr>
              <w:jc w:val="center"/>
              <w:rPr>
                <w:b/>
                <w:bCs/>
                <w:color w:val="000000"/>
                <w:sz w:val="24"/>
                <w:szCs w:val="24"/>
                <w:vertAlign w:val="subscript"/>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r w:rsidRPr="00EC5AA5">
              <w:rPr>
                <w:b/>
                <w:bCs/>
                <w:color w:val="000000"/>
                <w:sz w:val="24"/>
                <w:szCs w:val="24"/>
                <w:vertAlign w:val="subscript"/>
              </w:rPr>
              <w:t xml:space="preserve"> </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p>
        </w:tc>
        <w:tc>
          <w:tcPr>
            <w:tcW w:w="7337" w:type="dxa"/>
          </w:tcPr>
          <w:p w:rsidR="000D1A50" w:rsidRPr="002C4B24" w:rsidRDefault="000D1A50" w:rsidP="00300587">
            <w:pPr>
              <w:pStyle w:val="NoSpacing"/>
              <w:jc w:val="both"/>
              <w:rPr>
                <w:rFonts w:ascii="Times New Roman" w:hAnsi="Times New Roman" w:cs="Times New Roman"/>
                <w:b/>
                <w:i/>
                <w:color w:val="000000"/>
                <w:sz w:val="24"/>
                <w:szCs w:val="24"/>
              </w:rPr>
            </w:pPr>
            <w:r w:rsidRPr="002C4B24">
              <w:rPr>
                <w:rFonts w:ascii="Times New Roman" w:hAnsi="Times New Roman" w:cs="Times New Roman"/>
                <w:b/>
                <w:i/>
                <w:color w:val="000000"/>
                <w:sz w:val="24"/>
                <w:szCs w:val="24"/>
              </w:rPr>
              <w:t>Extramural funding for Research (Grants sponsored by the non-government sources such as industry, corporate houses, international bodies for research projects) endowments, Chairs in the University during the last five years (INR in Lakhs)</w:t>
            </w:r>
          </w:p>
          <w:p w:rsidR="000D1A50" w:rsidRPr="00EC5AA5" w:rsidRDefault="000D1A50" w:rsidP="00300587">
            <w:pPr>
              <w:jc w:val="both"/>
              <w:rPr>
                <w:color w:val="000000"/>
              </w:rPr>
            </w:pPr>
          </w:p>
          <w:p w:rsidR="000D1A50" w:rsidRPr="00EC5AA5" w:rsidRDefault="000D1A50" w:rsidP="00300587">
            <w:pPr>
              <w:jc w:val="both"/>
              <w:rPr>
                <w:color w:val="000000"/>
                <w:sz w:val="24"/>
                <w:szCs w:val="24"/>
              </w:rPr>
            </w:pPr>
            <w:r w:rsidRPr="00EC5AA5">
              <w:rPr>
                <w:color w:val="000000"/>
                <w:sz w:val="24"/>
                <w:szCs w:val="24"/>
              </w:rPr>
              <w:t xml:space="preserve">3.2.1.1: Total Grants for research projects sponsored by the non-government sources such as industry, corporate houses, international bodies, endowments, Chairs in the institution year wise during the last five years (INR in Lakhs) </w:t>
            </w:r>
          </w:p>
          <w:p w:rsidR="000D1A50" w:rsidRPr="00EC5AA5" w:rsidRDefault="000D1A50" w:rsidP="00300587">
            <w:pPr>
              <w:jc w:val="both"/>
              <w:rPr>
                <w:color w:val="000000"/>
              </w:rPr>
            </w:pPr>
          </w:p>
          <w:p w:rsidR="000D1A50" w:rsidRPr="00EC5AA5" w:rsidRDefault="000D1A50" w:rsidP="00300587">
            <w:pPr>
              <w:jc w:val="both"/>
              <w:rPr>
                <w:color w:val="000000"/>
              </w:rPr>
            </w:pPr>
          </w:p>
          <w:tbl>
            <w:tblPr>
              <w:tblW w:w="5542"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14"/>
              <w:gridCol w:w="823"/>
              <w:gridCol w:w="659"/>
              <w:gridCol w:w="824"/>
              <w:gridCol w:w="1011"/>
              <w:gridCol w:w="1011"/>
            </w:tblGrid>
            <w:tr w:rsidR="000D1A50" w:rsidRPr="00EC5AA5" w:rsidTr="00300587">
              <w:trPr>
                <w:trHeight w:val="375"/>
              </w:trPr>
              <w:tc>
                <w:tcPr>
                  <w:tcW w:w="1214" w:type="dxa"/>
                </w:tcPr>
                <w:p w:rsidR="000D1A50" w:rsidRPr="00EC5AA5" w:rsidRDefault="000D1A50" w:rsidP="00300587">
                  <w:pPr>
                    <w:rPr>
                      <w:b/>
                      <w:color w:val="000000"/>
                    </w:rPr>
                  </w:pPr>
                  <w:r w:rsidRPr="00EC5AA5">
                    <w:rPr>
                      <w:b/>
                      <w:color w:val="000000"/>
                    </w:rPr>
                    <w:t>Year</w:t>
                  </w:r>
                </w:p>
              </w:tc>
              <w:tc>
                <w:tcPr>
                  <w:tcW w:w="823" w:type="dxa"/>
                </w:tcPr>
                <w:p w:rsidR="000D1A50" w:rsidRPr="00EC5AA5" w:rsidRDefault="000D1A50" w:rsidP="00300587">
                  <w:pPr>
                    <w:rPr>
                      <w:color w:val="000000"/>
                    </w:rPr>
                  </w:pPr>
                </w:p>
              </w:tc>
              <w:tc>
                <w:tcPr>
                  <w:tcW w:w="659" w:type="dxa"/>
                </w:tcPr>
                <w:p w:rsidR="000D1A50" w:rsidRPr="00EC5AA5" w:rsidRDefault="000D1A50" w:rsidP="00300587">
                  <w:pPr>
                    <w:rPr>
                      <w:color w:val="000000"/>
                    </w:rPr>
                  </w:pPr>
                </w:p>
              </w:tc>
              <w:tc>
                <w:tcPr>
                  <w:tcW w:w="824" w:type="dxa"/>
                </w:tcPr>
                <w:p w:rsidR="000D1A50" w:rsidRPr="00EC5AA5" w:rsidRDefault="000D1A50" w:rsidP="00300587">
                  <w:pPr>
                    <w:rPr>
                      <w:color w:val="000000"/>
                    </w:rPr>
                  </w:pPr>
                </w:p>
              </w:tc>
              <w:tc>
                <w:tcPr>
                  <w:tcW w:w="1011" w:type="dxa"/>
                </w:tcPr>
                <w:p w:rsidR="000D1A50" w:rsidRPr="00EC5AA5" w:rsidRDefault="000D1A50" w:rsidP="00300587">
                  <w:pPr>
                    <w:rPr>
                      <w:color w:val="000000"/>
                    </w:rPr>
                  </w:pPr>
                </w:p>
              </w:tc>
              <w:tc>
                <w:tcPr>
                  <w:tcW w:w="1011" w:type="dxa"/>
                </w:tcPr>
                <w:p w:rsidR="000D1A50" w:rsidRPr="00EC5AA5" w:rsidRDefault="000D1A50" w:rsidP="00300587">
                  <w:pPr>
                    <w:rPr>
                      <w:color w:val="000000"/>
                    </w:rPr>
                  </w:pPr>
                </w:p>
              </w:tc>
            </w:tr>
            <w:tr w:rsidR="000D1A50" w:rsidRPr="00EC5AA5" w:rsidTr="00300587">
              <w:trPr>
                <w:trHeight w:val="375"/>
              </w:trPr>
              <w:tc>
                <w:tcPr>
                  <w:tcW w:w="1214" w:type="dxa"/>
                </w:tcPr>
                <w:p w:rsidR="000D1A50" w:rsidRPr="00EC5AA5" w:rsidRDefault="000D1A50" w:rsidP="00300587">
                  <w:pPr>
                    <w:rPr>
                      <w:b/>
                      <w:color w:val="000000"/>
                    </w:rPr>
                  </w:pPr>
                  <w:r w:rsidRPr="00EC5AA5">
                    <w:rPr>
                      <w:b/>
                      <w:color w:val="000000"/>
                    </w:rPr>
                    <w:t>INR in Lakhs</w:t>
                  </w:r>
                </w:p>
              </w:tc>
              <w:tc>
                <w:tcPr>
                  <w:tcW w:w="823" w:type="dxa"/>
                </w:tcPr>
                <w:p w:rsidR="000D1A50" w:rsidRPr="00EC5AA5" w:rsidRDefault="000D1A50" w:rsidP="00300587">
                  <w:pPr>
                    <w:rPr>
                      <w:color w:val="000000"/>
                    </w:rPr>
                  </w:pPr>
                </w:p>
              </w:tc>
              <w:tc>
                <w:tcPr>
                  <w:tcW w:w="659" w:type="dxa"/>
                </w:tcPr>
                <w:p w:rsidR="000D1A50" w:rsidRPr="00EC5AA5" w:rsidRDefault="000D1A50" w:rsidP="00300587">
                  <w:pPr>
                    <w:rPr>
                      <w:color w:val="000000"/>
                    </w:rPr>
                  </w:pPr>
                </w:p>
              </w:tc>
              <w:tc>
                <w:tcPr>
                  <w:tcW w:w="824" w:type="dxa"/>
                </w:tcPr>
                <w:p w:rsidR="000D1A50" w:rsidRPr="00EC5AA5" w:rsidRDefault="000D1A50" w:rsidP="00300587">
                  <w:pPr>
                    <w:rPr>
                      <w:color w:val="000000"/>
                    </w:rPr>
                  </w:pPr>
                </w:p>
              </w:tc>
              <w:tc>
                <w:tcPr>
                  <w:tcW w:w="1011" w:type="dxa"/>
                </w:tcPr>
                <w:p w:rsidR="000D1A50" w:rsidRPr="00EC5AA5" w:rsidRDefault="000D1A50" w:rsidP="00300587">
                  <w:pPr>
                    <w:rPr>
                      <w:color w:val="000000"/>
                    </w:rPr>
                  </w:pPr>
                </w:p>
              </w:tc>
              <w:tc>
                <w:tcPr>
                  <w:tcW w:w="1011" w:type="dxa"/>
                </w:tcPr>
                <w:p w:rsidR="000D1A50" w:rsidRPr="00EC5AA5" w:rsidRDefault="000D1A50" w:rsidP="00300587">
                  <w:pPr>
                    <w:rPr>
                      <w:color w:val="000000"/>
                    </w:rPr>
                  </w:pPr>
                </w:p>
              </w:tc>
            </w:tr>
          </w:tbl>
          <w:p w:rsidR="000D1A50" w:rsidRPr="00EC5AA5" w:rsidRDefault="000D1A50" w:rsidP="00300587">
            <w:pPr>
              <w:jc w:val="both"/>
              <w:rPr>
                <w:color w:val="000000"/>
              </w:rPr>
            </w:pPr>
          </w:p>
          <w:p w:rsidR="000D1A50" w:rsidRPr="00EC5AA5" w:rsidRDefault="000D1A50" w:rsidP="00300587">
            <w:pPr>
              <w:ind w:left="141"/>
              <w:rPr>
                <w:color w:val="000000"/>
                <w:sz w:val="24"/>
                <w:szCs w:val="24"/>
              </w:rPr>
            </w:pPr>
            <w:r w:rsidRPr="00EC5AA5">
              <w:rPr>
                <w:bCs/>
                <w:color w:val="000000"/>
                <w:sz w:val="24"/>
                <w:szCs w:val="24"/>
              </w:rPr>
              <w:t>Data requirement for last five years:</w:t>
            </w:r>
            <w:r w:rsidRPr="00EC5AA5">
              <w:rPr>
                <w:color w:val="000000"/>
                <w:sz w:val="24"/>
                <w:szCs w:val="24"/>
              </w:rPr>
              <w:t xml:space="preserve">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7"/>
              </w:numPr>
              <w:rPr>
                <w:iCs/>
                <w:color w:val="000000"/>
                <w:sz w:val="24"/>
                <w:szCs w:val="24"/>
              </w:rPr>
            </w:pPr>
            <w:r w:rsidRPr="00EC5AA5">
              <w:rPr>
                <w:color w:val="000000"/>
                <w:sz w:val="24"/>
                <w:szCs w:val="24"/>
              </w:rPr>
              <w:t>Name of the Project/</w:t>
            </w:r>
            <w:r w:rsidRPr="00EC5AA5">
              <w:rPr>
                <w:bCs/>
                <w:color w:val="000000"/>
                <w:sz w:val="24"/>
                <w:szCs w:val="24"/>
              </w:rPr>
              <w:t xml:space="preserve"> Endowments, Chairs</w:t>
            </w:r>
          </w:p>
          <w:p w:rsidR="000D1A50" w:rsidRPr="00EC5AA5" w:rsidRDefault="000D1A50" w:rsidP="000D1A50">
            <w:pPr>
              <w:numPr>
                <w:ilvl w:val="0"/>
                <w:numId w:val="47"/>
              </w:numPr>
              <w:rPr>
                <w:color w:val="000000"/>
                <w:sz w:val="24"/>
                <w:szCs w:val="24"/>
              </w:rPr>
            </w:pPr>
            <w:r w:rsidRPr="00EC5AA5">
              <w:rPr>
                <w:color w:val="000000"/>
                <w:sz w:val="24"/>
                <w:szCs w:val="24"/>
              </w:rPr>
              <w:t xml:space="preserve">Name of the </w:t>
            </w:r>
            <w:r w:rsidRPr="00EC5AA5">
              <w:rPr>
                <w:iCs/>
                <w:color w:val="000000"/>
                <w:sz w:val="24"/>
                <w:szCs w:val="24"/>
              </w:rPr>
              <w:t>Principal Investigator</w:t>
            </w:r>
          </w:p>
          <w:p w:rsidR="000D1A50" w:rsidRPr="00EC5AA5" w:rsidRDefault="000D1A50" w:rsidP="000D1A50">
            <w:pPr>
              <w:numPr>
                <w:ilvl w:val="0"/>
                <w:numId w:val="47"/>
              </w:numPr>
              <w:rPr>
                <w:color w:val="000000"/>
                <w:sz w:val="24"/>
                <w:szCs w:val="24"/>
              </w:rPr>
            </w:pPr>
            <w:r w:rsidRPr="00EC5AA5">
              <w:rPr>
                <w:iCs/>
                <w:color w:val="000000"/>
                <w:sz w:val="24"/>
                <w:szCs w:val="24"/>
              </w:rPr>
              <w:t>Department of Principal Investigator</w:t>
            </w:r>
          </w:p>
          <w:p w:rsidR="000D1A50" w:rsidRPr="00EC5AA5" w:rsidRDefault="000D1A50" w:rsidP="000D1A50">
            <w:pPr>
              <w:numPr>
                <w:ilvl w:val="0"/>
                <w:numId w:val="47"/>
              </w:numPr>
              <w:contextualSpacing/>
              <w:rPr>
                <w:iCs/>
                <w:color w:val="000000"/>
                <w:sz w:val="24"/>
                <w:szCs w:val="24"/>
              </w:rPr>
            </w:pPr>
            <w:r w:rsidRPr="00EC5AA5">
              <w:rPr>
                <w:color w:val="000000"/>
                <w:sz w:val="24"/>
                <w:szCs w:val="24"/>
              </w:rPr>
              <w:t>Year of Award</w:t>
            </w:r>
          </w:p>
          <w:p w:rsidR="000D1A50" w:rsidRPr="00EC5AA5" w:rsidRDefault="000D1A50" w:rsidP="000D1A50">
            <w:pPr>
              <w:numPr>
                <w:ilvl w:val="0"/>
                <w:numId w:val="47"/>
              </w:numPr>
              <w:contextualSpacing/>
              <w:rPr>
                <w:iCs/>
                <w:color w:val="000000"/>
                <w:sz w:val="24"/>
                <w:szCs w:val="24"/>
              </w:rPr>
            </w:pPr>
            <w:r w:rsidRPr="00EC5AA5">
              <w:rPr>
                <w:color w:val="000000"/>
                <w:sz w:val="24"/>
                <w:szCs w:val="24"/>
              </w:rPr>
              <w:t>Funds provided</w:t>
            </w:r>
          </w:p>
          <w:p w:rsidR="000D1A50" w:rsidRDefault="000D1A50" w:rsidP="000D1A50">
            <w:pPr>
              <w:numPr>
                <w:ilvl w:val="0"/>
                <w:numId w:val="47"/>
              </w:numPr>
              <w:contextualSpacing/>
              <w:rPr>
                <w:iCs/>
                <w:color w:val="000000"/>
                <w:sz w:val="24"/>
                <w:szCs w:val="24"/>
              </w:rPr>
            </w:pPr>
            <w:r w:rsidRPr="00EC5AA5">
              <w:rPr>
                <w:color w:val="000000"/>
                <w:sz w:val="24"/>
                <w:szCs w:val="24"/>
              </w:rPr>
              <w:t>Duration of the project</w:t>
            </w:r>
          </w:p>
          <w:p w:rsidR="000D1A50" w:rsidRPr="00041E31" w:rsidRDefault="000D1A50" w:rsidP="00300587">
            <w:pPr>
              <w:ind w:left="720"/>
              <w:contextualSpacing/>
              <w:rPr>
                <w:iCs/>
                <w:color w:val="000000"/>
                <w:sz w:val="24"/>
                <w:szCs w:val="24"/>
              </w:rPr>
            </w:pPr>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50"/>
              </w:numPr>
              <w:spacing w:line="276" w:lineRule="auto"/>
              <w:rPr>
                <w:color w:val="000000"/>
              </w:rPr>
            </w:pPr>
            <w:r w:rsidRPr="00EC5AA5">
              <w:rPr>
                <w:color w:val="000000"/>
              </w:rPr>
              <w:t>Any additional information</w:t>
            </w:r>
          </w:p>
          <w:p w:rsidR="000D1A50" w:rsidRPr="00EC5AA5" w:rsidRDefault="000D1A50" w:rsidP="000D1A50">
            <w:pPr>
              <w:numPr>
                <w:ilvl w:val="0"/>
                <w:numId w:val="150"/>
              </w:numPr>
              <w:spacing w:line="276" w:lineRule="auto"/>
              <w:rPr>
                <w:color w:val="000000"/>
              </w:rPr>
            </w:pPr>
            <w:r w:rsidRPr="00EC5AA5">
              <w:rPr>
                <w:color w:val="000000"/>
              </w:rPr>
              <w:t>e-copies of the grant award letters for research projects sponsored by non-government</w:t>
            </w:r>
          </w:p>
          <w:p w:rsidR="000D1A50" w:rsidRPr="00EC5AA5" w:rsidRDefault="000D1A50" w:rsidP="000D1A50">
            <w:pPr>
              <w:numPr>
                <w:ilvl w:val="0"/>
                <w:numId w:val="150"/>
              </w:numPr>
              <w:spacing w:line="276" w:lineRule="auto"/>
              <w:rPr>
                <w:b/>
                <w:bCs/>
                <w:color w:val="000000"/>
                <w:sz w:val="24"/>
                <w:szCs w:val="24"/>
              </w:rPr>
            </w:pPr>
            <w:r w:rsidRPr="00EC5AA5">
              <w:rPr>
                <w:color w:val="000000"/>
              </w:rPr>
              <w:t>List of project and grant details (Data Template</w:t>
            </w:r>
            <w:r w:rsidR="00940A80">
              <w:rPr>
                <w:color w:val="000000"/>
              </w:rPr>
              <w:t xml:space="preserve"> as of 3.1.6</w:t>
            </w:r>
            <w:r w:rsidRPr="00EC5AA5">
              <w:rPr>
                <w:color w:val="000000"/>
              </w:rPr>
              <w:t xml:space="preserve">) </w:t>
            </w:r>
          </w:p>
        </w:tc>
        <w:tc>
          <w:tcPr>
            <w:tcW w:w="1559" w:type="dxa"/>
          </w:tcPr>
          <w:p w:rsidR="000D1A50" w:rsidRPr="00EC5AA5" w:rsidRDefault="000D1A50" w:rsidP="00300587">
            <w:pPr>
              <w:jc w:val="center"/>
              <w:rPr>
                <w:b/>
                <w:bCs/>
                <w:color w:val="000000"/>
                <w:sz w:val="24"/>
                <w:szCs w:val="24"/>
              </w:rPr>
            </w:pPr>
            <w:r>
              <w:rPr>
                <w:b/>
                <w:bCs/>
                <w:color w:val="000000"/>
                <w:sz w:val="24"/>
                <w:szCs w:val="24"/>
              </w:rPr>
              <w:t>5</w:t>
            </w:r>
          </w:p>
        </w:tc>
      </w:tr>
      <w:tr w:rsidR="000D1A50" w:rsidRPr="00093E46" w:rsidTr="00300587">
        <w:trPr>
          <w:trHeight w:val="1463"/>
        </w:trPr>
        <w:tc>
          <w:tcPr>
            <w:tcW w:w="1135" w:type="dxa"/>
          </w:tcPr>
          <w:p w:rsidR="000D1A50" w:rsidRPr="00EC5AA5" w:rsidRDefault="000D1A50" w:rsidP="00300587">
            <w:pPr>
              <w:jc w:val="center"/>
              <w:rPr>
                <w:b/>
                <w:bCs/>
                <w:color w:val="000000"/>
                <w:sz w:val="24"/>
                <w:szCs w:val="24"/>
              </w:rPr>
            </w:pPr>
            <w:r w:rsidRPr="00EC5AA5">
              <w:rPr>
                <w:b/>
                <w:bCs/>
                <w:color w:val="000000"/>
                <w:sz w:val="24"/>
                <w:szCs w:val="24"/>
              </w:rPr>
              <w:lastRenderedPageBreak/>
              <w:t>3.2.2</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37" w:type="dxa"/>
          </w:tcPr>
          <w:p w:rsidR="000D1A50" w:rsidRPr="00EC5AA5" w:rsidRDefault="000D1A50" w:rsidP="00300587">
            <w:pPr>
              <w:rPr>
                <w:b/>
                <w:i/>
                <w:color w:val="000000"/>
                <w:sz w:val="24"/>
                <w:szCs w:val="24"/>
              </w:rPr>
            </w:pPr>
            <w:r w:rsidRPr="00EC5AA5">
              <w:rPr>
                <w:b/>
                <w:i/>
                <w:color w:val="000000"/>
                <w:sz w:val="24"/>
                <w:szCs w:val="24"/>
              </w:rPr>
              <w:t>Grants  for research projects sponsored by the government agencies during the last five years (INR in Lakhs)</w:t>
            </w:r>
          </w:p>
          <w:p w:rsidR="000D1A50" w:rsidRPr="00EC5AA5" w:rsidRDefault="000D1A50" w:rsidP="00300587">
            <w:pPr>
              <w:rPr>
                <w:b/>
                <w:i/>
                <w:color w:val="000000"/>
                <w:sz w:val="24"/>
                <w:szCs w:val="24"/>
              </w:rPr>
            </w:pPr>
          </w:p>
          <w:p w:rsidR="000D1A50" w:rsidRPr="00EC5AA5" w:rsidRDefault="000D1A50" w:rsidP="00300587">
            <w:pPr>
              <w:jc w:val="both"/>
              <w:rPr>
                <w:color w:val="000000"/>
                <w:sz w:val="24"/>
                <w:szCs w:val="24"/>
              </w:rPr>
            </w:pPr>
            <w:r w:rsidRPr="00EC5AA5">
              <w:rPr>
                <w:color w:val="000000"/>
                <w:sz w:val="24"/>
                <w:szCs w:val="24"/>
              </w:rPr>
              <w:t xml:space="preserve">3.2.2.1: Total Grants for research projects sponsored by the government </w:t>
            </w:r>
            <w:r w:rsidRPr="00264924">
              <w:rPr>
                <w:color w:val="000000"/>
                <w:sz w:val="24"/>
                <w:szCs w:val="24"/>
              </w:rPr>
              <w:t xml:space="preserve">agencies </w:t>
            </w:r>
            <w:r w:rsidRPr="00EC5AA5">
              <w:rPr>
                <w:color w:val="000000"/>
                <w:sz w:val="24"/>
                <w:szCs w:val="24"/>
              </w:rPr>
              <w:t xml:space="preserve">year wise during the last five years (INR in Lakhs) </w:t>
            </w:r>
          </w:p>
          <w:p w:rsidR="000D1A50" w:rsidRPr="00EC5AA5" w:rsidRDefault="000D1A50" w:rsidP="00300587">
            <w:pPr>
              <w:jc w:val="both"/>
              <w:rPr>
                <w:color w:val="000000"/>
              </w:rPr>
            </w:pPr>
          </w:p>
          <w:tbl>
            <w:tblPr>
              <w:tblW w:w="5441"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91"/>
              <w:gridCol w:w="808"/>
              <w:gridCol w:w="647"/>
              <w:gridCol w:w="809"/>
              <w:gridCol w:w="993"/>
              <w:gridCol w:w="993"/>
            </w:tblGrid>
            <w:tr w:rsidR="000D1A50" w:rsidRPr="00EC5AA5" w:rsidTr="00300587">
              <w:trPr>
                <w:trHeight w:val="402"/>
              </w:trPr>
              <w:tc>
                <w:tcPr>
                  <w:tcW w:w="1191" w:type="dxa"/>
                </w:tcPr>
                <w:p w:rsidR="000D1A50" w:rsidRPr="00EC5AA5" w:rsidRDefault="000D1A50" w:rsidP="00300587">
                  <w:pPr>
                    <w:rPr>
                      <w:b/>
                      <w:color w:val="000000"/>
                    </w:rPr>
                  </w:pPr>
                  <w:r w:rsidRPr="00EC5AA5">
                    <w:rPr>
                      <w:b/>
                      <w:color w:val="000000"/>
                    </w:rPr>
                    <w:t>Year</w:t>
                  </w:r>
                </w:p>
              </w:tc>
              <w:tc>
                <w:tcPr>
                  <w:tcW w:w="808" w:type="dxa"/>
                </w:tcPr>
                <w:p w:rsidR="000D1A50" w:rsidRPr="00EC5AA5" w:rsidRDefault="000D1A50" w:rsidP="00300587">
                  <w:pPr>
                    <w:rPr>
                      <w:color w:val="000000"/>
                    </w:rPr>
                  </w:pPr>
                </w:p>
              </w:tc>
              <w:tc>
                <w:tcPr>
                  <w:tcW w:w="647" w:type="dxa"/>
                </w:tcPr>
                <w:p w:rsidR="000D1A50" w:rsidRPr="00EC5AA5" w:rsidRDefault="000D1A50" w:rsidP="00300587">
                  <w:pPr>
                    <w:rPr>
                      <w:color w:val="000000"/>
                    </w:rPr>
                  </w:pPr>
                </w:p>
              </w:tc>
              <w:tc>
                <w:tcPr>
                  <w:tcW w:w="809" w:type="dxa"/>
                </w:tcPr>
                <w:p w:rsidR="000D1A50" w:rsidRPr="00EC5AA5" w:rsidRDefault="000D1A50" w:rsidP="00300587">
                  <w:pPr>
                    <w:rPr>
                      <w:color w:val="000000"/>
                    </w:rPr>
                  </w:pPr>
                </w:p>
              </w:tc>
              <w:tc>
                <w:tcPr>
                  <w:tcW w:w="993" w:type="dxa"/>
                </w:tcPr>
                <w:p w:rsidR="000D1A50" w:rsidRPr="00EC5AA5" w:rsidRDefault="000D1A50" w:rsidP="00300587">
                  <w:pPr>
                    <w:rPr>
                      <w:color w:val="000000"/>
                    </w:rPr>
                  </w:pPr>
                </w:p>
              </w:tc>
              <w:tc>
                <w:tcPr>
                  <w:tcW w:w="993" w:type="dxa"/>
                </w:tcPr>
                <w:p w:rsidR="000D1A50" w:rsidRPr="00EC5AA5" w:rsidRDefault="000D1A50" w:rsidP="00300587">
                  <w:pPr>
                    <w:rPr>
                      <w:color w:val="000000"/>
                    </w:rPr>
                  </w:pPr>
                </w:p>
              </w:tc>
            </w:tr>
            <w:tr w:rsidR="000D1A50" w:rsidRPr="00EC5AA5" w:rsidTr="00300587">
              <w:trPr>
                <w:trHeight w:val="292"/>
              </w:trPr>
              <w:tc>
                <w:tcPr>
                  <w:tcW w:w="1191" w:type="dxa"/>
                </w:tcPr>
                <w:p w:rsidR="000D1A50" w:rsidRPr="00EC5AA5" w:rsidRDefault="000D1A50" w:rsidP="00300587">
                  <w:pPr>
                    <w:rPr>
                      <w:b/>
                      <w:color w:val="000000"/>
                    </w:rPr>
                  </w:pPr>
                  <w:r w:rsidRPr="00EC5AA5">
                    <w:rPr>
                      <w:b/>
                      <w:color w:val="000000"/>
                    </w:rPr>
                    <w:t>INR in Lakhs</w:t>
                  </w:r>
                </w:p>
              </w:tc>
              <w:tc>
                <w:tcPr>
                  <w:tcW w:w="808" w:type="dxa"/>
                </w:tcPr>
                <w:p w:rsidR="000D1A50" w:rsidRPr="00EC5AA5" w:rsidRDefault="000D1A50" w:rsidP="00300587">
                  <w:pPr>
                    <w:rPr>
                      <w:color w:val="000000"/>
                    </w:rPr>
                  </w:pPr>
                </w:p>
              </w:tc>
              <w:tc>
                <w:tcPr>
                  <w:tcW w:w="647" w:type="dxa"/>
                </w:tcPr>
                <w:p w:rsidR="000D1A50" w:rsidRPr="00EC5AA5" w:rsidRDefault="000D1A50" w:rsidP="00300587">
                  <w:pPr>
                    <w:rPr>
                      <w:color w:val="000000"/>
                    </w:rPr>
                  </w:pPr>
                </w:p>
              </w:tc>
              <w:tc>
                <w:tcPr>
                  <w:tcW w:w="809" w:type="dxa"/>
                </w:tcPr>
                <w:p w:rsidR="000D1A50" w:rsidRPr="00EC5AA5" w:rsidRDefault="000D1A50" w:rsidP="00300587">
                  <w:pPr>
                    <w:rPr>
                      <w:color w:val="000000"/>
                    </w:rPr>
                  </w:pPr>
                </w:p>
              </w:tc>
              <w:tc>
                <w:tcPr>
                  <w:tcW w:w="993" w:type="dxa"/>
                </w:tcPr>
                <w:p w:rsidR="000D1A50" w:rsidRPr="00EC5AA5" w:rsidRDefault="000D1A50" w:rsidP="00300587">
                  <w:pPr>
                    <w:rPr>
                      <w:color w:val="000000"/>
                    </w:rPr>
                  </w:pPr>
                </w:p>
              </w:tc>
              <w:tc>
                <w:tcPr>
                  <w:tcW w:w="993" w:type="dxa"/>
                </w:tcPr>
                <w:p w:rsidR="000D1A50" w:rsidRPr="00EC5AA5" w:rsidRDefault="000D1A50" w:rsidP="00300587">
                  <w:pPr>
                    <w:rPr>
                      <w:color w:val="000000"/>
                    </w:rPr>
                  </w:pPr>
                </w:p>
              </w:tc>
            </w:tr>
          </w:tbl>
          <w:p w:rsidR="000D1A50" w:rsidRPr="00EC5AA5" w:rsidRDefault="000D1A50" w:rsidP="00300587">
            <w:pPr>
              <w:jc w:val="both"/>
              <w:rPr>
                <w:color w:val="000000"/>
              </w:rPr>
            </w:pPr>
          </w:p>
          <w:p w:rsidR="000D1A50" w:rsidRPr="00EC5AA5" w:rsidRDefault="000D1A50" w:rsidP="00300587">
            <w:pPr>
              <w:ind w:left="141"/>
              <w:rPr>
                <w:color w:val="000000"/>
                <w:sz w:val="24"/>
                <w:szCs w:val="24"/>
              </w:rPr>
            </w:pPr>
            <w:r w:rsidRPr="00EC5AA5">
              <w:rPr>
                <w:bCs/>
                <w:color w:val="000000"/>
                <w:sz w:val="24"/>
                <w:szCs w:val="24"/>
              </w:rPr>
              <w:t>Data requirement for last five years:</w:t>
            </w:r>
            <w:r w:rsidRPr="00EC5AA5">
              <w:rPr>
                <w:color w:val="000000"/>
                <w:sz w:val="24"/>
                <w:szCs w:val="24"/>
              </w:rPr>
              <w:t xml:space="preserve">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8"/>
              </w:numPr>
              <w:rPr>
                <w:iCs/>
                <w:color w:val="000000"/>
                <w:sz w:val="24"/>
                <w:szCs w:val="24"/>
              </w:rPr>
            </w:pPr>
            <w:r w:rsidRPr="00EC5AA5">
              <w:rPr>
                <w:color w:val="000000"/>
                <w:sz w:val="24"/>
                <w:szCs w:val="24"/>
              </w:rPr>
              <w:t>Name of the Project</w:t>
            </w:r>
          </w:p>
          <w:p w:rsidR="000D1A50" w:rsidRPr="00EC5AA5" w:rsidRDefault="000D1A50" w:rsidP="000D1A50">
            <w:pPr>
              <w:numPr>
                <w:ilvl w:val="0"/>
                <w:numId w:val="48"/>
              </w:numPr>
              <w:rPr>
                <w:color w:val="000000"/>
                <w:sz w:val="24"/>
                <w:szCs w:val="24"/>
              </w:rPr>
            </w:pPr>
            <w:r w:rsidRPr="00EC5AA5">
              <w:rPr>
                <w:color w:val="000000"/>
                <w:sz w:val="24"/>
                <w:szCs w:val="24"/>
              </w:rPr>
              <w:t xml:space="preserve">Name of the </w:t>
            </w:r>
            <w:r w:rsidRPr="00EC5AA5">
              <w:rPr>
                <w:iCs/>
                <w:color w:val="000000"/>
                <w:sz w:val="24"/>
                <w:szCs w:val="24"/>
              </w:rPr>
              <w:t>Principal Investigator</w:t>
            </w:r>
          </w:p>
          <w:p w:rsidR="000D1A50" w:rsidRPr="00EC5AA5" w:rsidRDefault="000D1A50" w:rsidP="000D1A50">
            <w:pPr>
              <w:numPr>
                <w:ilvl w:val="0"/>
                <w:numId w:val="48"/>
              </w:numPr>
              <w:rPr>
                <w:color w:val="000000"/>
                <w:sz w:val="24"/>
                <w:szCs w:val="24"/>
              </w:rPr>
            </w:pPr>
            <w:r w:rsidRPr="00EC5AA5">
              <w:rPr>
                <w:iCs/>
                <w:color w:val="000000"/>
                <w:sz w:val="24"/>
                <w:szCs w:val="24"/>
              </w:rPr>
              <w:t>Department of Principal Investigator</w:t>
            </w:r>
          </w:p>
          <w:p w:rsidR="000D1A50" w:rsidRPr="00EC5AA5" w:rsidRDefault="000D1A50" w:rsidP="000D1A50">
            <w:pPr>
              <w:numPr>
                <w:ilvl w:val="0"/>
                <w:numId w:val="48"/>
              </w:numPr>
              <w:contextualSpacing/>
              <w:rPr>
                <w:iCs/>
                <w:color w:val="000000"/>
                <w:sz w:val="24"/>
                <w:szCs w:val="24"/>
              </w:rPr>
            </w:pPr>
            <w:r w:rsidRPr="00EC5AA5">
              <w:rPr>
                <w:color w:val="000000"/>
                <w:sz w:val="24"/>
                <w:szCs w:val="24"/>
              </w:rPr>
              <w:t>Year of Award</w:t>
            </w:r>
          </w:p>
          <w:p w:rsidR="000D1A50" w:rsidRPr="00EC5AA5" w:rsidRDefault="000D1A50" w:rsidP="000D1A50">
            <w:pPr>
              <w:numPr>
                <w:ilvl w:val="0"/>
                <w:numId w:val="48"/>
              </w:numPr>
              <w:contextualSpacing/>
              <w:rPr>
                <w:iCs/>
                <w:color w:val="000000"/>
                <w:sz w:val="24"/>
                <w:szCs w:val="24"/>
              </w:rPr>
            </w:pPr>
            <w:r w:rsidRPr="00EC5AA5">
              <w:rPr>
                <w:color w:val="000000"/>
                <w:sz w:val="24"/>
                <w:szCs w:val="24"/>
              </w:rPr>
              <w:t>Funds provided</w:t>
            </w:r>
          </w:p>
          <w:p w:rsidR="000D1A50" w:rsidRPr="00EC5AA5" w:rsidRDefault="000D1A50" w:rsidP="000D1A50">
            <w:pPr>
              <w:numPr>
                <w:ilvl w:val="0"/>
                <w:numId w:val="48"/>
              </w:numPr>
              <w:contextualSpacing/>
              <w:rPr>
                <w:iCs/>
                <w:color w:val="000000"/>
                <w:sz w:val="24"/>
                <w:szCs w:val="24"/>
              </w:rPr>
            </w:pPr>
            <w:r w:rsidRPr="00EC5AA5">
              <w:rPr>
                <w:color w:val="000000"/>
                <w:sz w:val="24"/>
                <w:szCs w:val="24"/>
              </w:rPr>
              <w:t>Duration of the project</w:t>
            </w:r>
          </w:p>
          <w:p w:rsidR="000D1A50" w:rsidRPr="00EC5AA5" w:rsidRDefault="000D1A50" w:rsidP="000D1A50">
            <w:pPr>
              <w:numPr>
                <w:ilvl w:val="0"/>
                <w:numId w:val="48"/>
              </w:numPr>
              <w:contextualSpacing/>
              <w:rPr>
                <w:iCs/>
                <w:color w:val="000000"/>
                <w:sz w:val="24"/>
                <w:szCs w:val="24"/>
              </w:rPr>
            </w:pPr>
            <w:r w:rsidRPr="00EC5AA5">
              <w:rPr>
                <w:bCs/>
                <w:iCs/>
                <w:color w:val="000000"/>
                <w:sz w:val="24"/>
                <w:szCs w:val="24"/>
              </w:rPr>
              <w:t>Funding Agency</w:t>
            </w:r>
            <w:r w:rsidRPr="00EC5AA5">
              <w:rPr>
                <w:bCs/>
                <w:color w:val="000000"/>
                <w:sz w:val="24"/>
                <w:szCs w:val="24"/>
              </w:rPr>
              <w:t xml:space="preserve"> </w:t>
            </w:r>
          </w:p>
          <w:p w:rsidR="000D1A50" w:rsidRPr="00EC5AA5" w:rsidRDefault="000D1A50" w:rsidP="000D1A50">
            <w:pPr>
              <w:numPr>
                <w:ilvl w:val="0"/>
                <w:numId w:val="48"/>
              </w:numPr>
              <w:contextualSpacing/>
              <w:rPr>
                <w:iCs/>
                <w:color w:val="000000"/>
                <w:sz w:val="24"/>
                <w:szCs w:val="24"/>
              </w:rPr>
            </w:pPr>
            <w:r w:rsidRPr="00EC5AA5">
              <w:rPr>
                <w:color w:val="000000"/>
                <w:sz w:val="24"/>
                <w:szCs w:val="24"/>
              </w:rPr>
              <w:t>Total amount of funds received</w:t>
            </w:r>
          </w:p>
          <w:p w:rsidR="000D1A50" w:rsidRPr="00EC5AA5" w:rsidRDefault="000D1A50" w:rsidP="00300587">
            <w:pPr>
              <w:ind w:left="720"/>
              <w:contextualSpacing/>
              <w:rPr>
                <w:iCs/>
                <w:color w:val="000000"/>
                <w:sz w:val="10"/>
                <w:szCs w:val="10"/>
              </w:rPr>
            </w:pPr>
          </w:p>
          <w:p w:rsidR="000D1A50" w:rsidRPr="00EC5AA5" w:rsidRDefault="000D1A50" w:rsidP="00300587">
            <w:pPr>
              <w:rPr>
                <w:b/>
                <w:color w:val="000000"/>
              </w:rPr>
            </w:pPr>
            <w:r w:rsidRPr="00EC5AA5">
              <w:rPr>
                <w:b/>
                <w:color w:val="000000"/>
              </w:rPr>
              <w:t>File Description (Upload)</w:t>
            </w:r>
          </w:p>
          <w:p w:rsidR="000D1A50" w:rsidRPr="00EC5AA5" w:rsidRDefault="000D1A50" w:rsidP="000D1A50">
            <w:pPr>
              <w:numPr>
                <w:ilvl w:val="0"/>
                <w:numId w:val="151"/>
              </w:numPr>
              <w:spacing w:line="276" w:lineRule="auto"/>
              <w:rPr>
                <w:color w:val="000000"/>
              </w:rPr>
            </w:pPr>
            <w:r w:rsidRPr="00EC5AA5">
              <w:rPr>
                <w:color w:val="000000"/>
              </w:rPr>
              <w:t>Any additional information</w:t>
            </w:r>
          </w:p>
          <w:p w:rsidR="000D1A50" w:rsidRPr="00EC5AA5" w:rsidRDefault="000D1A50" w:rsidP="000D1A50">
            <w:pPr>
              <w:numPr>
                <w:ilvl w:val="0"/>
                <w:numId w:val="151"/>
              </w:numPr>
              <w:spacing w:line="276" w:lineRule="auto"/>
              <w:rPr>
                <w:color w:val="000000"/>
              </w:rPr>
            </w:pPr>
            <w:r w:rsidRPr="00EC5AA5">
              <w:rPr>
                <w:color w:val="000000"/>
              </w:rPr>
              <w:t>e-copies of the grant award letters for research projects sponsored by government</w:t>
            </w:r>
          </w:p>
          <w:p w:rsidR="000D1A50" w:rsidRPr="00EC5AA5" w:rsidRDefault="000D1A50" w:rsidP="000D1A50">
            <w:pPr>
              <w:numPr>
                <w:ilvl w:val="0"/>
                <w:numId w:val="151"/>
              </w:numPr>
              <w:spacing w:line="276" w:lineRule="auto"/>
              <w:rPr>
                <w:b/>
                <w:bCs/>
                <w:color w:val="000000"/>
                <w:sz w:val="24"/>
                <w:szCs w:val="24"/>
              </w:rPr>
            </w:pPr>
            <w:r w:rsidRPr="00EC5AA5">
              <w:rPr>
                <w:color w:val="000000"/>
              </w:rPr>
              <w:t>List of project and grant details (Data Template</w:t>
            </w:r>
            <w:r w:rsidR="00940A80">
              <w:rPr>
                <w:color w:val="000000"/>
              </w:rPr>
              <w:t xml:space="preserve"> as of 3.1.6</w:t>
            </w:r>
            <w:r w:rsidRPr="00EC5AA5">
              <w:rPr>
                <w:color w:val="000000"/>
              </w:rPr>
              <w:t>)</w:t>
            </w:r>
            <w:r w:rsidRPr="00EC5AA5">
              <w:rPr>
                <w:color w:val="000000"/>
                <w:shd w:val="clear" w:color="auto" w:fill="E6F7FF"/>
              </w:rPr>
              <w:t xml:space="preserve"> </w:t>
            </w:r>
          </w:p>
        </w:tc>
        <w:tc>
          <w:tcPr>
            <w:tcW w:w="1559" w:type="dxa"/>
          </w:tcPr>
          <w:p w:rsidR="000D1A50" w:rsidRPr="00EC5AA5" w:rsidRDefault="000D1A50" w:rsidP="00300587">
            <w:pPr>
              <w:jc w:val="center"/>
              <w:rPr>
                <w:b/>
                <w:bCs/>
                <w:color w:val="000000"/>
                <w:sz w:val="24"/>
                <w:szCs w:val="24"/>
              </w:rPr>
            </w:pPr>
            <w:r w:rsidRPr="00EC5AA5">
              <w:rPr>
                <w:b/>
                <w:bCs/>
                <w:color w:val="000000"/>
                <w:sz w:val="24"/>
                <w:szCs w:val="24"/>
              </w:rPr>
              <w:t>10</w:t>
            </w:r>
          </w:p>
        </w:tc>
      </w:tr>
      <w:tr w:rsidR="000D1A50" w:rsidRPr="00093E46" w:rsidTr="00300587">
        <w:trPr>
          <w:trHeight w:val="935"/>
        </w:trPr>
        <w:tc>
          <w:tcPr>
            <w:tcW w:w="1135" w:type="dxa"/>
          </w:tcPr>
          <w:p w:rsidR="000D1A50" w:rsidRPr="00EC5AA5" w:rsidRDefault="000D1A50" w:rsidP="00300587">
            <w:pPr>
              <w:jc w:val="center"/>
              <w:rPr>
                <w:b/>
                <w:bCs/>
                <w:color w:val="000000"/>
                <w:sz w:val="24"/>
                <w:szCs w:val="24"/>
              </w:rPr>
            </w:pPr>
            <w:r w:rsidRPr="00EC5AA5">
              <w:rPr>
                <w:b/>
                <w:bCs/>
                <w:color w:val="000000"/>
                <w:sz w:val="24"/>
                <w:szCs w:val="24"/>
              </w:rPr>
              <w:t>3.2.3</w:t>
            </w:r>
          </w:p>
          <w:p w:rsidR="000D1A50" w:rsidRPr="00EC5AA5" w:rsidRDefault="000D1A50" w:rsidP="00300587">
            <w:pPr>
              <w:jc w:val="center"/>
              <w:rPr>
                <w:b/>
                <w:bCs/>
                <w:color w:val="000000"/>
                <w:sz w:val="24"/>
                <w:szCs w:val="24"/>
              </w:rPr>
            </w:pPr>
          </w:p>
          <w:p w:rsidR="000D1A50" w:rsidRPr="00EC5AA5" w:rsidRDefault="000D1A50" w:rsidP="00300587">
            <w:pPr>
              <w:jc w:val="center"/>
              <w:rPr>
                <w:b/>
                <w:bCs/>
                <w:color w:val="000000"/>
                <w:sz w:val="24"/>
                <w:szCs w:val="24"/>
              </w:rPr>
            </w:pPr>
            <w:r w:rsidRPr="00EC5AA5">
              <w:rPr>
                <w:b/>
                <w:bCs/>
                <w:color w:val="000000"/>
                <w:sz w:val="24"/>
                <w:szCs w:val="24"/>
              </w:rPr>
              <w:t>Q</w:t>
            </w:r>
            <w:r w:rsidRPr="00EC5AA5">
              <w:rPr>
                <w:b/>
                <w:bCs/>
                <w:color w:val="000000"/>
                <w:sz w:val="24"/>
                <w:szCs w:val="24"/>
                <w:vertAlign w:val="subscript"/>
              </w:rPr>
              <w:t>n</w:t>
            </w:r>
            <w:r w:rsidRPr="00EC5AA5">
              <w:rPr>
                <w:b/>
                <w:bCs/>
                <w:color w:val="000000"/>
                <w:sz w:val="24"/>
                <w:szCs w:val="24"/>
              </w:rPr>
              <w:t>M</w:t>
            </w:r>
          </w:p>
        </w:tc>
        <w:tc>
          <w:tcPr>
            <w:tcW w:w="7337" w:type="dxa"/>
          </w:tcPr>
          <w:p w:rsidR="000D1A50" w:rsidRPr="00EC5AA5" w:rsidRDefault="000D1A50" w:rsidP="00300587">
            <w:pPr>
              <w:rPr>
                <w:b/>
                <w:i/>
                <w:color w:val="000000"/>
                <w:sz w:val="24"/>
                <w:szCs w:val="24"/>
              </w:rPr>
            </w:pPr>
            <w:r w:rsidRPr="00EC5AA5">
              <w:rPr>
                <w:b/>
                <w:i/>
                <w:color w:val="000000"/>
                <w:sz w:val="24"/>
                <w:szCs w:val="24"/>
              </w:rPr>
              <w:t>Number of research projects per teacher funded by government and  non-government agencies during the last five years</w:t>
            </w:r>
          </w:p>
          <w:p w:rsidR="000D1A50" w:rsidRPr="00EC5AA5" w:rsidRDefault="000D1A50" w:rsidP="00300587">
            <w:pPr>
              <w:rPr>
                <w:b/>
                <w:i/>
                <w:color w:val="000000"/>
                <w:sz w:val="24"/>
                <w:szCs w:val="24"/>
              </w:rPr>
            </w:pPr>
          </w:p>
          <w:p w:rsidR="000D1A50" w:rsidRPr="00EC5AA5" w:rsidRDefault="000D1A50" w:rsidP="00300587">
            <w:pPr>
              <w:rPr>
                <w:color w:val="000000"/>
                <w:sz w:val="24"/>
                <w:szCs w:val="24"/>
              </w:rPr>
            </w:pPr>
            <w:r w:rsidRPr="00EC5AA5">
              <w:rPr>
                <w:color w:val="000000"/>
                <w:sz w:val="24"/>
                <w:szCs w:val="24"/>
              </w:rPr>
              <w:t xml:space="preserve">3.2.3.1: Number of research projects  funded by government and non-government agencies during  the last five years </w:t>
            </w:r>
          </w:p>
          <w:p w:rsidR="000D1A50" w:rsidRPr="00EC5AA5" w:rsidRDefault="000D1A50" w:rsidP="00300587">
            <w:pPr>
              <w:spacing w:line="264" w:lineRule="auto"/>
              <w:ind w:left="-1"/>
              <w:rPr>
                <w:sz w:val="24"/>
                <w:szCs w:val="24"/>
                <w:lang w:val="en-IN"/>
              </w:rPr>
            </w:pPr>
            <w:r w:rsidRPr="00EC5AA5">
              <w:rPr>
                <w:sz w:val="24"/>
                <w:szCs w:val="24"/>
              </w:rPr>
              <w:t>3.2.3.2 : Number of full time teachers worked in the institution during the  last 5 years</w:t>
            </w:r>
          </w:p>
          <w:p w:rsidR="000D1A50" w:rsidRPr="00EC5AA5"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EC5AA5" w:rsidTr="00300587">
              <w:trPr>
                <w:trHeight w:val="387"/>
              </w:trPr>
              <w:tc>
                <w:tcPr>
                  <w:tcW w:w="1044" w:type="dxa"/>
                </w:tcPr>
                <w:p w:rsidR="000D1A50" w:rsidRPr="00EC5AA5" w:rsidRDefault="000D1A50" w:rsidP="00300587">
                  <w:pPr>
                    <w:rPr>
                      <w:b/>
                      <w:color w:val="000000"/>
                    </w:rPr>
                  </w:pPr>
                  <w:r w:rsidRPr="00EC5AA5">
                    <w:rPr>
                      <w:b/>
                      <w:color w:val="000000"/>
                    </w:rPr>
                    <w:t>Year</w:t>
                  </w:r>
                </w:p>
              </w:tc>
              <w:tc>
                <w:tcPr>
                  <w:tcW w:w="708" w:type="dxa"/>
                </w:tcPr>
                <w:p w:rsidR="000D1A50" w:rsidRPr="00EC5AA5" w:rsidRDefault="000D1A50" w:rsidP="00300587">
                  <w:pPr>
                    <w:rPr>
                      <w:color w:val="000000"/>
                    </w:rPr>
                  </w:pPr>
                </w:p>
              </w:tc>
              <w:tc>
                <w:tcPr>
                  <w:tcW w:w="567" w:type="dxa"/>
                </w:tcPr>
                <w:p w:rsidR="000D1A50" w:rsidRPr="00EC5AA5" w:rsidRDefault="000D1A50" w:rsidP="00300587">
                  <w:pPr>
                    <w:rPr>
                      <w:color w:val="000000"/>
                    </w:rPr>
                  </w:pPr>
                </w:p>
              </w:tc>
              <w:tc>
                <w:tcPr>
                  <w:tcW w:w="709"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r>
            <w:tr w:rsidR="000D1A50" w:rsidRPr="00EC5AA5" w:rsidTr="00300587">
              <w:trPr>
                <w:trHeight w:val="387"/>
              </w:trPr>
              <w:tc>
                <w:tcPr>
                  <w:tcW w:w="1044" w:type="dxa"/>
                </w:tcPr>
                <w:p w:rsidR="000D1A50" w:rsidRPr="00EC5AA5" w:rsidRDefault="000D1A50" w:rsidP="00300587">
                  <w:pPr>
                    <w:rPr>
                      <w:b/>
                      <w:color w:val="000000"/>
                    </w:rPr>
                  </w:pPr>
                  <w:r w:rsidRPr="00EC5AA5">
                    <w:rPr>
                      <w:b/>
                      <w:color w:val="000000"/>
                    </w:rPr>
                    <w:t>Number</w:t>
                  </w:r>
                </w:p>
              </w:tc>
              <w:tc>
                <w:tcPr>
                  <w:tcW w:w="708" w:type="dxa"/>
                </w:tcPr>
                <w:p w:rsidR="000D1A50" w:rsidRPr="00EC5AA5" w:rsidRDefault="000D1A50" w:rsidP="00300587">
                  <w:pPr>
                    <w:rPr>
                      <w:color w:val="000000"/>
                    </w:rPr>
                  </w:pPr>
                </w:p>
              </w:tc>
              <w:tc>
                <w:tcPr>
                  <w:tcW w:w="567" w:type="dxa"/>
                </w:tcPr>
                <w:p w:rsidR="000D1A50" w:rsidRPr="00EC5AA5" w:rsidRDefault="000D1A50" w:rsidP="00300587">
                  <w:pPr>
                    <w:rPr>
                      <w:color w:val="000000"/>
                    </w:rPr>
                  </w:pPr>
                </w:p>
              </w:tc>
              <w:tc>
                <w:tcPr>
                  <w:tcW w:w="709"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c>
                <w:tcPr>
                  <w:tcW w:w="870" w:type="dxa"/>
                </w:tcPr>
                <w:p w:rsidR="000D1A50" w:rsidRPr="00EC5AA5" w:rsidRDefault="000D1A50" w:rsidP="00300587">
                  <w:pPr>
                    <w:rPr>
                      <w:color w:val="000000"/>
                    </w:rPr>
                  </w:pPr>
                </w:p>
              </w:tc>
            </w:tr>
          </w:tbl>
          <w:p w:rsidR="000D1A50" w:rsidRPr="00EC5AA5" w:rsidRDefault="000D1A50" w:rsidP="00300587">
            <w:pPr>
              <w:ind w:left="141"/>
              <w:rPr>
                <w:bCs/>
                <w:color w:val="000000"/>
                <w:sz w:val="24"/>
                <w:szCs w:val="24"/>
              </w:rPr>
            </w:pPr>
          </w:p>
          <w:p w:rsidR="000D1A50" w:rsidRPr="00EC5AA5" w:rsidRDefault="000D1A50" w:rsidP="00300587">
            <w:pPr>
              <w:ind w:left="141"/>
              <w:rPr>
                <w:color w:val="000000"/>
                <w:sz w:val="24"/>
                <w:szCs w:val="24"/>
              </w:rPr>
            </w:pPr>
            <w:r w:rsidRPr="00EC5AA5">
              <w:rPr>
                <w:bCs/>
                <w:color w:val="000000"/>
                <w:sz w:val="24"/>
                <w:szCs w:val="24"/>
              </w:rPr>
              <w:t>Data requirement for last five years:</w:t>
            </w:r>
            <w:r w:rsidRPr="00EC5AA5">
              <w:rPr>
                <w:color w:val="000000"/>
                <w:sz w:val="24"/>
                <w:szCs w:val="24"/>
              </w:rPr>
              <w:t xml:space="preserve"> </w:t>
            </w:r>
            <w:r w:rsidRPr="00EC5AA5">
              <w:rPr>
                <w:bCs/>
                <w:color w:val="000000"/>
                <w:szCs w:val="24"/>
              </w:rPr>
              <w:t xml:space="preserve">(As per </w:t>
            </w:r>
            <w:r>
              <w:rPr>
                <w:bCs/>
                <w:color w:val="000000"/>
                <w:szCs w:val="24"/>
              </w:rPr>
              <w:t>Data Template</w:t>
            </w:r>
            <w:r w:rsidRPr="00EC5AA5">
              <w:rPr>
                <w:bCs/>
                <w:color w:val="000000"/>
                <w:szCs w:val="24"/>
              </w:rPr>
              <w:t>)</w:t>
            </w:r>
          </w:p>
          <w:p w:rsidR="000D1A50" w:rsidRPr="00EC5AA5" w:rsidRDefault="000D1A50" w:rsidP="000D1A50">
            <w:pPr>
              <w:numPr>
                <w:ilvl w:val="0"/>
                <w:numId w:val="49"/>
              </w:numPr>
              <w:rPr>
                <w:bCs/>
                <w:iCs/>
                <w:color w:val="000000"/>
                <w:sz w:val="24"/>
                <w:szCs w:val="24"/>
              </w:rPr>
            </w:pPr>
            <w:r w:rsidRPr="00EC5AA5">
              <w:rPr>
                <w:bCs/>
                <w:iCs/>
                <w:color w:val="000000"/>
                <w:sz w:val="24"/>
                <w:szCs w:val="24"/>
              </w:rPr>
              <w:t>Name of Principal Investigator</w:t>
            </w:r>
          </w:p>
          <w:p w:rsidR="000D1A50" w:rsidRPr="00EC5AA5" w:rsidRDefault="000D1A50" w:rsidP="000D1A50">
            <w:pPr>
              <w:numPr>
                <w:ilvl w:val="0"/>
                <w:numId w:val="49"/>
              </w:numPr>
              <w:rPr>
                <w:bCs/>
                <w:iCs/>
                <w:color w:val="000000"/>
                <w:sz w:val="24"/>
                <w:szCs w:val="24"/>
              </w:rPr>
            </w:pPr>
            <w:r w:rsidRPr="00EC5AA5">
              <w:rPr>
                <w:bCs/>
                <w:iCs/>
                <w:color w:val="000000"/>
                <w:sz w:val="24"/>
                <w:szCs w:val="24"/>
              </w:rPr>
              <w:t>Duration of project</w:t>
            </w:r>
          </w:p>
          <w:p w:rsidR="000D1A50" w:rsidRPr="00EC5AA5" w:rsidRDefault="000D1A50" w:rsidP="000D1A50">
            <w:pPr>
              <w:numPr>
                <w:ilvl w:val="0"/>
                <w:numId w:val="49"/>
              </w:numPr>
              <w:rPr>
                <w:bCs/>
                <w:iCs/>
                <w:color w:val="000000"/>
                <w:sz w:val="24"/>
                <w:szCs w:val="24"/>
              </w:rPr>
            </w:pPr>
            <w:r w:rsidRPr="00EC5AA5">
              <w:rPr>
                <w:bCs/>
                <w:iCs/>
                <w:color w:val="000000"/>
                <w:sz w:val="24"/>
                <w:szCs w:val="24"/>
              </w:rPr>
              <w:t>Name of the research  project</w:t>
            </w:r>
          </w:p>
          <w:p w:rsidR="000D1A50" w:rsidRPr="00EC5AA5" w:rsidRDefault="000D1A50" w:rsidP="000D1A50">
            <w:pPr>
              <w:numPr>
                <w:ilvl w:val="0"/>
                <w:numId w:val="49"/>
              </w:numPr>
              <w:contextualSpacing/>
              <w:rPr>
                <w:bCs/>
                <w:iCs/>
                <w:color w:val="000000"/>
                <w:sz w:val="24"/>
                <w:szCs w:val="24"/>
              </w:rPr>
            </w:pPr>
            <w:r w:rsidRPr="00EC5AA5">
              <w:rPr>
                <w:bCs/>
                <w:iCs/>
                <w:color w:val="000000"/>
                <w:sz w:val="24"/>
                <w:szCs w:val="24"/>
              </w:rPr>
              <w:t>Amount / Fund received</w:t>
            </w:r>
          </w:p>
          <w:p w:rsidR="000D1A50" w:rsidRPr="00EC5AA5" w:rsidRDefault="000D1A50" w:rsidP="000D1A50">
            <w:pPr>
              <w:numPr>
                <w:ilvl w:val="0"/>
                <w:numId w:val="49"/>
              </w:numPr>
              <w:rPr>
                <w:bCs/>
                <w:iCs/>
                <w:color w:val="000000"/>
                <w:sz w:val="24"/>
                <w:szCs w:val="24"/>
              </w:rPr>
            </w:pPr>
            <w:r w:rsidRPr="00EC5AA5">
              <w:rPr>
                <w:bCs/>
                <w:iCs/>
                <w:color w:val="000000"/>
                <w:sz w:val="24"/>
                <w:szCs w:val="24"/>
              </w:rPr>
              <w:t>Name of funding agency</w:t>
            </w:r>
          </w:p>
          <w:p w:rsidR="000D1A50" w:rsidRPr="00EC5AA5" w:rsidRDefault="000D1A50" w:rsidP="000D1A50">
            <w:pPr>
              <w:numPr>
                <w:ilvl w:val="0"/>
                <w:numId w:val="49"/>
              </w:numPr>
              <w:rPr>
                <w:bCs/>
                <w:color w:val="000000"/>
                <w:sz w:val="24"/>
                <w:szCs w:val="24"/>
              </w:rPr>
            </w:pPr>
            <w:r w:rsidRPr="00EC5AA5">
              <w:rPr>
                <w:bCs/>
                <w:color w:val="000000"/>
                <w:sz w:val="24"/>
                <w:szCs w:val="24"/>
              </w:rPr>
              <w:t>Year of sanction</w:t>
            </w:r>
          </w:p>
          <w:p w:rsidR="000D1A50" w:rsidRPr="00EC5AA5" w:rsidRDefault="000D1A50" w:rsidP="000D1A50">
            <w:pPr>
              <w:numPr>
                <w:ilvl w:val="0"/>
                <w:numId w:val="49"/>
              </w:numPr>
              <w:contextualSpacing/>
              <w:rPr>
                <w:b/>
                <w:bCs/>
                <w:color w:val="000000"/>
                <w:sz w:val="24"/>
                <w:szCs w:val="24"/>
              </w:rPr>
            </w:pPr>
            <w:r w:rsidRPr="00EC5AA5">
              <w:rPr>
                <w:bCs/>
                <w:iCs/>
                <w:color w:val="000000"/>
                <w:sz w:val="24"/>
                <w:szCs w:val="24"/>
              </w:rPr>
              <w:t>Department of recipient</w:t>
            </w:r>
            <w:r w:rsidRPr="00EC5AA5">
              <w:rPr>
                <w:b/>
                <w:color w:val="000000"/>
                <w:sz w:val="24"/>
                <w:szCs w:val="24"/>
              </w:rPr>
              <w:t xml:space="preserve"> </w:t>
            </w:r>
          </w:p>
          <w:p w:rsidR="000D1A50" w:rsidRPr="00EC5AA5" w:rsidRDefault="000D1A50" w:rsidP="00300587">
            <w:pPr>
              <w:rPr>
                <w:color w:val="000000"/>
                <w:sz w:val="24"/>
                <w:szCs w:val="24"/>
              </w:rPr>
            </w:pPr>
            <w:r w:rsidRPr="00EC5AA5">
              <w:rPr>
                <w:color w:val="000000"/>
                <w:sz w:val="24"/>
                <w:szCs w:val="24"/>
              </w:rPr>
              <w:t>Formula:</w:t>
            </w:r>
          </w:p>
          <w:p w:rsidR="000D1A50" w:rsidRPr="00EC5AA5" w:rsidRDefault="00E1124E" w:rsidP="00300587">
            <w:pPr>
              <w:jc w:val="center"/>
              <w:rPr>
                <w:color w:val="000000"/>
              </w:rPr>
            </w:pPr>
            <m:oMathPara>
              <m:oMath>
                <m:f>
                  <m:fPr>
                    <m:ctrlPr>
                      <w:rPr>
                        <w:rFonts w:ascii="Cambria Math" w:eastAsia="Calibri" w:hAnsi="Sylfaen"/>
                        <w:b/>
                        <w:iCs/>
                        <w:sz w:val="20"/>
                        <w:szCs w:val="20"/>
                      </w:rPr>
                    </m:ctrlPr>
                  </m:fPr>
                  <m:num>
                    <m:eqArr>
                      <m:eqArrPr>
                        <m:ctrlPr>
                          <w:rPr>
                            <w:rFonts w:ascii="Cambria Math" w:eastAsia="Calibri" w:hAnsi="Sylfaen"/>
                            <w:b/>
                            <w:iCs/>
                            <w:sz w:val="20"/>
                            <w:szCs w:val="20"/>
                          </w:rPr>
                        </m:ctrlPr>
                      </m:eqArrPr>
                      <m:e>
                        <m:r>
                          <m:rPr>
                            <m:sty m:val="b"/>
                          </m:rPr>
                          <w:rPr>
                            <w:rFonts w:ascii="Cambria Math" w:eastAsia="Calibri" w:hAnsi="Sylfaen"/>
                            <w:sz w:val="20"/>
                            <w:szCs w:val="20"/>
                          </w:rPr>
                          <m:t xml:space="preserve"> Total n</m:t>
                        </m:r>
                        <m:r>
                          <m:rPr>
                            <m:sty m:val="b"/>
                          </m:rPr>
                          <w:rPr>
                            <w:rFonts w:ascii="Cambria Math" w:eastAsia="Calibri" w:hAnsi="Cambria Math"/>
                            <w:sz w:val="20"/>
                            <w:szCs w:val="20"/>
                          </w:rPr>
                          <m:t>umber</m:t>
                        </m:r>
                        <m:r>
                          <m:rPr>
                            <m:sty m:val="b"/>
                          </m:rPr>
                          <w:rPr>
                            <w:rFonts w:ascii="Cambria Math" w:eastAsia="Calibri" w:hAnsi="Sylfaen"/>
                            <w:sz w:val="20"/>
                            <w:szCs w:val="20"/>
                          </w:rPr>
                          <m:t xml:space="preserve"> </m:t>
                        </m:r>
                        <m:r>
                          <m:rPr>
                            <m:sty m:val="b"/>
                          </m:rPr>
                          <w:rPr>
                            <w:rFonts w:ascii="Cambria Math" w:eastAsia="Calibri" w:hAnsi="Cambria Math"/>
                            <w:sz w:val="20"/>
                            <w:szCs w:val="20"/>
                          </w:rPr>
                          <m:t>of</m:t>
                        </m:r>
                        <m:r>
                          <m:rPr>
                            <m:sty m:val="b"/>
                          </m:rPr>
                          <w:rPr>
                            <w:rFonts w:ascii="Cambria Math" w:eastAsia="Calibri" w:hAnsi="Sylfaen"/>
                            <w:sz w:val="20"/>
                            <w:szCs w:val="20"/>
                          </w:rPr>
                          <m:t xml:space="preserve"> </m:t>
                        </m:r>
                        <m:r>
                          <m:rPr>
                            <m:sty m:val="b"/>
                          </m:rPr>
                          <w:rPr>
                            <w:rFonts w:ascii="Cambria Math" w:eastAsia="Calibri" w:hAnsi="Cambria Math"/>
                            <w:sz w:val="20"/>
                            <w:szCs w:val="20"/>
                          </w:rPr>
                          <m:t>research</m:t>
                        </m:r>
                        <m:r>
                          <m:rPr>
                            <m:sty m:val="b"/>
                          </m:rPr>
                          <w:rPr>
                            <w:rFonts w:ascii="Cambria Math" w:eastAsia="Calibri" w:hAnsi="Sylfaen"/>
                            <w:sz w:val="20"/>
                            <w:szCs w:val="20"/>
                          </w:rPr>
                          <m:t xml:space="preserve">  </m:t>
                        </m:r>
                        <m:r>
                          <m:rPr>
                            <m:sty m:val="b"/>
                          </m:rPr>
                          <w:rPr>
                            <w:rFonts w:ascii="Cambria Math" w:eastAsia="Calibri" w:hAnsi="Cambria Math"/>
                            <w:sz w:val="20"/>
                            <w:szCs w:val="20"/>
                          </w:rPr>
                          <m:t>projects funded by government</m:t>
                        </m:r>
                      </m:e>
                      <m:e>
                        <m:r>
                          <m:rPr>
                            <m:sty m:val="b"/>
                          </m:rPr>
                          <w:rPr>
                            <w:rFonts w:ascii="Cambria Math" w:eastAsia="Calibri" w:hAnsi="Sylfaen"/>
                            <w:sz w:val="20"/>
                            <w:szCs w:val="20"/>
                          </w:rPr>
                          <m:t xml:space="preserve"> and non</m:t>
                        </m:r>
                        <m:r>
                          <m:rPr>
                            <m:sty m:val="b"/>
                          </m:rPr>
                          <w:rPr>
                            <w:rFonts w:ascii="Cambria Math" w:eastAsia="Calibri" w:hAnsi="Sylfaen"/>
                            <w:sz w:val="20"/>
                            <w:szCs w:val="20"/>
                          </w:rPr>
                          <m:t>-</m:t>
                        </m:r>
                        <m:r>
                          <m:rPr>
                            <m:sty m:val="b"/>
                          </m:rPr>
                          <w:rPr>
                            <w:rFonts w:ascii="Cambria Math" w:eastAsia="Calibri" w:hAnsi="Sylfaen"/>
                            <w:sz w:val="20"/>
                            <w:szCs w:val="20"/>
                          </w:rPr>
                          <m:t xml:space="preserve">government agencies </m:t>
                        </m:r>
                        <m:r>
                          <m:rPr>
                            <m:sty m:val="b"/>
                          </m:rPr>
                          <w:rPr>
                            <w:rFonts w:ascii="Cambria Math" w:eastAsia="Calibri" w:hAnsi="Cambria Math"/>
                            <w:sz w:val="20"/>
                            <w:szCs w:val="20"/>
                          </w:rPr>
                          <m:t>during</m:t>
                        </m:r>
                        <m:r>
                          <m:rPr>
                            <m:sty m:val="b"/>
                          </m:rPr>
                          <w:rPr>
                            <w:rFonts w:ascii="Cambria Math" w:eastAsia="Calibri" w:hAnsi="Sylfaen"/>
                            <w:sz w:val="20"/>
                            <w:szCs w:val="20"/>
                          </w:rPr>
                          <m:t xml:space="preserve"> </m:t>
                        </m:r>
                        <m:r>
                          <m:rPr>
                            <m:sty m:val="b"/>
                          </m:rPr>
                          <w:rPr>
                            <w:rFonts w:ascii="Cambria Math" w:eastAsia="Calibri" w:hAnsi="Cambria Math"/>
                            <w:sz w:val="20"/>
                            <w:szCs w:val="20"/>
                          </w:rPr>
                          <m:t>the</m:t>
                        </m:r>
                        <m:r>
                          <m:rPr>
                            <m:sty m:val="b"/>
                          </m:rPr>
                          <w:rPr>
                            <w:rFonts w:ascii="Cambria Math" w:eastAsia="Calibri" w:hAnsi="Sylfaen"/>
                            <w:sz w:val="20"/>
                            <w:szCs w:val="20"/>
                          </w:rPr>
                          <m:t xml:space="preserve">  </m:t>
                        </m:r>
                        <m:r>
                          <m:rPr>
                            <m:sty m:val="b"/>
                          </m:rPr>
                          <w:rPr>
                            <w:rFonts w:ascii="Cambria Math" w:eastAsia="Calibri" w:hAnsi="Cambria Math"/>
                            <w:sz w:val="20"/>
                            <w:szCs w:val="20"/>
                          </w:rPr>
                          <m:t>last</m:t>
                        </m:r>
                        <m:r>
                          <m:rPr>
                            <m:sty m:val="b"/>
                          </m:rPr>
                          <w:rPr>
                            <w:rFonts w:ascii="Cambria Math" w:eastAsia="Calibri" w:hAnsi="Sylfaen"/>
                            <w:sz w:val="20"/>
                            <w:szCs w:val="20"/>
                          </w:rPr>
                          <m:t xml:space="preserve">  </m:t>
                        </m:r>
                        <m:r>
                          <m:rPr>
                            <m:sty m:val="b"/>
                          </m:rPr>
                          <w:rPr>
                            <w:rFonts w:ascii="Cambria Math" w:eastAsia="Calibri" w:hAnsi="Cambria Math"/>
                            <w:sz w:val="20"/>
                            <w:szCs w:val="20"/>
                          </w:rPr>
                          <m:t>five</m:t>
                        </m:r>
                        <m:r>
                          <m:rPr>
                            <m:sty m:val="b"/>
                          </m:rPr>
                          <w:rPr>
                            <w:rFonts w:ascii="Cambria Math" w:eastAsia="Calibri" w:hAnsi="Sylfaen"/>
                            <w:sz w:val="20"/>
                            <w:szCs w:val="20"/>
                          </w:rPr>
                          <m:t xml:space="preserve"> </m:t>
                        </m:r>
                        <m:r>
                          <m:rPr>
                            <m:sty m:val="b"/>
                          </m:rPr>
                          <w:rPr>
                            <w:rFonts w:ascii="Cambria Math" w:eastAsia="Calibri" w:hAnsi="Cambria Math"/>
                            <w:sz w:val="20"/>
                            <w:szCs w:val="20"/>
                          </w:rPr>
                          <m:t>years</m:t>
                        </m:r>
                      </m:e>
                    </m:eqArr>
                  </m:num>
                  <m:den>
                    <m:r>
                      <m:rPr>
                        <m:sty m:val="b"/>
                      </m:rPr>
                      <w:rPr>
                        <w:rFonts w:ascii="Cambria Math" w:eastAsia="Calibri" w:hAnsi="Cambria Math"/>
                        <w:sz w:val="20"/>
                        <w:szCs w:val="20"/>
                      </w:rPr>
                      <m:t>Average number</m:t>
                    </m:r>
                    <m:r>
                      <m:rPr>
                        <m:sty m:val="b"/>
                      </m:rPr>
                      <w:rPr>
                        <w:rFonts w:ascii="Cambria Math" w:eastAsia="Calibri" w:hAnsi="Sylfaen"/>
                        <w:sz w:val="20"/>
                        <w:szCs w:val="20"/>
                      </w:rPr>
                      <m:t xml:space="preserve"> </m:t>
                    </m:r>
                    <m:r>
                      <m:rPr>
                        <m:sty m:val="b"/>
                      </m:rPr>
                      <w:rPr>
                        <w:rFonts w:ascii="Cambria Math" w:eastAsia="Calibri" w:hAnsi="Cambria Math"/>
                        <w:sz w:val="20"/>
                        <w:szCs w:val="20"/>
                      </w:rPr>
                      <m:t>of</m:t>
                    </m:r>
                    <m:r>
                      <m:rPr>
                        <m:sty m:val="b"/>
                      </m:rPr>
                      <w:rPr>
                        <w:rFonts w:ascii="Cambria Math" w:eastAsia="Calibri" w:hAnsi="Sylfaen"/>
                        <w:sz w:val="20"/>
                        <w:szCs w:val="20"/>
                      </w:rPr>
                      <m:t xml:space="preserve"> full time </m:t>
                    </m:r>
                    <m:r>
                      <m:rPr>
                        <m:sty m:val="b"/>
                      </m:rPr>
                      <w:rPr>
                        <w:rFonts w:ascii="Cambria Math" w:eastAsia="Calibri" w:hAnsi="Cambria Math"/>
                        <w:sz w:val="20"/>
                        <w:szCs w:val="20"/>
                      </w:rPr>
                      <m:t>teachers during the last five years</m:t>
                    </m:r>
                  </m:den>
                </m:f>
              </m:oMath>
            </m:oMathPara>
          </w:p>
          <w:p w:rsidR="000D1A50" w:rsidRPr="00EC5AA5" w:rsidRDefault="000D1A50" w:rsidP="00300587">
            <w:pPr>
              <w:jc w:val="center"/>
              <w:rPr>
                <w:color w:val="000000"/>
                <w:sz w:val="12"/>
                <w:szCs w:val="12"/>
              </w:rPr>
            </w:pPr>
          </w:p>
          <w:p w:rsidR="000D1A50" w:rsidRPr="00EC5AA5" w:rsidRDefault="000D1A50" w:rsidP="00300587">
            <w:pPr>
              <w:rPr>
                <w:b/>
                <w:color w:val="000000"/>
              </w:rPr>
            </w:pPr>
            <w:r w:rsidRPr="00EC5AA5">
              <w:rPr>
                <w:b/>
                <w:color w:val="000000"/>
              </w:rPr>
              <w:lastRenderedPageBreak/>
              <w:t xml:space="preserve">File Description (Upload) </w:t>
            </w:r>
          </w:p>
          <w:p w:rsidR="000D1A50" w:rsidRPr="00EC5AA5" w:rsidRDefault="000D1A50" w:rsidP="000D1A50">
            <w:pPr>
              <w:numPr>
                <w:ilvl w:val="0"/>
                <w:numId w:val="152"/>
              </w:numPr>
              <w:spacing w:line="276" w:lineRule="auto"/>
              <w:rPr>
                <w:color w:val="000000"/>
              </w:rPr>
            </w:pPr>
            <w:r w:rsidRPr="00EC5AA5">
              <w:rPr>
                <w:color w:val="000000"/>
              </w:rPr>
              <w:t>List of research projects and funding details (Data Template</w:t>
            </w:r>
            <w:r w:rsidR="00940A80">
              <w:rPr>
                <w:color w:val="000000"/>
              </w:rPr>
              <w:t xml:space="preserve"> as of 3.1.6</w:t>
            </w:r>
            <w:r w:rsidRPr="00EC5AA5">
              <w:rPr>
                <w:color w:val="000000"/>
              </w:rPr>
              <w:t>)</w:t>
            </w:r>
          </w:p>
          <w:p w:rsidR="000D1A50" w:rsidRPr="00EC5AA5" w:rsidRDefault="000D1A50" w:rsidP="000D1A50">
            <w:pPr>
              <w:numPr>
                <w:ilvl w:val="0"/>
                <w:numId w:val="152"/>
              </w:numPr>
              <w:spacing w:line="276" w:lineRule="auto"/>
              <w:rPr>
                <w:color w:val="000000"/>
              </w:rPr>
            </w:pPr>
            <w:r w:rsidRPr="00EC5AA5">
              <w:rPr>
                <w:color w:val="000000"/>
              </w:rPr>
              <w:t>Any additional information</w:t>
            </w:r>
          </w:p>
          <w:p w:rsidR="000D1A50" w:rsidRPr="00EC5AA5" w:rsidRDefault="000D1A50" w:rsidP="000D1A50">
            <w:pPr>
              <w:numPr>
                <w:ilvl w:val="0"/>
                <w:numId w:val="152"/>
              </w:numPr>
              <w:spacing w:line="276" w:lineRule="auto"/>
              <w:rPr>
                <w:color w:val="000000"/>
              </w:rPr>
            </w:pPr>
            <w:r w:rsidRPr="00EC5AA5">
              <w:rPr>
                <w:color w:val="000000"/>
              </w:rPr>
              <w:t>Supporting document from Funding Agency</w:t>
            </w:r>
          </w:p>
          <w:p w:rsidR="000D1A50" w:rsidRPr="00EC5AA5" w:rsidRDefault="000D1A50" w:rsidP="000D1A50">
            <w:pPr>
              <w:numPr>
                <w:ilvl w:val="0"/>
                <w:numId w:val="152"/>
              </w:numPr>
              <w:spacing w:line="276" w:lineRule="auto"/>
              <w:rPr>
                <w:b/>
                <w:bCs/>
                <w:color w:val="000000"/>
                <w:sz w:val="24"/>
                <w:szCs w:val="24"/>
              </w:rPr>
            </w:pPr>
            <w:r w:rsidRPr="00EC5AA5">
              <w:rPr>
                <w:color w:val="000000"/>
              </w:rPr>
              <w:t xml:space="preserve">Paste Link for the funding agency website </w:t>
            </w:r>
          </w:p>
        </w:tc>
        <w:tc>
          <w:tcPr>
            <w:tcW w:w="1559" w:type="dxa"/>
          </w:tcPr>
          <w:p w:rsidR="000D1A50" w:rsidRPr="00EC5AA5" w:rsidRDefault="000D1A50" w:rsidP="00300587">
            <w:pPr>
              <w:jc w:val="center"/>
              <w:rPr>
                <w:iCs/>
                <w:color w:val="000000"/>
                <w:sz w:val="24"/>
                <w:szCs w:val="24"/>
              </w:rPr>
            </w:pPr>
          </w:p>
          <w:p w:rsidR="000D1A50" w:rsidRPr="00EC5AA5" w:rsidRDefault="000D1A50" w:rsidP="00300587">
            <w:pPr>
              <w:jc w:val="center"/>
              <w:rPr>
                <w:iCs/>
                <w:color w:val="000000"/>
                <w:sz w:val="24"/>
                <w:szCs w:val="24"/>
              </w:rPr>
            </w:pPr>
            <w:r w:rsidRPr="00EC5AA5">
              <w:rPr>
                <w:b/>
                <w:bCs/>
                <w:color w:val="000000"/>
                <w:sz w:val="24"/>
                <w:szCs w:val="24"/>
              </w:rPr>
              <w:t>5</w:t>
            </w:r>
          </w:p>
          <w:p w:rsidR="000D1A50" w:rsidRPr="00EC5AA5" w:rsidRDefault="000D1A50" w:rsidP="00300587">
            <w:pPr>
              <w:rPr>
                <w:b/>
                <w:bCs/>
                <w:color w:val="000000"/>
                <w:sz w:val="24"/>
                <w:szCs w:val="24"/>
              </w:rPr>
            </w:pPr>
          </w:p>
        </w:tc>
      </w:tr>
    </w:tbl>
    <w:p w:rsidR="000D1A50" w:rsidRPr="00093E46" w:rsidRDefault="000D1A50" w:rsidP="000D1A50">
      <w:pPr>
        <w:jc w:val="center"/>
        <w:rPr>
          <w:b/>
          <w:bCs/>
          <w:color w:val="000000"/>
          <w:sz w:val="24"/>
          <w:szCs w:val="24"/>
          <w:highlight w:val="yellow"/>
        </w:rPr>
      </w:pPr>
    </w:p>
    <w:p w:rsidR="00723D29" w:rsidRDefault="00723D29" w:rsidP="000D1A50">
      <w:pPr>
        <w:jc w:val="center"/>
        <w:rPr>
          <w:b/>
          <w:bCs/>
          <w:color w:val="000000"/>
          <w:sz w:val="24"/>
          <w:szCs w:val="24"/>
        </w:rPr>
      </w:pPr>
    </w:p>
    <w:p w:rsidR="00723D29" w:rsidRDefault="00723D29" w:rsidP="000D1A50">
      <w:pPr>
        <w:jc w:val="center"/>
        <w:rPr>
          <w:b/>
          <w:bCs/>
          <w:color w:val="000000"/>
          <w:sz w:val="24"/>
          <w:szCs w:val="24"/>
        </w:rPr>
      </w:pPr>
    </w:p>
    <w:p w:rsidR="00723D29" w:rsidRDefault="00723D29" w:rsidP="000D1A50">
      <w:pPr>
        <w:jc w:val="center"/>
        <w:rPr>
          <w:b/>
          <w:bCs/>
          <w:color w:val="000000"/>
          <w:sz w:val="24"/>
          <w:szCs w:val="24"/>
        </w:rPr>
      </w:pPr>
    </w:p>
    <w:p w:rsidR="00723D29" w:rsidRDefault="00723D29" w:rsidP="000D1A50">
      <w:pPr>
        <w:jc w:val="center"/>
        <w:rPr>
          <w:b/>
          <w:bCs/>
          <w:color w:val="000000"/>
          <w:sz w:val="24"/>
          <w:szCs w:val="24"/>
        </w:rPr>
      </w:pPr>
    </w:p>
    <w:p w:rsidR="000D1A50" w:rsidRPr="00C82902" w:rsidRDefault="000D1A50" w:rsidP="000D1A50">
      <w:pPr>
        <w:jc w:val="center"/>
        <w:rPr>
          <w:b/>
          <w:bCs/>
          <w:color w:val="000000"/>
          <w:sz w:val="24"/>
          <w:szCs w:val="24"/>
        </w:rPr>
      </w:pPr>
      <w:r w:rsidRPr="00C82902">
        <w:rPr>
          <w:b/>
          <w:bCs/>
          <w:color w:val="000000"/>
          <w:sz w:val="24"/>
          <w:szCs w:val="24"/>
        </w:rPr>
        <w:t>Key Indicator - 3.3 Innovation Ecosystem (30)</w:t>
      </w:r>
    </w:p>
    <w:p w:rsidR="000D1A50" w:rsidRPr="00C82902" w:rsidRDefault="000D1A50" w:rsidP="000D1A50">
      <w:pPr>
        <w:jc w:val="center"/>
        <w:rPr>
          <w:b/>
          <w:bCs/>
          <w:color w:val="000000"/>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6"/>
        <w:gridCol w:w="7194"/>
        <w:gridCol w:w="1559"/>
      </w:tblGrid>
      <w:tr w:rsidR="000D1A50" w:rsidRPr="00C82902" w:rsidTr="00300587">
        <w:trPr>
          <w:trHeight w:val="386"/>
        </w:trPr>
        <w:tc>
          <w:tcPr>
            <w:tcW w:w="1136" w:type="dxa"/>
          </w:tcPr>
          <w:p w:rsidR="000D1A50" w:rsidRPr="00C82902" w:rsidRDefault="000D1A50" w:rsidP="00300587">
            <w:pPr>
              <w:jc w:val="center"/>
              <w:rPr>
                <w:b/>
                <w:bCs/>
                <w:color w:val="000000"/>
                <w:sz w:val="24"/>
                <w:szCs w:val="24"/>
              </w:rPr>
            </w:pPr>
            <w:r w:rsidRPr="00C82902">
              <w:rPr>
                <w:b/>
                <w:bCs/>
                <w:color w:val="000000"/>
                <w:sz w:val="24"/>
                <w:szCs w:val="24"/>
              </w:rPr>
              <w:t>Metric No.</w:t>
            </w:r>
          </w:p>
        </w:tc>
        <w:tc>
          <w:tcPr>
            <w:tcW w:w="7194" w:type="dxa"/>
          </w:tcPr>
          <w:p w:rsidR="000D1A50" w:rsidRPr="00C82902" w:rsidRDefault="000D1A50" w:rsidP="00300587">
            <w:pPr>
              <w:jc w:val="center"/>
              <w:rPr>
                <w:b/>
                <w:bCs/>
                <w:color w:val="000000"/>
                <w:sz w:val="24"/>
                <w:szCs w:val="24"/>
              </w:rPr>
            </w:pPr>
          </w:p>
        </w:tc>
        <w:tc>
          <w:tcPr>
            <w:tcW w:w="1559" w:type="dxa"/>
          </w:tcPr>
          <w:p w:rsidR="000D1A50" w:rsidRPr="00C82902" w:rsidRDefault="000D1A50" w:rsidP="00300587">
            <w:pPr>
              <w:jc w:val="center"/>
              <w:rPr>
                <w:b/>
                <w:bCs/>
                <w:color w:val="000000"/>
                <w:sz w:val="24"/>
                <w:szCs w:val="24"/>
              </w:rPr>
            </w:pPr>
            <w:r w:rsidRPr="00C82902">
              <w:rPr>
                <w:b/>
                <w:bCs/>
                <w:color w:val="000000"/>
                <w:sz w:val="24"/>
                <w:szCs w:val="24"/>
              </w:rPr>
              <w:t xml:space="preserve">Weightage </w:t>
            </w:r>
          </w:p>
        </w:tc>
      </w:tr>
      <w:tr w:rsidR="000D1A50" w:rsidRPr="00C82902" w:rsidTr="00300587">
        <w:trPr>
          <w:trHeight w:val="264"/>
        </w:trPr>
        <w:tc>
          <w:tcPr>
            <w:tcW w:w="1136" w:type="dxa"/>
          </w:tcPr>
          <w:p w:rsidR="000D1A50" w:rsidRPr="00C82902" w:rsidRDefault="000D1A50" w:rsidP="00300587">
            <w:pPr>
              <w:jc w:val="center"/>
              <w:rPr>
                <w:b/>
                <w:bCs/>
                <w:color w:val="000000"/>
                <w:sz w:val="24"/>
                <w:szCs w:val="24"/>
              </w:rPr>
            </w:pPr>
            <w:r w:rsidRPr="00C82902">
              <w:rPr>
                <w:b/>
                <w:bCs/>
                <w:color w:val="000000"/>
                <w:sz w:val="24"/>
                <w:szCs w:val="24"/>
              </w:rPr>
              <w:t>3.3.1</w:t>
            </w:r>
          </w:p>
          <w:p w:rsidR="000D1A50" w:rsidRPr="00C82902" w:rsidRDefault="000D1A50" w:rsidP="00300587">
            <w:pPr>
              <w:jc w:val="center"/>
              <w:rPr>
                <w:b/>
                <w:bCs/>
                <w:color w:val="000000"/>
                <w:sz w:val="24"/>
                <w:szCs w:val="24"/>
              </w:rPr>
            </w:pPr>
          </w:p>
          <w:p w:rsidR="000D1A50" w:rsidRPr="00C82902" w:rsidRDefault="000D1A50" w:rsidP="00300587">
            <w:pPr>
              <w:jc w:val="center"/>
              <w:rPr>
                <w:b/>
                <w:bCs/>
                <w:color w:val="000000"/>
                <w:sz w:val="24"/>
                <w:szCs w:val="24"/>
                <w:vertAlign w:val="subscript"/>
              </w:rPr>
            </w:pPr>
            <w:r w:rsidRPr="00C82902">
              <w:rPr>
                <w:b/>
                <w:bCs/>
                <w:color w:val="000000"/>
                <w:sz w:val="24"/>
                <w:szCs w:val="24"/>
              </w:rPr>
              <w:t>Q</w:t>
            </w:r>
            <w:r w:rsidRPr="00C82902">
              <w:rPr>
                <w:b/>
                <w:bCs/>
                <w:color w:val="000000"/>
                <w:sz w:val="24"/>
                <w:szCs w:val="24"/>
                <w:vertAlign w:val="subscript"/>
              </w:rPr>
              <w:t>l</w:t>
            </w:r>
            <w:r w:rsidRPr="00C82902">
              <w:rPr>
                <w:b/>
                <w:bCs/>
                <w:color w:val="000000"/>
                <w:sz w:val="24"/>
                <w:szCs w:val="24"/>
              </w:rPr>
              <w:t>M</w:t>
            </w:r>
          </w:p>
          <w:p w:rsidR="000D1A50" w:rsidRPr="00C82902" w:rsidRDefault="000D1A50" w:rsidP="00300587">
            <w:pPr>
              <w:jc w:val="center"/>
              <w:rPr>
                <w:b/>
                <w:bCs/>
                <w:color w:val="000000"/>
                <w:sz w:val="24"/>
                <w:szCs w:val="24"/>
              </w:rPr>
            </w:pPr>
          </w:p>
        </w:tc>
        <w:tc>
          <w:tcPr>
            <w:tcW w:w="7194" w:type="dxa"/>
          </w:tcPr>
          <w:p w:rsidR="000D1A50" w:rsidRPr="00C82902" w:rsidRDefault="000D1A50" w:rsidP="00300587">
            <w:pPr>
              <w:rPr>
                <w:b/>
                <w:i/>
                <w:color w:val="000000"/>
                <w:sz w:val="24"/>
                <w:szCs w:val="24"/>
              </w:rPr>
            </w:pPr>
            <w:r w:rsidRPr="00C82902">
              <w:rPr>
                <w:b/>
                <w:i/>
                <w:color w:val="000000"/>
                <w:sz w:val="24"/>
                <w:szCs w:val="24"/>
              </w:rPr>
              <w:t>Institution has created an eco system for innovations including Incubation centre and other initiatives for creation and transfer of knowledge</w:t>
            </w:r>
          </w:p>
          <w:p w:rsidR="000D1A50" w:rsidRPr="00C82902" w:rsidRDefault="000D1A50" w:rsidP="00300587">
            <w:pPr>
              <w:rPr>
                <w:rFonts w:ascii="Arial" w:hAnsi="Arial" w:cs="Arial"/>
                <w:color w:val="000000"/>
                <w:sz w:val="18"/>
                <w:szCs w:val="18"/>
                <w:shd w:val="clear" w:color="auto" w:fill="FFFFFF"/>
              </w:rPr>
            </w:pPr>
          </w:p>
          <w:p w:rsidR="000D1A50" w:rsidRPr="00C82902" w:rsidRDefault="000D1A50" w:rsidP="00300587">
            <w:pPr>
              <w:rPr>
                <w:color w:val="000000"/>
                <w:sz w:val="24"/>
                <w:szCs w:val="24"/>
              </w:rPr>
            </w:pPr>
            <w:r w:rsidRPr="00C82902">
              <w:rPr>
                <w:color w:val="000000"/>
                <w:sz w:val="24"/>
                <w:szCs w:val="24"/>
              </w:rPr>
              <w:t xml:space="preserve">Describe available incubation centre and evidence of its usage (activity) within a maximum of 500 words </w:t>
            </w:r>
          </w:p>
          <w:p w:rsidR="000D1A50" w:rsidRPr="00C82902" w:rsidRDefault="000D1A50" w:rsidP="00300587">
            <w:pPr>
              <w:rPr>
                <w:b/>
                <w:iCs/>
                <w:noProof/>
                <w:color w:val="000000"/>
                <w:sz w:val="24"/>
                <w:szCs w:val="24"/>
              </w:rPr>
            </w:pPr>
            <w:r w:rsidRPr="00C82902">
              <w:rPr>
                <w:b/>
                <w:iCs/>
                <w:noProof/>
                <w:color w:val="000000"/>
                <w:sz w:val="24"/>
                <w:szCs w:val="24"/>
              </w:rPr>
              <w:t xml:space="preserve">File description </w:t>
            </w:r>
          </w:p>
          <w:p w:rsidR="000D1A50" w:rsidRPr="00C82902" w:rsidRDefault="000D1A50" w:rsidP="000D1A50">
            <w:pPr>
              <w:numPr>
                <w:ilvl w:val="0"/>
                <w:numId w:val="153"/>
              </w:numPr>
              <w:spacing w:line="276" w:lineRule="auto"/>
              <w:rPr>
                <w:color w:val="000000"/>
              </w:rPr>
            </w:pPr>
            <w:r w:rsidRPr="00C82902">
              <w:rPr>
                <w:color w:val="000000"/>
              </w:rPr>
              <w:t>Upload any additional information</w:t>
            </w:r>
          </w:p>
          <w:p w:rsidR="000D1A50" w:rsidRPr="00C82902" w:rsidRDefault="000D1A50" w:rsidP="000D1A50">
            <w:pPr>
              <w:numPr>
                <w:ilvl w:val="0"/>
                <w:numId w:val="153"/>
              </w:numPr>
              <w:spacing w:line="276" w:lineRule="auto"/>
              <w:rPr>
                <w:b/>
                <w:i/>
                <w:iCs/>
                <w:noProof/>
                <w:color w:val="000000"/>
                <w:sz w:val="24"/>
                <w:szCs w:val="24"/>
              </w:rPr>
            </w:pPr>
            <w:r w:rsidRPr="00C82902">
              <w:rPr>
                <w:color w:val="000000"/>
              </w:rPr>
              <w:t>Paste link for additional information</w:t>
            </w:r>
          </w:p>
        </w:tc>
        <w:tc>
          <w:tcPr>
            <w:tcW w:w="1559" w:type="dxa"/>
            <w:vAlign w:val="center"/>
          </w:tcPr>
          <w:p w:rsidR="000D1A50" w:rsidRPr="00C82902" w:rsidRDefault="000D1A50" w:rsidP="00300587">
            <w:pPr>
              <w:jc w:val="center"/>
              <w:rPr>
                <w:b/>
                <w:bCs/>
                <w:color w:val="000000"/>
                <w:sz w:val="24"/>
                <w:szCs w:val="24"/>
              </w:rPr>
            </w:pPr>
            <w:r w:rsidRPr="00C82902">
              <w:rPr>
                <w:b/>
                <w:bCs/>
                <w:color w:val="000000"/>
                <w:sz w:val="24"/>
                <w:szCs w:val="24"/>
              </w:rPr>
              <w:t>10</w:t>
            </w:r>
          </w:p>
        </w:tc>
      </w:tr>
      <w:tr w:rsidR="000D1A50" w:rsidRPr="00093E46" w:rsidTr="00300587">
        <w:trPr>
          <w:trHeight w:val="147"/>
        </w:trPr>
        <w:tc>
          <w:tcPr>
            <w:tcW w:w="1136" w:type="dxa"/>
          </w:tcPr>
          <w:p w:rsidR="000D1A50" w:rsidRPr="00C82902" w:rsidRDefault="000D1A50" w:rsidP="00300587">
            <w:pPr>
              <w:jc w:val="center"/>
              <w:rPr>
                <w:b/>
                <w:bCs/>
                <w:color w:val="000000"/>
                <w:sz w:val="24"/>
                <w:szCs w:val="24"/>
              </w:rPr>
            </w:pPr>
            <w:r w:rsidRPr="00C82902">
              <w:rPr>
                <w:b/>
                <w:bCs/>
                <w:color w:val="000000"/>
                <w:sz w:val="24"/>
                <w:szCs w:val="24"/>
              </w:rPr>
              <w:t>3.3.2</w:t>
            </w:r>
          </w:p>
          <w:p w:rsidR="000D1A50" w:rsidRPr="00C82902" w:rsidRDefault="000D1A50" w:rsidP="00300587">
            <w:pPr>
              <w:jc w:val="center"/>
              <w:rPr>
                <w:b/>
                <w:bCs/>
                <w:color w:val="000000"/>
                <w:sz w:val="24"/>
                <w:szCs w:val="24"/>
              </w:rPr>
            </w:pPr>
          </w:p>
          <w:p w:rsidR="000D1A50" w:rsidRPr="00093E46" w:rsidRDefault="000D1A50" w:rsidP="00300587">
            <w:pPr>
              <w:jc w:val="center"/>
              <w:rPr>
                <w:b/>
                <w:bCs/>
                <w:color w:val="000000"/>
                <w:sz w:val="24"/>
                <w:szCs w:val="24"/>
                <w:highlight w:val="yellow"/>
              </w:rPr>
            </w:pPr>
            <w:r w:rsidRPr="00C82902">
              <w:rPr>
                <w:b/>
                <w:bCs/>
                <w:color w:val="000000"/>
                <w:sz w:val="24"/>
                <w:szCs w:val="24"/>
              </w:rPr>
              <w:t>Q</w:t>
            </w:r>
            <w:r w:rsidRPr="00C82902">
              <w:rPr>
                <w:b/>
                <w:bCs/>
                <w:color w:val="000000"/>
                <w:sz w:val="24"/>
                <w:szCs w:val="24"/>
                <w:vertAlign w:val="subscript"/>
              </w:rPr>
              <w:t>n</w:t>
            </w:r>
            <w:r w:rsidRPr="00C82902">
              <w:rPr>
                <w:b/>
                <w:bCs/>
                <w:color w:val="000000"/>
                <w:sz w:val="24"/>
                <w:szCs w:val="24"/>
              </w:rPr>
              <w:t>M</w:t>
            </w:r>
          </w:p>
        </w:tc>
        <w:tc>
          <w:tcPr>
            <w:tcW w:w="7194" w:type="dxa"/>
          </w:tcPr>
          <w:p w:rsidR="000D1A50" w:rsidRPr="00C82902" w:rsidRDefault="000D1A50" w:rsidP="00300587">
            <w:pPr>
              <w:rPr>
                <w:b/>
                <w:i/>
                <w:color w:val="000000"/>
                <w:sz w:val="24"/>
                <w:szCs w:val="24"/>
              </w:rPr>
            </w:pPr>
            <w:r w:rsidRPr="00C82902">
              <w:rPr>
                <w:b/>
                <w:i/>
                <w:color w:val="000000"/>
                <w:sz w:val="24"/>
                <w:szCs w:val="24"/>
              </w:rPr>
              <w:t>Number of workshops/seminars conducted on Research methodology, Intellectual Property Rights (</w:t>
            </w:r>
            <w:r w:rsidRPr="00C82902">
              <w:rPr>
                <w:b/>
                <w:bCs/>
                <w:i/>
                <w:color w:val="000000"/>
                <w:sz w:val="24"/>
                <w:szCs w:val="24"/>
              </w:rPr>
              <w:t>IPR</w:t>
            </w:r>
            <w:r w:rsidRPr="00C82902">
              <w:rPr>
                <w:b/>
                <w:i/>
                <w:color w:val="000000"/>
                <w:sz w:val="24"/>
                <w:szCs w:val="24"/>
              </w:rPr>
              <w:t>),entrepreneurship, skill development during the last five years</w:t>
            </w:r>
          </w:p>
          <w:p w:rsidR="000D1A50" w:rsidRPr="00C82902" w:rsidRDefault="000D1A50" w:rsidP="00300587">
            <w:pPr>
              <w:rPr>
                <w:b/>
                <w:i/>
                <w:color w:val="000000"/>
                <w:sz w:val="24"/>
                <w:szCs w:val="24"/>
              </w:rPr>
            </w:pPr>
          </w:p>
          <w:p w:rsidR="000D1A50" w:rsidRPr="00C82902" w:rsidRDefault="000D1A50" w:rsidP="00300587">
            <w:pPr>
              <w:rPr>
                <w:color w:val="000000"/>
                <w:sz w:val="24"/>
                <w:szCs w:val="24"/>
              </w:rPr>
            </w:pPr>
            <w:r w:rsidRPr="00C82902">
              <w:rPr>
                <w:color w:val="000000"/>
                <w:sz w:val="24"/>
                <w:szCs w:val="24"/>
              </w:rPr>
              <w:t xml:space="preserve">3.3.2.1: Total number of workshops/seminars </w:t>
            </w:r>
            <w:r w:rsidRPr="00E91C16">
              <w:rPr>
                <w:color w:val="000000"/>
                <w:sz w:val="24"/>
                <w:szCs w:val="24"/>
              </w:rPr>
              <w:t xml:space="preserve">conducted on Research methodology, Intellectual Property Rights (IPR),entrepreneurship, skill development </w:t>
            </w:r>
            <w:r w:rsidRPr="00C82902">
              <w:rPr>
                <w:color w:val="000000"/>
                <w:sz w:val="24"/>
                <w:szCs w:val="24"/>
              </w:rPr>
              <w:t xml:space="preserve">year wise during  the last five years </w:t>
            </w:r>
          </w:p>
          <w:p w:rsidR="000D1A50" w:rsidRPr="00C82902"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C82902" w:rsidTr="00300587">
              <w:trPr>
                <w:trHeight w:val="387"/>
              </w:trPr>
              <w:tc>
                <w:tcPr>
                  <w:tcW w:w="1044" w:type="dxa"/>
                </w:tcPr>
                <w:p w:rsidR="000D1A50" w:rsidRPr="00C82902" w:rsidRDefault="000D1A50" w:rsidP="00300587">
                  <w:pPr>
                    <w:rPr>
                      <w:b/>
                      <w:color w:val="000000"/>
                    </w:rPr>
                  </w:pPr>
                  <w:r w:rsidRPr="00C82902">
                    <w:rPr>
                      <w:b/>
                      <w:color w:val="000000"/>
                    </w:rPr>
                    <w:t>Year</w:t>
                  </w:r>
                </w:p>
              </w:tc>
              <w:tc>
                <w:tcPr>
                  <w:tcW w:w="708" w:type="dxa"/>
                </w:tcPr>
                <w:p w:rsidR="000D1A50" w:rsidRPr="00C82902" w:rsidRDefault="000D1A50" w:rsidP="00300587">
                  <w:pPr>
                    <w:rPr>
                      <w:color w:val="000000"/>
                    </w:rPr>
                  </w:pPr>
                </w:p>
              </w:tc>
              <w:tc>
                <w:tcPr>
                  <w:tcW w:w="567" w:type="dxa"/>
                </w:tcPr>
                <w:p w:rsidR="000D1A50" w:rsidRPr="00C82902" w:rsidRDefault="000D1A50" w:rsidP="00300587">
                  <w:pPr>
                    <w:rPr>
                      <w:color w:val="000000"/>
                    </w:rPr>
                  </w:pPr>
                </w:p>
              </w:tc>
              <w:tc>
                <w:tcPr>
                  <w:tcW w:w="709"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r>
            <w:tr w:rsidR="000D1A50" w:rsidRPr="00C82902" w:rsidTr="00300587">
              <w:trPr>
                <w:trHeight w:val="387"/>
              </w:trPr>
              <w:tc>
                <w:tcPr>
                  <w:tcW w:w="1044" w:type="dxa"/>
                </w:tcPr>
                <w:p w:rsidR="000D1A50" w:rsidRPr="00C82902" w:rsidRDefault="000D1A50" w:rsidP="00300587">
                  <w:pPr>
                    <w:rPr>
                      <w:b/>
                      <w:color w:val="000000"/>
                    </w:rPr>
                  </w:pPr>
                  <w:r w:rsidRPr="00C82902">
                    <w:rPr>
                      <w:b/>
                      <w:color w:val="000000"/>
                    </w:rPr>
                    <w:t>Number</w:t>
                  </w:r>
                </w:p>
              </w:tc>
              <w:tc>
                <w:tcPr>
                  <w:tcW w:w="708" w:type="dxa"/>
                </w:tcPr>
                <w:p w:rsidR="000D1A50" w:rsidRPr="00C82902" w:rsidRDefault="000D1A50" w:rsidP="00300587">
                  <w:pPr>
                    <w:rPr>
                      <w:color w:val="000000"/>
                    </w:rPr>
                  </w:pPr>
                </w:p>
              </w:tc>
              <w:tc>
                <w:tcPr>
                  <w:tcW w:w="567" w:type="dxa"/>
                </w:tcPr>
                <w:p w:rsidR="000D1A50" w:rsidRPr="00C82902" w:rsidRDefault="000D1A50" w:rsidP="00300587">
                  <w:pPr>
                    <w:rPr>
                      <w:color w:val="000000"/>
                    </w:rPr>
                  </w:pPr>
                </w:p>
              </w:tc>
              <w:tc>
                <w:tcPr>
                  <w:tcW w:w="709"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r>
          </w:tbl>
          <w:p w:rsidR="000D1A50" w:rsidRPr="00C82902" w:rsidRDefault="000D1A50" w:rsidP="00300587">
            <w:pPr>
              <w:rPr>
                <w:color w:val="000000"/>
              </w:rPr>
            </w:pPr>
          </w:p>
          <w:p w:rsidR="000D1A50" w:rsidRPr="00C82902" w:rsidRDefault="000D1A50" w:rsidP="00300587">
            <w:pPr>
              <w:tabs>
                <w:tab w:val="left" w:pos="1758"/>
              </w:tabs>
              <w:rPr>
                <w:bCs/>
                <w:color w:val="000000"/>
                <w:sz w:val="24"/>
                <w:szCs w:val="24"/>
              </w:rPr>
            </w:pPr>
            <w:r w:rsidRPr="00C82902">
              <w:rPr>
                <w:bCs/>
                <w:color w:val="000000"/>
                <w:sz w:val="24"/>
                <w:szCs w:val="24"/>
              </w:rPr>
              <w:t>Data Requirements for last five years:</w:t>
            </w:r>
            <w:r w:rsidRPr="00C82902">
              <w:rPr>
                <w:bCs/>
                <w:color w:val="000000"/>
                <w:szCs w:val="24"/>
              </w:rPr>
              <w:t xml:space="preserve"> (As per </w:t>
            </w:r>
            <w:r>
              <w:rPr>
                <w:bCs/>
                <w:color w:val="000000"/>
                <w:szCs w:val="24"/>
              </w:rPr>
              <w:t>Data Template</w:t>
            </w:r>
            <w:r w:rsidRPr="00C82902">
              <w:rPr>
                <w:bCs/>
                <w:color w:val="000000"/>
                <w:szCs w:val="24"/>
              </w:rPr>
              <w:t>)</w:t>
            </w:r>
          </w:p>
          <w:p w:rsidR="000D1A50" w:rsidRPr="00C82902" w:rsidRDefault="000D1A50" w:rsidP="000D1A50">
            <w:pPr>
              <w:numPr>
                <w:ilvl w:val="0"/>
                <w:numId w:val="50"/>
              </w:numPr>
              <w:rPr>
                <w:bCs/>
                <w:iCs/>
                <w:color w:val="000000"/>
                <w:sz w:val="24"/>
                <w:szCs w:val="24"/>
              </w:rPr>
            </w:pPr>
            <w:r w:rsidRPr="00C82902">
              <w:rPr>
                <w:bCs/>
                <w:iCs/>
                <w:color w:val="000000"/>
                <w:sz w:val="24"/>
                <w:szCs w:val="24"/>
              </w:rPr>
              <w:t>Name of the workshops / seminars</w:t>
            </w:r>
          </w:p>
          <w:p w:rsidR="000D1A50" w:rsidRPr="00C82902" w:rsidRDefault="000D1A50" w:rsidP="000D1A50">
            <w:pPr>
              <w:numPr>
                <w:ilvl w:val="0"/>
                <w:numId w:val="50"/>
              </w:numPr>
              <w:rPr>
                <w:bCs/>
                <w:iCs/>
                <w:color w:val="000000"/>
                <w:sz w:val="24"/>
                <w:szCs w:val="24"/>
              </w:rPr>
            </w:pPr>
            <w:r w:rsidRPr="00C82902">
              <w:rPr>
                <w:bCs/>
                <w:iCs/>
                <w:color w:val="000000"/>
                <w:sz w:val="24"/>
                <w:szCs w:val="24"/>
              </w:rPr>
              <w:t>Number of Participants</w:t>
            </w:r>
          </w:p>
          <w:p w:rsidR="000D1A50" w:rsidRPr="00C82902" w:rsidRDefault="000D1A50" w:rsidP="000D1A50">
            <w:pPr>
              <w:numPr>
                <w:ilvl w:val="0"/>
                <w:numId w:val="50"/>
              </w:numPr>
              <w:rPr>
                <w:bCs/>
                <w:iCs/>
                <w:color w:val="000000"/>
                <w:sz w:val="24"/>
                <w:szCs w:val="24"/>
              </w:rPr>
            </w:pPr>
            <w:r w:rsidRPr="00C82902">
              <w:rPr>
                <w:bCs/>
                <w:iCs/>
                <w:color w:val="000000"/>
                <w:sz w:val="24"/>
                <w:szCs w:val="24"/>
              </w:rPr>
              <w:t>Date (From -to)</w:t>
            </w:r>
          </w:p>
          <w:p w:rsidR="000D1A50" w:rsidRPr="00C82902" w:rsidRDefault="000D1A50" w:rsidP="000D1A50">
            <w:pPr>
              <w:numPr>
                <w:ilvl w:val="0"/>
                <w:numId w:val="50"/>
              </w:numPr>
              <w:rPr>
                <w:bCs/>
                <w:iCs/>
                <w:color w:val="000000"/>
                <w:sz w:val="24"/>
                <w:szCs w:val="24"/>
              </w:rPr>
            </w:pPr>
            <w:r w:rsidRPr="00C82902">
              <w:rPr>
                <w:bCs/>
                <w:iCs/>
                <w:color w:val="000000"/>
                <w:sz w:val="24"/>
                <w:szCs w:val="24"/>
              </w:rPr>
              <w:t>Link to the activity report on the website</w:t>
            </w:r>
          </w:p>
          <w:p w:rsidR="000D1A50" w:rsidRPr="00C82902" w:rsidRDefault="000D1A50" w:rsidP="00300587">
            <w:pPr>
              <w:ind w:left="360"/>
              <w:rPr>
                <w:rFonts w:cs="Mangal"/>
                <w:color w:val="000000"/>
                <w:sz w:val="24"/>
                <w:szCs w:val="24"/>
                <w:lang w:eastAsia="en-IN"/>
              </w:rPr>
            </w:pPr>
          </w:p>
          <w:p w:rsidR="000D1A50" w:rsidRPr="00C82902" w:rsidRDefault="000D1A50" w:rsidP="00300587">
            <w:pPr>
              <w:rPr>
                <w:b/>
                <w:color w:val="000000"/>
              </w:rPr>
            </w:pPr>
            <w:r w:rsidRPr="00C82902">
              <w:rPr>
                <w:b/>
                <w:color w:val="000000"/>
              </w:rPr>
              <w:t>File Description (Upload)</w:t>
            </w:r>
          </w:p>
          <w:p w:rsidR="000D1A50" w:rsidRPr="00C82902" w:rsidRDefault="000D1A50" w:rsidP="000D1A50">
            <w:pPr>
              <w:numPr>
                <w:ilvl w:val="0"/>
                <w:numId w:val="154"/>
              </w:numPr>
              <w:spacing w:line="276" w:lineRule="auto"/>
              <w:rPr>
                <w:color w:val="000000"/>
              </w:rPr>
            </w:pPr>
            <w:r w:rsidRPr="00C82902">
              <w:rPr>
                <w:color w:val="000000"/>
              </w:rPr>
              <w:t>Report of the event</w:t>
            </w:r>
          </w:p>
          <w:p w:rsidR="000D1A50" w:rsidRPr="00C82902" w:rsidRDefault="000D1A50" w:rsidP="000D1A50">
            <w:pPr>
              <w:numPr>
                <w:ilvl w:val="0"/>
                <w:numId w:val="154"/>
              </w:numPr>
              <w:spacing w:line="276" w:lineRule="auto"/>
              <w:rPr>
                <w:color w:val="000000"/>
              </w:rPr>
            </w:pPr>
            <w:r w:rsidRPr="00C82902">
              <w:rPr>
                <w:color w:val="000000"/>
              </w:rPr>
              <w:t>Any additional information</w:t>
            </w:r>
          </w:p>
          <w:p w:rsidR="000D1A50" w:rsidRPr="00C82902" w:rsidRDefault="000D1A50" w:rsidP="000D1A50">
            <w:pPr>
              <w:numPr>
                <w:ilvl w:val="0"/>
                <w:numId w:val="154"/>
              </w:numPr>
              <w:spacing w:line="276" w:lineRule="auto"/>
              <w:rPr>
                <w:rFonts w:cs="Mangal"/>
                <w:color w:val="000000"/>
                <w:sz w:val="24"/>
                <w:szCs w:val="24"/>
                <w:lang w:eastAsia="en-IN"/>
              </w:rPr>
            </w:pPr>
            <w:r w:rsidRPr="00C82902">
              <w:rPr>
                <w:color w:val="000000"/>
              </w:rPr>
              <w:t xml:space="preserve">List of workshops/seminars during last 5 years (Data Template) </w:t>
            </w:r>
          </w:p>
        </w:tc>
        <w:tc>
          <w:tcPr>
            <w:tcW w:w="1559" w:type="dxa"/>
          </w:tcPr>
          <w:p w:rsidR="000D1A50" w:rsidRPr="00C82902" w:rsidRDefault="000D1A50" w:rsidP="00300587">
            <w:pPr>
              <w:jc w:val="center"/>
              <w:rPr>
                <w:b/>
                <w:bCs/>
                <w:color w:val="000000"/>
                <w:sz w:val="24"/>
                <w:szCs w:val="24"/>
              </w:rPr>
            </w:pPr>
          </w:p>
          <w:p w:rsidR="000D1A50" w:rsidRPr="00C82902" w:rsidRDefault="000D1A50" w:rsidP="00300587">
            <w:pPr>
              <w:jc w:val="center"/>
              <w:rPr>
                <w:b/>
                <w:bCs/>
                <w:color w:val="000000"/>
                <w:sz w:val="24"/>
                <w:szCs w:val="24"/>
              </w:rPr>
            </w:pPr>
          </w:p>
          <w:p w:rsidR="000D1A50" w:rsidRPr="00C82902" w:rsidRDefault="000D1A50" w:rsidP="00300587">
            <w:pPr>
              <w:jc w:val="center"/>
              <w:rPr>
                <w:b/>
                <w:bCs/>
                <w:color w:val="000000"/>
                <w:sz w:val="24"/>
                <w:szCs w:val="24"/>
              </w:rPr>
            </w:pPr>
            <w:r w:rsidRPr="00C82902">
              <w:rPr>
                <w:b/>
                <w:bCs/>
                <w:color w:val="000000"/>
                <w:sz w:val="24"/>
                <w:szCs w:val="24"/>
              </w:rPr>
              <w:t>10</w:t>
            </w:r>
          </w:p>
        </w:tc>
      </w:tr>
      <w:tr w:rsidR="000D1A50" w:rsidRPr="00093E46" w:rsidTr="00300587">
        <w:trPr>
          <w:trHeight w:val="935"/>
        </w:trPr>
        <w:tc>
          <w:tcPr>
            <w:tcW w:w="1136" w:type="dxa"/>
          </w:tcPr>
          <w:p w:rsidR="000D1A50" w:rsidRPr="00C82902" w:rsidRDefault="000D1A50" w:rsidP="00300587">
            <w:pPr>
              <w:jc w:val="center"/>
              <w:rPr>
                <w:b/>
                <w:bCs/>
                <w:color w:val="000000"/>
                <w:sz w:val="24"/>
                <w:szCs w:val="24"/>
              </w:rPr>
            </w:pPr>
            <w:r w:rsidRPr="00C82902">
              <w:rPr>
                <w:b/>
                <w:bCs/>
                <w:color w:val="000000"/>
                <w:sz w:val="24"/>
                <w:szCs w:val="24"/>
              </w:rPr>
              <w:t>3.3.3</w:t>
            </w:r>
          </w:p>
          <w:p w:rsidR="000D1A50" w:rsidRPr="00C82902" w:rsidRDefault="000D1A50" w:rsidP="00300587">
            <w:pPr>
              <w:jc w:val="center"/>
              <w:rPr>
                <w:b/>
                <w:bCs/>
                <w:color w:val="000000"/>
                <w:sz w:val="24"/>
                <w:szCs w:val="24"/>
              </w:rPr>
            </w:pPr>
          </w:p>
          <w:p w:rsidR="000D1A50" w:rsidRPr="00093E46" w:rsidRDefault="000D1A50" w:rsidP="00300587">
            <w:pPr>
              <w:jc w:val="center"/>
              <w:rPr>
                <w:b/>
                <w:bCs/>
                <w:color w:val="000000"/>
                <w:sz w:val="24"/>
                <w:szCs w:val="24"/>
                <w:highlight w:val="yellow"/>
              </w:rPr>
            </w:pPr>
            <w:r w:rsidRPr="00C82902">
              <w:rPr>
                <w:b/>
                <w:bCs/>
                <w:color w:val="000000"/>
                <w:sz w:val="24"/>
                <w:szCs w:val="24"/>
              </w:rPr>
              <w:t>Q</w:t>
            </w:r>
            <w:r w:rsidRPr="00C82902">
              <w:rPr>
                <w:b/>
                <w:bCs/>
                <w:color w:val="000000"/>
                <w:sz w:val="24"/>
                <w:szCs w:val="24"/>
                <w:vertAlign w:val="subscript"/>
              </w:rPr>
              <w:t>n</w:t>
            </w:r>
            <w:r w:rsidRPr="00C82902">
              <w:rPr>
                <w:b/>
                <w:bCs/>
                <w:color w:val="000000"/>
                <w:sz w:val="24"/>
                <w:szCs w:val="24"/>
              </w:rPr>
              <w:t>M</w:t>
            </w:r>
          </w:p>
        </w:tc>
        <w:tc>
          <w:tcPr>
            <w:tcW w:w="7194" w:type="dxa"/>
          </w:tcPr>
          <w:p w:rsidR="000D1A50" w:rsidRDefault="000D1A50" w:rsidP="00300587">
            <w:pPr>
              <w:rPr>
                <w:b/>
                <w:i/>
                <w:color w:val="000000"/>
                <w:sz w:val="24"/>
                <w:szCs w:val="24"/>
              </w:rPr>
            </w:pPr>
            <w:r w:rsidRPr="00566028">
              <w:rPr>
                <w:b/>
                <w:i/>
                <w:color w:val="000000"/>
                <w:sz w:val="24"/>
                <w:szCs w:val="24"/>
              </w:rPr>
              <w:t xml:space="preserve">Number of awards / recognitions received for </w:t>
            </w:r>
            <w:r>
              <w:rPr>
                <w:b/>
                <w:i/>
                <w:color w:val="000000"/>
                <w:sz w:val="24"/>
                <w:szCs w:val="24"/>
              </w:rPr>
              <w:t>research/</w:t>
            </w:r>
            <w:r w:rsidRPr="00566028">
              <w:rPr>
                <w:b/>
                <w:i/>
                <w:color w:val="000000"/>
                <w:sz w:val="24"/>
                <w:szCs w:val="24"/>
              </w:rPr>
              <w:t>innovation</w:t>
            </w:r>
            <w:r>
              <w:rPr>
                <w:b/>
                <w:i/>
                <w:color w:val="000000"/>
                <w:sz w:val="24"/>
                <w:szCs w:val="24"/>
              </w:rPr>
              <w:t>s</w:t>
            </w:r>
            <w:r w:rsidRPr="00566028">
              <w:rPr>
                <w:b/>
                <w:i/>
                <w:color w:val="000000"/>
                <w:sz w:val="24"/>
                <w:szCs w:val="24"/>
              </w:rPr>
              <w:t xml:space="preserve">  by the </w:t>
            </w:r>
            <w:r>
              <w:rPr>
                <w:b/>
                <w:i/>
                <w:color w:val="000000"/>
                <w:sz w:val="24"/>
                <w:szCs w:val="24"/>
              </w:rPr>
              <w:t>institution</w:t>
            </w:r>
            <w:r w:rsidRPr="00566028">
              <w:rPr>
                <w:b/>
                <w:i/>
                <w:color w:val="000000"/>
                <w:sz w:val="24"/>
                <w:szCs w:val="24"/>
              </w:rPr>
              <w:t>/teachers/research scholars/students during the last five years</w:t>
            </w:r>
          </w:p>
          <w:p w:rsidR="000D1A50" w:rsidRPr="00C82902" w:rsidRDefault="000D1A50" w:rsidP="00300587">
            <w:pPr>
              <w:rPr>
                <w:color w:val="000000"/>
                <w:sz w:val="24"/>
                <w:szCs w:val="24"/>
              </w:rPr>
            </w:pPr>
            <w:r w:rsidRPr="00C82902">
              <w:rPr>
                <w:color w:val="000000"/>
                <w:sz w:val="24"/>
                <w:szCs w:val="24"/>
              </w:rPr>
              <w:t xml:space="preserve">3.3.3.1: Total number of </w:t>
            </w:r>
            <w:r w:rsidRPr="005F7534">
              <w:rPr>
                <w:color w:val="000000"/>
                <w:sz w:val="24"/>
                <w:szCs w:val="24"/>
              </w:rPr>
              <w:t xml:space="preserve">awards / recognitions received for </w:t>
            </w:r>
            <w:r w:rsidRPr="00C21795">
              <w:rPr>
                <w:i/>
                <w:color w:val="000000"/>
                <w:sz w:val="24"/>
                <w:szCs w:val="24"/>
              </w:rPr>
              <w:lastRenderedPageBreak/>
              <w:t>research/</w:t>
            </w:r>
            <w:r w:rsidRPr="005F7534">
              <w:rPr>
                <w:color w:val="000000"/>
                <w:sz w:val="24"/>
                <w:szCs w:val="24"/>
              </w:rPr>
              <w:t xml:space="preserve">innovations  </w:t>
            </w:r>
            <w:r w:rsidRPr="00C82902">
              <w:rPr>
                <w:color w:val="000000"/>
                <w:sz w:val="24"/>
                <w:szCs w:val="24"/>
              </w:rPr>
              <w:t xml:space="preserve">won by institution/teachers/research scholars/students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C82902" w:rsidTr="00300587">
              <w:trPr>
                <w:trHeight w:val="387"/>
              </w:trPr>
              <w:tc>
                <w:tcPr>
                  <w:tcW w:w="1044" w:type="dxa"/>
                </w:tcPr>
                <w:p w:rsidR="000D1A50" w:rsidRPr="00C82902" w:rsidRDefault="000D1A50" w:rsidP="00300587">
                  <w:pPr>
                    <w:rPr>
                      <w:b/>
                      <w:color w:val="000000"/>
                    </w:rPr>
                  </w:pPr>
                  <w:r w:rsidRPr="00C82902">
                    <w:rPr>
                      <w:b/>
                      <w:color w:val="000000"/>
                    </w:rPr>
                    <w:t>Year</w:t>
                  </w:r>
                </w:p>
              </w:tc>
              <w:tc>
                <w:tcPr>
                  <w:tcW w:w="708" w:type="dxa"/>
                </w:tcPr>
                <w:p w:rsidR="000D1A50" w:rsidRPr="00C82902" w:rsidRDefault="000D1A50" w:rsidP="00300587">
                  <w:pPr>
                    <w:rPr>
                      <w:color w:val="000000"/>
                    </w:rPr>
                  </w:pPr>
                </w:p>
              </w:tc>
              <w:tc>
                <w:tcPr>
                  <w:tcW w:w="567" w:type="dxa"/>
                </w:tcPr>
                <w:p w:rsidR="000D1A50" w:rsidRPr="00C82902" w:rsidRDefault="000D1A50" w:rsidP="00300587">
                  <w:pPr>
                    <w:rPr>
                      <w:color w:val="000000"/>
                    </w:rPr>
                  </w:pPr>
                </w:p>
              </w:tc>
              <w:tc>
                <w:tcPr>
                  <w:tcW w:w="709"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r>
            <w:tr w:rsidR="000D1A50" w:rsidRPr="00C82902" w:rsidTr="00300587">
              <w:trPr>
                <w:trHeight w:val="387"/>
              </w:trPr>
              <w:tc>
                <w:tcPr>
                  <w:tcW w:w="1044" w:type="dxa"/>
                </w:tcPr>
                <w:p w:rsidR="000D1A50" w:rsidRPr="00C82902" w:rsidRDefault="000D1A50" w:rsidP="00300587">
                  <w:pPr>
                    <w:rPr>
                      <w:b/>
                      <w:color w:val="000000"/>
                    </w:rPr>
                  </w:pPr>
                  <w:r w:rsidRPr="00C82902">
                    <w:rPr>
                      <w:b/>
                      <w:color w:val="000000"/>
                    </w:rPr>
                    <w:t>Number</w:t>
                  </w:r>
                </w:p>
              </w:tc>
              <w:tc>
                <w:tcPr>
                  <w:tcW w:w="708" w:type="dxa"/>
                </w:tcPr>
                <w:p w:rsidR="000D1A50" w:rsidRPr="00C82902" w:rsidRDefault="000D1A50" w:rsidP="00300587">
                  <w:pPr>
                    <w:rPr>
                      <w:color w:val="000000"/>
                    </w:rPr>
                  </w:pPr>
                </w:p>
              </w:tc>
              <w:tc>
                <w:tcPr>
                  <w:tcW w:w="567" w:type="dxa"/>
                </w:tcPr>
                <w:p w:rsidR="000D1A50" w:rsidRPr="00C82902" w:rsidRDefault="000D1A50" w:rsidP="00300587">
                  <w:pPr>
                    <w:rPr>
                      <w:color w:val="000000"/>
                    </w:rPr>
                  </w:pPr>
                </w:p>
              </w:tc>
              <w:tc>
                <w:tcPr>
                  <w:tcW w:w="709"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c>
                <w:tcPr>
                  <w:tcW w:w="870" w:type="dxa"/>
                </w:tcPr>
                <w:p w:rsidR="000D1A50" w:rsidRPr="00C82902" w:rsidRDefault="000D1A50" w:rsidP="00300587">
                  <w:pPr>
                    <w:rPr>
                      <w:color w:val="000000"/>
                    </w:rPr>
                  </w:pPr>
                </w:p>
              </w:tc>
            </w:tr>
          </w:tbl>
          <w:p w:rsidR="000D1A50" w:rsidRPr="00C82902" w:rsidRDefault="000D1A50" w:rsidP="00300587">
            <w:pPr>
              <w:tabs>
                <w:tab w:val="left" w:pos="2512"/>
              </w:tabs>
              <w:rPr>
                <w:color w:val="000000"/>
                <w:sz w:val="24"/>
                <w:szCs w:val="24"/>
              </w:rPr>
            </w:pPr>
          </w:p>
          <w:p w:rsidR="000D1A50" w:rsidRPr="00C82902" w:rsidRDefault="000D1A50" w:rsidP="00300587">
            <w:pPr>
              <w:tabs>
                <w:tab w:val="left" w:pos="2512"/>
              </w:tabs>
              <w:rPr>
                <w:color w:val="000000"/>
                <w:sz w:val="24"/>
                <w:szCs w:val="24"/>
              </w:rPr>
            </w:pPr>
            <w:r w:rsidRPr="00C82902">
              <w:rPr>
                <w:color w:val="000000"/>
                <w:sz w:val="24"/>
                <w:szCs w:val="24"/>
              </w:rPr>
              <w:t>Data Requirements</w:t>
            </w:r>
            <w:r w:rsidRPr="00C82902">
              <w:rPr>
                <w:bCs/>
                <w:color w:val="000000"/>
                <w:sz w:val="24"/>
                <w:szCs w:val="24"/>
              </w:rPr>
              <w:t xml:space="preserve"> for last five years</w:t>
            </w:r>
            <w:r w:rsidRPr="00C82902">
              <w:rPr>
                <w:color w:val="000000"/>
                <w:sz w:val="24"/>
                <w:szCs w:val="24"/>
              </w:rPr>
              <w:t xml:space="preserve">: </w:t>
            </w:r>
            <w:r w:rsidRPr="00C82902">
              <w:rPr>
                <w:bCs/>
                <w:color w:val="000000"/>
                <w:szCs w:val="24"/>
              </w:rPr>
              <w:t xml:space="preserve">(As per </w:t>
            </w:r>
            <w:r>
              <w:rPr>
                <w:bCs/>
                <w:color w:val="000000"/>
                <w:szCs w:val="24"/>
              </w:rPr>
              <w:t>Data Template</w:t>
            </w:r>
            <w:r w:rsidRPr="00C82902">
              <w:rPr>
                <w:bCs/>
                <w:color w:val="000000"/>
                <w:szCs w:val="24"/>
              </w:rPr>
              <w:t>)</w:t>
            </w:r>
          </w:p>
          <w:p w:rsidR="000D1A50" w:rsidRPr="00C82902" w:rsidRDefault="000D1A50" w:rsidP="000D1A50">
            <w:pPr>
              <w:numPr>
                <w:ilvl w:val="0"/>
                <w:numId w:val="51"/>
              </w:numPr>
              <w:rPr>
                <w:iCs/>
                <w:color w:val="000000"/>
                <w:sz w:val="24"/>
                <w:szCs w:val="24"/>
              </w:rPr>
            </w:pPr>
            <w:r w:rsidRPr="00C82902">
              <w:rPr>
                <w:color w:val="000000"/>
                <w:sz w:val="24"/>
                <w:szCs w:val="24"/>
              </w:rPr>
              <w:t xml:space="preserve">Name of the Awardee </w:t>
            </w:r>
          </w:p>
          <w:p w:rsidR="000D1A50" w:rsidRPr="00C82902" w:rsidRDefault="000D1A50" w:rsidP="000D1A50">
            <w:pPr>
              <w:numPr>
                <w:ilvl w:val="0"/>
                <w:numId w:val="51"/>
              </w:numPr>
              <w:contextualSpacing/>
              <w:rPr>
                <w:color w:val="000000"/>
                <w:sz w:val="24"/>
                <w:szCs w:val="24"/>
              </w:rPr>
            </w:pPr>
            <w:r w:rsidRPr="00C82902">
              <w:rPr>
                <w:color w:val="000000"/>
                <w:sz w:val="24"/>
                <w:szCs w:val="24"/>
              </w:rPr>
              <w:t>Name of the Awarding Agency with contact details</w:t>
            </w:r>
          </w:p>
          <w:p w:rsidR="000D1A50" w:rsidRPr="00C82902" w:rsidRDefault="000D1A50" w:rsidP="000D1A50">
            <w:pPr>
              <w:numPr>
                <w:ilvl w:val="0"/>
                <w:numId w:val="51"/>
              </w:numPr>
              <w:contextualSpacing/>
              <w:rPr>
                <w:color w:val="000000"/>
                <w:sz w:val="24"/>
                <w:szCs w:val="24"/>
              </w:rPr>
            </w:pPr>
            <w:r w:rsidRPr="00C82902">
              <w:rPr>
                <w:color w:val="000000"/>
                <w:sz w:val="24"/>
                <w:szCs w:val="24"/>
              </w:rPr>
              <w:t>Year of Award</w:t>
            </w:r>
          </w:p>
          <w:p w:rsidR="000D1A50" w:rsidRPr="00C82902" w:rsidRDefault="000D1A50" w:rsidP="00300587">
            <w:pPr>
              <w:rPr>
                <w:b/>
                <w:color w:val="000000"/>
              </w:rPr>
            </w:pPr>
          </w:p>
          <w:p w:rsidR="000D1A50" w:rsidRPr="00C82902" w:rsidRDefault="000D1A50" w:rsidP="00300587">
            <w:pPr>
              <w:rPr>
                <w:b/>
                <w:color w:val="000000"/>
              </w:rPr>
            </w:pPr>
            <w:r w:rsidRPr="00C82902">
              <w:rPr>
                <w:b/>
                <w:color w:val="000000"/>
              </w:rPr>
              <w:t>File Description (Upload)</w:t>
            </w:r>
          </w:p>
          <w:p w:rsidR="000D1A50" w:rsidRPr="00C82902" w:rsidRDefault="000D1A50" w:rsidP="000D1A50">
            <w:pPr>
              <w:numPr>
                <w:ilvl w:val="0"/>
                <w:numId w:val="155"/>
              </w:numPr>
              <w:spacing w:line="276" w:lineRule="auto"/>
              <w:rPr>
                <w:color w:val="000000"/>
              </w:rPr>
            </w:pPr>
            <w:r w:rsidRPr="00C82902">
              <w:rPr>
                <w:color w:val="000000"/>
              </w:rPr>
              <w:t>e- copies of award letters</w:t>
            </w:r>
          </w:p>
          <w:p w:rsidR="000D1A50" w:rsidRPr="00C82902" w:rsidRDefault="000D1A50" w:rsidP="000D1A50">
            <w:pPr>
              <w:numPr>
                <w:ilvl w:val="0"/>
                <w:numId w:val="155"/>
              </w:numPr>
              <w:spacing w:line="276" w:lineRule="auto"/>
              <w:rPr>
                <w:color w:val="000000"/>
              </w:rPr>
            </w:pPr>
            <w:r w:rsidRPr="00C82902">
              <w:rPr>
                <w:color w:val="000000"/>
              </w:rPr>
              <w:t>Any additional information</w:t>
            </w:r>
          </w:p>
          <w:p w:rsidR="000D1A50" w:rsidRPr="00C82902" w:rsidRDefault="000D1A50" w:rsidP="000D1A50">
            <w:pPr>
              <w:numPr>
                <w:ilvl w:val="0"/>
                <w:numId w:val="155"/>
              </w:numPr>
              <w:spacing w:line="276" w:lineRule="auto"/>
              <w:rPr>
                <w:b/>
                <w:bCs/>
                <w:iCs/>
                <w:color w:val="000000"/>
                <w:sz w:val="24"/>
                <w:szCs w:val="24"/>
              </w:rPr>
            </w:pPr>
            <w:r w:rsidRPr="00C82902">
              <w:rPr>
                <w:color w:val="000000"/>
              </w:rPr>
              <w:t>List of innovation and award details (Data Template</w:t>
            </w:r>
            <w:r w:rsidRPr="00C82902">
              <w:rPr>
                <w:color w:val="000000"/>
                <w:shd w:val="clear" w:color="auto" w:fill="E6F7FF"/>
              </w:rPr>
              <w:t xml:space="preserve">) </w:t>
            </w:r>
          </w:p>
        </w:tc>
        <w:tc>
          <w:tcPr>
            <w:tcW w:w="1559" w:type="dxa"/>
          </w:tcPr>
          <w:p w:rsidR="000D1A50" w:rsidRPr="00C82902" w:rsidRDefault="000D1A50" w:rsidP="00300587">
            <w:pPr>
              <w:jc w:val="center"/>
              <w:rPr>
                <w:b/>
                <w:bCs/>
                <w:color w:val="000000"/>
                <w:sz w:val="24"/>
                <w:szCs w:val="24"/>
              </w:rPr>
            </w:pPr>
          </w:p>
          <w:p w:rsidR="000D1A50" w:rsidRPr="00C82902" w:rsidRDefault="000D1A50" w:rsidP="00300587">
            <w:pPr>
              <w:jc w:val="center"/>
              <w:rPr>
                <w:bCs/>
                <w:color w:val="000000"/>
                <w:sz w:val="24"/>
                <w:szCs w:val="24"/>
              </w:rPr>
            </w:pPr>
            <w:r w:rsidRPr="00C82902">
              <w:rPr>
                <w:b/>
                <w:bCs/>
                <w:color w:val="000000"/>
                <w:sz w:val="24"/>
                <w:szCs w:val="24"/>
              </w:rPr>
              <w:t>10</w:t>
            </w:r>
          </w:p>
        </w:tc>
      </w:tr>
    </w:tbl>
    <w:p w:rsidR="000D1A50" w:rsidRPr="00093E46" w:rsidRDefault="000D1A50" w:rsidP="000D1A50">
      <w:pPr>
        <w:rPr>
          <w:b/>
          <w:bCs/>
          <w:color w:val="000000"/>
          <w:sz w:val="24"/>
          <w:szCs w:val="24"/>
          <w:highlight w:val="yellow"/>
        </w:rPr>
      </w:pPr>
    </w:p>
    <w:p w:rsidR="000D1A50" w:rsidRPr="00C82902" w:rsidRDefault="000D1A50" w:rsidP="000D1A50">
      <w:pPr>
        <w:jc w:val="center"/>
        <w:rPr>
          <w:b/>
          <w:bCs/>
          <w:color w:val="000000"/>
          <w:sz w:val="24"/>
          <w:szCs w:val="24"/>
        </w:rPr>
      </w:pPr>
      <w:r w:rsidRPr="00C82902">
        <w:rPr>
          <w:b/>
          <w:bCs/>
          <w:color w:val="000000"/>
          <w:sz w:val="24"/>
          <w:szCs w:val="24"/>
        </w:rPr>
        <w:t>Key Indicators - 3.4 Research Publications and Awards (100)</w:t>
      </w:r>
    </w:p>
    <w:p w:rsidR="000D1A50" w:rsidRPr="00C82902" w:rsidRDefault="000D1A50" w:rsidP="000D1A50">
      <w:pPr>
        <w:jc w:val="center"/>
        <w:rPr>
          <w:b/>
          <w:bCs/>
          <w:color w:val="000000"/>
          <w:sz w:val="24"/>
          <w:szCs w:val="24"/>
        </w:rPr>
      </w:pPr>
    </w:p>
    <w:tbl>
      <w:tblPr>
        <w:tblW w:w="992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67"/>
        <w:gridCol w:w="7255"/>
        <w:gridCol w:w="1501"/>
      </w:tblGrid>
      <w:tr w:rsidR="000D1A50" w:rsidRPr="00C82902" w:rsidTr="00300587">
        <w:trPr>
          <w:trHeight w:val="305"/>
        </w:trPr>
        <w:tc>
          <w:tcPr>
            <w:tcW w:w="1167" w:type="dxa"/>
          </w:tcPr>
          <w:p w:rsidR="000D1A50" w:rsidRPr="00C82902" w:rsidRDefault="000D1A50" w:rsidP="00300587">
            <w:pPr>
              <w:jc w:val="center"/>
              <w:rPr>
                <w:b/>
                <w:bCs/>
                <w:color w:val="000000"/>
                <w:sz w:val="24"/>
                <w:szCs w:val="24"/>
              </w:rPr>
            </w:pPr>
            <w:r w:rsidRPr="00C82902">
              <w:rPr>
                <w:b/>
                <w:bCs/>
                <w:color w:val="000000"/>
                <w:sz w:val="24"/>
                <w:szCs w:val="24"/>
              </w:rPr>
              <w:t>Metric No.</w:t>
            </w:r>
          </w:p>
        </w:tc>
        <w:tc>
          <w:tcPr>
            <w:tcW w:w="7255" w:type="dxa"/>
          </w:tcPr>
          <w:p w:rsidR="000D1A50" w:rsidRPr="00C82902" w:rsidRDefault="000D1A50" w:rsidP="00300587">
            <w:pPr>
              <w:tabs>
                <w:tab w:val="left" w:pos="2115"/>
              </w:tabs>
              <w:jc w:val="right"/>
              <w:rPr>
                <w:b/>
                <w:bCs/>
                <w:color w:val="000000"/>
                <w:sz w:val="24"/>
                <w:szCs w:val="24"/>
              </w:rPr>
            </w:pPr>
            <w:r w:rsidRPr="00C82902">
              <w:rPr>
                <w:b/>
                <w:bCs/>
                <w:color w:val="000000"/>
                <w:sz w:val="24"/>
                <w:szCs w:val="24"/>
              </w:rPr>
              <w:tab/>
            </w:r>
          </w:p>
        </w:tc>
        <w:tc>
          <w:tcPr>
            <w:tcW w:w="1501" w:type="dxa"/>
          </w:tcPr>
          <w:p w:rsidR="000D1A50" w:rsidRPr="00C82902" w:rsidRDefault="000D1A50" w:rsidP="00300587">
            <w:pPr>
              <w:jc w:val="center"/>
              <w:rPr>
                <w:b/>
                <w:bCs/>
                <w:color w:val="000000"/>
                <w:sz w:val="24"/>
                <w:szCs w:val="24"/>
              </w:rPr>
            </w:pPr>
            <w:r w:rsidRPr="00C82902">
              <w:rPr>
                <w:b/>
                <w:bCs/>
                <w:color w:val="000000"/>
                <w:sz w:val="24"/>
                <w:szCs w:val="24"/>
              </w:rPr>
              <w:t xml:space="preserve">Weightage </w:t>
            </w:r>
          </w:p>
        </w:tc>
      </w:tr>
      <w:tr w:rsidR="000D1A50" w:rsidRPr="00C82902" w:rsidTr="00300587">
        <w:trPr>
          <w:trHeight w:val="827"/>
        </w:trPr>
        <w:tc>
          <w:tcPr>
            <w:tcW w:w="1167" w:type="dxa"/>
            <w:vMerge w:val="restart"/>
          </w:tcPr>
          <w:p w:rsidR="000D1A50" w:rsidRPr="00C82902" w:rsidRDefault="000D1A50" w:rsidP="00300587">
            <w:pPr>
              <w:jc w:val="center"/>
              <w:rPr>
                <w:b/>
                <w:bCs/>
                <w:color w:val="000000"/>
                <w:sz w:val="24"/>
                <w:szCs w:val="24"/>
              </w:rPr>
            </w:pPr>
            <w:r w:rsidRPr="00C82902">
              <w:rPr>
                <w:b/>
                <w:bCs/>
                <w:color w:val="000000"/>
                <w:sz w:val="24"/>
                <w:szCs w:val="24"/>
              </w:rPr>
              <w:t>3.4.1</w:t>
            </w:r>
          </w:p>
          <w:p w:rsidR="000D1A50" w:rsidRPr="00C82902" w:rsidRDefault="000D1A50" w:rsidP="00300587">
            <w:pPr>
              <w:jc w:val="center"/>
              <w:rPr>
                <w:b/>
                <w:bCs/>
                <w:color w:val="000000"/>
                <w:sz w:val="24"/>
                <w:szCs w:val="24"/>
              </w:rPr>
            </w:pPr>
          </w:p>
          <w:p w:rsidR="000D1A50" w:rsidRPr="00C82902" w:rsidRDefault="000D1A50" w:rsidP="00300587">
            <w:pPr>
              <w:jc w:val="center"/>
              <w:rPr>
                <w:b/>
                <w:bCs/>
                <w:color w:val="000000"/>
                <w:sz w:val="24"/>
                <w:szCs w:val="24"/>
                <w:vertAlign w:val="subscript"/>
              </w:rPr>
            </w:pPr>
            <w:r w:rsidRPr="00C82902">
              <w:rPr>
                <w:b/>
                <w:bCs/>
                <w:color w:val="000000"/>
                <w:sz w:val="24"/>
                <w:szCs w:val="24"/>
              </w:rPr>
              <w:t>Q</w:t>
            </w:r>
            <w:r w:rsidRPr="00C82902">
              <w:rPr>
                <w:b/>
                <w:bCs/>
                <w:color w:val="000000"/>
                <w:sz w:val="24"/>
                <w:szCs w:val="24"/>
                <w:vertAlign w:val="subscript"/>
              </w:rPr>
              <w:t>n</w:t>
            </w:r>
            <w:r w:rsidRPr="00C82902">
              <w:rPr>
                <w:b/>
                <w:bCs/>
                <w:color w:val="000000"/>
                <w:sz w:val="24"/>
                <w:szCs w:val="24"/>
              </w:rPr>
              <w:t>M</w:t>
            </w:r>
          </w:p>
          <w:p w:rsidR="000D1A50" w:rsidRPr="00C82902" w:rsidRDefault="000D1A50" w:rsidP="00300587">
            <w:pPr>
              <w:jc w:val="center"/>
              <w:rPr>
                <w:b/>
                <w:bCs/>
                <w:color w:val="000000"/>
                <w:sz w:val="24"/>
                <w:szCs w:val="24"/>
              </w:rPr>
            </w:pPr>
          </w:p>
        </w:tc>
        <w:tc>
          <w:tcPr>
            <w:tcW w:w="7255" w:type="dxa"/>
            <w:vMerge w:val="restart"/>
          </w:tcPr>
          <w:p w:rsidR="000D1A50" w:rsidRDefault="000D1A50" w:rsidP="00300587">
            <w:pPr>
              <w:widowControl w:val="0"/>
              <w:autoSpaceDE w:val="0"/>
              <w:autoSpaceDN w:val="0"/>
              <w:adjustRightInd w:val="0"/>
              <w:rPr>
                <w:b/>
                <w:i/>
                <w:color w:val="000000"/>
                <w:sz w:val="24"/>
                <w:szCs w:val="24"/>
              </w:rPr>
            </w:pPr>
            <w:r w:rsidRPr="000046E3">
              <w:rPr>
                <w:b/>
                <w:i/>
                <w:color w:val="000000"/>
                <w:sz w:val="24"/>
                <w:szCs w:val="24"/>
              </w:rPr>
              <w:t xml:space="preserve">The </w:t>
            </w:r>
            <w:r>
              <w:rPr>
                <w:b/>
                <w:i/>
                <w:color w:val="000000"/>
                <w:sz w:val="24"/>
                <w:szCs w:val="24"/>
              </w:rPr>
              <w:t>institution</w:t>
            </w:r>
            <w:r w:rsidRPr="000046E3">
              <w:rPr>
                <w:b/>
                <w:i/>
                <w:color w:val="000000"/>
                <w:sz w:val="24"/>
                <w:szCs w:val="24"/>
              </w:rPr>
              <w:t xml:space="preserve"> </w:t>
            </w:r>
            <w:r w:rsidRPr="000046E3">
              <w:rPr>
                <w:b/>
                <w:i/>
                <w:color w:val="000000"/>
                <w:spacing w:val="23"/>
                <w:sz w:val="24"/>
                <w:szCs w:val="24"/>
              </w:rPr>
              <w:t xml:space="preserve">ensures implementation of its </w:t>
            </w:r>
            <w:r w:rsidRPr="000046E3">
              <w:rPr>
                <w:b/>
                <w:i/>
                <w:color w:val="000000"/>
                <w:spacing w:val="2"/>
                <w:sz w:val="24"/>
                <w:szCs w:val="24"/>
              </w:rPr>
              <w:t xml:space="preserve"> stated</w:t>
            </w:r>
            <w:r w:rsidRPr="000046E3">
              <w:rPr>
                <w:b/>
                <w:i/>
                <w:color w:val="000000"/>
                <w:spacing w:val="23"/>
                <w:sz w:val="24"/>
                <w:szCs w:val="24"/>
              </w:rPr>
              <w:t xml:space="preserve"> </w:t>
            </w:r>
            <w:r w:rsidRPr="000046E3">
              <w:rPr>
                <w:b/>
                <w:i/>
                <w:color w:val="000000"/>
                <w:spacing w:val="2"/>
                <w:sz w:val="24"/>
                <w:szCs w:val="24"/>
              </w:rPr>
              <w:t>Cod</w:t>
            </w:r>
            <w:r w:rsidRPr="000046E3">
              <w:rPr>
                <w:b/>
                <w:i/>
                <w:color w:val="000000"/>
                <w:sz w:val="24"/>
                <w:szCs w:val="24"/>
              </w:rPr>
              <w:t>e</w:t>
            </w:r>
            <w:r w:rsidRPr="000046E3">
              <w:rPr>
                <w:b/>
                <w:i/>
                <w:color w:val="000000"/>
                <w:spacing w:val="24"/>
                <w:sz w:val="24"/>
                <w:szCs w:val="24"/>
              </w:rPr>
              <w:t xml:space="preserve"> </w:t>
            </w:r>
            <w:r w:rsidRPr="000046E3">
              <w:rPr>
                <w:b/>
                <w:i/>
                <w:color w:val="000000"/>
                <w:spacing w:val="2"/>
                <w:sz w:val="24"/>
                <w:szCs w:val="24"/>
              </w:rPr>
              <w:t>o</w:t>
            </w:r>
            <w:r w:rsidRPr="000046E3">
              <w:rPr>
                <w:b/>
                <w:i/>
                <w:color w:val="000000"/>
                <w:sz w:val="24"/>
                <w:szCs w:val="24"/>
              </w:rPr>
              <w:t>f</w:t>
            </w:r>
            <w:r w:rsidRPr="000046E3">
              <w:rPr>
                <w:b/>
                <w:i/>
                <w:color w:val="000000"/>
                <w:spacing w:val="23"/>
                <w:sz w:val="24"/>
                <w:szCs w:val="24"/>
              </w:rPr>
              <w:t xml:space="preserve"> </w:t>
            </w:r>
            <w:r w:rsidRPr="000046E3">
              <w:rPr>
                <w:b/>
                <w:i/>
                <w:color w:val="000000"/>
                <w:spacing w:val="2"/>
                <w:sz w:val="24"/>
                <w:szCs w:val="24"/>
              </w:rPr>
              <w:t>Ethic</w:t>
            </w:r>
            <w:r w:rsidRPr="000046E3">
              <w:rPr>
                <w:b/>
                <w:i/>
                <w:color w:val="000000"/>
                <w:sz w:val="24"/>
                <w:szCs w:val="24"/>
              </w:rPr>
              <w:t>s</w:t>
            </w:r>
            <w:r>
              <w:rPr>
                <w:b/>
                <w:i/>
                <w:color w:val="000000"/>
                <w:sz w:val="24"/>
                <w:szCs w:val="24"/>
              </w:rPr>
              <w:t xml:space="preserve"> for research  </w:t>
            </w:r>
          </w:p>
          <w:p w:rsidR="000D1A50" w:rsidRDefault="000D1A50" w:rsidP="00300587">
            <w:pPr>
              <w:rPr>
                <w:strike/>
                <w:color w:val="000000"/>
                <w:sz w:val="24"/>
                <w:szCs w:val="24"/>
              </w:rPr>
            </w:pPr>
          </w:p>
          <w:p w:rsidR="000D1A50" w:rsidRPr="001A435A" w:rsidRDefault="00076F25" w:rsidP="00300587">
            <w:pPr>
              <w:widowControl w:val="0"/>
              <w:autoSpaceDE w:val="0"/>
              <w:autoSpaceDN w:val="0"/>
              <w:adjustRightInd w:val="0"/>
              <w:rPr>
                <w:ins w:id="25" w:author="IT" w:date="2018-07-17T18:02:00Z"/>
                <w:bCs/>
                <w:iCs/>
                <w:color w:val="000000"/>
                <w:sz w:val="24"/>
                <w:szCs w:val="24"/>
              </w:rPr>
            </w:pPr>
            <w:r>
              <w:rPr>
                <w:bCs/>
                <w:iCs/>
                <w:color w:val="000000"/>
                <w:sz w:val="24"/>
                <w:szCs w:val="24"/>
              </w:rPr>
              <w:t>3.4.1.</w:t>
            </w:r>
            <w:r w:rsidR="000D1A50">
              <w:rPr>
                <w:bCs/>
                <w:iCs/>
                <w:color w:val="000000"/>
                <w:sz w:val="24"/>
                <w:szCs w:val="24"/>
              </w:rPr>
              <w:t>1</w:t>
            </w:r>
            <w:r>
              <w:rPr>
                <w:bCs/>
                <w:iCs/>
                <w:color w:val="000000"/>
                <w:sz w:val="24"/>
                <w:szCs w:val="24"/>
              </w:rPr>
              <w:t xml:space="preserve"> </w:t>
            </w:r>
            <w:r w:rsidR="000D1A50" w:rsidRPr="00132F48">
              <w:rPr>
                <w:bCs/>
                <w:iCs/>
                <w:color w:val="000000"/>
                <w:sz w:val="24"/>
                <w:szCs w:val="24"/>
              </w:rPr>
              <w:t>The institution has a stated Code of Ethics for research and  the imple</w:t>
            </w:r>
            <w:r w:rsidR="000D1A50">
              <w:rPr>
                <w:bCs/>
                <w:iCs/>
                <w:color w:val="000000"/>
                <w:sz w:val="24"/>
                <w:szCs w:val="24"/>
              </w:rPr>
              <w:t>mentation of which is ensured through</w:t>
            </w:r>
            <w:r w:rsidR="000D1A50" w:rsidRPr="00132F48">
              <w:rPr>
                <w:bCs/>
                <w:iCs/>
                <w:color w:val="000000"/>
                <w:sz w:val="24"/>
                <w:szCs w:val="24"/>
              </w:rPr>
              <w:t xml:space="preserve"> the following: </w:t>
            </w:r>
            <w:r w:rsidR="000D1A50" w:rsidRPr="007608EE">
              <w:rPr>
                <w:b/>
                <w:i/>
                <w:color w:val="000000"/>
              </w:rPr>
              <w:t xml:space="preserve">                                               </w:t>
            </w:r>
          </w:p>
          <w:p w:rsidR="000D1A50" w:rsidRPr="007608EE" w:rsidRDefault="000D1A50" w:rsidP="000D1A50">
            <w:pPr>
              <w:pStyle w:val="ListParagraph"/>
              <w:widowControl w:val="0"/>
              <w:numPr>
                <w:ilvl w:val="3"/>
                <w:numId w:val="81"/>
              </w:numPr>
              <w:autoSpaceDE w:val="0"/>
              <w:autoSpaceDN w:val="0"/>
              <w:adjustRightInd w:val="0"/>
              <w:spacing w:after="0" w:line="240" w:lineRule="auto"/>
              <w:ind w:left="499" w:hanging="357"/>
              <w:rPr>
                <w:rFonts w:ascii="Times New Roman" w:hAnsi="Times New Roman"/>
                <w:bCs/>
                <w:iCs/>
                <w:color w:val="000000"/>
              </w:rPr>
            </w:pPr>
            <w:r>
              <w:rPr>
                <w:rFonts w:ascii="Times New Roman" w:hAnsi="Times New Roman"/>
                <w:bCs/>
                <w:iCs/>
                <w:color w:val="000000"/>
              </w:rPr>
              <w:t>Inclusion of r</w:t>
            </w:r>
            <w:r w:rsidRPr="007608EE">
              <w:rPr>
                <w:rFonts w:ascii="Times New Roman" w:hAnsi="Times New Roman"/>
                <w:bCs/>
                <w:iCs/>
                <w:color w:val="000000"/>
              </w:rPr>
              <w:t xml:space="preserve">esearch ethics in the research methodology course work </w:t>
            </w:r>
          </w:p>
          <w:p w:rsidR="000D1A50" w:rsidRPr="007608EE" w:rsidRDefault="000D1A50" w:rsidP="000D1A50">
            <w:pPr>
              <w:pStyle w:val="ListParagraph"/>
              <w:widowControl w:val="0"/>
              <w:numPr>
                <w:ilvl w:val="3"/>
                <w:numId w:val="81"/>
              </w:numPr>
              <w:autoSpaceDE w:val="0"/>
              <w:autoSpaceDN w:val="0"/>
              <w:adjustRightInd w:val="0"/>
              <w:spacing w:after="0" w:line="240" w:lineRule="auto"/>
              <w:ind w:left="499" w:hanging="357"/>
              <w:rPr>
                <w:rFonts w:ascii="Times New Roman" w:hAnsi="Times New Roman"/>
                <w:bCs/>
                <w:iCs/>
                <w:color w:val="000000"/>
              </w:rPr>
            </w:pPr>
            <w:r>
              <w:rPr>
                <w:rFonts w:ascii="Times New Roman" w:hAnsi="Times New Roman"/>
                <w:bCs/>
                <w:iCs/>
                <w:color w:val="000000"/>
              </w:rPr>
              <w:t xml:space="preserve">Presence of institutional </w:t>
            </w:r>
            <w:r w:rsidRPr="007608EE">
              <w:rPr>
                <w:rFonts w:ascii="Times New Roman" w:hAnsi="Times New Roman"/>
                <w:bCs/>
                <w:iCs/>
                <w:color w:val="000000"/>
              </w:rPr>
              <w:t>Ethics committee</w:t>
            </w:r>
            <w:r>
              <w:rPr>
                <w:rFonts w:ascii="Times New Roman" w:hAnsi="Times New Roman"/>
                <w:bCs/>
                <w:iCs/>
                <w:color w:val="000000"/>
              </w:rPr>
              <w:t>s (Animal, chemical,bio-ethics etc)</w:t>
            </w:r>
          </w:p>
          <w:p w:rsidR="000D1A50" w:rsidRDefault="000D1A50" w:rsidP="000D1A50">
            <w:pPr>
              <w:pStyle w:val="ListParagraph"/>
              <w:widowControl w:val="0"/>
              <w:numPr>
                <w:ilvl w:val="3"/>
                <w:numId w:val="81"/>
              </w:numPr>
              <w:autoSpaceDE w:val="0"/>
              <w:autoSpaceDN w:val="0"/>
              <w:adjustRightInd w:val="0"/>
              <w:spacing w:after="0" w:line="240" w:lineRule="auto"/>
              <w:ind w:left="499" w:hanging="357"/>
              <w:rPr>
                <w:rFonts w:ascii="Times New Roman" w:hAnsi="Times New Roman"/>
                <w:bCs/>
                <w:iCs/>
                <w:color w:val="000000"/>
              </w:rPr>
            </w:pPr>
            <w:r w:rsidRPr="007608EE">
              <w:rPr>
                <w:rFonts w:ascii="Times New Roman" w:hAnsi="Times New Roman"/>
                <w:bCs/>
                <w:iCs/>
                <w:color w:val="000000"/>
              </w:rPr>
              <w:t xml:space="preserve">Plagiarism check </w:t>
            </w:r>
          </w:p>
          <w:p w:rsidR="000D1A50" w:rsidRPr="007608EE" w:rsidRDefault="000D1A50" w:rsidP="000D1A50">
            <w:pPr>
              <w:pStyle w:val="ListParagraph"/>
              <w:widowControl w:val="0"/>
              <w:numPr>
                <w:ilvl w:val="3"/>
                <w:numId w:val="81"/>
              </w:numPr>
              <w:autoSpaceDE w:val="0"/>
              <w:autoSpaceDN w:val="0"/>
              <w:adjustRightInd w:val="0"/>
              <w:spacing w:after="0" w:line="240" w:lineRule="auto"/>
              <w:ind w:left="499" w:hanging="357"/>
              <w:rPr>
                <w:rFonts w:ascii="Times New Roman" w:hAnsi="Times New Roman"/>
                <w:bCs/>
                <w:iCs/>
                <w:color w:val="000000"/>
              </w:rPr>
            </w:pPr>
            <w:r>
              <w:rPr>
                <w:rFonts w:ascii="Times New Roman" w:hAnsi="Times New Roman"/>
                <w:bCs/>
                <w:iCs/>
                <w:color w:val="000000"/>
              </w:rPr>
              <w:t>Research Advisory Committee</w:t>
            </w:r>
          </w:p>
          <w:p w:rsidR="000D1A50" w:rsidRPr="007608EE" w:rsidRDefault="000D1A50" w:rsidP="00300587">
            <w:pPr>
              <w:rPr>
                <w:b/>
                <w:iCs/>
                <w:color w:val="000000"/>
              </w:rPr>
            </w:pPr>
            <w:r w:rsidRPr="007608EE">
              <w:rPr>
                <w:b/>
                <w:iCs/>
                <w:color w:val="000000"/>
              </w:rPr>
              <w:t>Options:</w:t>
            </w:r>
          </w:p>
          <w:p w:rsidR="000D1A50" w:rsidRPr="007608EE" w:rsidRDefault="000D1A50" w:rsidP="00300587">
            <w:pPr>
              <w:rPr>
                <w:bCs/>
                <w:iCs/>
                <w:color w:val="000000"/>
              </w:rPr>
            </w:pPr>
            <w:r w:rsidRPr="007608EE">
              <w:rPr>
                <w:bCs/>
                <w:iCs/>
                <w:color w:val="000000"/>
              </w:rPr>
              <w:t>A. All of the above</w:t>
            </w:r>
          </w:p>
          <w:p w:rsidR="000D1A50" w:rsidRPr="007608EE" w:rsidRDefault="000D1A50" w:rsidP="00300587">
            <w:pPr>
              <w:rPr>
                <w:bCs/>
                <w:iCs/>
                <w:color w:val="000000"/>
              </w:rPr>
            </w:pPr>
            <w:r w:rsidRPr="007608EE">
              <w:rPr>
                <w:bCs/>
                <w:iCs/>
                <w:color w:val="000000"/>
              </w:rPr>
              <w:t xml:space="preserve">B. </w:t>
            </w:r>
            <w:r w:rsidR="00597C31">
              <w:rPr>
                <w:bCs/>
                <w:iCs/>
                <w:color w:val="000000"/>
              </w:rPr>
              <w:t xml:space="preserve">Any </w:t>
            </w:r>
            <w:r>
              <w:rPr>
                <w:bCs/>
                <w:iCs/>
                <w:color w:val="000000"/>
              </w:rPr>
              <w:t>3</w:t>
            </w:r>
            <w:r w:rsidRPr="007608EE">
              <w:rPr>
                <w:bCs/>
                <w:iCs/>
                <w:color w:val="000000"/>
              </w:rPr>
              <w:t xml:space="preserve"> of the above</w:t>
            </w:r>
          </w:p>
          <w:p w:rsidR="000D1A50" w:rsidRPr="007608EE" w:rsidRDefault="000D1A50" w:rsidP="00300587">
            <w:pPr>
              <w:rPr>
                <w:bCs/>
                <w:iCs/>
                <w:color w:val="000000"/>
              </w:rPr>
            </w:pPr>
            <w:r w:rsidRPr="007608EE">
              <w:rPr>
                <w:bCs/>
                <w:iCs/>
                <w:color w:val="000000"/>
              </w:rPr>
              <w:t xml:space="preserve">C. </w:t>
            </w:r>
            <w:r w:rsidR="00597C31">
              <w:rPr>
                <w:bCs/>
                <w:iCs/>
                <w:color w:val="000000"/>
              </w:rPr>
              <w:t xml:space="preserve">Any </w:t>
            </w:r>
            <w:r>
              <w:rPr>
                <w:bCs/>
                <w:iCs/>
                <w:color w:val="000000"/>
              </w:rPr>
              <w:t>2</w:t>
            </w:r>
            <w:r w:rsidRPr="007608EE">
              <w:rPr>
                <w:bCs/>
                <w:iCs/>
                <w:color w:val="000000"/>
              </w:rPr>
              <w:t xml:space="preserve"> of the above</w:t>
            </w:r>
          </w:p>
          <w:p w:rsidR="000D1A50" w:rsidRPr="007608EE" w:rsidRDefault="000D1A50" w:rsidP="00300587">
            <w:pPr>
              <w:rPr>
                <w:bCs/>
                <w:iCs/>
                <w:color w:val="000000"/>
              </w:rPr>
            </w:pPr>
            <w:r>
              <w:rPr>
                <w:bCs/>
                <w:iCs/>
                <w:color w:val="000000"/>
              </w:rPr>
              <w:t xml:space="preserve">D. </w:t>
            </w:r>
            <w:r w:rsidR="00597C31">
              <w:rPr>
                <w:bCs/>
                <w:iCs/>
                <w:color w:val="000000"/>
              </w:rPr>
              <w:t xml:space="preserve">Any </w:t>
            </w:r>
            <w:r>
              <w:rPr>
                <w:bCs/>
                <w:iCs/>
                <w:color w:val="000000"/>
              </w:rPr>
              <w:t>1</w:t>
            </w:r>
            <w:r w:rsidRPr="007608EE">
              <w:rPr>
                <w:bCs/>
                <w:iCs/>
                <w:color w:val="000000"/>
              </w:rPr>
              <w:t xml:space="preserve"> of the above</w:t>
            </w:r>
          </w:p>
          <w:p w:rsidR="000D1A50" w:rsidRDefault="000D1A50" w:rsidP="00300587">
            <w:pPr>
              <w:rPr>
                <w:bCs/>
                <w:iCs/>
                <w:color w:val="000000"/>
              </w:rPr>
            </w:pPr>
            <w:r w:rsidRPr="007608EE">
              <w:rPr>
                <w:bCs/>
                <w:iCs/>
                <w:color w:val="000000"/>
              </w:rPr>
              <w:t>E. None of the above</w:t>
            </w:r>
          </w:p>
          <w:p w:rsidR="000D1A50" w:rsidRPr="00322EE2" w:rsidRDefault="000D1A50" w:rsidP="00300587">
            <w:pPr>
              <w:rPr>
                <w:b/>
                <w:color w:val="000000"/>
              </w:rPr>
            </w:pPr>
            <w:r w:rsidRPr="00322EE2">
              <w:rPr>
                <w:b/>
                <w:color w:val="000000"/>
              </w:rPr>
              <w:t>File Description (Upload)</w:t>
            </w:r>
          </w:p>
          <w:p w:rsidR="000D1A50" w:rsidRPr="00322EE2" w:rsidRDefault="000D1A50" w:rsidP="000D1A50">
            <w:pPr>
              <w:numPr>
                <w:ilvl w:val="0"/>
                <w:numId w:val="52"/>
              </w:numPr>
              <w:spacing w:line="276" w:lineRule="auto"/>
              <w:rPr>
                <w:color w:val="000000"/>
              </w:rPr>
            </w:pPr>
            <w:r>
              <w:rPr>
                <w:color w:val="000000"/>
              </w:rPr>
              <w:t>Code of ethics for Research document, Research Advisory committee and ethics committee constitution and list of members on these committees, software used for Plagiarism check, link to Website</w:t>
            </w:r>
          </w:p>
          <w:p w:rsidR="000D1A50" w:rsidRPr="00BA5BF2" w:rsidRDefault="000D1A50" w:rsidP="000D1A50">
            <w:pPr>
              <w:numPr>
                <w:ilvl w:val="0"/>
                <w:numId w:val="52"/>
              </w:numPr>
              <w:spacing w:line="276" w:lineRule="auto"/>
              <w:rPr>
                <w:bCs/>
                <w:iCs/>
                <w:color w:val="000000"/>
              </w:rPr>
            </w:pPr>
            <w:r w:rsidRPr="00BA5BF2">
              <w:rPr>
                <w:color w:val="000000"/>
              </w:rPr>
              <w:t>Any additional informatio</w:t>
            </w:r>
            <w:r>
              <w:rPr>
                <w:color w:val="000000"/>
              </w:rPr>
              <w:t>n</w:t>
            </w:r>
          </w:p>
          <w:p w:rsidR="000D1A50" w:rsidRPr="001562F3" w:rsidRDefault="000D1A50" w:rsidP="00300587">
            <w:pPr>
              <w:rPr>
                <w:bCs/>
                <w:iCs/>
                <w:color w:val="000000"/>
              </w:rPr>
            </w:pPr>
          </w:p>
        </w:tc>
        <w:tc>
          <w:tcPr>
            <w:tcW w:w="1501" w:type="dxa"/>
            <w:vMerge w:val="restart"/>
          </w:tcPr>
          <w:p w:rsidR="000D1A50" w:rsidRDefault="000D1A50" w:rsidP="00300587">
            <w:pPr>
              <w:jc w:val="center"/>
              <w:rPr>
                <w:b/>
                <w:bCs/>
                <w:strike/>
                <w:color w:val="000000"/>
                <w:sz w:val="24"/>
                <w:szCs w:val="24"/>
              </w:rPr>
            </w:pPr>
            <w:r w:rsidRPr="0091700D">
              <w:rPr>
                <w:b/>
                <w:bCs/>
                <w:strike/>
                <w:color w:val="000000"/>
                <w:sz w:val="24"/>
                <w:szCs w:val="24"/>
              </w:rPr>
              <w:t xml:space="preserve">      </w:t>
            </w:r>
          </w:p>
          <w:p w:rsidR="000D1A50" w:rsidRPr="0091700D" w:rsidRDefault="000D1A50" w:rsidP="00300587">
            <w:pPr>
              <w:jc w:val="center"/>
              <w:rPr>
                <w:bCs/>
                <w:color w:val="000000"/>
                <w:sz w:val="24"/>
                <w:szCs w:val="24"/>
              </w:rPr>
            </w:pPr>
            <w:r w:rsidRPr="0091700D">
              <w:rPr>
                <w:b/>
                <w:bCs/>
                <w:color w:val="000000"/>
                <w:sz w:val="24"/>
                <w:szCs w:val="24"/>
              </w:rPr>
              <w:t xml:space="preserve">5                                            </w:t>
            </w:r>
          </w:p>
        </w:tc>
      </w:tr>
      <w:tr w:rsidR="000D1A50" w:rsidRPr="00C82902" w:rsidTr="00300587">
        <w:trPr>
          <w:trHeight w:val="827"/>
        </w:trPr>
        <w:tc>
          <w:tcPr>
            <w:tcW w:w="1167" w:type="dxa"/>
            <w:vMerge/>
          </w:tcPr>
          <w:p w:rsidR="000D1A50" w:rsidRPr="00C82902" w:rsidRDefault="000D1A50" w:rsidP="00300587">
            <w:pPr>
              <w:jc w:val="center"/>
              <w:rPr>
                <w:b/>
                <w:bCs/>
                <w:color w:val="000000"/>
                <w:sz w:val="24"/>
                <w:szCs w:val="24"/>
              </w:rPr>
            </w:pPr>
          </w:p>
        </w:tc>
        <w:tc>
          <w:tcPr>
            <w:tcW w:w="7255" w:type="dxa"/>
            <w:vMerge/>
          </w:tcPr>
          <w:p w:rsidR="000D1A50" w:rsidRPr="000046E3" w:rsidRDefault="000D1A50" w:rsidP="00300587">
            <w:pPr>
              <w:widowControl w:val="0"/>
              <w:autoSpaceDE w:val="0"/>
              <w:autoSpaceDN w:val="0"/>
              <w:adjustRightInd w:val="0"/>
              <w:rPr>
                <w:b/>
                <w:i/>
                <w:color w:val="000000"/>
                <w:sz w:val="24"/>
                <w:szCs w:val="24"/>
              </w:rPr>
            </w:pPr>
          </w:p>
        </w:tc>
        <w:tc>
          <w:tcPr>
            <w:tcW w:w="1501" w:type="dxa"/>
            <w:vMerge/>
          </w:tcPr>
          <w:p w:rsidR="000D1A50" w:rsidRPr="0091700D" w:rsidRDefault="000D1A50" w:rsidP="00300587">
            <w:pPr>
              <w:jc w:val="center"/>
              <w:rPr>
                <w:b/>
                <w:bCs/>
                <w:strike/>
                <w:color w:val="000000"/>
                <w:sz w:val="24"/>
                <w:szCs w:val="24"/>
              </w:rPr>
            </w:pPr>
          </w:p>
        </w:tc>
      </w:tr>
      <w:tr w:rsidR="000D1A50" w:rsidRPr="00C82902" w:rsidTr="00300587">
        <w:trPr>
          <w:trHeight w:val="412"/>
        </w:trPr>
        <w:tc>
          <w:tcPr>
            <w:tcW w:w="1167" w:type="dxa"/>
            <w:vMerge/>
          </w:tcPr>
          <w:p w:rsidR="000D1A50" w:rsidRPr="00C82902" w:rsidRDefault="000D1A50" w:rsidP="00300587">
            <w:pPr>
              <w:jc w:val="center"/>
              <w:rPr>
                <w:b/>
                <w:bCs/>
                <w:color w:val="000000"/>
                <w:sz w:val="24"/>
                <w:szCs w:val="24"/>
              </w:rPr>
            </w:pPr>
          </w:p>
        </w:tc>
        <w:tc>
          <w:tcPr>
            <w:tcW w:w="7255" w:type="dxa"/>
            <w:vMerge/>
          </w:tcPr>
          <w:p w:rsidR="000D1A50" w:rsidRPr="00C82902" w:rsidRDefault="000D1A50" w:rsidP="00300587">
            <w:pPr>
              <w:widowControl w:val="0"/>
              <w:autoSpaceDE w:val="0"/>
              <w:autoSpaceDN w:val="0"/>
              <w:adjustRightInd w:val="0"/>
              <w:rPr>
                <w:color w:val="000000"/>
                <w:spacing w:val="2"/>
                <w:sz w:val="24"/>
                <w:szCs w:val="24"/>
              </w:rPr>
            </w:pPr>
          </w:p>
        </w:tc>
        <w:tc>
          <w:tcPr>
            <w:tcW w:w="1501" w:type="dxa"/>
            <w:vMerge/>
          </w:tcPr>
          <w:p w:rsidR="000D1A50" w:rsidRPr="00C82902" w:rsidRDefault="000D1A50" w:rsidP="00300587">
            <w:pPr>
              <w:jc w:val="center"/>
              <w:rPr>
                <w:bCs/>
                <w:color w:val="000000"/>
                <w:sz w:val="24"/>
                <w:szCs w:val="24"/>
              </w:rPr>
            </w:pPr>
          </w:p>
        </w:tc>
      </w:tr>
      <w:tr w:rsidR="000D1A50" w:rsidRPr="00C82902" w:rsidTr="00300587">
        <w:trPr>
          <w:trHeight w:val="412"/>
        </w:trPr>
        <w:tc>
          <w:tcPr>
            <w:tcW w:w="1167" w:type="dxa"/>
          </w:tcPr>
          <w:p w:rsidR="000D1A50" w:rsidRPr="004E1BFC" w:rsidRDefault="000D1A50" w:rsidP="00300587">
            <w:pPr>
              <w:pStyle w:val="NoSpacing"/>
              <w:jc w:val="center"/>
              <w:rPr>
                <w:rFonts w:ascii="Book Antiqua" w:hAnsi="Book Antiqua" w:cs="Times New Roman"/>
                <w:b/>
                <w:bCs/>
                <w:sz w:val="24"/>
                <w:szCs w:val="24"/>
              </w:rPr>
            </w:pPr>
            <w:r w:rsidRPr="004E1BFC">
              <w:rPr>
                <w:rFonts w:ascii="Book Antiqua" w:hAnsi="Book Antiqua" w:cs="Times New Roman"/>
                <w:b/>
                <w:bCs/>
                <w:sz w:val="24"/>
                <w:szCs w:val="24"/>
              </w:rPr>
              <w:t>3.4.2</w:t>
            </w:r>
          </w:p>
          <w:p w:rsidR="000D1A50" w:rsidRPr="004E1BFC" w:rsidRDefault="000D1A50" w:rsidP="00300587">
            <w:pPr>
              <w:jc w:val="center"/>
              <w:rPr>
                <w:rFonts w:ascii="Book Antiqua" w:hAnsi="Book Antiqua"/>
                <w:b/>
                <w:bCs/>
                <w:sz w:val="24"/>
                <w:szCs w:val="24"/>
                <w:vertAlign w:val="subscript"/>
              </w:rPr>
            </w:pPr>
          </w:p>
          <w:p w:rsidR="000D1A50" w:rsidRPr="009C1877" w:rsidRDefault="000D1A50" w:rsidP="00300587">
            <w:pPr>
              <w:jc w:val="center"/>
              <w:rPr>
                <w:rFonts w:ascii="Book Antiqua" w:hAnsi="Book Antiqua"/>
                <w:b/>
                <w:bCs/>
                <w:sz w:val="24"/>
                <w:szCs w:val="24"/>
                <w:vertAlign w:val="subscript"/>
              </w:rPr>
            </w:pPr>
            <w:r w:rsidRPr="004E1BFC">
              <w:rPr>
                <w:rFonts w:ascii="Book Antiqua" w:hAnsi="Book Antiqua"/>
                <w:b/>
                <w:bCs/>
                <w:sz w:val="24"/>
                <w:szCs w:val="24"/>
              </w:rPr>
              <w:t>Q</w:t>
            </w:r>
            <w:r w:rsidRPr="004E1BFC">
              <w:rPr>
                <w:rFonts w:ascii="Book Antiqua" w:hAnsi="Book Antiqua"/>
                <w:b/>
                <w:bCs/>
                <w:sz w:val="24"/>
                <w:szCs w:val="24"/>
                <w:vertAlign w:val="subscript"/>
              </w:rPr>
              <w:t>n</w:t>
            </w:r>
            <w:r w:rsidRPr="004E1BFC">
              <w:rPr>
                <w:rFonts w:ascii="Book Antiqua" w:hAnsi="Book Antiqua"/>
                <w:b/>
                <w:bCs/>
                <w:sz w:val="24"/>
                <w:szCs w:val="24"/>
              </w:rPr>
              <w:t>M</w:t>
            </w:r>
            <w:r w:rsidRPr="004E1BFC">
              <w:rPr>
                <w:rFonts w:ascii="Book Antiqua" w:hAnsi="Book Antiqua"/>
                <w:b/>
                <w:bCs/>
                <w:sz w:val="24"/>
                <w:szCs w:val="24"/>
                <w:vertAlign w:val="subscript"/>
              </w:rPr>
              <w:t xml:space="preserve"> </w:t>
            </w:r>
          </w:p>
        </w:tc>
        <w:tc>
          <w:tcPr>
            <w:tcW w:w="7255" w:type="dxa"/>
          </w:tcPr>
          <w:p w:rsidR="000D1A50" w:rsidRPr="007608EE" w:rsidRDefault="000D1A50" w:rsidP="00300587">
            <w:pPr>
              <w:widowControl w:val="0"/>
              <w:autoSpaceDE w:val="0"/>
              <w:autoSpaceDN w:val="0"/>
              <w:adjustRightInd w:val="0"/>
              <w:rPr>
                <w:b/>
                <w:i/>
                <w:color w:val="000000"/>
                <w:sz w:val="24"/>
                <w:szCs w:val="24"/>
              </w:rPr>
            </w:pPr>
            <w:r w:rsidRPr="007608EE">
              <w:rPr>
                <w:b/>
                <w:i/>
                <w:color w:val="000000"/>
                <w:sz w:val="24"/>
                <w:szCs w:val="24"/>
              </w:rPr>
              <w:t>The</w:t>
            </w:r>
            <w:r w:rsidRPr="007608EE">
              <w:rPr>
                <w:b/>
                <w:i/>
                <w:color w:val="000000"/>
                <w:spacing w:val="3"/>
                <w:sz w:val="24"/>
                <w:szCs w:val="24"/>
              </w:rPr>
              <w:t xml:space="preserve"> </w:t>
            </w:r>
            <w:r w:rsidRPr="007608EE">
              <w:rPr>
                <w:b/>
                <w:i/>
                <w:color w:val="000000"/>
                <w:sz w:val="24"/>
                <w:szCs w:val="24"/>
              </w:rPr>
              <w:t>institution</w:t>
            </w:r>
            <w:r w:rsidRPr="007608EE">
              <w:rPr>
                <w:b/>
                <w:i/>
                <w:color w:val="000000"/>
                <w:spacing w:val="3"/>
                <w:sz w:val="24"/>
                <w:szCs w:val="24"/>
              </w:rPr>
              <w:t xml:space="preserve"> provides incentives to teachers who receive state,</w:t>
            </w:r>
            <w:r w:rsidRPr="007608EE">
              <w:rPr>
                <w:b/>
                <w:i/>
                <w:color w:val="000000"/>
                <w:sz w:val="24"/>
                <w:szCs w:val="24"/>
              </w:rPr>
              <w:t xml:space="preserve"> </w:t>
            </w:r>
            <w:r w:rsidRPr="007608EE">
              <w:rPr>
                <w:b/>
                <w:i/>
                <w:color w:val="000000"/>
                <w:spacing w:val="10"/>
                <w:sz w:val="24"/>
                <w:szCs w:val="24"/>
              </w:rPr>
              <w:t>nationa</w:t>
            </w:r>
            <w:r w:rsidRPr="007608EE">
              <w:rPr>
                <w:b/>
                <w:i/>
                <w:color w:val="000000"/>
                <w:sz w:val="24"/>
                <w:szCs w:val="24"/>
              </w:rPr>
              <w:t xml:space="preserve">l </w:t>
            </w:r>
            <w:r w:rsidRPr="007608EE">
              <w:rPr>
                <w:b/>
                <w:i/>
                <w:color w:val="000000"/>
                <w:spacing w:val="10"/>
                <w:sz w:val="24"/>
                <w:szCs w:val="24"/>
              </w:rPr>
              <w:t>an</w:t>
            </w:r>
            <w:r w:rsidRPr="007608EE">
              <w:rPr>
                <w:b/>
                <w:i/>
                <w:color w:val="000000"/>
                <w:sz w:val="24"/>
                <w:szCs w:val="24"/>
              </w:rPr>
              <w:t>d</w:t>
            </w:r>
            <w:r w:rsidRPr="007608EE">
              <w:rPr>
                <w:b/>
                <w:i/>
                <w:color w:val="000000"/>
                <w:spacing w:val="40"/>
                <w:sz w:val="24"/>
                <w:szCs w:val="24"/>
              </w:rPr>
              <w:t xml:space="preserve"> </w:t>
            </w:r>
            <w:r w:rsidRPr="007608EE">
              <w:rPr>
                <w:b/>
                <w:i/>
                <w:color w:val="000000"/>
                <w:spacing w:val="10"/>
                <w:sz w:val="24"/>
                <w:szCs w:val="24"/>
              </w:rPr>
              <w:t>internationa</w:t>
            </w:r>
            <w:r w:rsidRPr="007608EE">
              <w:rPr>
                <w:b/>
                <w:i/>
                <w:color w:val="000000"/>
                <w:sz w:val="24"/>
                <w:szCs w:val="24"/>
              </w:rPr>
              <w:t>l</w:t>
            </w:r>
            <w:r w:rsidRPr="007608EE">
              <w:rPr>
                <w:b/>
                <w:i/>
                <w:color w:val="000000"/>
                <w:spacing w:val="39"/>
                <w:sz w:val="24"/>
                <w:szCs w:val="24"/>
              </w:rPr>
              <w:t xml:space="preserve"> </w:t>
            </w:r>
            <w:r w:rsidRPr="007608EE">
              <w:rPr>
                <w:b/>
                <w:i/>
                <w:color w:val="000000"/>
                <w:spacing w:val="10"/>
                <w:sz w:val="24"/>
                <w:szCs w:val="24"/>
              </w:rPr>
              <w:t>recognitio</w:t>
            </w:r>
            <w:r w:rsidRPr="007608EE">
              <w:rPr>
                <w:b/>
                <w:i/>
                <w:color w:val="000000"/>
                <w:sz w:val="24"/>
                <w:szCs w:val="24"/>
              </w:rPr>
              <w:t>n</w:t>
            </w:r>
            <w:r>
              <w:rPr>
                <w:b/>
                <w:i/>
                <w:color w:val="000000"/>
                <w:sz w:val="24"/>
                <w:szCs w:val="24"/>
              </w:rPr>
              <w:t>s</w:t>
            </w:r>
            <w:r w:rsidRPr="007608EE">
              <w:rPr>
                <w:b/>
                <w:i/>
                <w:color w:val="000000"/>
                <w:sz w:val="24"/>
                <w:szCs w:val="24"/>
              </w:rPr>
              <w:t>/awards</w:t>
            </w:r>
            <w:r>
              <w:rPr>
                <w:b/>
                <w:i/>
                <w:color w:val="000000"/>
                <w:sz w:val="24"/>
                <w:szCs w:val="24"/>
              </w:rPr>
              <w:t xml:space="preserve"> </w:t>
            </w:r>
          </w:p>
          <w:p w:rsidR="000D1A50" w:rsidRPr="007608EE" w:rsidRDefault="000D1A50" w:rsidP="00300587">
            <w:pPr>
              <w:widowControl w:val="0"/>
              <w:autoSpaceDE w:val="0"/>
              <w:autoSpaceDN w:val="0"/>
              <w:adjustRightInd w:val="0"/>
              <w:rPr>
                <w:bCs/>
                <w:iCs/>
                <w:color w:val="000000"/>
                <w:sz w:val="24"/>
                <w:szCs w:val="24"/>
              </w:rPr>
            </w:pPr>
            <w:r w:rsidRPr="007608EE">
              <w:rPr>
                <w:bCs/>
                <w:iCs/>
                <w:color w:val="000000"/>
                <w:sz w:val="24"/>
                <w:szCs w:val="24"/>
              </w:rPr>
              <w:t>1.Commendation and monetary incentive at a University function</w:t>
            </w:r>
          </w:p>
          <w:p w:rsidR="000D1A50" w:rsidRPr="007608EE" w:rsidRDefault="000D1A50" w:rsidP="00300587">
            <w:pPr>
              <w:widowControl w:val="0"/>
              <w:autoSpaceDE w:val="0"/>
              <w:autoSpaceDN w:val="0"/>
              <w:adjustRightInd w:val="0"/>
              <w:rPr>
                <w:bCs/>
                <w:iCs/>
                <w:color w:val="000000"/>
                <w:sz w:val="24"/>
                <w:szCs w:val="24"/>
              </w:rPr>
            </w:pPr>
            <w:r w:rsidRPr="007608EE">
              <w:rPr>
                <w:bCs/>
                <w:iCs/>
                <w:color w:val="000000"/>
                <w:sz w:val="24"/>
                <w:szCs w:val="24"/>
              </w:rPr>
              <w:t>2.Commendation and medal at a University function</w:t>
            </w:r>
          </w:p>
          <w:p w:rsidR="000D1A50" w:rsidRPr="007608EE" w:rsidRDefault="000D1A50" w:rsidP="00300587">
            <w:pPr>
              <w:widowControl w:val="0"/>
              <w:autoSpaceDE w:val="0"/>
              <w:autoSpaceDN w:val="0"/>
              <w:adjustRightInd w:val="0"/>
              <w:rPr>
                <w:bCs/>
                <w:iCs/>
                <w:color w:val="000000"/>
                <w:sz w:val="24"/>
                <w:szCs w:val="24"/>
              </w:rPr>
            </w:pPr>
            <w:r w:rsidRPr="007608EE">
              <w:rPr>
                <w:bCs/>
                <w:iCs/>
                <w:color w:val="000000"/>
                <w:sz w:val="24"/>
                <w:szCs w:val="24"/>
              </w:rPr>
              <w:t>3. Certificate of honor</w:t>
            </w:r>
          </w:p>
          <w:p w:rsidR="000D1A50" w:rsidRPr="00F86BF4" w:rsidRDefault="000D1A50" w:rsidP="00300587">
            <w:pPr>
              <w:widowControl w:val="0"/>
              <w:autoSpaceDE w:val="0"/>
              <w:autoSpaceDN w:val="0"/>
              <w:adjustRightInd w:val="0"/>
              <w:rPr>
                <w:bCs/>
                <w:iCs/>
                <w:color w:val="000000"/>
                <w:sz w:val="24"/>
                <w:szCs w:val="24"/>
              </w:rPr>
            </w:pPr>
            <w:r w:rsidRPr="007608EE">
              <w:rPr>
                <w:bCs/>
                <w:iCs/>
                <w:color w:val="000000"/>
                <w:sz w:val="24"/>
                <w:szCs w:val="24"/>
              </w:rPr>
              <w:t>4.Announcement in the Newsletter / website</w:t>
            </w:r>
          </w:p>
          <w:p w:rsidR="000D1A50" w:rsidRDefault="000D1A50" w:rsidP="00300587">
            <w:pPr>
              <w:widowControl w:val="0"/>
              <w:autoSpaceDE w:val="0"/>
              <w:autoSpaceDN w:val="0"/>
              <w:adjustRightInd w:val="0"/>
              <w:rPr>
                <w:b/>
                <w:iCs/>
                <w:color w:val="000000"/>
                <w:sz w:val="24"/>
                <w:szCs w:val="24"/>
              </w:rPr>
            </w:pPr>
            <w:r w:rsidRPr="007608EE">
              <w:rPr>
                <w:b/>
                <w:iCs/>
                <w:color w:val="000000"/>
                <w:sz w:val="24"/>
                <w:szCs w:val="24"/>
              </w:rPr>
              <w:t>Options:</w:t>
            </w:r>
          </w:p>
          <w:p w:rsidR="00723D29" w:rsidRPr="007608EE" w:rsidRDefault="00723D29" w:rsidP="00300587">
            <w:pPr>
              <w:widowControl w:val="0"/>
              <w:autoSpaceDE w:val="0"/>
              <w:autoSpaceDN w:val="0"/>
              <w:adjustRightInd w:val="0"/>
              <w:rPr>
                <w:b/>
                <w:iCs/>
                <w:color w:val="000000"/>
                <w:sz w:val="24"/>
                <w:szCs w:val="24"/>
              </w:rPr>
            </w:pPr>
          </w:p>
          <w:p w:rsidR="000D1A50" w:rsidRPr="007608EE" w:rsidRDefault="000D1A50" w:rsidP="00300587">
            <w:pPr>
              <w:rPr>
                <w:bCs/>
                <w:iCs/>
                <w:color w:val="000000"/>
                <w:sz w:val="24"/>
                <w:szCs w:val="24"/>
              </w:rPr>
            </w:pPr>
            <w:r w:rsidRPr="007608EE">
              <w:rPr>
                <w:bCs/>
                <w:iCs/>
                <w:color w:val="000000"/>
                <w:sz w:val="24"/>
                <w:szCs w:val="24"/>
              </w:rPr>
              <w:lastRenderedPageBreak/>
              <w:t>A.</w:t>
            </w:r>
            <w:r>
              <w:rPr>
                <w:bCs/>
                <w:iCs/>
                <w:color w:val="000000"/>
                <w:sz w:val="24"/>
                <w:szCs w:val="24"/>
              </w:rPr>
              <w:t xml:space="preserve"> </w:t>
            </w:r>
            <w:r w:rsidRPr="007608EE">
              <w:rPr>
                <w:bCs/>
                <w:iCs/>
                <w:color w:val="000000"/>
                <w:sz w:val="24"/>
                <w:szCs w:val="24"/>
              </w:rPr>
              <w:t>All of the above</w:t>
            </w:r>
          </w:p>
          <w:p w:rsidR="000D1A50" w:rsidRPr="007608EE" w:rsidRDefault="000D1A50" w:rsidP="00300587">
            <w:pPr>
              <w:rPr>
                <w:bCs/>
                <w:iCs/>
                <w:color w:val="000000"/>
                <w:sz w:val="24"/>
                <w:szCs w:val="24"/>
              </w:rPr>
            </w:pPr>
            <w:r w:rsidRPr="007608EE">
              <w:rPr>
                <w:bCs/>
                <w:iCs/>
                <w:color w:val="000000"/>
                <w:sz w:val="24"/>
                <w:szCs w:val="24"/>
              </w:rPr>
              <w:t>B.</w:t>
            </w:r>
            <w:r>
              <w:rPr>
                <w:bCs/>
                <w:iCs/>
                <w:color w:val="000000"/>
                <w:sz w:val="24"/>
                <w:szCs w:val="24"/>
              </w:rPr>
              <w:t xml:space="preserve"> </w:t>
            </w:r>
            <w:r w:rsidR="00A509FB">
              <w:rPr>
                <w:bCs/>
                <w:iCs/>
                <w:color w:val="000000"/>
                <w:sz w:val="24"/>
                <w:szCs w:val="24"/>
              </w:rPr>
              <w:t xml:space="preserve">Any </w:t>
            </w:r>
            <w:r>
              <w:rPr>
                <w:bCs/>
                <w:iCs/>
                <w:color w:val="000000"/>
                <w:sz w:val="24"/>
                <w:szCs w:val="24"/>
              </w:rPr>
              <w:t>3</w:t>
            </w:r>
            <w:r w:rsidRPr="007608EE">
              <w:rPr>
                <w:bCs/>
                <w:iCs/>
                <w:color w:val="000000"/>
                <w:sz w:val="24"/>
                <w:szCs w:val="24"/>
              </w:rPr>
              <w:t xml:space="preserve"> of the above</w:t>
            </w:r>
          </w:p>
          <w:p w:rsidR="000D1A50" w:rsidRPr="007608EE" w:rsidRDefault="000D1A50" w:rsidP="00300587">
            <w:pPr>
              <w:rPr>
                <w:bCs/>
                <w:iCs/>
                <w:color w:val="000000"/>
                <w:sz w:val="24"/>
                <w:szCs w:val="24"/>
              </w:rPr>
            </w:pPr>
            <w:r w:rsidRPr="007608EE">
              <w:rPr>
                <w:bCs/>
                <w:iCs/>
                <w:color w:val="000000"/>
                <w:sz w:val="24"/>
                <w:szCs w:val="24"/>
              </w:rPr>
              <w:t>C.</w:t>
            </w:r>
            <w:r>
              <w:rPr>
                <w:bCs/>
                <w:iCs/>
                <w:color w:val="000000"/>
                <w:sz w:val="24"/>
                <w:szCs w:val="24"/>
              </w:rPr>
              <w:t xml:space="preserve"> </w:t>
            </w:r>
            <w:r w:rsidR="00A509FB">
              <w:rPr>
                <w:bCs/>
                <w:iCs/>
                <w:color w:val="000000"/>
                <w:sz w:val="24"/>
                <w:szCs w:val="24"/>
              </w:rPr>
              <w:t xml:space="preserve">Any </w:t>
            </w:r>
            <w:r>
              <w:rPr>
                <w:bCs/>
                <w:iCs/>
                <w:color w:val="000000"/>
                <w:sz w:val="24"/>
                <w:szCs w:val="24"/>
              </w:rPr>
              <w:t>2</w:t>
            </w:r>
            <w:r w:rsidRPr="007608EE">
              <w:rPr>
                <w:bCs/>
                <w:iCs/>
                <w:color w:val="000000"/>
                <w:sz w:val="24"/>
                <w:szCs w:val="24"/>
              </w:rPr>
              <w:t xml:space="preserve"> of the above</w:t>
            </w:r>
          </w:p>
          <w:p w:rsidR="000D1A50" w:rsidRPr="007608EE" w:rsidRDefault="000D1A50" w:rsidP="00300587">
            <w:pPr>
              <w:rPr>
                <w:bCs/>
                <w:iCs/>
                <w:color w:val="000000"/>
                <w:sz w:val="24"/>
                <w:szCs w:val="24"/>
              </w:rPr>
            </w:pPr>
            <w:r w:rsidRPr="007608EE">
              <w:rPr>
                <w:bCs/>
                <w:iCs/>
                <w:color w:val="000000"/>
                <w:sz w:val="24"/>
                <w:szCs w:val="24"/>
              </w:rPr>
              <w:t xml:space="preserve">D. </w:t>
            </w:r>
            <w:r w:rsidR="00A509FB">
              <w:rPr>
                <w:bCs/>
                <w:iCs/>
                <w:color w:val="000000"/>
                <w:sz w:val="24"/>
                <w:szCs w:val="24"/>
              </w:rPr>
              <w:t xml:space="preserve">Any </w:t>
            </w:r>
            <w:r>
              <w:rPr>
                <w:bCs/>
                <w:iCs/>
                <w:color w:val="000000"/>
                <w:sz w:val="24"/>
                <w:szCs w:val="24"/>
              </w:rPr>
              <w:t>1</w:t>
            </w:r>
            <w:r w:rsidRPr="007608EE">
              <w:rPr>
                <w:bCs/>
                <w:iCs/>
                <w:color w:val="000000"/>
                <w:sz w:val="24"/>
                <w:szCs w:val="24"/>
              </w:rPr>
              <w:t xml:space="preserve"> of the above</w:t>
            </w:r>
          </w:p>
          <w:p w:rsidR="000D1A50" w:rsidRDefault="000D1A50" w:rsidP="00300587">
            <w:pPr>
              <w:rPr>
                <w:bCs/>
                <w:iCs/>
                <w:color w:val="000000"/>
                <w:sz w:val="24"/>
                <w:szCs w:val="24"/>
              </w:rPr>
            </w:pPr>
            <w:r w:rsidRPr="007608EE">
              <w:rPr>
                <w:bCs/>
                <w:iCs/>
                <w:color w:val="000000"/>
                <w:sz w:val="24"/>
                <w:szCs w:val="24"/>
              </w:rPr>
              <w:t>E.</w:t>
            </w:r>
            <w:r>
              <w:rPr>
                <w:bCs/>
                <w:iCs/>
                <w:color w:val="000000"/>
                <w:sz w:val="24"/>
                <w:szCs w:val="24"/>
              </w:rPr>
              <w:t xml:space="preserve"> </w:t>
            </w:r>
            <w:r w:rsidRPr="007608EE">
              <w:rPr>
                <w:bCs/>
                <w:iCs/>
                <w:color w:val="000000"/>
                <w:sz w:val="24"/>
                <w:szCs w:val="24"/>
              </w:rPr>
              <w:t>None of the above</w:t>
            </w:r>
          </w:p>
          <w:p w:rsidR="000D1A50" w:rsidRPr="00A74B72" w:rsidRDefault="000D1A50" w:rsidP="00300587">
            <w:pPr>
              <w:widowControl w:val="0"/>
              <w:autoSpaceDE w:val="0"/>
              <w:autoSpaceDN w:val="0"/>
              <w:adjustRightInd w:val="0"/>
              <w:rPr>
                <w:bCs/>
                <w:strike/>
                <w:color w:val="000000"/>
                <w:sz w:val="24"/>
                <w:szCs w:val="24"/>
              </w:rPr>
            </w:pPr>
            <w:r w:rsidRPr="00A74B72">
              <w:rPr>
                <w:bCs/>
                <w:color w:val="000000"/>
                <w:sz w:val="24"/>
                <w:szCs w:val="24"/>
              </w:rPr>
              <w:t>Data Requirements: (</w:t>
            </w:r>
            <w:r w:rsidRPr="00A74B72">
              <w:rPr>
                <w:bCs/>
                <w:color w:val="000000"/>
              </w:rPr>
              <w:t xml:space="preserve">As per </w:t>
            </w:r>
            <w:r>
              <w:rPr>
                <w:bCs/>
                <w:color w:val="000000"/>
              </w:rPr>
              <w:t>Data Template</w:t>
            </w:r>
            <w:r w:rsidR="001E0004">
              <w:rPr>
                <w:bCs/>
                <w:color w:val="000000"/>
              </w:rPr>
              <w:t xml:space="preserve"> of </w:t>
            </w:r>
            <w:r>
              <w:rPr>
                <w:bCs/>
                <w:color w:val="000000"/>
              </w:rPr>
              <w:t xml:space="preserve">2.4.4 </w:t>
            </w:r>
            <w:r w:rsidRPr="00A74B72">
              <w:rPr>
                <w:bCs/>
                <w:color w:val="000000"/>
                <w:sz w:val="24"/>
                <w:szCs w:val="24"/>
              </w:rPr>
              <w:t>)</w:t>
            </w:r>
          </w:p>
          <w:p w:rsidR="000D1A50" w:rsidRPr="00322EE2" w:rsidRDefault="000D1A50" w:rsidP="000D1A50">
            <w:pPr>
              <w:numPr>
                <w:ilvl w:val="0"/>
                <w:numId w:val="52"/>
              </w:numPr>
              <w:contextualSpacing/>
              <w:rPr>
                <w:color w:val="000000"/>
                <w:sz w:val="24"/>
                <w:szCs w:val="24"/>
              </w:rPr>
            </w:pPr>
            <w:r w:rsidRPr="00322EE2">
              <w:rPr>
                <w:color w:val="000000"/>
                <w:sz w:val="24"/>
                <w:szCs w:val="24"/>
              </w:rPr>
              <w:t>Name of the Awardee with contact details</w:t>
            </w:r>
          </w:p>
          <w:p w:rsidR="000D1A50" w:rsidRPr="00322EE2" w:rsidRDefault="000D1A50" w:rsidP="000D1A50">
            <w:pPr>
              <w:numPr>
                <w:ilvl w:val="0"/>
                <w:numId w:val="52"/>
              </w:numPr>
              <w:contextualSpacing/>
              <w:rPr>
                <w:color w:val="000000"/>
                <w:sz w:val="24"/>
                <w:szCs w:val="24"/>
              </w:rPr>
            </w:pPr>
            <w:r w:rsidRPr="00322EE2">
              <w:rPr>
                <w:color w:val="000000"/>
                <w:sz w:val="24"/>
                <w:szCs w:val="24"/>
              </w:rPr>
              <w:t>Name of the Awarding Agency</w:t>
            </w:r>
          </w:p>
          <w:p w:rsidR="000D1A50" w:rsidRPr="00322EE2" w:rsidRDefault="000D1A50" w:rsidP="000D1A50">
            <w:pPr>
              <w:numPr>
                <w:ilvl w:val="0"/>
                <w:numId w:val="52"/>
              </w:numPr>
              <w:contextualSpacing/>
              <w:rPr>
                <w:color w:val="000000"/>
                <w:sz w:val="24"/>
                <w:szCs w:val="24"/>
              </w:rPr>
            </w:pPr>
            <w:r w:rsidRPr="00322EE2">
              <w:rPr>
                <w:color w:val="000000"/>
                <w:sz w:val="24"/>
                <w:szCs w:val="24"/>
              </w:rPr>
              <w:t>Year of Award</w:t>
            </w:r>
          </w:p>
          <w:p w:rsidR="000D1A50" w:rsidRPr="00723D29" w:rsidRDefault="000D1A50" w:rsidP="000D1A50">
            <w:pPr>
              <w:widowControl w:val="0"/>
              <w:numPr>
                <w:ilvl w:val="0"/>
                <w:numId w:val="52"/>
              </w:numPr>
              <w:autoSpaceDE w:val="0"/>
              <w:autoSpaceDN w:val="0"/>
              <w:adjustRightInd w:val="0"/>
              <w:contextualSpacing/>
              <w:rPr>
                <w:b/>
                <w:bCs/>
                <w:color w:val="000000"/>
                <w:sz w:val="24"/>
                <w:szCs w:val="24"/>
              </w:rPr>
            </w:pPr>
            <w:r w:rsidRPr="00322EE2">
              <w:rPr>
                <w:color w:val="000000"/>
                <w:sz w:val="24"/>
                <w:szCs w:val="24"/>
              </w:rPr>
              <w:t>Incentive details</w:t>
            </w:r>
          </w:p>
          <w:p w:rsidR="000D1A50" w:rsidRPr="00322EE2" w:rsidRDefault="000D1A50" w:rsidP="00300587">
            <w:pPr>
              <w:widowControl w:val="0"/>
              <w:autoSpaceDE w:val="0"/>
              <w:autoSpaceDN w:val="0"/>
              <w:adjustRightInd w:val="0"/>
              <w:ind w:left="720"/>
              <w:contextualSpacing/>
              <w:rPr>
                <w:b/>
                <w:bCs/>
                <w:color w:val="000000"/>
                <w:sz w:val="24"/>
                <w:szCs w:val="24"/>
              </w:rPr>
            </w:pPr>
          </w:p>
          <w:p w:rsidR="000D1A50" w:rsidRPr="00322EE2" w:rsidRDefault="000D1A50" w:rsidP="00300587">
            <w:pPr>
              <w:rPr>
                <w:b/>
                <w:color w:val="000000"/>
              </w:rPr>
            </w:pPr>
            <w:r w:rsidRPr="00322EE2">
              <w:rPr>
                <w:b/>
                <w:color w:val="000000"/>
              </w:rPr>
              <w:t>File Description (Upload)</w:t>
            </w:r>
          </w:p>
          <w:p w:rsidR="000D1A50" w:rsidRPr="00322EE2" w:rsidRDefault="000D1A50" w:rsidP="000D1A50">
            <w:pPr>
              <w:numPr>
                <w:ilvl w:val="0"/>
                <w:numId w:val="52"/>
              </w:numPr>
              <w:spacing w:line="276" w:lineRule="auto"/>
              <w:rPr>
                <w:color w:val="000000"/>
              </w:rPr>
            </w:pPr>
            <w:r w:rsidRPr="00322EE2">
              <w:rPr>
                <w:color w:val="000000"/>
              </w:rPr>
              <w:t>e- copies of the letters of awards</w:t>
            </w:r>
          </w:p>
          <w:p w:rsidR="000D1A50" w:rsidRPr="00322EE2" w:rsidRDefault="000D1A50" w:rsidP="000D1A50">
            <w:pPr>
              <w:numPr>
                <w:ilvl w:val="0"/>
                <w:numId w:val="52"/>
              </w:numPr>
              <w:spacing w:line="276" w:lineRule="auto"/>
              <w:rPr>
                <w:color w:val="000000"/>
              </w:rPr>
            </w:pPr>
            <w:r w:rsidRPr="00322EE2">
              <w:rPr>
                <w:color w:val="000000"/>
              </w:rPr>
              <w:t>Any additional information</w:t>
            </w:r>
          </w:p>
          <w:p w:rsidR="000D1A50" w:rsidRPr="009C1877" w:rsidRDefault="000D1A50" w:rsidP="00300587">
            <w:pPr>
              <w:rPr>
                <w:bCs/>
                <w:iCs/>
                <w:color w:val="000000"/>
                <w:sz w:val="24"/>
                <w:szCs w:val="24"/>
              </w:rPr>
            </w:pPr>
            <w:r w:rsidRPr="00322EE2">
              <w:rPr>
                <w:color w:val="000000"/>
              </w:rPr>
              <w:t>List of Awardees and Award details</w:t>
            </w:r>
            <w:r w:rsidRPr="00A74B72">
              <w:rPr>
                <w:color w:val="000000"/>
              </w:rPr>
              <w:t xml:space="preserve"> (Data Template</w:t>
            </w:r>
            <w:r w:rsidR="005C7B27">
              <w:rPr>
                <w:color w:val="000000"/>
              </w:rPr>
              <w:t xml:space="preserve"> as of 2.4.4</w:t>
            </w:r>
            <w:r w:rsidRPr="00A74B72">
              <w:rPr>
                <w:color w:val="000000"/>
              </w:rPr>
              <w:t>)</w:t>
            </w:r>
          </w:p>
        </w:tc>
        <w:tc>
          <w:tcPr>
            <w:tcW w:w="1501" w:type="dxa"/>
          </w:tcPr>
          <w:p w:rsidR="000D1A50" w:rsidRPr="00C82902" w:rsidRDefault="000D1A50" w:rsidP="00300587">
            <w:pPr>
              <w:jc w:val="center"/>
              <w:rPr>
                <w:bCs/>
                <w:color w:val="000000"/>
                <w:sz w:val="24"/>
                <w:szCs w:val="24"/>
              </w:rPr>
            </w:pPr>
            <w:r w:rsidRPr="009C1877">
              <w:rPr>
                <w:b/>
                <w:bCs/>
                <w:color w:val="000000"/>
                <w:sz w:val="24"/>
                <w:szCs w:val="24"/>
              </w:rPr>
              <w:lastRenderedPageBreak/>
              <w:t>5</w:t>
            </w:r>
          </w:p>
        </w:tc>
      </w:tr>
      <w:tr w:rsidR="000D1A50" w:rsidRPr="00093E46" w:rsidTr="00300587">
        <w:trPr>
          <w:trHeight w:val="935"/>
        </w:trPr>
        <w:tc>
          <w:tcPr>
            <w:tcW w:w="1167" w:type="dxa"/>
          </w:tcPr>
          <w:p w:rsidR="000D1A50" w:rsidRPr="0091700D" w:rsidRDefault="000D1A50" w:rsidP="00300587">
            <w:pPr>
              <w:jc w:val="center"/>
              <w:rPr>
                <w:b/>
                <w:bCs/>
                <w:color w:val="000000"/>
                <w:sz w:val="24"/>
                <w:szCs w:val="24"/>
              </w:rPr>
            </w:pPr>
            <w:r w:rsidRPr="0091700D">
              <w:rPr>
                <w:b/>
                <w:bCs/>
                <w:color w:val="000000"/>
                <w:sz w:val="24"/>
                <w:szCs w:val="24"/>
              </w:rPr>
              <w:lastRenderedPageBreak/>
              <w:t>3.4.3</w:t>
            </w:r>
          </w:p>
          <w:p w:rsidR="000D1A50" w:rsidRPr="0091700D" w:rsidRDefault="000D1A50" w:rsidP="00300587">
            <w:pPr>
              <w:jc w:val="center"/>
              <w:rPr>
                <w:b/>
                <w:bCs/>
                <w:color w:val="000000"/>
                <w:sz w:val="24"/>
                <w:szCs w:val="24"/>
              </w:rPr>
            </w:pPr>
          </w:p>
          <w:p w:rsidR="000D1A50" w:rsidRPr="0091700D" w:rsidRDefault="000D1A50" w:rsidP="00300587">
            <w:pPr>
              <w:jc w:val="center"/>
              <w:rPr>
                <w:b/>
                <w:bCs/>
                <w:color w:val="000000"/>
                <w:sz w:val="24"/>
                <w:szCs w:val="24"/>
              </w:rPr>
            </w:pPr>
            <w:r w:rsidRPr="0091700D">
              <w:rPr>
                <w:b/>
                <w:bCs/>
                <w:color w:val="000000"/>
                <w:sz w:val="24"/>
                <w:szCs w:val="24"/>
              </w:rPr>
              <w:t>Q</w:t>
            </w:r>
            <w:r w:rsidRPr="0091700D">
              <w:rPr>
                <w:b/>
                <w:bCs/>
                <w:color w:val="000000"/>
                <w:sz w:val="24"/>
                <w:szCs w:val="24"/>
                <w:vertAlign w:val="subscript"/>
              </w:rPr>
              <w:t>n</w:t>
            </w:r>
            <w:r w:rsidRPr="0091700D">
              <w:rPr>
                <w:b/>
                <w:bCs/>
                <w:color w:val="000000"/>
                <w:sz w:val="24"/>
                <w:szCs w:val="24"/>
              </w:rPr>
              <w:t>M</w:t>
            </w:r>
          </w:p>
        </w:tc>
        <w:tc>
          <w:tcPr>
            <w:tcW w:w="7255" w:type="dxa"/>
          </w:tcPr>
          <w:p w:rsidR="000D1A50" w:rsidRPr="0091700D" w:rsidRDefault="000D1A50" w:rsidP="00300587">
            <w:pPr>
              <w:rPr>
                <w:b/>
                <w:i/>
                <w:color w:val="000000"/>
                <w:sz w:val="24"/>
                <w:szCs w:val="24"/>
              </w:rPr>
            </w:pPr>
            <w:r w:rsidRPr="0091700D">
              <w:rPr>
                <w:b/>
                <w:bCs/>
                <w:i/>
                <w:color w:val="000000"/>
                <w:sz w:val="24"/>
                <w:szCs w:val="24"/>
              </w:rPr>
              <w:t>Number of  Patents published/awarded</w:t>
            </w:r>
            <w:r w:rsidRPr="0091700D">
              <w:rPr>
                <w:b/>
                <w:i/>
                <w:color w:val="000000"/>
                <w:sz w:val="24"/>
                <w:szCs w:val="24"/>
              </w:rPr>
              <w:t xml:space="preserve"> during the last five years </w:t>
            </w:r>
          </w:p>
          <w:p w:rsidR="000D1A50" w:rsidRPr="0091700D" w:rsidRDefault="000D1A50" w:rsidP="00300587">
            <w:pPr>
              <w:rPr>
                <w:b/>
                <w:i/>
                <w:color w:val="000000"/>
                <w:sz w:val="24"/>
                <w:szCs w:val="24"/>
              </w:rPr>
            </w:pPr>
          </w:p>
          <w:p w:rsidR="000D1A50" w:rsidRPr="0091700D" w:rsidRDefault="000D1A50" w:rsidP="00300587">
            <w:pPr>
              <w:rPr>
                <w:color w:val="000000"/>
                <w:sz w:val="24"/>
                <w:szCs w:val="24"/>
              </w:rPr>
            </w:pPr>
            <w:r w:rsidRPr="0091700D">
              <w:rPr>
                <w:color w:val="000000"/>
                <w:sz w:val="24"/>
                <w:szCs w:val="24"/>
              </w:rPr>
              <w:t xml:space="preserve">3.4.3.1: Total number of  Patents published/awarded year wise during the last five years </w:t>
            </w:r>
          </w:p>
          <w:p w:rsidR="000D1A50" w:rsidRPr="0091700D"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91700D" w:rsidTr="00300587">
              <w:trPr>
                <w:trHeight w:val="387"/>
              </w:trPr>
              <w:tc>
                <w:tcPr>
                  <w:tcW w:w="1044" w:type="dxa"/>
                </w:tcPr>
                <w:p w:rsidR="000D1A50" w:rsidRPr="0091700D" w:rsidRDefault="000D1A50" w:rsidP="00300587">
                  <w:pPr>
                    <w:rPr>
                      <w:b/>
                      <w:color w:val="000000"/>
                    </w:rPr>
                  </w:pPr>
                  <w:r w:rsidRPr="0091700D">
                    <w:rPr>
                      <w:b/>
                      <w:color w:val="000000"/>
                    </w:rPr>
                    <w:t>Year</w:t>
                  </w:r>
                </w:p>
              </w:tc>
              <w:tc>
                <w:tcPr>
                  <w:tcW w:w="708" w:type="dxa"/>
                </w:tcPr>
                <w:p w:rsidR="000D1A50" w:rsidRPr="0091700D" w:rsidRDefault="000D1A50" w:rsidP="00300587">
                  <w:pPr>
                    <w:rPr>
                      <w:color w:val="000000"/>
                    </w:rPr>
                  </w:pPr>
                </w:p>
              </w:tc>
              <w:tc>
                <w:tcPr>
                  <w:tcW w:w="567" w:type="dxa"/>
                </w:tcPr>
                <w:p w:rsidR="000D1A50" w:rsidRPr="0091700D" w:rsidRDefault="000D1A50" w:rsidP="00300587">
                  <w:pPr>
                    <w:rPr>
                      <w:color w:val="000000"/>
                    </w:rPr>
                  </w:pPr>
                </w:p>
              </w:tc>
              <w:tc>
                <w:tcPr>
                  <w:tcW w:w="709" w:type="dxa"/>
                </w:tcPr>
                <w:p w:rsidR="000D1A50" w:rsidRPr="0091700D" w:rsidRDefault="000D1A50" w:rsidP="00300587">
                  <w:pPr>
                    <w:rPr>
                      <w:color w:val="000000"/>
                    </w:rPr>
                  </w:pPr>
                </w:p>
              </w:tc>
              <w:tc>
                <w:tcPr>
                  <w:tcW w:w="870" w:type="dxa"/>
                </w:tcPr>
                <w:p w:rsidR="000D1A50" w:rsidRPr="0091700D" w:rsidRDefault="000D1A50" w:rsidP="00300587">
                  <w:pPr>
                    <w:rPr>
                      <w:color w:val="000000"/>
                    </w:rPr>
                  </w:pPr>
                </w:p>
              </w:tc>
              <w:tc>
                <w:tcPr>
                  <w:tcW w:w="870" w:type="dxa"/>
                </w:tcPr>
                <w:p w:rsidR="000D1A50" w:rsidRPr="0091700D" w:rsidRDefault="000D1A50" w:rsidP="00300587">
                  <w:pPr>
                    <w:rPr>
                      <w:color w:val="000000"/>
                    </w:rPr>
                  </w:pPr>
                </w:p>
              </w:tc>
            </w:tr>
            <w:tr w:rsidR="000D1A50" w:rsidRPr="0091700D" w:rsidTr="00300587">
              <w:trPr>
                <w:trHeight w:val="387"/>
              </w:trPr>
              <w:tc>
                <w:tcPr>
                  <w:tcW w:w="1044" w:type="dxa"/>
                </w:tcPr>
                <w:p w:rsidR="000D1A50" w:rsidRPr="0091700D" w:rsidRDefault="000D1A50" w:rsidP="00300587">
                  <w:pPr>
                    <w:rPr>
                      <w:b/>
                      <w:color w:val="000000"/>
                    </w:rPr>
                  </w:pPr>
                  <w:r w:rsidRPr="0091700D">
                    <w:rPr>
                      <w:b/>
                      <w:color w:val="000000"/>
                    </w:rPr>
                    <w:t>Number</w:t>
                  </w:r>
                </w:p>
              </w:tc>
              <w:tc>
                <w:tcPr>
                  <w:tcW w:w="708" w:type="dxa"/>
                </w:tcPr>
                <w:p w:rsidR="000D1A50" w:rsidRPr="0091700D" w:rsidRDefault="000D1A50" w:rsidP="00300587">
                  <w:pPr>
                    <w:rPr>
                      <w:color w:val="000000"/>
                    </w:rPr>
                  </w:pPr>
                </w:p>
              </w:tc>
              <w:tc>
                <w:tcPr>
                  <w:tcW w:w="567" w:type="dxa"/>
                </w:tcPr>
                <w:p w:rsidR="000D1A50" w:rsidRPr="0091700D" w:rsidRDefault="000D1A50" w:rsidP="00300587">
                  <w:pPr>
                    <w:rPr>
                      <w:color w:val="000000"/>
                    </w:rPr>
                  </w:pPr>
                </w:p>
              </w:tc>
              <w:tc>
                <w:tcPr>
                  <w:tcW w:w="709" w:type="dxa"/>
                </w:tcPr>
                <w:p w:rsidR="000D1A50" w:rsidRPr="0091700D" w:rsidRDefault="000D1A50" w:rsidP="00300587">
                  <w:pPr>
                    <w:rPr>
                      <w:color w:val="000000"/>
                    </w:rPr>
                  </w:pPr>
                </w:p>
              </w:tc>
              <w:tc>
                <w:tcPr>
                  <w:tcW w:w="870" w:type="dxa"/>
                </w:tcPr>
                <w:p w:rsidR="000D1A50" w:rsidRPr="0091700D" w:rsidRDefault="000D1A50" w:rsidP="00300587">
                  <w:pPr>
                    <w:rPr>
                      <w:color w:val="000000"/>
                    </w:rPr>
                  </w:pPr>
                </w:p>
              </w:tc>
              <w:tc>
                <w:tcPr>
                  <w:tcW w:w="870" w:type="dxa"/>
                </w:tcPr>
                <w:p w:rsidR="000D1A50" w:rsidRPr="0091700D" w:rsidRDefault="000D1A50" w:rsidP="00300587">
                  <w:pPr>
                    <w:rPr>
                      <w:color w:val="000000"/>
                    </w:rPr>
                  </w:pPr>
                </w:p>
              </w:tc>
            </w:tr>
          </w:tbl>
          <w:p w:rsidR="000D1A50" w:rsidRPr="0091700D" w:rsidRDefault="000D1A50" w:rsidP="00300587">
            <w:pPr>
              <w:rPr>
                <w:color w:val="000000"/>
              </w:rPr>
            </w:pPr>
          </w:p>
          <w:p w:rsidR="000D1A50" w:rsidRPr="0091700D" w:rsidRDefault="000D1A50" w:rsidP="00300587">
            <w:pPr>
              <w:widowControl w:val="0"/>
              <w:autoSpaceDE w:val="0"/>
              <w:autoSpaceDN w:val="0"/>
              <w:adjustRightInd w:val="0"/>
              <w:rPr>
                <w:bCs/>
                <w:color w:val="000000"/>
                <w:sz w:val="24"/>
                <w:szCs w:val="24"/>
              </w:rPr>
            </w:pPr>
            <w:r w:rsidRPr="0091700D">
              <w:rPr>
                <w:bCs/>
                <w:color w:val="000000"/>
                <w:sz w:val="24"/>
                <w:szCs w:val="24"/>
              </w:rPr>
              <w:t>Data Requirements for last five years:</w:t>
            </w:r>
            <w:r w:rsidRPr="0091700D">
              <w:rPr>
                <w:bCs/>
                <w:color w:val="000000"/>
                <w:szCs w:val="24"/>
              </w:rPr>
              <w:t xml:space="preserve"> (As per </w:t>
            </w:r>
            <w:r>
              <w:rPr>
                <w:bCs/>
                <w:color w:val="000000"/>
                <w:szCs w:val="24"/>
              </w:rPr>
              <w:t>Data Template</w:t>
            </w:r>
            <w:r w:rsidRPr="0091700D">
              <w:rPr>
                <w:bCs/>
                <w:color w:val="000000"/>
                <w:szCs w:val="24"/>
              </w:rPr>
              <w:t>)</w:t>
            </w:r>
          </w:p>
          <w:p w:rsidR="000D1A50" w:rsidRPr="0091700D" w:rsidRDefault="000D1A50" w:rsidP="000D1A50">
            <w:pPr>
              <w:numPr>
                <w:ilvl w:val="0"/>
                <w:numId w:val="53"/>
              </w:numPr>
              <w:rPr>
                <w:iCs/>
                <w:color w:val="000000"/>
                <w:sz w:val="24"/>
                <w:szCs w:val="24"/>
              </w:rPr>
            </w:pPr>
            <w:r w:rsidRPr="0091700D">
              <w:rPr>
                <w:color w:val="000000"/>
                <w:sz w:val="24"/>
                <w:szCs w:val="24"/>
              </w:rPr>
              <w:t>Name of the Patent published/awarded</w:t>
            </w:r>
          </w:p>
          <w:p w:rsidR="000D1A50" w:rsidRPr="0091700D" w:rsidRDefault="000D1A50" w:rsidP="000D1A50">
            <w:pPr>
              <w:numPr>
                <w:ilvl w:val="0"/>
                <w:numId w:val="53"/>
              </w:numPr>
              <w:rPr>
                <w:iCs/>
                <w:color w:val="000000"/>
                <w:sz w:val="24"/>
                <w:szCs w:val="24"/>
              </w:rPr>
            </w:pPr>
            <w:r w:rsidRPr="0091700D">
              <w:rPr>
                <w:iCs/>
                <w:color w:val="000000"/>
                <w:sz w:val="24"/>
                <w:szCs w:val="24"/>
              </w:rPr>
              <w:t>Patent Number</w:t>
            </w:r>
          </w:p>
          <w:p w:rsidR="000D1A50" w:rsidRPr="0091700D" w:rsidRDefault="000D1A50" w:rsidP="000D1A50">
            <w:pPr>
              <w:numPr>
                <w:ilvl w:val="0"/>
                <w:numId w:val="53"/>
              </w:numPr>
              <w:contextualSpacing/>
              <w:rPr>
                <w:b/>
                <w:color w:val="000000"/>
                <w:sz w:val="24"/>
                <w:szCs w:val="24"/>
              </w:rPr>
            </w:pPr>
            <w:r w:rsidRPr="0091700D">
              <w:rPr>
                <w:color w:val="000000"/>
                <w:sz w:val="24"/>
                <w:szCs w:val="24"/>
              </w:rPr>
              <w:t>Year of Award</w:t>
            </w:r>
            <w:r w:rsidRPr="0091700D">
              <w:rPr>
                <w:b/>
                <w:color w:val="000000"/>
                <w:sz w:val="24"/>
                <w:szCs w:val="24"/>
              </w:rPr>
              <w:t xml:space="preserve"> </w:t>
            </w:r>
          </w:p>
          <w:p w:rsidR="000D1A50" w:rsidRPr="0091700D" w:rsidRDefault="000D1A50" w:rsidP="00300587">
            <w:pPr>
              <w:ind w:left="720"/>
              <w:contextualSpacing/>
              <w:rPr>
                <w:b/>
                <w:color w:val="000000"/>
                <w:sz w:val="24"/>
                <w:szCs w:val="24"/>
              </w:rPr>
            </w:pPr>
          </w:p>
          <w:p w:rsidR="000D1A50" w:rsidRPr="0091700D" w:rsidRDefault="000D1A50" w:rsidP="00300587">
            <w:pPr>
              <w:rPr>
                <w:b/>
                <w:color w:val="000000"/>
              </w:rPr>
            </w:pPr>
            <w:r w:rsidRPr="0091700D">
              <w:rPr>
                <w:b/>
                <w:color w:val="000000"/>
              </w:rPr>
              <w:t>File Description (Upload)</w:t>
            </w:r>
          </w:p>
          <w:p w:rsidR="000D1A50" w:rsidRPr="0091700D" w:rsidRDefault="000D1A50" w:rsidP="000D1A50">
            <w:pPr>
              <w:numPr>
                <w:ilvl w:val="0"/>
                <w:numId w:val="156"/>
              </w:numPr>
              <w:spacing w:line="276" w:lineRule="auto"/>
              <w:rPr>
                <w:color w:val="000000"/>
              </w:rPr>
            </w:pPr>
            <w:r w:rsidRPr="0091700D">
              <w:rPr>
                <w:color w:val="000000"/>
              </w:rPr>
              <w:t>Any additional information</w:t>
            </w:r>
          </w:p>
          <w:p w:rsidR="000D1A50" w:rsidRPr="0091700D" w:rsidRDefault="000D1A50" w:rsidP="000D1A50">
            <w:pPr>
              <w:numPr>
                <w:ilvl w:val="0"/>
                <w:numId w:val="156"/>
              </w:numPr>
              <w:spacing w:line="276" w:lineRule="auto"/>
              <w:rPr>
                <w:b/>
                <w:bCs/>
                <w:color w:val="000000"/>
                <w:sz w:val="24"/>
                <w:szCs w:val="24"/>
              </w:rPr>
            </w:pPr>
            <w:r w:rsidRPr="0091700D">
              <w:rPr>
                <w:color w:val="000000"/>
              </w:rPr>
              <w:t>List of patents and year it was awarded (Data Template)</w:t>
            </w:r>
          </w:p>
        </w:tc>
        <w:tc>
          <w:tcPr>
            <w:tcW w:w="1501" w:type="dxa"/>
          </w:tcPr>
          <w:p w:rsidR="000D1A50" w:rsidRPr="0091700D" w:rsidRDefault="000D1A50" w:rsidP="00300587">
            <w:pPr>
              <w:jc w:val="center"/>
              <w:rPr>
                <w:b/>
                <w:bCs/>
                <w:color w:val="000000"/>
                <w:sz w:val="24"/>
                <w:szCs w:val="24"/>
              </w:rPr>
            </w:pPr>
            <w:r w:rsidRPr="0091700D">
              <w:rPr>
                <w:b/>
                <w:bCs/>
                <w:color w:val="000000"/>
                <w:sz w:val="24"/>
                <w:szCs w:val="24"/>
              </w:rPr>
              <w:t>10</w:t>
            </w:r>
          </w:p>
        </w:tc>
      </w:tr>
      <w:tr w:rsidR="000D1A50" w:rsidRPr="00093E46" w:rsidTr="00300587">
        <w:trPr>
          <w:trHeight w:val="1243"/>
        </w:trPr>
        <w:tc>
          <w:tcPr>
            <w:tcW w:w="1167" w:type="dxa"/>
          </w:tcPr>
          <w:p w:rsidR="000D1A50" w:rsidRPr="0091700D" w:rsidRDefault="000D1A50" w:rsidP="00300587">
            <w:pPr>
              <w:jc w:val="center"/>
              <w:rPr>
                <w:b/>
                <w:bCs/>
                <w:color w:val="000000"/>
                <w:sz w:val="24"/>
                <w:szCs w:val="24"/>
              </w:rPr>
            </w:pPr>
            <w:r w:rsidRPr="0091700D">
              <w:rPr>
                <w:b/>
                <w:bCs/>
                <w:color w:val="000000"/>
                <w:sz w:val="24"/>
                <w:szCs w:val="24"/>
              </w:rPr>
              <w:t>3.4.4</w:t>
            </w:r>
          </w:p>
          <w:p w:rsidR="000D1A50" w:rsidRPr="0091700D" w:rsidRDefault="000D1A50" w:rsidP="00300587">
            <w:pPr>
              <w:jc w:val="center"/>
              <w:rPr>
                <w:b/>
                <w:bCs/>
                <w:color w:val="000000"/>
                <w:sz w:val="24"/>
                <w:szCs w:val="24"/>
              </w:rPr>
            </w:pPr>
          </w:p>
          <w:p w:rsidR="000D1A50" w:rsidRPr="0091700D" w:rsidRDefault="000D1A50" w:rsidP="00300587">
            <w:pPr>
              <w:jc w:val="center"/>
              <w:rPr>
                <w:b/>
                <w:bCs/>
                <w:color w:val="000000"/>
                <w:sz w:val="24"/>
                <w:szCs w:val="24"/>
              </w:rPr>
            </w:pPr>
            <w:r w:rsidRPr="0091700D">
              <w:rPr>
                <w:b/>
                <w:bCs/>
                <w:color w:val="000000"/>
                <w:sz w:val="24"/>
                <w:szCs w:val="24"/>
              </w:rPr>
              <w:t>Q</w:t>
            </w:r>
            <w:r w:rsidRPr="0091700D">
              <w:rPr>
                <w:b/>
                <w:bCs/>
                <w:color w:val="000000"/>
                <w:sz w:val="24"/>
                <w:szCs w:val="24"/>
                <w:vertAlign w:val="subscript"/>
              </w:rPr>
              <w:t>n</w:t>
            </w:r>
            <w:r w:rsidRPr="0091700D">
              <w:rPr>
                <w:b/>
                <w:bCs/>
                <w:color w:val="000000"/>
                <w:sz w:val="24"/>
                <w:szCs w:val="24"/>
              </w:rPr>
              <w:t>M</w:t>
            </w:r>
          </w:p>
        </w:tc>
        <w:tc>
          <w:tcPr>
            <w:tcW w:w="7255" w:type="dxa"/>
          </w:tcPr>
          <w:p w:rsidR="000D1A50" w:rsidRPr="0091700D" w:rsidRDefault="000D1A50" w:rsidP="00300587">
            <w:pPr>
              <w:rPr>
                <w:b/>
                <w:i/>
                <w:color w:val="000000"/>
                <w:sz w:val="24"/>
                <w:szCs w:val="24"/>
              </w:rPr>
            </w:pPr>
            <w:r w:rsidRPr="0091700D">
              <w:rPr>
                <w:b/>
                <w:bCs/>
                <w:i/>
                <w:color w:val="000000"/>
                <w:sz w:val="24"/>
                <w:szCs w:val="24"/>
              </w:rPr>
              <w:t xml:space="preserve">Number  of Ph.D’s awarded per teacher </w:t>
            </w:r>
            <w:r w:rsidRPr="0091700D">
              <w:rPr>
                <w:b/>
                <w:i/>
                <w:color w:val="000000"/>
                <w:sz w:val="24"/>
                <w:szCs w:val="24"/>
              </w:rPr>
              <w:t>during the last five years</w:t>
            </w:r>
          </w:p>
          <w:p w:rsidR="000D1A50" w:rsidRPr="0091700D" w:rsidRDefault="000D1A50" w:rsidP="00300587">
            <w:pPr>
              <w:rPr>
                <w:b/>
                <w:i/>
                <w:color w:val="000000"/>
                <w:sz w:val="24"/>
                <w:szCs w:val="24"/>
              </w:rPr>
            </w:pPr>
          </w:p>
          <w:p w:rsidR="000D1A50" w:rsidRPr="0091700D" w:rsidRDefault="000D1A50" w:rsidP="00300587">
            <w:pPr>
              <w:rPr>
                <w:color w:val="000000"/>
                <w:sz w:val="24"/>
                <w:szCs w:val="24"/>
              </w:rPr>
            </w:pPr>
            <w:r w:rsidRPr="0091700D">
              <w:rPr>
                <w:color w:val="000000"/>
                <w:sz w:val="24"/>
                <w:szCs w:val="24"/>
              </w:rPr>
              <w:t>3.4.4.1: How many Ph.D’s are awarded within last 5 years</w:t>
            </w:r>
          </w:p>
          <w:p w:rsidR="000D1A50" w:rsidRPr="0091700D" w:rsidRDefault="000D1A50" w:rsidP="00300587">
            <w:pPr>
              <w:spacing w:line="264" w:lineRule="auto"/>
              <w:rPr>
                <w:sz w:val="24"/>
                <w:szCs w:val="24"/>
              </w:rPr>
            </w:pPr>
            <w:r w:rsidRPr="0091700D">
              <w:rPr>
                <w:sz w:val="24"/>
                <w:szCs w:val="24"/>
              </w:rPr>
              <w:t>3.4.4.2 : Number of teachers recognized as guides during the last five years</w:t>
            </w:r>
          </w:p>
          <w:p w:rsidR="000D1A50" w:rsidRPr="0091700D" w:rsidRDefault="000D1A50" w:rsidP="00300587">
            <w:pPr>
              <w:rPr>
                <w:color w:val="000000"/>
                <w:sz w:val="24"/>
                <w:szCs w:val="24"/>
              </w:rPr>
            </w:pPr>
          </w:p>
          <w:p w:rsidR="000D1A50" w:rsidRPr="0091700D" w:rsidRDefault="000D1A50" w:rsidP="00300587">
            <w:pPr>
              <w:widowControl w:val="0"/>
              <w:autoSpaceDE w:val="0"/>
              <w:autoSpaceDN w:val="0"/>
              <w:adjustRightInd w:val="0"/>
              <w:rPr>
                <w:bCs/>
                <w:color w:val="000000"/>
                <w:sz w:val="24"/>
                <w:szCs w:val="24"/>
              </w:rPr>
            </w:pPr>
            <w:r w:rsidRPr="0091700D">
              <w:rPr>
                <w:bCs/>
                <w:color w:val="000000"/>
                <w:sz w:val="24"/>
                <w:szCs w:val="24"/>
              </w:rPr>
              <w:t>Data Requirements for last five years:</w:t>
            </w:r>
            <w:r w:rsidRPr="0091700D">
              <w:rPr>
                <w:bCs/>
                <w:color w:val="000000"/>
                <w:szCs w:val="24"/>
              </w:rPr>
              <w:t xml:space="preserve"> (As per </w:t>
            </w:r>
            <w:r>
              <w:rPr>
                <w:bCs/>
                <w:color w:val="000000"/>
                <w:szCs w:val="24"/>
              </w:rPr>
              <w:t>Data Template</w:t>
            </w:r>
            <w:r w:rsidRPr="0091700D">
              <w:rPr>
                <w:bCs/>
                <w:color w:val="000000"/>
                <w:szCs w:val="24"/>
              </w:rPr>
              <w:t>)</w:t>
            </w:r>
          </w:p>
          <w:p w:rsidR="000D1A50" w:rsidRPr="0091700D" w:rsidRDefault="000D1A50" w:rsidP="000D1A50">
            <w:pPr>
              <w:numPr>
                <w:ilvl w:val="0"/>
                <w:numId w:val="54"/>
              </w:numPr>
              <w:rPr>
                <w:iCs/>
                <w:color w:val="000000"/>
                <w:sz w:val="24"/>
                <w:szCs w:val="24"/>
              </w:rPr>
            </w:pPr>
            <w:r w:rsidRPr="0091700D">
              <w:rPr>
                <w:color w:val="000000"/>
                <w:sz w:val="24"/>
                <w:szCs w:val="24"/>
              </w:rPr>
              <w:t>Name of the PhD scholar</w:t>
            </w:r>
          </w:p>
          <w:p w:rsidR="000D1A50" w:rsidRPr="0091700D" w:rsidRDefault="000D1A50" w:rsidP="000D1A50">
            <w:pPr>
              <w:numPr>
                <w:ilvl w:val="0"/>
                <w:numId w:val="54"/>
              </w:numPr>
              <w:rPr>
                <w:color w:val="000000"/>
                <w:sz w:val="24"/>
                <w:szCs w:val="24"/>
              </w:rPr>
            </w:pPr>
            <w:r w:rsidRPr="0091700D">
              <w:rPr>
                <w:color w:val="000000"/>
                <w:sz w:val="24"/>
                <w:szCs w:val="24"/>
              </w:rPr>
              <w:t>Name of the Department</w:t>
            </w:r>
          </w:p>
          <w:p w:rsidR="000D1A50" w:rsidRPr="0091700D" w:rsidRDefault="000D1A50" w:rsidP="000D1A50">
            <w:pPr>
              <w:numPr>
                <w:ilvl w:val="0"/>
                <w:numId w:val="54"/>
              </w:numPr>
              <w:rPr>
                <w:iCs/>
                <w:color w:val="000000"/>
                <w:sz w:val="24"/>
                <w:szCs w:val="24"/>
              </w:rPr>
            </w:pPr>
            <w:r w:rsidRPr="0091700D">
              <w:rPr>
                <w:color w:val="000000"/>
                <w:sz w:val="24"/>
                <w:szCs w:val="24"/>
              </w:rPr>
              <w:t>Name of the guide/s</w:t>
            </w:r>
          </w:p>
          <w:p w:rsidR="000D1A50" w:rsidRPr="0091700D" w:rsidRDefault="000D1A50" w:rsidP="000D1A50">
            <w:pPr>
              <w:numPr>
                <w:ilvl w:val="0"/>
                <w:numId w:val="54"/>
              </w:numPr>
              <w:rPr>
                <w:color w:val="000000"/>
                <w:sz w:val="24"/>
                <w:szCs w:val="24"/>
              </w:rPr>
            </w:pPr>
            <w:r w:rsidRPr="0091700D">
              <w:rPr>
                <w:color w:val="000000"/>
                <w:sz w:val="24"/>
                <w:szCs w:val="24"/>
              </w:rPr>
              <w:t>Year of registration of the scholar</w:t>
            </w:r>
          </w:p>
          <w:p w:rsidR="000D1A50" w:rsidRPr="0091700D" w:rsidRDefault="000D1A50" w:rsidP="000D1A50">
            <w:pPr>
              <w:numPr>
                <w:ilvl w:val="0"/>
                <w:numId w:val="54"/>
              </w:numPr>
              <w:rPr>
                <w:color w:val="000000"/>
                <w:sz w:val="24"/>
                <w:szCs w:val="24"/>
              </w:rPr>
            </w:pPr>
            <w:r w:rsidRPr="0091700D">
              <w:rPr>
                <w:color w:val="000000"/>
                <w:sz w:val="24"/>
                <w:szCs w:val="24"/>
              </w:rPr>
              <w:t xml:space="preserve">Year of award of PhD </w:t>
            </w:r>
          </w:p>
          <w:p w:rsidR="000D1A50" w:rsidRPr="0091700D" w:rsidRDefault="000D1A50" w:rsidP="00300587">
            <w:pPr>
              <w:rPr>
                <w:color w:val="000000"/>
                <w:sz w:val="24"/>
                <w:szCs w:val="24"/>
              </w:rPr>
            </w:pPr>
            <w:r w:rsidRPr="0091700D">
              <w:rPr>
                <w:color w:val="000000"/>
                <w:sz w:val="24"/>
                <w:szCs w:val="24"/>
              </w:rPr>
              <w:t>Formula:</w:t>
            </w:r>
          </w:p>
          <w:p w:rsidR="000D1A50" w:rsidRPr="0091700D" w:rsidRDefault="000D1A50" w:rsidP="00300587">
            <w:pPr>
              <w:ind w:left="720"/>
              <w:rPr>
                <w:b/>
                <w:color w:val="000000"/>
                <w:sz w:val="24"/>
                <w:szCs w:val="24"/>
              </w:rPr>
            </w:pPr>
          </w:p>
          <w:p w:rsidR="000D1A50" w:rsidRPr="0091700D" w:rsidRDefault="00E1124E" w:rsidP="00300587">
            <w:pPr>
              <w:jc w:val="center"/>
              <w:rPr>
                <w:color w:val="000000"/>
              </w:rPr>
            </w:pPr>
            <m:oMathPara>
              <m:oMath>
                <m:f>
                  <m:fPr>
                    <m:ctrlPr>
                      <w:rPr>
                        <w:rFonts w:ascii="Cambria Math" w:eastAsia="Calibri" w:hAnsi="Sylfaen"/>
                        <w:b/>
                        <w:bCs/>
                        <w:sz w:val="16"/>
                        <w:szCs w:val="16"/>
                      </w:rPr>
                    </m:ctrlPr>
                  </m:fPr>
                  <m:num>
                    <m:eqArr>
                      <m:eqArrPr>
                        <m:ctrlPr>
                          <w:rPr>
                            <w:rFonts w:ascii="Cambria Math" w:eastAsia="Calibri" w:hAnsi="Sylfaen"/>
                            <w:b/>
                            <w:bCs/>
                            <w:sz w:val="16"/>
                            <w:szCs w:val="16"/>
                          </w:rPr>
                        </m:ctrlPr>
                      </m:eqArrPr>
                      <m:e>
                        <m:r>
                          <m:rPr>
                            <m:sty m:val="b"/>
                          </m:rPr>
                          <w:rPr>
                            <w:rFonts w:ascii="Cambria Math" w:eastAsia="Calibri" w:hAnsi="Cambria Math"/>
                            <w:sz w:val="16"/>
                            <w:szCs w:val="16"/>
                          </w:rPr>
                          <m:t>Number</m:t>
                        </m:r>
                        <m:r>
                          <m:rPr>
                            <m:sty m:val="b"/>
                          </m:rPr>
                          <w:rPr>
                            <w:rFonts w:ascii="Cambria Math" w:eastAsia="Calibri" w:hAnsi="Sylfaen"/>
                            <w:sz w:val="16"/>
                            <w:szCs w:val="16"/>
                          </w:rPr>
                          <m:t xml:space="preserve"> </m:t>
                        </m:r>
                        <m:r>
                          <m:rPr>
                            <m:sty m:val="b"/>
                          </m:rPr>
                          <w:rPr>
                            <w:rFonts w:ascii="Cambria Math" w:eastAsia="Calibri" w:hAnsi="Cambria Math"/>
                            <w:sz w:val="16"/>
                            <w:szCs w:val="16"/>
                          </w:rPr>
                          <m:t>of</m:t>
                        </m:r>
                        <m:r>
                          <m:rPr>
                            <m:sty m:val="b"/>
                          </m:rPr>
                          <w:rPr>
                            <w:rFonts w:ascii="Cambria Math" w:eastAsia="Calibri" w:hAnsi="Sylfaen"/>
                            <w:sz w:val="16"/>
                            <w:szCs w:val="16"/>
                          </w:rPr>
                          <m:t xml:space="preserve">  </m:t>
                        </m:r>
                        <m:r>
                          <m:rPr>
                            <m:sty m:val="b"/>
                          </m:rPr>
                          <w:rPr>
                            <w:rFonts w:ascii="Cambria Math" w:eastAsia="Calibri" w:hAnsi="Cambria Math"/>
                            <w:sz w:val="16"/>
                            <w:szCs w:val="16"/>
                          </w:rPr>
                          <m:t>Ph</m:t>
                        </m:r>
                        <m:r>
                          <m:rPr>
                            <m:sty m:val="b"/>
                          </m:rPr>
                          <w:rPr>
                            <w:rFonts w:ascii="Cambria Math" w:eastAsia="Calibri" w:hAnsi="Sylfaen"/>
                            <w:sz w:val="16"/>
                            <w:szCs w:val="16"/>
                          </w:rPr>
                          <m:t>.</m:t>
                        </m:r>
                        <m:r>
                          <m:rPr>
                            <m:sty m:val="b"/>
                          </m:rPr>
                          <w:rPr>
                            <w:rFonts w:ascii="Cambria Math" w:eastAsia="Calibri" w:hAnsi="Cambria Math"/>
                            <w:sz w:val="16"/>
                            <w:szCs w:val="16"/>
                          </w:rPr>
                          <m:t>D</m:t>
                        </m:r>
                        <m:r>
                          <m:rPr>
                            <m:sty m:val="b"/>
                          </m:rPr>
                          <w:rPr>
                            <w:rFonts w:ascii="Cambria Math" w:eastAsia="Calibri" w:hAnsi="Sylfaen"/>
                            <w:sz w:val="16"/>
                            <w:szCs w:val="16"/>
                          </w:rPr>
                          <m:t xml:space="preserve"> </m:t>
                        </m:r>
                        <m:r>
                          <m:rPr>
                            <m:sty m:val="b"/>
                          </m:rPr>
                          <w:rPr>
                            <w:rFonts w:ascii="Cambria Math" w:eastAsia="Calibri" w:hAnsi="Cambria Math"/>
                            <w:sz w:val="16"/>
                            <w:szCs w:val="16"/>
                          </w:rPr>
                          <m:t>degrees</m:t>
                        </m:r>
                        <m:r>
                          <m:rPr>
                            <m:sty m:val="b"/>
                          </m:rPr>
                          <w:rPr>
                            <w:rFonts w:ascii="Cambria Math" w:eastAsia="Calibri" w:hAnsi="Sylfaen"/>
                            <w:sz w:val="16"/>
                            <w:szCs w:val="16"/>
                          </w:rPr>
                          <m:t xml:space="preserve"> </m:t>
                        </m:r>
                        <m:r>
                          <m:rPr>
                            <m:sty m:val="b"/>
                          </m:rPr>
                          <w:rPr>
                            <w:rFonts w:ascii="Cambria Math" w:eastAsia="Calibri" w:hAnsi="Cambria Math"/>
                            <w:sz w:val="16"/>
                            <w:szCs w:val="16"/>
                          </w:rPr>
                          <m:t>awarded</m:t>
                        </m:r>
                        <m:r>
                          <m:rPr>
                            <m:sty m:val="b"/>
                          </m:rPr>
                          <w:rPr>
                            <w:rFonts w:ascii="Cambria Math" w:eastAsia="Calibri" w:hAnsi="Sylfaen"/>
                            <w:sz w:val="16"/>
                            <w:szCs w:val="16"/>
                          </w:rPr>
                          <m:t xml:space="preserve">  </m:t>
                        </m:r>
                      </m:e>
                      <m:e>
                        <m:r>
                          <m:rPr>
                            <m:sty m:val="b"/>
                          </m:rPr>
                          <w:rPr>
                            <w:rFonts w:ascii="Cambria Math" w:eastAsia="Calibri" w:hAnsi="Sylfaen"/>
                            <w:sz w:val="16"/>
                            <w:szCs w:val="16"/>
                          </w:rPr>
                          <m:t>during the last five years</m:t>
                        </m:r>
                      </m:e>
                    </m:eqArr>
                  </m:num>
                  <m:den>
                    <m:eqArr>
                      <m:eqArrPr>
                        <m:ctrlPr>
                          <w:rPr>
                            <w:rFonts w:ascii="Cambria Math" w:eastAsia="Calibri" w:hAnsi="Sylfaen"/>
                            <w:b/>
                            <w:bCs/>
                            <w:sz w:val="16"/>
                            <w:szCs w:val="16"/>
                          </w:rPr>
                        </m:ctrlPr>
                      </m:eqArrPr>
                      <m:e>
                        <m:r>
                          <m:rPr>
                            <m:sty m:val="b"/>
                          </m:rPr>
                          <w:rPr>
                            <w:rFonts w:ascii="Cambria Math" w:eastAsia="Calibri" w:hAnsi="Cambria Math"/>
                            <w:sz w:val="16"/>
                            <w:szCs w:val="16"/>
                          </w:rPr>
                          <m:t>Number</m:t>
                        </m:r>
                        <m:r>
                          <m:rPr>
                            <m:sty m:val="b"/>
                          </m:rPr>
                          <w:rPr>
                            <w:rFonts w:ascii="Cambria Math" w:eastAsia="Calibri" w:hAnsi="Sylfaen"/>
                            <w:sz w:val="16"/>
                            <w:szCs w:val="16"/>
                          </w:rPr>
                          <m:t xml:space="preserve"> </m:t>
                        </m:r>
                        <m:r>
                          <m:rPr>
                            <m:sty m:val="b"/>
                          </m:rPr>
                          <w:rPr>
                            <w:rFonts w:ascii="Cambria Math" w:eastAsia="Calibri" w:hAnsi="Cambria Math"/>
                            <w:sz w:val="16"/>
                            <w:szCs w:val="16"/>
                          </w:rPr>
                          <m:t>of</m:t>
                        </m:r>
                        <m:r>
                          <m:rPr>
                            <m:sty m:val="b"/>
                          </m:rPr>
                          <w:rPr>
                            <w:rFonts w:ascii="Cambria Math" w:eastAsia="Calibri" w:hAnsi="Sylfaen"/>
                            <w:sz w:val="16"/>
                            <w:szCs w:val="16"/>
                          </w:rPr>
                          <m:t xml:space="preserve"> Teachers as a recognised guides</m:t>
                        </m:r>
                        <m:ctrlPr>
                          <w:rPr>
                            <w:rFonts w:ascii="Cambria Math" w:eastAsia="Cambria Math" w:hAnsi="Cambria Math" w:cs="Cambria Math"/>
                            <w:b/>
                            <w:sz w:val="16"/>
                            <w:szCs w:val="16"/>
                          </w:rPr>
                        </m:ctrlPr>
                      </m:e>
                      <m:e>
                        <m:r>
                          <m:rPr>
                            <m:sty m:val="b"/>
                          </m:rPr>
                          <w:rPr>
                            <w:rFonts w:ascii="Cambria Math" w:eastAsia="Calibri" w:hAnsi="Sylfaen"/>
                            <w:sz w:val="16"/>
                            <w:szCs w:val="16"/>
                          </w:rPr>
                          <m:t xml:space="preserve">  during the last five years</m:t>
                        </m:r>
                      </m:e>
                    </m:eqArr>
                  </m:den>
                </m:f>
              </m:oMath>
            </m:oMathPara>
          </w:p>
          <w:p w:rsidR="000D1A50" w:rsidRPr="0091700D" w:rsidRDefault="000D1A50" w:rsidP="00300587">
            <w:pPr>
              <w:jc w:val="center"/>
              <w:rPr>
                <w:bCs/>
                <w:color w:val="000000"/>
                <w:sz w:val="24"/>
                <w:szCs w:val="24"/>
              </w:rPr>
            </w:pPr>
          </w:p>
          <w:p w:rsidR="000D1A50" w:rsidRPr="0091700D" w:rsidRDefault="000D1A50" w:rsidP="00300587">
            <w:pPr>
              <w:rPr>
                <w:b/>
                <w:color w:val="000000"/>
              </w:rPr>
            </w:pPr>
            <w:r w:rsidRPr="0091700D">
              <w:rPr>
                <w:b/>
                <w:color w:val="000000"/>
              </w:rPr>
              <w:t>File Description (Upload)</w:t>
            </w:r>
          </w:p>
          <w:p w:rsidR="000D1A50" w:rsidRPr="0091700D" w:rsidRDefault="000D1A50" w:rsidP="000D1A50">
            <w:pPr>
              <w:numPr>
                <w:ilvl w:val="0"/>
                <w:numId w:val="157"/>
              </w:numPr>
              <w:spacing w:line="276" w:lineRule="auto"/>
              <w:rPr>
                <w:color w:val="000000"/>
              </w:rPr>
            </w:pPr>
            <w:r w:rsidRPr="0091700D">
              <w:rPr>
                <w:color w:val="000000"/>
              </w:rPr>
              <w:t>URL to the research page on HEI web site</w:t>
            </w:r>
          </w:p>
          <w:p w:rsidR="000D1A50" w:rsidRPr="0091700D" w:rsidRDefault="000D1A50" w:rsidP="000D1A50">
            <w:pPr>
              <w:numPr>
                <w:ilvl w:val="0"/>
                <w:numId w:val="157"/>
              </w:numPr>
              <w:spacing w:line="276" w:lineRule="auto"/>
              <w:rPr>
                <w:color w:val="000000"/>
              </w:rPr>
            </w:pPr>
            <w:r w:rsidRPr="0091700D">
              <w:rPr>
                <w:color w:val="000000"/>
              </w:rPr>
              <w:t>List of PhD scholars and their details like name of the guide , title of thesis, year of award etc (Data  Template)</w:t>
            </w:r>
          </w:p>
          <w:p w:rsidR="000D1A50" w:rsidRPr="0091700D" w:rsidRDefault="000D1A50" w:rsidP="000D1A50">
            <w:pPr>
              <w:numPr>
                <w:ilvl w:val="0"/>
                <w:numId w:val="157"/>
              </w:numPr>
              <w:spacing w:line="276" w:lineRule="auto"/>
              <w:rPr>
                <w:b/>
                <w:bCs/>
                <w:color w:val="000000"/>
                <w:sz w:val="24"/>
                <w:szCs w:val="24"/>
              </w:rPr>
            </w:pPr>
            <w:r w:rsidRPr="0091700D">
              <w:rPr>
                <w:color w:val="000000"/>
              </w:rPr>
              <w:t>Any additional information</w:t>
            </w:r>
          </w:p>
        </w:tc>
        <w:tc>
          <w:tcPr>
            <w:tcW w:w="1501" w:type="dxa"/>
          </w:tcPr>
          <w:p w:rsidR="000D1A50" w:rsidRPr="0091700D" w:rsidRDefault="000D1A50" w:rsidP="00300587">
            <w:pPr>
              <w:jc w:val="center"/>
              <w:rPr>
                <w:b/>
                <w:bCs/>
                <w:color w:val="000000"/>
                <w:sz w:val="24"/>
                <w:szCs w:val="24"/>
              </w:rPr>
            </w:pPr>
          </w:p>
          <w:p w:rsidR="000D1A50" w:rsidRPr="0091700D" w:rsidRDefault="000D1A50" w:rsidP="00300587">
            <w:pPr>
              <w:jc w:val="center"/>
              <w:rPr>
                <w:b/>
                <w:bCs/>
                <w:strike/>
                <w:color w:val="000000"/>
                <w:sz w:val="24"/>
                <w:szCs w:val="24"/>
              </w:rPr>
            </w:pPr>
            <w:r w:rsidRPr="0091700D">
              <w:rPr>
                <w:b/>
                <w:bCs/>
                <w:color w:val="000000"/>
                <w:sz w:val="24"/>
                <w:szCs w:val="24"/>
              </w:rPr>
              <w:t>10</w:t>
            </w:r>
          </w:p>
        </w:tc>
      </w:tr>
      <w:tr w:rsidR="000D1A50" w:rsidRPr="00093E46" w:rsidTr="00300587">
        <w:trPr>
          <w:trHeight w:val="935"/>
        </w:trPr>
        <w:tc>
          <w:tcPr>
            <w:tcW w:w="1167" w:type="dxa"/>
          </w:tcPr>
          <w:p w:rsidR="000D1A50" w:rsidRPr="00DE60A5" w:rsidRDefault="000D1A50" w:rsidP="00300587">
            <w:pPr>
              <w:jc w:val="center"/>
              <w:rPr>
                <w:b/>
                <w:bCs/>
                <w:color w:val="000000"/>
                <w:sz w:val="24"/>
                <w:szCs w:val="24"/>
              </w:rPr>
            </w:pPr>
            <w:r w:rsidRPr="00DE60A5">
              <w:rPr>
                <w:b/>
                <w:bCs/>
                <w:color w:val="000000"/>
                <w:sz w:val="24"/>
                <w:szCs w:val="24"/>
              </w:rPr>
              <w:lastRenderedPageBreak/>
              <w:t>3.4.5</w:t>
            </w:r>
          </w:p>
          <w:p w:rsidR="000D1A50" w:rsidRPr="00DE60A5" w:rsidRDefault="000D1A50" w:rsidP="00300587">
            <w:pPr>
              <w:jc w:val="center"/>
              <w:rPr>
                <w:b/>
                <w:bCs/>
                <w:color w:val="000000"/>
                <w:sz w:val="24"/>
                <w:szCs w:val="24"/>
              </w:rPr>
            </w:pPr>
          </w:p>
          <w:p w:rsidR="000D1A50" w:rsidRPr="00DE60A5" w:rsidRDefault="000D1A50" w:rsidP="00300587">
            <w:pPr>
              <w:jc w:val="center"/>
              <w:rPr>
                <w:b/>
                <w:bCs/>
                <w:color w:val="000000"/>
                <w:sz w:val="24"/>
                <w:szCs w:val="24"/>
              </w:rPr>
            </w:pPr>
            <w:r w:rsidRPr="00DE60A5">
              <w:rPr>
                <w:b/>
                <w:bCs/>
                <w:color w:val="000000"/>
                <w:sz w:val="24"/>
                <w:szCs w:val="24"/>
              </w:rPr>
              <w:t>Q</w:t>
            </w:r>
            <w:r w:rsidRPr="00DE60A5">
              <w:rPr>
                <w:b/>
                <w:bCs/>
                <w:color w:val="000000"/>
                <w:sz w:val="24"/>
                <w:szCs w:val="24"/>
                <w:vertAlign w:val="subscript"/>
              </w:rPr>
              <w:t>n</w:t>
            </w:r>
            <w:r w:rsidRPr="00DE60A5">
              <w:rPr>
                <w:b/>
                <w:bCs/>
                <w:color w:val="000000"/>
                <w:sz w:val="24"/>
                <w:szCs w:val="24"/>
              </w:rPr>
              <w:t>M</w:t>
            </w:r>
          </w:p>
        </w:tc>
        <w:tc>
          <w:tcPr>
            <w:tcW w:w="7255" w:type="dxa"/>
          </w:tcPr>
          <w:p w:rsidR="000D1A50" w:rsidRPr="00DE60A5" w:rsidRDefault="000D1A50" w:rsidP="00300587">
            <w:pPr>
              <w:rPr>
                <w:b/>
                <w:i/>
                <w:color w:val="000000"/>
                <w:sz w:val="24"/>
                <w:szCs w:val="24"/>
              </w:rPr>
            </w:pPr>
            <w:r w:rsidRPr="00DE60A5">
              <w:rPr>
                <w:b/>
                <w:bCs/>
                <w:i/>
                <w:color w:val="000000"/>
                <w:sz w:val="24"/>
                <w:szCs w:val="24"/>
              </w:rPr>
              <w:t xml:space="preserve">Number of research papers per teacher in the Journals notified on UGC website </w:t>
            </w:r>
            <w:r w:rsidRPr="00DE60A5">
              <w:rPr>
                <w:b/>
                <w:i/>
                <w:color w:val="000000"/>
                <w:sz w:val="24"/>
                <w:szCs w:val="24"/>
              </w:rPr>
              <w:t xml:space="preserve">during the last five years   </w:t>
            </w:r>
          </w:p>
          <w:p w:rsidR="000D1A50" w:rsidRPr="00DE60A5" w:rsidRDefault="000D1A50" w:rsidP="00300587">
            <w:pPr>
              <w:rPr>
                <w:b/>
                <w:i/>
                <w:color w:val="000000"/>
                <w:sz w:val="24"/>
                <w:szCs w:val="24"/>
              </w:rPr>
            </w:pPr>
            <w:r w:rsidRPr="00DE60A5">
              <w:rPr>
                <w:b/>
                <w:i/>
                <w:color w:val="000000"/>
                <w:sz w:val="24"/>
                <w:szCs w:val="24"/>
              </w:rPr>
              <w:t xml:space="preserve"> </w:t>
            </w:r>
          </w:p>
          <w:p w:rsidR="000D1A50" w:rsidRPr="00DE60A5" w:rsidRDefault="000D1A50" w:rsidP="00300587">
            <w:pPr>
              <w:rPr>
                <w:color w:val="000000"/>
                <w:sz w:val="24"/>
                <w:szCs w:val="24"/>
              </w:rPr>
            </w:pPr>
            <w:r w:rsidRPr="00DE60A5">
              <w:rPr>
                <w:color w:val="000000"/>
                <w:sz w:val="24"/>
                <w:szCs w:val="24"/>
              </w:rPr>
              <w:t xml:space="preserve">3.4.5.1: Number of research papers in the Journals notified on UGC website during the last five years </w:t>
            </w:r>
          </w:p>
          <w:p w:rsidR="000D1A50" w:rsidRPr="00DE60A5"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DE60A5" w:rsidTr="00300587">
              <w:trPr>
                <w:trHeight w:val="387"/>
              </w:trPr>
              <w:tc>
                <w:tcPr>
                  <w:tcW w:w="1044" w:type="dxa"/>
                </w:tcPr>
                <w:p w:rsidR="000D1A50" w:rsidRPr="00DE60A5" w:rsidRDefault="000D1A50" w:rsidP="00300587">
                  <w:pPr>
                    <w:rPr>
                      <w:b/>
                      <w:color w:val="000000"/>
                    </w:rPr>
                  </w:pPr>
                  <w:r w:rsidRPr="00DE60A5">
                    <w:rPr>
                      <w:b/>
                      <w:color w:val="000000"/>
                    </w:rPr>
                    <w:t>Year</w:t>
                  </w:r>
                </w:p>
              </w:tc>
              <w:tc>
                <w:tcPr>
                  <w:tcW w:w="708" w:type="dxa"/>
                </w:tcPr>
                <w:p w:rsidR="000D1A50" w:rsidRPr="00DE60A5" w:rsidRDefault="000D1A50" w:rsidP="00300587">
                  <w:pPr>
                    <w:rPr>
                      <w:color w:val="000000"/>
                    </w:rPr>
                  </w:pPr>
                </w:p>
              </w:tc>
              <w:tc>
                <w:tcPr>
                  <w:tcW w:w="567" w:type="dxa"/>
                </w:tcPr>
                <w:p w:rsidR="000D1A50" w:rsidRPr="00DE60A5" w:rsidRDefault="000D1A50" w:rsidP="00300587">
                  <w:pPr>
                    <w:rPr>
                      <w:color w:val="000000"/>
                    </w:rPr>
                  </w:pPr>
                </w:p>
              </w:tc>
              <w:tc>
                <w:tcPr>
                  <w:tcW w:w="709"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r>
            <w:tr w:rsidR="000D1A50" w:rsidRPr="00DE60A5" w:rsidTr="00300587">
              <w:trPr>
                <w:trHeight w:val="387"/>
              </w:trPr>
              <w:tc>
                <w:tcPr>
                  <w:tcW w:w="1044" w:type="dxa"/>
                </w:tcPr>
                <w:p w:rsidR="000D1A50" w:rsidRPr="00DE60A5" w:rsidRDefault="000D1A50" w:rsidP="00300587">
                  <w:pPr>
                    <w:rPr>
                      <w:b/>
                      <w:color w:val="000000"/>
                    </w:rPr>
                  </w:pPr>
                  <w:r w:rsidRPr="00DE60A5">
                    <w:rPr>
                      <w:b/>
                      <w:color w:val="000000"/>
                    </w:rPr>
                    <w:t>Number</w:t>
                  </w:r>
                </w:p>
              </w:tc>
              <w:tc>
                <w:tcPr>
                  <w:tcW w:w="708" w:type="dxa"/>
                </w:tcPr>
                <w:p w:rsidR="000D1A50" w:rsidRPr="00DE60A5" w:rsidRDefault="000D1A50" w:rsidP="00300587">
                  <w:pPr>
                    <w:rPr>
                      <w:color w:val="000000"/>
                    </w:rPr>
                  </w:pPr>
                </w:p>
              </w:tc>
              <w:tc>
                <w:tcPr>
                  <w:tcW w:w="567" w:type="dxa"/>
                </w:tcPr>
                <w:p w:rsidR="000D1A50" w:rsidRPr="00DE60A5" w:rsidRDefault="000D1A50" w:rsidP="00300587">
                  <w:pPr>
                    <w:rPr>
                      <w:color w:val="000000"/>
                    </w:rPr>
                  </w:pPr>
                </w:p>
              </w:tc>
              <w:tc>
                <w:tcPr>
                  <w:tcW w:w="709"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r>
          </w:tbl>
          <w:p w:rsidR="000D1A50" w:rsidRPr="00DE60A5" w:rsidRDefault="000D1A50" w:rsidP="00300587">
            <w:pPr>
              <w:rPr>
                <w:b/>
                <w:i/>
                <w:color w:val="000000"/>
                <w:sz w:val="24"/>
                <w:szCs w:val="24"/>
              </w:rPr>
            </w:pPr>
            <w:r w:rsidRPr="00DE60A5">
              <w:rPr>
                <w:b/>
                <w:i/>
                <w:color w:val="000000"/>
                <w:sz w:val="24"/>
                <w:szCs w:val="24"/>
              </w:rPr>
              <w:t xml:space="preserve">     </w:t>
            </w:r>
          </w:p>
          <w:p w:rsidR="000D1A50" w:rsidRPr="00DE60A5" w:rsidRDefault="000D1A50" w:rsidP="00300587">
            <w:pPr>
              <w:rPr>
                <w:b/>
                <w:i/>
                <w:color w:val="000000"/>
                <w:sz w:val="24"/>
                <w:szCs w:val="24"/>
              </w:rPr>
            </w:pPr>
            <w:r w:rsidRPr="00DE60A5">
              <w:rPr>
                <w:color w:val="000000"/>
                <w:sz w:val="24"/>
                <w:szCs w:val="24"/>
              </w:rPr>
              <w:t>Data Requirements:</w:t>
            </w:r>
            <w:r w:rsidRPr="00DE60A5">
              <w:rPr>
                <w:bCs/>
                <w:color w:val="000000"/>
                <w:szCs w:val="24"/>
              </w:rPr>
              <w:t xml:space="preserve"> (As per </w:t>
            </w:r>
            <w:r>
              <w:rPr>
                <w:bCs/>
                <w:color w:val="000000"/>
                <w:szCs w:val="24"/>
              </w:rPr>
              <w:t>Data Template</w:t>
            </w:r>
            <w:r w:rsidRPr="00DE60A5">
              <w:rPr>
                <w:bCs/>
                <w:color w:val="000000"/>
                <w:szCs w:val="24"/>
              </w:rPr>
              <w:t>)</w:t>
            </w:r>
          </w:p>
          <w:p w:rsidR="000D1A50" w:rsidRPr="00DE60A5" w:rsidRDefault="000D1A50" w:rsidP="000D1A50">
            <w:pPr>
              <w:numPr>
                <w:ilvl w:val="0"/>
                <w:numId w:val="55"/>
              </w:numPr>
              <w:rPr>
                <w:color w:val="000000"/>
                <w:sz w:val="24"/>
                <w:szCs w:val="24"/>
              </w:rPr>
            </w:pPr>
            <w:r w:rsidRPr="00DE60A5">
              <w:rPr>
                <w:color w:val="000000"/>
                <w:sz w:val="24"/>
                <w:szCs w:val="24"/>
              </w:rPr>
              <w:t>Title of paper</w:t>
            </w:r>
          </w:p>
          <w:p w:rsidR="000D1A50" w:rsidRPr="00DE60A5" w:rsidRDefault="000D1A50" w:rsidP="000D1A50">
            <w:pPr>
              <w:numPr>
                <w:ilvl w:val="0"/>
                <w:numId w:val="55"/>
              </w:numPr>
              <w:contextualSpacing/>
              <w:rPr>
                <w:iCs/>
                <w:color w:val="000000"/>
                <w:sz w:val="24"/>
                <w:szCs w:val="24"/>
              </w:rPr>
            </w:pPr>
            <w:r w:rsidRPr="00DE60A5">
              <w:rPr>
                <w:iCs/>
                <w:color w:val="000000"/>
                <w:sz w:val="24"/>
                <w:szCs w:val="24"/>
              </w:rPr>
              <w:t>Name of the author/s</w:t>
            </w:r>
          </w:p>
          <w:p w:rsidR="000D1A50" w:rsidRPr="00DE60A5" w:rsidRDefault="000D1A50" w:rsidP="000D1A50">
            <w:pPr>
              <w:numPr>
                <w:ilvl w:val="0"/>
                <w:numId w:val="55"/>
              </w:numPr>
              <w:contextualSpacing/>
              <w:rPr>
                <w:iCs/>
                <w:color w:val="000000"/>
                <w:sz w:val="24"/>
                <w:szCs w:val="24"/>
              </w:rPr>
            </w:pPr>
            <w:r w:rsidRPr="00DE60A5">
              <w:rPr>
                <w:color w:val="000000"/>
                <w:sz w:val="24"/>
                <w:szCs w:val="24"/>
              </w:rPr>
              <w:t>Department of the teacher</w:t>
            </w:r>
          </w:p>
          <w:p w:rsidR="000D1A50" w:rsidRPr="00DE60A5" w:rsidRDefault="000D1A50" w:rsidP="000D1A50">
            <w:pPr>
              <w:numPr>
                <w:ilvl w:val="0"/>
                <w:numId w:val="55"/>
              </w:numPr>
              <w:rPr>
                <w:color w:val="000000"/>
                <w:sz w:val="24"/>
                <w:szCs w:val="24"/>
              </w:rPr>
            </w:pPr>
            <w:r w:rsidRPr="00DE60A5">
              <w:rPr>
                <w:color w:val="000000"/>
                <w:sz w:val="24"/>
                <w:szCs w:val="24"/>
              </w:rPr>
              <w:t>Name of journal</w:t>
            </w:r>
          </w:p>
          <w:p w:rsidR="000D1A50" w:rsidRPr="00DE60A5" w:rsidRDefault="000D1A50" w:rsidP="000D1A50">
            <w:pPr>
              <w:numPr>
                <w:ilvl w:val="0"/>
                <w:numId w:val="55"/>
              </w:numPr>
              <w:contextualSpacing/>
              <w:rPr>
                <w:iCs/>
                <w:color w:val="000000"/>
                <w:sz w:val="24"/>
                <w:szCs w:val="24"/>
              </w:rPr>
            </w:pPr>
            <w:r w:rsidRPr="00DE60A5">
              <w:rPr>
                <w:color w:val="000000"/>
                <w:sz w:val="24"/>
                <w:szCs w:val="24"/>
              </w:rPr>
              <w:t>Year of publication</w:t>
            </w:r>
          </w:p>
          <w:p w:rsidR="000D1A50" w:rsidRPr="00DE60A5" w:rsidRDefault="000D1A50" w:rsidP="000D1A50">
            <w:pPr>
              <w:numPr>
                <w:ilvl w:val="0"/>
                <w:numId w:val="55"/>
              </w:numPr>
              <w:contextualSpacing/>
              <w:rPr>
                <w:b/>
                <w:bCs/>
                <w:color w:val="000000"/>
                <w:sz w:val="24"/>
                <w:szCs w:val="24"/>
              </w:rPr>
            </w:pPr>
            <w:r w:rsidRPr="00DE60A5">
              <w:rPr>
                <w:color w:val="000000"/>
                <w:sz w:val="24"/>
                <w:szCs w:val="24"/>
              </w:rPr>
              <w:t>ISBN/ISSN number</w:t>
            </w:r>
            <w:r w:rsidRPr="00DE60A5">
              <w:rPr>
                <w:b/>
                <w:color w:val="000000"/>
                <w:sz w:val="24"/>
                <w:szCs w:val="24"/>
              </w:rPr>
              <w:t xml:space="preserve">    </w:t>
            </w:r>
          </w:p>
          <w:p w:rsidR="000D1A50" w:rsidRPr="00DE60A5" w:rsidRDefault="000D1A50" w:rsidP="00300587">
            <w:pPr>
              <w:rPr>
                <w:color w:val="000000"/>
                <w:sz w:val="24"/>
                <w:szCs w:val="24"/>
              </w:rPr>
            </w:pPr>
          </w:p>
          <w:p w:rsidR="000D1A50" w:rsidRPr="00DE60A5" w:rsidRDefault="000D1A50" w:rsidP="00300587">
            <w:pPr>
              <w:rPr>
                <w:color w:val="000000"/>
                <w:sz w:val="24"/>
                <w:szCs w:val="24"/>
              </w:rPr>
            </w:pPr>
            <w:r w:rsidRPr="00DE60A5">
              <w:rPr>
                <w:color w:val="000000"/>
                <w:sz w:val="24"/>
                <w:szCs w:val="24"/>
              </w:rPr>
              <w:t>Formula:</w:t>
            </w:r>
          </w:p>
          <w:p w:rsidR="000D1A50" w:rsidRPr="00DE60A5" w:rsidRDefault="00E1124E" w:rsidP="00300587">
            <w:pPr>
              <w:jc w:val="center"/>
              <w:rPr>
                <w:rFonts w:ascii="Sylfaen" w:hAnsi="Sylfaen"/>
                <w:color w:val="000000"/>
                <w:sz w:val="20"/>
                <w:szCs w:val="20"/>
              </w:rPr>
            </w:pPr>
            <m:oMathPara>
              <m:oMath>
                <m:f>
                  <m:fPr>
                    <m:ctrlPr>
                      <w:rPr>
                        <w:rFonts w:ascii="Cambria Math" w:eastAsia="Calibri" w:hAnsi="Sylfaen"/>
                        <w:b/>
                        <w:bCs/>
                        <w:sz w:val="16"/>
                        <w:szCs w:val="16"/>
                      </w:rPr>
                    </m:ctrlPr>
                  </m:fPr>
                  <m:num>
                    <m:eqArr>
                      <m:eqArrPr>
                        <m:ctrlPr>
                          <w:rPr>
                            <w:rFonts w:ascii="Cambria Math" w:eastAsia="Calibri" w:hAnsi="Sylfaen"/>
                            <w:b/>
                            <w:bCs/>
                            <w:sz w:val="16"/>
                            <w:szCs w:val="16"/>
                          </w:rPr>
                        </m:ctrlPr>
                      </m:eqArrPr>
                      <m:e>
                        <m:r>
                          <m:rPr>
                            <m:sty m:val="b"/>
                          </m:rPr>
                          <w:rPr>
                            <w:rFonts w:ascii="Cambria Math" w:eastAsia="Calibri" w:hAnsi="Cambria Math"/>
                            <w:sz w:val="16"/>
                            <w:szCs w:val="16"/>
                          </w:rPr>
                          <m:t>Number</m:t>
                        </m:r>
                        <m:r>
                          <m:rPr>
                            <m:sty m:val="b"/>
                          </m:rPr>
                          <w:rPr>
                            <w:rFonts w:ascii="Cambria Math" w:eastAsia="Calibri" w:hAnsi="Sylfaen"/>
                            <w:sz w:val="16"/>
                            <w:szCs w:val="16"/>
                          </w:rPr>
                          <m:t xml:space="preserve"> </m:t>
                        </m:r>
                        <m:r>
                          <m:rPr>
                            <m:sty m:val="b"/>
                          </m:rPr>
                          <w:rPr>
                            <w:rFonts w:ascii="Cambria Math" w:eastAsia="Calibri" w:hAnsi="Cambria Math"/>
                            <w:sz w:val="16"/>
                            <w:szCs w:val="16"/>
                          </w:rPr>
                          <m:t>of</m:t>
                        </m:r>
                        <m:r>
                          <m:rPr>
                            <m:sty m:val="b"/>
                          </m:rPr>
                          <w:rPr>
                            <w:rFonts w:ascii="Cambria Math" w:eastAsia="Calibri" w:hAnsi="Sylfaen"/>
                            <w:sz w:val="16"/>
                            <w:szCs w:val="16"/>
                          </w:rPr>
                          <m:t xml:space="preserve"> </m:t>
                        </m:r>
                        <m:r>
                          <m:rPr>
                            <m:sty m:val="b"/>
                          </m:rPr>
                          <w:rPr>
                            <w:rFonts w:ascii="Cambria Math" w:eastAsia="Calibri" w:hAnsi="Cambria Math"/>
                            <w:sz w:val="16"/>
                            <w:szCs w:val="16"/>
                          </w:rPr>
                          <m:t>publications</m:t>
                        </m:r>
                        <m:r>
                          <m:rPr>
                            <m:sty m:val="b"/>
                          </m:rPr>
                          <w:rPr>
                            <w:rFonts w:ascii="Cambria Math" w:eastAsia="Calibri" w:hAnsi="Sylfaen"/>
                            <w:sz w:val="16"/>
                            <w:szCs w:val="16"/>
                          </w:rPr>
                          <m:t xml:space="preserve">   </m:t>
                        </m:r>
                        <m:r>
                          <m:rPr>
                            <m:sty m:val="b"/>
                          </m:rPr>
                          <w:rPr>
                            <w:rFonts w:ascii="Cambria Math" w:eastAsia="Calibri" w:hAnsi="Cambria Math"/>
                            <w:sz w:val="16"/>
                            <w:szCs w:val="16"/>
                          </w:rPr>
                          <m:t>in</m:t>
                        </m:r>
                        <m:r>
                          <m:rPr>
                            <m:sty m:val="b"/>
                          </m:rPr>
                          <w:rPr>
                            <w:rFonts w:ascii="Cambria Math" w:eastAsia="Calibri" w:hAnsi="Sylfaen"/>
                            <w:sz w:val="16"/>
                            <w:szCs w:val="16"/>
                          </w:rPr>
                          <m:t xml:space="preserve"> </m:t>
                        </m:r>
                        <m:ctrlPr>
                          <w:rPr>
                            <w:rFonts w:ascii="Cambria Math" w:eastAsia="Cambria Math" w:hAnsi="Sylfaen" w:cs="Cambria Math"/>
                            <w:b/>
                            <w:bCs/>
                            <w:sz w:val="16"/>
                            <w:szCs w:val="16"/>
                          </w:rPr>
                        </m:ctrlPr>
                      </m:e>
                      <m:e>
                        <m:r>
                          <m:rPr>
                            <m:sty m:val="b"/>
                          </m:rPr>
                          <w:rPr>
                            <w:rFonts w:ascii="Cambria Math" w:eastAsia="Calibri" w:hAnsi="Cambria Math"/>
                            <w:sz w:val="16"/>
                            <w:szCs w:val="16"/>
                          </w:rPr>
                          <m:t>UGC</m:t>
                        </m:r>
                        <m:r>
                          <m:rPr>
                            <m:sty m:val="b"/>
                          </m:rPr>
                          <w:rPr>
                            <w:rFonts w:ascii="Cambria Math" w:eastAsia="Calibri" w:hAnsi="Sylfaen"/>
                            <w:sz w:val="16"/>
                            <w:szCs w:val="16"/>
                          </w:rPr>
                          <m:t xml:space="preserve"> </m:t>
                        </m:r>
                        <m:r>
                          <m:rPr>
                            <m:sty m:val="b"/>
                          </m:rPr>
                          <w:rPr>
                            <w:rFonts w:ascii="Cambria Math" w:eastAsia="Calibri" w:hAnsi="Cambria Math"/>
                            <w:sz w:val="16"/>
                            <w:szCs w:val="16"/>
                          </w:rPr>
                          <m:t>notified</m:t>
                        </m:r>
                        <m:r>
                          <m:rPr>
                            <m:sty m:val="b"/>
                          </m:rPr>
                          <w:rPr>
                            <w:rFonts w:ascii="Cambria Math" w:eastAsia="Calibri" w:hAnsi="Sylfaen"/>
                            <w:sz w:val="16"/>
                            <w:szCs w:val="16"/>
                          </w:rPr>
                          <m:t xml:space="preserve"> </m:t>
                        </m:r>
                        <m:r>
                          <m:rPr>
                            <m:sty m:val="b"/>
                          </m:rPr>
                          <w:rPr>
                            <w:rFonts w:ascii="Cambria Math" w:eastAsia="Calibri" w:hAnsi="Cambria Math"/>
                            <w:sz w:val="16"/>
                            <w:szCs w:val="16"/>
                          </w:rPr>
                          <m:t>journals</m:t>
                        </m:r>
                        <m:r>
                          <m:rPr>
                            <m:sty m:val="b"/>
                          </m:rPr>
                          <w:rPr>
                            <w:rFonts w:ascii="Cambria Math" w:eastAsia="Calibri" w:hAnsi="Sylfaen"/>
                            <w:sz w:val="16"/>
                            <w:szCs w:val="16"/>
                          </w:rPr>
                          <m:t xml:space="preserve"> during  the last five years                                </m:t>
                        </m:r>
                        <m:ctrlPr>
                          <w:rPr>
                            <w:rFonts w:ascii="Cambria Math" w:eastAsia="Cambria Math" w:hAnsi="Sylfaen" w:cs="Cambria Math"/>
                            <w:b/>
                            <w:sz w:val="16"/>
                            <w:szCs w:val="16"/>
                          </w:rPr>
                        </m:ctrlPr>
                      </m:e>
                      <m:e>
                        <m:r>
                          <m:rPr>
                            <m:sty m:val="b"/>
                          </m:rPr>
                          <w:rPr>
                            <w:rFonts w:ascii="Cambria Math" w:eastAsia="Calibri" w:hAnsi="Sylfaen"/>
                            <w:sz w:val="16"/>
                            <w:szCs w:val="16"/>
                          </w:rPr>
                          <m:t xml:space="preserve"> </m:t>
                        </m:r>
                      </m:e>
                    </m:eqArr>
                  </m:num>
                  <m:den>
                    <m:r>
                      <m:rPr>
                        <m:sty m:val="b"/>
                      </m:rPr>
                      <w:rPr>
                        <w:rFonts w:ascii="Cambria Math" w:eastAsia="Calibri" w:hAnsi="Cambria Math"/>
                        <w:sz w:val="16"/>
                        <w:szCs w:val="16"/>
                      </w:rPr>
                      <m:t>Average number of full time teachers during the last five years</m:t>
                    </m:r>
                  </m:den>
                </m:f>
              </m:oMath>
            </m:oMathPara>
            <w:r w:rsidR="000D1A50" w:rsidRPr="00DE60A5">
              <w:rPr>
                <w:rFonts w:ascii="Cambria Math" w:hAnsi="Cambria Math"/>
                <w:color w:val="000000"/>
                <w:sz w:val="24"/>
                <w:szCs w:val="24"/>
              </w:rPr>
              <w:br/>
            </w:r>
          </w:p>
          <w:p w:rsidR="000D1A50" w:rsidRPr="00DE60A5" w:rsidRDefault="000D1A50" w:rsidP="00300587">
            <w:pPr>
              <w:rPr>
                <w:b/>
                <w:color w:val="000000"/>
              </w:rPr>
            </w:pPr>
            <w:r w:rsidRPr="00DE60A5">
              <w:rPr>
                <w:b/>
                <w:color w:val="000000"/>
              </w:rPr>
              <w:t>File Description (Upload)</w:t>
            </w:r>
          </w:p>
          <w:p w:rsidR="000D1A50" w:rsidRPr="00DE60A5" w:rsidRDefault="000D1A50" w:rsidP="000D1A50">
            <w:pPr>
              <w:numPr>
                <w:ilvl w:val="0"/>
                <w:numId w:val="158"/>
              </w:numPr>
              <w:spacing w:line="276" w:lineRule="auto"/>
              <w:rPr>
                <w:color w:val="000000"/>
              </w:rPr>
            </w:pPr>
            <w:r w:rsidRPr="00DE60A5">
              <w:rPr>
                <w:color w:val="000000"/>
              </w:rPr>
              <w:t>Any additional information</w:t>
            </w:r>
          </w:p>
          <w:p w:rsidR="000D1A50" w:rsidRPr="00DE60A5" w:rsidRDefault="000D1A50" w:rsidP="000D1A50">
            <w:pPr>
              <w:numPr>
                <w:ilvl w:val="0"/>
                <w:numId w:val="158"/>
              </w:numPr>
              <w:spacing w:line="276" w:lineRule="auto"/>
              <w:rPr>
                <w:color w:val="000000"/>
                <w:sz w:val="24"/>
                <w:szCs w:val="24"/>
              </w:rPr>
            </w:pPr>
            <w:r w:rsidRPr="00DE60A5">
              <w:rPr>
                <w:color w:val="000000"/>
              </w:rPr>
              <w:t>List of research papers by title, author, department, name and year of publication (Data  Template)</w:t>
            </w:r>
            <w:r w:rsidR="00E1124E" w:rsidRPr="00DE60A5">
              <w:rPr>
                <w:color w:val="000000"/>
                <w:sz w:val="24"/>
                <w:szCs w:val="24"/>
              </w:rPr>
              <w:fldChar w:fldCharType="begin"/>
            </w:r>
            <w:r w:rsidRPr="00DE60A5">
              <w:rPr>
                <w:color w:val="000000"/>
                <w:sz w:val="24"/>
                <w:szCs w:val="24"/>
              </w:rPr>
              <w:instrText xml:space="preserve"> QUOTE </w:instrText>
            </w:r>
            <m:oMath>
              <m:f>
                <m:fPr>
                  <m:ctrlPr>
                    <w:rPr>
                      <w:rFonts w:ascii="Cambria Math" w:eastAsia="Calibri" w:hAnsi="Sylfaen"/>
                      <w:b/>
                      <w:bCs/>
                      <w:sz w:val="16"/>
                      <w:szCs w:val="16"/>
                    </w:rPr>
                  </m:ctrlPr>
                </m:fPr>
                <m:num>
                  <m:eqArr>
                    <m:eqArrPr>
                      <m:ctrlPr>
                        <w:rPr>
                          <w:rFonts w:ascii="Cambria Math" w:eastAsia="Calibri" w:hAnsi="Sylfaen"/>
                          <w:b/>
                          <w:bCs/>
                          <w:sz w:val="16"/>
                          <w:szCs w:val="16"/>
                        </w:rPr>
                      </m:ctrlPr>
                    </m:eqArrPr>
                    <m:e>
                      <m:r>
                        <m:rPr>
                          <m:sty m:val="b"/>
                        </m:rPr>
                        <w:rPr>
                          <w:rFonts w:ascii="Cambria Math" w:eastAsia="Calibri" w:hAnsi="Cambria Math"/>
                          <w:sz w:val="16"/>
                          <w:szCs w:val="16"/>
                        </w:rPr>
                        <m:t>Number</m:t>
                      </m:r>
                      <m:r>
                        <m:rPr>
                          <m:sty m:val="b"/>
                        </m:rPr>
                        <w:rPr>
                          <w:rFonts w:ascii="Cambria Math" w:eastAsia="Calibri" w:hAnsi="Sylfaen"/>
                          <w:sz w:val="16"/>
                          <w:szCs w:val="16"/>
                        </w:rPr>
                        <m:t xml:space="preserve"> </m:t>
                      </m:r>
                      <m:r>
                        <m:rPr>
                          <m:sty m:val="b"/>
                        </m:rPr>
                        <w:rPr>
                          <w:rFonts w:ascii="Cambria Math" w:eastAsia="Calibri" w:hAnsi="Cambria Math"/>
                          <w:sz w:val="16"/>
                          <w:szCs w:val="16"/>
                        </w:rPr>
                        <m:t>of</m:t>
                      </m:r>
                      <m:r>
                        <m:rPr>
                          <m:sty m:val="b"/>
                        </m:rPr>
                        <w:rPr>
                          <w:rFonts w:ascii="Cambria Math" w:eastAsia="Calibri" w:hAnsi="Sylfaen"/>
                          <w:sz w:val="16"/>
                          <w:szCs w:val="16"/>
                        </w:rPr>
                        <m:t xml:space="preserve"> </m:t>
                      </m:r>
                      <m:r>
                        <m:rPr>
                          <m:sty m:val="b"/>
                        </m:rPr>
                        <w:rPr>
                          <w:rFonts w:ascii="Cambria Math" w:eastAsia="Calibri" w:hAnsi="Cambria Math"/>
                          <w:sz w:val="16"/>
                          <w:szCs w:val="16"/>
                        </w:rPr>
                        <m:t>publications</m:t>
                      </m:r>
                      <m:r>
                        <m:rPr>
                          <m:sty m:val="b"/>
                        </m:rPr>
                        <w:rPr>
                          <w:rFonts w:ascii="Cambria Math" w:eastAsia="Calibri" w:hAnsi="Sylfaen"/>
                          <w:sz w:val="16"/>
                          <w:szCs w:val="16"/>
                        </w:rPr>
                        <m:t xml:space="preserve">   </m:t>
                      </m:r>
                      <m:r>
                        <m:rPr>
                          <m:sty m:val="b"/>
                        </m:rPr>
                        <w:rPr>
                          <w:rFonts w:ascii="Cambria Math" w:eastAsia="Calibri" w:hAnsi="Cambria Math"/>
                          <w:sz w:val="16"/>
                          <w:szCs w:val="16"/>
                        </w:rPr>
                        <m:t>in</m:t>
                      </m:r>
                      <m:r>
                        <m:rPr>
                          <m:sty m:val="b"/>
                        </m:rPr>
                        <w:rPr>
                          <w:rFonts w:ascii="Cambria Math" w:eastAsia="Calibri" w:hAnsi="Sylfaen"/>
                          <w:sz w:val="16"/>
                          <w:szCs w:val="16"/>
                        </w:rPr>
                        <m:t xml:space="preserve"> </m:t>
                      </m:r>
                      <m:ctrlPr>
                        <w:rPr>
                          <w:rFonts w:ascii="Cambria Math" w:eastAsia="Cambria Math" w:hAnsi="Sylfaen" w:cs="Cambria Math"/>
                          <w:b/>
                          <w:bCs/>
                          <w:sz w:val="16"/>
                          <w:szCs w:val="16"/>
                        </w:rPr>
                      </m:ctrlPr>
                    </m:e>
                    <m:e>
                      <m:r>
                        <m:rPr>
                          <m:sty m:val="b"/>
                        </m:rPr>
                        <w:rPr>
                          <w:rFonts w:ascii="Cambria Math" w:eastAsia="Calibri" w:hAnsi="Cambria Math"/>
                          <w:sz w:val="16"/>
                          <w:szCs w:val="16"/>
                        </w:rPr>
                        <m:t>UGC</m:t>
                      </m:r>
                      <m:r>
                        <m:rPr>
                          <m:sty m:val="b"/>
                        </m:rPr>
                        <w:rPr>
                          <w:rFonts w:ascii="Cambria Math" w:eastAsia="Calibri" w:hAnsi="Sylfaen"/>
                          <w:sz w:val="16"/>
                          <w:szCs w:val="16"/>
                        </w:rPr>
                        <m:t xml:space="preserve"> </m:t>
                      </m:r>
                      <m:r>
                        <m:rPr>
                          <m:sty m:val="b"/>
                        </m:rPr>
                        <w:rPr>
                          <w:rFonts w:ascii="Cambria Math" w:eastAsia="Calibri" w:hAnsi="Cambria Math"/>
                          <w:sz w:val="16"/>
                          <w:szCs w:val="16"/>
                        </w:rPr>
                        <m:t>notified</m:t>
                      </m:r>
                      <m:r>
                        <m:rPr>
                          <m:sty m:val="b"/>
                        </m:rPr>
                        <w:rPr>
                          <w:rFonts w:ascii="Cambria Math" w:eastAsia="Calibri" w:hAnsi="Sylfaen"/>
                          <w:sz w:val="16"/>
                          <w:szCs w:val="16"/>
                        </w:rPr>
                        <m:t xml:space="preserve"> </m:t>
                      </m:r>
                      <m:r>
                        <m:rPr>
                          <m:sty m:val="b"/>
                        </m:rPr>
                        <w:rPr>
                          <w:rFonts w:ascii="Cambria Math" w:eastAsia="Calibri" w:hAnsi="Cambria Math"/>
                          <w:sz w:val="16"/>
                          <w:szCs w:val="16"/>
                        </w:rPr>
                        <m:t>journals</m:t>
                      </m:r>
                      <m:r>
                        <m:rPr>
                          <m:sty m:val="b"/>
                        </m:rPr>
                        <w:rPr>
                          <w:rFonts w:ascii="Cambria Math" w:eastAsia="Calibri" w:hAnsi="Sylfaen"/>
                          <w:sz w:val="16"/>
                          <w:szCs w:val="16"/>
                        </w:rPr>
                        <m:t xml:space="preserve"> during   the last five years                                </m:t>
                      </m:r>
                      <m:ctrlPr>
                        <w:rPr>
                          <w:rFonts w:ascii="Cambria Math" w:eastAsia="Cambria Math" w:hAnsi="Sylfaen" w:cs="Cambria Math"/>
                          <w:b/>
                          <w:sz w:val="16"/>
                          <w:szCs w:val="16"/>
                        </w:rPr>
                      </m:ctrlPr>
                    </m:e>
                    <m:e>
                      <m:r>
                        <m:rPr>
                          <m:sty m:val="b"/>
                        </m:rPr>
                        <w:rPr>
                          <w:rFonts w:ascii="Cambria Math" w:eastAsia="Calibri" w:hAnsi="Sylfaen"/>
                          <w:sz w:val="16"/>
                          <w:szCs w:val="16"/>
                        </w:rPr>
                        <m:t xml:space="preserve"> </m:t>
                      </m:r>
                    </m:e>
                  </m:eqArr>
                </m:num>
                <m:den>
                  <m:r>
                    <m:rPr>
                      <m:sty m:val="b"/>
                    </m:rPr>
                    <w:rPr>
                      <w:rFonts w:ascii="Cambria Math" w:eastAsia="Calibri" w:hAnsi="Cambria Math"/>
                      <w:sz w:val="16"/>
                      <w:szCs w:val="16"/>
                    </w:rPr>
                    <m:t>Number</m:t>
                  </m:r>
                  <m:r>
                    <m:rPr>
                      <m:sty m:val="b"/>
                    </m:rPr>
                    <w:rPr>
                      <w:rFonts w:ascii="Cambria Math" w:eastAsia="Calibri" w:hAnsi="Sylfaen"/>
                      <w:sz w:val="16"/>
                      <w:szCs w:val="16"/>
                    </w:rPr>
                    <m:t xml:space="preserve"> </m:t>
                  </m:r>
                  <m:r>
                    <m:rPr>
                      <m:sty m:val="b"/>
                    </m:rPr>
                    <w:rPr>
                      <w:rFonts w:ascii="Cambria Math" w:eastAsia="Calibri" w:hAnsi="Cambria Math"/>
                      <w:sz w:val="16"/>
                      <w:szCs w:val="16"/>
                    </w:rPr>
                    <m:t>of</m:t>
                  </m:r>
                  <m:r>
                    <m:rPr>
                      <m:sty m:val="b"/>
                    </m:rPr>
                    <w:rPr>
                      <w:rFonts w:ascii="Cambria Math" w:eastAsia="Calibri" w:hAnsi="Sylfaen"/>
                      <w:sz w:val="16"/>
                      <w:szCs w:val="16"/>
                    </w:rPr>
                    <m:t xml:space="preserve"> </m:t>
                  </m:r>
                  <m:r>
                    <m:rPr>
                      <m:sty m:val="b"/>
                    </m:rPr>
                    <w:rPr>
                      <w:rFonts w:ascii="Cambria Math" w:eastAsia="Calibri" w:hAnsi="Cambria Math"/>
                      <w:sz w:val="16"/>
                      <w:szCs w:val="16"/>
                    </w:rPr>
                    <m:t>teachers</m:t>
                  </m:r>
                </m:den>
              </m:f>
            </m:oMath>
            <w:r w:rsidRPr="00DE60A5">
              <w:rPr>
                <w:color w:val="000000"/>
                <w:sz w:val="24"/>
                <w:szCs w:val="24"/>
              </w:rPr>
              <w:instrText xml:space="preserve"> </w:instrText>
            </w:r>
            <w:r w:rsidR="00E1124E" w:rsidRPr="00DE60A5">
              <w:rPr>
                <w:color w:val="000000"/>
                <w:sz w:val="24"/>
                <w:szCs w:val="24"/>
              </w:rPr>
              <w:fldChar w:fldCharType="end"/>
            </w:r>
            <w:r w:rsidR="00E1124E" w:rsidRPr="00DE60A5">
              <w:rPr>
                <w:color w:val="000000"/>
                <w:sz w:val="24"/>
                <w:szCs w:val="24"/>
              </w:rPr>
              <w:fldChar w:fldCharType="begin"/>
            </w:r>
            <w:r w:rsidRPr="00DE60A5">
              <w:rPr>
                <w:color w:val="000000"/>
                <w:sz w:val="24"/>
                <w:szCs w:val="24"/>
              </w:rPr>
              <w:instrText xml:space="preserve"> QUOTE </w:instrText>
            </w:r>
            <m:oMath>
              <m:f>
                <m:fPr>
                  <m:ctrlPr>
                    <w:rPr>
                      <w:rFonts w:ascii="Cambria Math" w:hAnsi="Cambria Math"/>
                      <w:sz w:val="28"/>
                      <w:szCs w:val="28"/>
                    </w:rPr>
                  </m:ctrlPr>
                </m:fPr>
                <m:num>
                  <m:eqArr>
                    <m:eqArrPr>
                      <m:ctrlPr>
                        <w:rPr>
                          <w:rFonts w:ascii="Cambria Math" w:hAnsi="Cambria Math"/>
                          <w:sz w:val="28"/>
                          <w:szCs w:val="28"/>
                        </w:rPr>
                      </m:ctrlPr>
                    </m:eqArrPr>
                    <m:e>
                      <m:r>
                        <m:rPr>
                          <m:sty m:val="p"/>
                        </m:rPr>
                        <w:rPr>
                          <w:rFonts w:ascii="Cambria Math" w:hAnsi="Cambria Math"/>
                          <w:sz w:val="28"/>
                          <w:szCs w:val="28"/>
                        </w:rPr>
                        <m:t xml:space="preserve">Number of publications   in </m:t>
                      </m:r>
                      <m:ctrlPr>
                        <w:rPr>
                          <w:rFonts w:ascii="Cambria Math" w:eastAsia="Cambria Math" w:hAnsi="Cambria Math"/>
                          <w:sz w:val="28"/>
                          <w:szCs w:val="28"/>
                        </w:rPr>
                      </m:ctrlPr>
                    </m:e>
                    <m:e>
                      <m:r>
                        <m:rPr>
                          <m:sty m:val="p"/>
                        </m:rPr>
                        <w:rPr>
                          <w:rFonts w:ascii="Cambria Math" w:hAnsi="Cambria Math"/>
                          <w:sz w:val="28"/>
                          <w:szCs w:val="28"/>
                        </w:rPr>
                        <m:t xml:space="preserve">UGC notified journals during   the last five years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r>
                    <m:rPr>
                      <m:sty m:val="p"/>
                    </m:rPr>
                    <w:rPr>
                      <w:rFonts w:ascii="Cambria Math" w:hAnsi="Cambria Math"/>
                      <w:sz w:val="28"/>
                      <w:szCs w:val="28"/>
                    </w:rPr>
                    <m:t>Total number of teachers</m:t>
                  </m:r>
                </m:den>
              </m:f>
            </m:oMath>
            <w:r w:rsidRPr="00DE60A5">
              <w:rPr>
                <w:color w:val="000000"/>
                <w:sz w:val="24"/>
                <w:szCs w:val="24"/>
              </w:rPr>
              <w:instrText xml:space="preserve"> </w:instrText>
            </w:r>
            <w:r w:rsidR="00E1124E" w:rsidRPr="00DE60A5">
              <w:rPr>
                <w:color w:val="000000"/>
                <w:sz w:val="24"/>
                <w:szCs w:val="24"/>
              </w:rPr>
              <w:fldChar w:fldCharType="end"/>
            </w:r>
            <w:r w:rsidRPr="00DE60A5">
              <w:rPr>
                <w:color w:val="000000"/>
                <w:sz w:val="24"/>
                <w:szCs w:val="24"/>
              </w:rPr>
              <w:t xml:space="preserve">             </w:t>
            </w:r>
          </w:p>
        </w:tc>
        <w:tc>
          <w:tcPr>
            <w:tcW w:w="1501" w:type="dxa"/>
          </w:tcPr>
          <w:p w:rsidR="000D1A50" w:rsidRPr="00DE60A5" w:rsidRDefault="000D1A50" w:rsidP="00300587">
            <w:pPr>
              <w:rPr>
                <w:b/>
                <w:bCs/>
                <w:color w:val="000000"/>
                <w:sz w:val="24"/>
                <w:szCs w:val="24"/>
              </w:rPr>
            </w:pPr>
          </w:p>
          <w:p w:rsidR="000D1A50" w:rsidRPr="00DE60A5" w:rsidRDefault="000D1A50" w:rsidP="00300587">
            <w:pPr>
              <w:rPr>
                <w:b/>
                <w:bCs/>
                <w:color w:val="000000"/>
                <w:sz w:val="24"/>
                <w:szCs w:val="24"/>
              </w:rPr>
            </w:pPr>
          </w:p>
          <w:p w:rsidR="000D1A50" w:rsidRPr="00DE60A5" w:rsidRDefault="000D1A50" w:rsidP="00300587">
            <w:pPr>
              <w:jc w:val="center"/>
              <w:rPr>
                <w:b/>
                <w:bCs/>
                <w:strike/>
                <w:color w:val="000000"/>
                <w:sz w:val="24"/>
                <w:szCs w:val="24"/>
              </w:rPr>
            </w:pPr>
            <w:r w:rsidRPr="00DE60A5">
              <w:rPr>
                <w:b/>
                <w:color w:val="000000"/>
                <w:sz w:val="24"/>
                <w:szCs w:val="24"/>
              </w:rPr>
              <w:t xml:space="preserve">                                     </w:t>
            </w:r>
            <w:r w:rsidRPr="00DE60A5">
              <w:rPr>
                <w:b/>
                <w:bCs/>
                <w:color w:val="000000"/>
                <w:sz w:val="24"/>
                <w:szCs w:val="24"/>
              </w:rPr>
              <w:t>15</w:t>
            </w:r>
          </w:p>
        </w:tc>
      </w:tr>
      <w:tr w:rsidR="000D1A50" w:rsidRPr="00093E46" w:rsidTr="00300587">
        <w:trPr>
          <w:trHeight w:val="558"/>
        </w:trPr>
        <w:tc>
          <w:tcPr>
            <w:tcW w:w="1167" w:type="dxa"/>
          </w:tcPr>
          <w:p w:rsidR="000D1A50" w:rsidRPr="00DE60A5" w:rsidRDefault="000D1A50" w:rsidP="00300587">
            <w:pPr>
              <w:jc w:val="center"/>
              <w:rPr>
                <w:b/>
                <w:bCs/>
                <w:color w:val="000000"/>
                <w:sz w:val="24"/>
                <w:szCs w:val="24"/>
              </w:rPr>
            </w:pPr>
            <w:r w:rsidRPr="00DE60A5">
              <w:rPr>
                <w:b/>
                <w:bCs/>
                <w:color w:val="000000"/>
                <w:sz w:val="24"/>
                <w:szCs w:val="24"/>
              </w:rPr>
              <w:t>3.4.6</w:t>
            </w:r>
          </w:p>
          <w:p w:rsidR="000D1A50" w:rsidRPr="00DE60A5" w:rsidRDefault="000D1A50" w:rsidP="00300587">
            <w:pPr>
              <w:jc w:val="center"/>
              <w:rPr>
                <w:b/>
                <w:bCs/>
                <w:color w:val="000000"/>
                <w:sz w:val="24"/>
                <w:szCs w:val="24"/>
              </w:rPr>
            </w:pPr>
          </w:p>
          <w:p w:rsidR="000D1A50" w:rsidRPr="00DE60A5" w:rsidRDefault="000D1A50" w:rsidP="00300587">
            <w:pPr>
              <w:jc w:val="center"/>
              <w:rPr>
                <w:b/>
                <w:bCs/>
                <w:color w:val="000000"/>
                <w:sz w:val="24"/>
                <w:szCs w:val="24"/>
              </w:rPr>
            </w:pPr>
            <w:r w:rsidRPr="00DE60A5">
              <w:rPr>
                <w:b/>
                <w:bCs/>
                <w:color w:val="000000"/>
                <w:sz w:val="24"/>
                <w:szCs w:val="24"/>
              </w:rPr>
              <w:t>Q</w:t>
            </w:r>
            <w:r w:rsidRPr="00DE60A5">
              <w:rPr>
                <w:b/>
                <w:bCs/>
                <w:color w:val="000000"/>
                <w:sz w:val="24"/>
                <w:szCs w:val="24"/>
                <w:vertAlign w:val="subscript"/>
              </w:rPr>
              <w:t>n</w:t>
            </w:r>
            <w:r w:rsidRPr="00DE60A5">
              <w:rPr>
                <w:b/>
                <w:bCs/>
                <w:color w:val="000000"/>
                <w:sz w:val="24"/>
                <w:szCs w:val="24"/>
              </w:rPr>
              <w:t>M</w:t>
            </w:r>
          </w:p>
        </w:tc>
        <w:tc>
          <w:tcPr>
            <w:tcW w:w="7255" w:type="dxa"/>
          </w:tcPr>
          <w:p w:rsidR="000D1A50" w:rsidRPr="00397EF7" w:rsidRDefault="000D1A50" w:rsidP="00300587">
            <w:pPr>
              <w:widowControl w:val="0"/>
              <w:autoSpaceDE w:val="0"/>
              <w:autoSpaceDN w:val="0"/>
              <w:adjustRightInd w:val="0"/>
              <w:ind w:right="59"/>
              <w:rPr>
                <w:b/>
                <w:i/>
                <w:color w:val="000000"/>
                <w:sz w:val="24"/>
                <w:szCs w:val="24"/>
              </w:rPr>
            </w:pPr>
            <w:r w:rsidRPr="00397EF7">
              <w:rPr>
                <w:b/>
                <w:bCs/>
                <w:i/>
                <w:color w:val="000000"/>
                <w:sz w:val="24"/>
                <w:szCs w:val="24"/>
              </w:rPr>
              <w:t xml:space="preserve">Number of books </w:t>
            </w:r>
            <w:r>
              <w:rPr>
                <w:b/>
                <w:bCs/>
                <w:i/>
                <w:color w:val="000000"/>
                <w:sz w:val="24"/>
                <w:szCs w:val="24"/>
              </w:rPr>
              <w:t xml:space="preserve">and </w:t>
            </w:r>
            <w:r w:rsidRPr="00397EF7">
              <w:rPr>
                <w:b/>
                <w:bCs/>
                <w:i/>
                <w:color w:val="000000"/>
                <w:sz w:val="24"/>
                <w:szCs w:val="24"/>
              </w:rPr>
              <w:t xml:space="preserve"> chapters in edited volumes</w:t>
            </w:r>
            <w:r>
              <w:rPr>
                <w:b/>
                <w:i/>
                <w:color w:val="000000"/>
                <w:sz w:val="24"/>
                <w:szCs w:val="24"/>
              </w:rPr>
              <w:t xml:space="preserve"> p</w:t>
            </w:r>
            <w:r w:rsidRPr="00397EF7">
              <w:rPr>
                <w:b/>
                <w:bCs/>
                <w:i/>
                <w:color w:val="000000"/>
                <w:sz w:val="24"/>
                <w:szCs w:val="24"/>
              </w:rPr>
              <w:t>ublishe</w:t>
            </w:r>
            <w:r>
              <w:rPr>
                <w:b/>
                <w:bCs/>
                <w:i/>
                <w:color w:val="000000"/>
                <w:sz w:val="24"/>
                <w:szCs w:val="24"/>
              </w:rPr>
              <w:t>d</w:t>
            </w:r>
            <w:r w:rsidRPr="00397EF7">
              <w:rPr>
                <w:b/>
                <w:bCs/>
                <w:i/>
                <w:color w:val="000000"/>
                <w:sz w:val="24"/>
                <w:szCs w:val="24"/>
              </w:rPr>
              <w:t xml:space="preserve"> per teacher </w:t>
            </w:r>
            <w:r w:rsidRPr="00397EF7">
              <w:rPr>
                <w:b/>
                <w:i/>
                <w:color w:val="000000"/>
                <w:sz w:val="24"/>
                <w:szCs w:val="24"/>
              </w:rPr>
              <w:t>during the last five years</w:t>
            </w:r>
          </w:p>
          <w:p w:rsidR="000D1A50" w:rsidRPr="00DE60A5" w:rsidRDefault="000D1A50" w:rsidP="00300587">
            <w:pPr>
              <w:widowControl w:val="0"/>
              <w:autoSpaceDE w:val="0"/>
              <w:autoSpaceDN w:val="0"/>
              <w:adjustRightInd w:val="0"/>
              <w:ind w:right="59"/>
              <w:rPr>
                <w:b/>
                <w:i/>
                <w:strike/>
                <w:color w:val="000000"/>
                <w:sz w:val="24"/>
                <w:szCs w:val="24"/>
              </w:rPr>
            </w:pPr>
          </w:p>
          <w:p w:rsidR="000D1A50" w:rsidRPr="00DE60A5" w:rsidRDefault="000D1A50" w:rsidP="00300587">
            <w:pPr>
              <w:widowControl w:val="0"/>
              <w:autoSpaceDE w:val="0"/>
              <w:autoSpaceDN w:val="0"/>
              <w:adjustRightInd w:val="0"/>
              <w:ind w:right="59"/>
              <w:rPr>
                <w:b/>
                <w:i/>
                <w:color w:val="000000"/>
                <w:sz w:val="24"/>
                <w:szCs w:val="24"/>
              </w:rPr>
            </w:pPr>
          </w:p>
          <w:p w:rsidR="000D1A50" w:rsidRPr="00DE60A5" w:rsidRDefault="000D1A50" w:rsidP="00300587">
            <w:pPr>
              <w:rPr>
                <w:color w:val="000000"/>
                <w:sz w:val="24"/>
                <w:szCs w:val="24"/>
              </w:rPr>
            </w:pPr>
            <w:r w:rsidRPr="00DE60A5">
              <w:rPr>
                <w:color w:val="000000"/>
                <w:sz w:val="24"/>
                <w:szCs w:val="24"/>
              </w:rPr>
              <w:t xml:space="preserve">3.4.6.1: Total number of books and chapters in edited volumes / books published, and papers in national/international conference-proceedings year wise during the last five years </w:t>
            </w:r>
          </w:p>
          <w:p w:rsidR="000D1A50" w:rsidRPr="00DE60A5"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DE60A5" w:rsidTr="00300587">
              <w:trPr>
                <w:trHeight w:val="387"/>
              </w:trPr>
              <w:tc>
                <w:tcPr>
                  <w:tcW w:w="1044" w:type="dxa"/>
                </w:tcPr>
                <w:p w:rsidR="000D1A50" w:rsidRPr="00DE60A5" w:rsidRDefault="000D1A50" w:rsidP="00300587">
                  <w:pPr>
                    <w:rPr>
                      <w:b/>
                      <w:color w:val="000000"/>
                    </w:rPr>
                  </w:pPr>
                  <w:r w:rsidRPr="00DE60A5">
                    <w:rPr>
                      <w:b/>
                      <w:color w:val="000000"/>
                    </w:rPr>
                    <w:t>Year</w:t>
                  </w:r>
                </w:p>
              </w:tc>
              <w:tc>
                <w:tcPr>
                  <w:tcW w:w="708" w:type="dxa"/>
                </w:tcPr>
                <w:p w:rsidR="000D1A50" w:rsidRPr="00DE60A5" w:rsidRDefault="000D1A50" w:rsidP="00300587">
                  <w:pPr>
                    <w:rPr>
                      <w:color w:val="000000"/>
                    </w:rPr>
                  </w:pPr>
                </w:p>
              </w:tc>
              <w:tc>
                <w:tcPr>
                  <w:tcW w:w="567" w:type="dxa"/>
                </w:tcPr>
                <w:p w:rsidR="000D1A50" w:rsidRPr="00DE60A5" w:rsidRDefault="000D1A50" w:rsidP="00300587">
                  <w:pPr>
                    <w:rPr>
                      <w:color w:val="000000"/>
                    </w:rPr>
                  </w:pPr>
                </w:p>
              </w:tc>
              <w:tc>
                <w:tcPr>
                  <w:tcW w:w="709"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r>
            <w:tr w:rsidR="000D1A50" w:rsidRPr="00DE60A5" w:rsidTr="00300587">
              <w:trPr>
                <w:trHeight w:val="387"/>
              </w:trPr>
              <w:tc>
                <w:tcPr>
                  <w:tcW w:w="1044" w:type="dxa"/>
                </w:tcPr>
                <w:p w:rsidR="000D1A50" w:rsidRPr="00DE60A5" w:rsidRDefault="000D1A50" w:rsidP="00300587">
                  <w:pPr>
                    <w:rPr>
                      <w:b/>
                      <w:color w:val="000000"/>
                    </w:rPr>
                  </w:pPr>
                  <w:r w:rsidRPr="00DE60A5">
                    <w:rPr>
                      <w:b/>
                      <w:color w:val="000000"/>
                    </w:rPr>
                    <w:t>Number</w:t>
                  </w:r>
                </w:p>
              </w:tc>
              <w:tc>
                <w:tcPr>
                  <w:tcW w:w="708" w:type="dxa"/>
                </w:tcPr>
                <w:p w:rsidR="000D1A50" w:rsidRPr="00DE60A5" w:rsidRDefault="000D1A50" w:rsidP="00300587">
                  <w:pPr>
                    <w:rPr>
                      <w:color w:val="000000"/>
                    </w:rPr>
                  </w:pPr>
                </w:p>
              </w:tc>
              <w:tc>
                <w:tcPr>
                  <w:tcW w:w="567" w:type="dxa"/>
                </w:tcPr>
                <w:p w:rsidR="000D1A50" w:rsidRPr="00DE60A5" w:rsidRDefault="000D1A50" w:rsidP="00300587">
                  <w:pPr>
                    <w:rPr>
                      <w:color w:val="000000"/>
                    </w:rPr>
                  </w:pPr>
                </w:p>
              </w:tc>
              <w:tc>
                <w:tcPr>
                  <w:tcW w:w="709"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c>
                <w:tcPr>
                  <w:tcW w:w="870" w:type="dxa"/>
                </w:tcPr>
                <w:p w:rsidR="000D1A50" w:rsidRPr="00DE60A5" w:rsidRDefault="000D1A50" w:rsidP="00300587">
                  <w:pPr>
                    <w:rPr>
                      <w:color w:val="000000"/>
                    </w:rPr>
                  </w:pPr>
                </w:p>
              </w:tc>
            </w:tr>
          </w:tbl>
          <w:p w:rsidR="000D1A50" w:rsidRPr="00DE60A5" w:rsidRDefault="000D1A50" w:rsidP="00300587">
            <w:pPr>
              <w:rPr>
                <w:color w:val="000000"/>
              </w:rPr>
            </w:pPr>
          </w:p>
          <w:p w:rsidR="000D1A50" w:rsidRPr="00DE60A5" w:rsidRDefault="000D1A50" w:rsidP="00300587">
            <w:pPr>
              <w:widowControl w:val="0"/>
              <w:autoSpaceDE w:val="0"/>
              <w:autoSpaceDN w:val="0"/>
              <w:adjustRightInd w:val="0"/>
              <w:ind w:right="59"/>
              <w:rPr>
                <w:bCs/>
                <w:color w:val="000000"/>
                <w:sz w:val="24"/>
                <w:szCs w:val="24"/>
              </w:rPr>
            </w:pPr>
            <w:r w:rsidRPr="00DE60A5">
              <w:rPr>
                <w:bCs/>
                <w:color w:val="000000"/>
                <w:sz w:val="24"/>
                <w:szCs w:val="24"/>
              </w:rPr>
              <w:t>Data Requirements for last five years:</w:t>
            </w:r>
            <w:r w:rsidRPr="00DE60A5">
              <w:rPr>
                <w:bCs/>
                <w:color w:val="000000"/>
                <w:szCs w:val="24"/>
              </w:rPr>
              <w:t xml:space="preserve"> (As per </w:t>
            </w:r>
            <w:r>
              <w:rPr>
                <w:bCs/>
                <w:color w:val="000000"/>
                <w:szCs w:val="24"/>
              </w:rPr>
              <w:t>Data Template</w:t>
            </w:r>
            <w:r w:rsidRPr="00DE60A5">
              <w:rPr>
                <w:bCs/>
                <w:color w:val="000000"/>
                <w:szCs w:val="24"/>
              </w:rPr>
              <w:t>)</w:t>
            </w:r>
          </w:p>
          <w:p w:rsidR="000D1A50" w:rsidRPr="00DE60A5" w:rsidRDefault="000D1A50" w:rsidP="000D1A50">
            <w:pPr>
              <w:numPr>
                <w:ilvl w:val="0"/>
                <w:numId w:val="56"/>
              </w:numPr>
              <w:rPr>
                <w:iCs/>
                <w:color w:val="000000"/>
                <w:sz w:val="24"/>
                <w:szCs w:val="24"/>
              </w:rPr>
            </w:pPr>
            <w:r w:rsidRPr="00DE60A5">
              <w:rPr>
                <w:color w:val="000000"/>
                <w:sz w:val="24"/>
                <w:szCs w:val="24"/>
              </w:rPr>
              <w:t>Name of the teacher</w:t>
            </w:r>
            <w:r w:rsidRPr="00DE60A5">
              <w:rPr>
                <w:iCs/>
                <w:color w:val="000000"/>
                <w:sz w:val="24"/>
                <w:szCs w:val="24"/>
              </w:rPr>
              <w:t>: Title of the paper</w:t>
            </w:r>
          </w:p>
          <w:p w:rsidR="000D1A50" w:rsidRPr="00DE60A5" w:rsidRDefault="000D1A50" w:rsidP="000D1A50">
            <w:pPr>
              <w:numPr>
                <w:ilvl w:val="0"/>
                <w:numId w:val="56"/>
              </w:numPr>
              <w:rPr>
                <w:color w:val="000000"/>
                <w:sz w:val="24"/>
                <w:szCs w:val="24"/>
              </w:rPr>
            </w:pPr>
            <w:r w:rsidRPr="00DE60A5">
              <w:rPr>
                <w:color w:val="000000"/>
                <w:sz w:val="24"/>
                <w:szCs w:val="24"/>
              </w:rPr>
              <w:t>Title of the book published: Name of the author/s: Title of the proceedings of the conference</w:t>
            </w:r>
          </w:p>
          <w:p w:rsidR="000D1A50" w:rsidRPr="00DE60A5" w:rsidRDefault="000D1A50" w:rsidP="000D1A50">
            <w:pPr>
              <w:numPr>
                <w:ilvl w:val="0"/>
                <w:numId w:val="56"/>
              </w:numPr>
              <w:contextualSpacing/>
              <w:rPr>
                <w:color w:val="000000"/>
                <w:sz w:val="24"/>
                <w:szCs w:val="24"/>
              </w:rPr>
            </w:pPr>
            <w:r w:rsidRPr="00DE60A5">
              <w:rPr>
                <w:color w:val="000000"/>
                <w:sz w:val="24"/>
                <w:szCs w:val="24"/>
              </w:rPr>
              <w:t>Name of the publisher: National / International</w:t>
            </w:r>
          </w:p>
          <w:p w:rsidR="000D1A50" w:rsidRPr="00DE60A5" w:rsidRDefault="000D1A50" w:rsidP="000D1A50">
            <w:pPr>
              <w:numPr>
                <w:ilvl w:val="0"/>
                <w:numId w:val="56"/>
              </w:numPr>
              <w:contextualSpacing/>
              <w:rPr>
                <w:color w:val="000000"/>
                <w:sz w:val="24"/>
                <w:szCs w:val="24"/>
              </w:rPr>
            </w:pPr>
            <w:r w:rsidRPr="00DE60A5">
              <w:rPr>
                <w:color w:val="000000"/>
                <w:sz w:val="24"/>
                <w:szCs w:val="24"/>
              </w:rPr>
              <w:lastRenderedPageBreak/>
              <w:t>National / international : ISBN/ISSN number of the proceeding</w:t>
            </w:r>
          </w:p>
          <w:p w:rsidR="000D1A50" w:rsidRPr="00DE60A5" w:rsidRDefault="000D1A50" w:rsidP="000D1A50">
            <w:pPr>
              <w:numPr>
                <w:ilvl w:val="0"/>
                <w:numId w:val="56"/>
              </w:numPr>
              <w:rPr>
                <w:color w:val="000000"/>
                <w:sz w:val="24"/>
                <w:szCs w:val="24"/>
              </w:rPr>
            </w:pPr>
            <w:r w:rsidRPr="00DE60A5">
              <w:rPr>
                <w:color w:val="000000"/>
                <w:sz w:val="24"/>
                <w:szCs w:val="24"/>
              </w:rPr>
              <w:t>Year of publication:</w:t>
            </w:r>
          </w:p>
          <w:p w:rsidR="000D1A50" w:rsidRPr="00DE60A5" w:rsidRDefault="000D1A50" w:rsidP="00300587">
            <w:pPr>
              <w:rPr>
                <w:color w:val="000000"/>
                <w:sz w:val="24"/>
                <w:szCs w:val="24"/>
              </w:rPr>
            </w:pPr>
          </w:p>
          <w:p w:rsidR="000D1A50" w:rsidRPr="00DE60A5" w:rsidRDefault="000D1A50" w:rsidP="00300587">
            <w:pPr>
              <w:contextualSpacing/>
              <w:rPr>
                <w:color w:val="000000"/>
                <w:sz w:val="24"/>
                <w:szCs w:val="24"/>
              </w:rPr>
            </w:pPr>
            <w:r w:rsidRPr="00DE60A5">
              <w:rPr>
                <w:color w:val="000000"/>
                <w:sz w:val="24"/>
                <w:szCs w:val="24"/>
              </w:rPr>
              <w:t>Formula:</w:t>
            </w:r>
          </w:p>
          <w:p w:rsidR="000D1A50" w:rsidRPr="00DE60A5" w:rsidRDefault="000D1A50" w:rsidP="00300587">
            <w:pPr>
              <w:contextualSpacing/>
              <w:rPr>
                <w:color w:val="000000"/>
                <w:sz w:val="6"/>
                <w:szCs w:val="6"/>
              </w:rPr>
            </w:pPr>
          </w:p>
          <w:p w:rsidR="000D1A50" w:rsidRPr="00DE60A5" w:rsidRDefault="00E1124E" w:rsidP="00300587">
            <w:pPr>
              <w:contextualSpacing/>
              <w:jc w:val="center"/>
              <w:rPr>
                <w:color w:val="000000"/>
              </w:rPr>
            </w:pPr>
            <m:oMathPara>
              <m:oMath>
                <m:f>
                  <m:fPr>
                    <m:ctrlPr>
                      <w:rPr>
                        <w:rFonts w:ascii="Cambria Math" w:eastAsia="Calibri" w:hAnsi="Sylfaen"/>
                        <w:b/>
                        <w:bCs/>
                        <w:sz w:val="16"/>
                        <w:szCs w:val="16"/>
                      </w:rPr>
                    </m:ctrlPr>
                  </m:fPr>
                  <m:num>
                    <m:eqArr>
                      <m:eqArrPr>
                        <m:ctrlPr>
                          <w:rPr>
                            <w:rFonts w:ascii="Cambria Math" w:eastAsia="Calibri" w:hAnsi="Sylfaen"/>
                            <w:bCs/>
                            <w:sz w:val="16"/>
                            <w:szCs w:val="16"/>
                          </w:rPr>
                        </m:ctrlPr>
                      </m:eqArrPr>
                      <m:e>
                        <m:r>
                          <m:rPr>
                            <m:sty m:val="p"/>
                          </m:rPr>
                          <w:rPr>
                            <w:rFonts w:ascii="Cambria Math" w:eastAsia="Calibri" w:hAnsi="Sylfaen"/>
                            <w:sz w:val="16"/>
                            <w:szCs w:val="16"/>
                          </w:rPr>
                          <m:t xml:space="preserve">Total number of  books </m:t>
                        </m:r>
                      </m:e>
                      <m:e>
                        <m:r>
                          <m:rPr>
                            <m:sty m:val="p"/>
                          </m:rPr>
                          <w:rPr>
                            <w:rFonts w:ascii="Cambria Math" w:eastAsia="Calibri" w:hAnsi="Sylfaen"/>
                            <w:sz w:val="16"/>
                            <w:szCs w:val="16"/>
                          </w:rPr>
                          <m:t xml:space="preserve">and chapters in edited volumes , books </m:t>
                        </m:r>
                        <m:ctrlPr>
                          <w:rPr>
                            <w:rFonts w:ascii="Cambria Math" w:eastAsia="Cambria Math" w:hAnsi="Sylfaen" w:cs="Cambria Math"/>
                            <w:bCs/>
                            <w:sz w:val="16"/>
                            <w:szCs w:val="16"/>
                          </w:rPr>
                        </m:ctrlPr>
                      </m:e>
                      <m:e>
                        <m:r>
                          <m:rPr>
                            <m:sty m:val="p"/>
                          </m:rPr>
                          <w:rPr>
                            <w:rFonts w:ascii="Cambria Math" w:eastAsia="Calibri" w:hAnsi="Sylfaen"/>
                            <w:sz w:val="16"/>
                            <w:szCs w:val="16"/>
                          </w:rPr>
                          <m:t>published, and papers in national/international conference</m:t>
                        </m:r>
                        <m:ctrlPr>
                          <w:rPr>
                            <w:rFonts w:ascii="Cambria Math" w:eastAsia="Cambria Math" w:hAnsi="Sylfaen" w:cs="Cambria Math"/>
                            <w:bCs/>
                            <w:sz w:val="16"/>
                            <w:szCs w:val="16"/>
                          </w:rPr>
                        </m:ctrlPr>
                      </m:e>
                      <m:e>
                        <m:r>
                          <m:rPr>
                            <m:sty m:val="p"/>
                          </m:rPr>
                          <w:rPr>
                            <w:rFonts w:ascii="Cambria Math" w:eastAsia="Cambria Math" w:hAnsi="Sylfaen" w:cs="Cambria Math"/>
                            <w:sz w:val="16"/>
                            <w:szCs w:val="16"/>
                          </w:rPr>
                          <m:t>proceedings during  last five years</m:t>
                        </m:r>
                      </m:e>
                    </m:eqArr>
                  </m:num>
                  <m:den>
                    <m:r>
                      <m:rPr>
                        <m:sty m:val="p"/>
                      </m:rPr>
                      <w:rPr>
                        <w:rFonts w:ascii="Cambria Math" w:eastAsia="Calibri" w:hAnsi="Sylfaen"/>
                        <w:sz w:val="16"/>
                        <w:szCs w:val="16"/>
                      </w:rPr>
                      <m:t>Average number of full time teachers during the last five years</m:t>
                    </m:r>
                  </m:den>
                </m:f>
              </m:oMath>
            </m:oMathPara>
          </w:p>
          <w:p w:rsidR="000D1A50" w:rsidRPr="00DE60A5" w:rsidRDefault="000D1A50" w:rsidP="00300587">
            <w:pPr>
              <w:contextualSpacing/>
              <w:rPr>
                <w:color w:val="000000"/>
              </w:rPr>
            </w:pPr>
          </w:p>
          <w:p w:rsidR="000D1A50" w:rsidRPr="00DE60A5" w:rsidRDefault="000D1A50" w:rsidP="00300587">
            <w:pPr>
              <w:contextualSpacing/>
              <w:jc w:val="center"/>
              <w:rPr>
                <w:color w:val="000000"/>
              </w:rPr>
            </w:pPr>
          </w:p>
          <w:p w:rsidR="00723D29" w:rsidRDefault="00723D29" w:rsidP="00300587">
            <w:pPr>
              <w:rPr>
                <w:b/>
                <w:color w:val="000000"/>
              </w:rPr>
            </w:pPr>
          </w:p>
          <w:p w:rsidR="000D1A50" w:rsidRPr="00DE60A5" w:rsidRDefault="000D1A50" w:rsidP="00300587">
            <w:pPr>
              <w:rPr>
                <w:b/>
                <w:color w:val="000000"/>
              </w:rPr>
            </w:pPr>
            <w:r w:rsidRPr="00DE60A5">
              <w:rPr>
                <w:b/>
                <w:color w:val="000000"/>
              </w:rPr>
              <w:t>File Description (Upload)</w:t>
            </w:r>
          </w:p>
          <w:p w:rsidR="000D1A50" w:rsidRPr="00DE60A5" w:rsidRDefault="000D1A50" w:rsidP="000D1A50">
            <w:pPr>
              <w:numPr>
                <w:ilvl w:val="0"/>
                <w:numId w:val="158"/>
              </w:numPr>
              <w:spacing w:line="276" w:lineRule="auto"/>
              <w:rPr>
                <w:color w:val="000000"/>
              </w:rPr>
            </w:pPr>
            <w:r w:rsidRPr="00DE60A5">
              <w:rPr>
                <w:color w:val="000000"/>
              </w:rPr>
              <w:t>Any additional information</w:t>
            </w:r>
          </w:p>
          <w:p w:rsidR="000D1A50" w:rsidRPr="00DE60A5" w:rsidRDefault="000D1A50" w:rsidP="000D1A50">
            <w:pPr>
              <w:numPr>
                <w:ilvl w:val="0"/>
                <w:numId w:val="158"/>
              </w:numPr>
              <w:contextualSpacing/>
              <w:rPr>
                <w:b/>
                <w:bCs/>
                <w:color w:val="000000"/>
                <w:sz w:val="24"/>
                <w:szCs w:val="24"/>
              </w:rPr>
            </w:pPr>
            <w:r w:rsidRPr="00DE60A5">
              <w:rPr>
                <w:color w:val="000000"/>
              </w:rPr>
              <w:t xml:space="preserve">List books and chapters in edited volumes / books published (Data Template) </w:t>
            </w:r>
          </w:p>
        </w:tc>
        <w:tc>
          <w:tcPr>
            <w:tcW w:w="1501" w:type="dxa"/>
          </w:tcPr>
          <w:p w:rsidR="000D1A50" w:rsidRPr="00DE60A5" w:rsidRDefault="000D1A50" w:rsidP="00300587">
            <w:pPr>
              <w:jc w:val="center"/>
              <w:rPr>
                <w:b/>
                <w:bCs/>
                <w:color w:val="000000"/>
                <w:sz w:val="24"/>
                <w:szCs w:val="24"/>
              </w:rPr>
            </w:pPr>
          </w:p>
          <w:p w:rsidR="000D1A50" w:rsidRPr="00DE60A5" w:rsidRDefault="000D1A50" w:rsidP="00300587">
            <w:pPr>
              <w:jc w:val="center"/>
              <w:rPr>
                <w:b/>
                <w:bCs/>
                <w:color w:val="000000"/>
                <w:sz w:val="24"/>
                <w:szCs w:val="24"/>
              </w:rPr>
            </w:pPr>
            <w:r w:rsidRPr="00DE60A5">
              <w:rPr>
                <w:b/>
                <w:bCs/>
                <w:color w:val="000000"/>
                <w:sz w:val="24"/>
                <w:szCs w:val="24"/>
              </w:rPr>
              <w:t>15</w:t>
            </w:r>
          </w:p>
        </w:tc>
      </w:tr>
      <w:tr w:rsidR="000D1A50" w:rsidRPr="00093E46" w:rsidTr="00300587">
        <w:trPr>
          <w:trHeight w:val="274"/>
        </w:trPr>
        <w:tc>
          <w:tcPr>
            <w:tcW w:w="1167" w:type="dxa"/>
          </w:tcPr>
          <w:p w:rsidR="000D1A50" w:rsidRPr="00DE60A5" w:rsidRDefault="000D1A50" w:rsidP="00300587">
            <w:pPr>
              <w:jc w:val="center"/>
              <w:rPr>
                <w:b/>
                <w:bCs/>
                <w:color w:val="000000"/>
                <w:sz w:val="24"/>
                <w:szCs w:val="24"/>
              </w:rPr>
            </w:pPr>
            <w:r w:rsidRPr="00DE60A5">
              <w:rPr>
                <w:b/>
                <w:bCs/>
                <w:color w:val="000000"/>
                <w:sz w:val="24"/>
                <w:szCs w:val="24"/>
              </w:rPr>
              <w:lastRenderedPageBreak/>
              <w:t>3.4.7</w:t>
            </w:r>
          </w:p>
          <w:p w:rsidR="000D1A50" w:rsidRPr="00DE60A5" w:rsidRDefault="000D1A50" w:rsidP="00300587">
            <w:pPr>
              <w:jc w:val="center"/>
              <w:rPr>
                <w:b/>
                <w:bCs/>
                <w:color w:val="000000"/>
                <w:sz w:val="24"/>
                <w:szCs w:val="24"/>
              </w:rPr>
            </w:pPr>
          </w:p>
          <w:p w:rsidR="000D1A50" w:rsidRPr="00DE60A5" w:rsidRDefault="000D1A50" w:rsidP="00300587">
            <w:pPr>
              <w:jc w:val="center"/>
              <w:rPr>
                <w:b/>
                <w:bCs/>
                <w:color w:val="000000"/>
                <w:sz w:val="24"/>
                <w:szCs w:val="24"/>
              </w:rPr>
            </w:pPr>
          </w:p>
          <w:p w:rsidR="000D1A50" w:rsidRPr="00DE60A5" w:rsidRDefault="000D1A50" w:rsidP="00300587">
            <w:pPr>
              <w:jc w:val="center"/>
              <w:rPr>
                <w:b/>
                <w:bCs/>
                <w:color w:val="000000"/>
                <w:sz w:val="24"/>
                <w:szCs w:val="24"/>
              </w:rPr>
            </w:pPr>
            <w:r w:rsidRPr="00DE60A5">
              <w:rPr>
                <w:b/>
                <w:bCs/>
                <w:color w:val="000000"/>
                <w:sz w:val="24"/>
                <w:szCs w:val="24"/>
              </w:rPr>
              <w:t>Q</w:t>
            </w:r>
            <w:r w:rsidRPr="00DE60A5">
              <w:rPr>
                <w:b/>
                <w:bCs/>
                <w:color w:val="000000"/>
                <w:sz w:val="24"/>
                <w:szCs w:val="24"/>
                <w:vertAlign w:val="subscript"/>
              </w:rPr>
              <w:t>n</w:t>
            </w:r>
            <w:r w:rsidRPr="00DE60A5">
              <w:rPr>
                <w:b/>
                <w:bCs/>
                <w:color w:val="000000"/>
                <w:sz w:val="24"/>
                <w:szCs w:val="24"/>
              </w:rPr>
              <w:t>M</w:t>
            </w:r>
          </w:p>
        </w:tc>
        <w:tc>
          <w:tcPr>
            <w:tcW w:w="7255" w:type="dxa"/>
          </w:tcPr>
          <w:p w:rsidR="000D1A50" w:rsidRPr="0056191D" w:rsidRDefault="000D1A50" w:rsidP="00300587">
            <w:pPr>
              <w:pStyle w:val="NoSpacing"/>
              <w:rPr>
                <w:rFonts w:ascii="Times New Roman" w:hAnsi="Times New Roman" w:cs="Times New Roman"/>
                <w:b/>
                <w:i/>
                <w:sz w:val="24"/>
                <w:szCs w:val="24"/>
              </w:rPr>
            </w:pPr>
            <w:r w:rsidRPr="0056191D">
              <w:rPr>
                <w:rFonts w:ascii="Times New Roman" w:hAnsi="Times New Roman" w:cs="Times New Roman"/>
                <w:b/>
                <w:i/>
                <w:sz w:val="24"/>
                <w:szCs w:val="24"/>
              </w:rPr>
              <w:t>E-content is developed by teachers :</w:t>
            </w:r>
          </w:p>
          <w:p w:rsidR="000D1A50" w:rsidRPr="0056191D" w:rsidRDefault="000D1A50" w:rsidP="00300587">
            <w:pPr>
              <w:pStyle w:val="NoSpacing"/>
              <w:rPr>
                <w:rFonts w:ascii="Times New Roman" w:hAnsi="Times New Roman" w:cs="Times New Roman"/>
                <w:b/>
                <w:i/>
                <w:sz w:val="24"/>
                <w:szCs w:val="24"/>
              </w:rPr>
            </w:pPr>
            <w:r w:rsidRPr="0056191D">
              <w:rPr>
                <w:rFonts w:ascii="Times New Roman" w:hAnsi="Times New Roman" w:cs="Times New Roman"/>
                <w:b/>
                <w:i/>
                <w:sz w:val="24"/>
                <w:szCs w:val="24"/>
              </w:rPr>
              <w:t xml:space="preserve"> </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For e-PG-Pathshala</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 xml:space="preserve">For CEC (Under Graduate) </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For SWAYAM</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For other MOOCs platform</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For NPTEL/NMEICT/any other Government Initiatives</w:t>
            </w:r>
          </w:p>
          <w:p w:rsidR="000D1A50" w:rsidRPr="0056191D" w:rsidRDefault="000D1A50" w:rsidP="000D1A50">
            <w:pPr>
              <w:pStyle w:val="NoSpacing"/>
              <w:numPr>
                <w:ilvl w:val="0"/>
                <w:numId w:val="11"/>
              </w:numPr>
              <w:ind w:left="461" w:hanging="283"/>
              <w:rPr>
                <w:rFonts w:ascii="Times New Roman" w:hAnsi="Times New Roman" w:cs="Times New Roman"/>
                <w:b/>
                <w:i/>
                <w:sz w:val="24"/>
                <w:szCs w:val="24"/>
              </w:rPr>
            </w:pPr>
            <w:r w:rsidRPr="0056191D">
              <w:rPr>
                <w:rFonts w:ascii="Times New Roman" w:hAnsi="Times New Roman" w:cs="Times New Roman"/>
                <w:b/>
                <w:i/>
                <w:sz w:val="24"/>
                <w:szCs w:val="24"/>
              </w:rPr>
              <w:t>For Institutional LMS</w:t>
            </w:r>
          </w:p>
          <w:p w:rsidR="000D1A50" w:rsidRPr="0056191D" w:rsidRDefault="000D1A50" w:rsidP="00300587">
            <w:pPr>
              <w:pStyle w:val="NoSpacing"/>
              <w:rPr>
                <w:rFonts w:ascii="Times New Roman" w:hAnsi="Times New Roman" w:cs="Times New Roman"/>
                <w:b/>
                <w:i/>
                <w:sz w:val="24"/>
                <w:szCs w:val="24"/>
              </w:rPr>
            </w:pPr>
          </w:p>
          <w:p w:rsidR="000D1A50" w:rsidRPr="0056191D" w:rsidRDefault="000D1A50" w:rsidP="00300587">
            <w:pPr>
              <w:pStyle w:val="NoSpacing"/>
              <w:rPr>
                <w:rFonts w:ascii="Times New Roman" w:hAnsi="Times New Roman" w:cs="Times New Roman"/>
                <w:b/>
                <w:bCs/>
                <w:i/>
                <w:sz w:val="24"/>
                <w:szCs w:val="24"/>
              </w:rPr>
            </w:pPr>
            <w:r w:rsidRPr="0056191D">
              <w:rPr>
                <w:rFonts w:ascii="Times New Roman" w:hAnsi="Times New Roman" w:cs="Times New Roman"/>
                <w:b/>
                <w:bCs/>
                <w:i/>
                <w:sz w:val="24"/>
                <w:szCs w:val="24"/>
              </w:rPr>
              <w:t>Options:</w:t>
            </w:r>
          </w:p>
          <w:p w:rsidR="000D1A50" w:rsidRPr="0056191D" w:rsidRDefault="000D1A50" w:rsidP="000D1A50">
            <w:pPr>
              <w:widowControl w:val="0"/>
              <w:numPr>
                <w:ilvl w:val="0"/>
                <w:numId w:val="9"/>
              </w:numPr>
              <w:autoSpaceDE w:val="0"/>
              <w:autoSpaceDN w:val="0"/>
              <w:adjustRightInd w:val="0"/>
              <w:ind w:right="38"/>
              <w:rPr>
                <w:b/>
                <w:bCs/>
                <w:i/>
                <w:sz w:val="24"/>
                <w:szCs w:val="24"/>
              </w:rPr>
            </w:pPr>
            <w:r w:rsidRPr="0056191D">
              <w:rPr>
                <w:b/>
                <w:bCs/>
                <w:i/>
                <w:sz w:val="24"/>
                <w:szCs w:val="24"/>
              </w:rPr>
              <w:t xml:space="preserve">Any 5 </w:t>
            </w:r>
            <w:r w:rsidR="00A509FB">
              <w:rPr>
                <w:b/>
                <w:bCs/>
                <w:i/>
                <w:sz w:val="24"/>
                <w:szCs w:val="24"/>
              </w:rPr>
              <w:t xml:space="preserve">or all </w:t>
            </w:r>
            <w:r w:rsidRPr="0056191D">
              <w:rPr>
                <w:b/>
                <w:bCs/>
                <w:i/>
                <w:sz w:val="24"/>
                <w:szCs w:val="24"/>
              </w:rPr>
              <w:t>of the above</w:t>
            </w:r>
          </w:p>
          <w:p w:rsidR="000D1A50" w:rsidRPr="0056191D" w:rsidRDefault="000D1A50" w:rsidP="000D1A50">
            <w:pPr>
              <w:widowControl w:val="0"/>
              <w:numPr>
                <w:ilvl w:val="0"/>
                <w:numId w:val="9"/>
              </w:numPr>
              <w:autoSpaceDE w:val="0"/>
              <w:autoSpaceDN w:val="0"/>
              <w:adjustRightInd w:val="0"/>
              <w:ind w:right="38"/>
              <w:rPr>
                <w:b/>
                <w:bCs/>
                <w:i/>
                <w:sz w:val="24"/>
                <w:szCs w:val="24"/>
              </w:rPr>
            </w:pPr>
            <w:r w:rsidRPr="0056191D">
              <w:rPr>
                <w:b/>
                <w:bCs/>
                <w:i/>
                <w:sz w:val="24"/>
                <w:szCs w:val="24"/>
              </w:rPr>
              <w:t>Any 4 of the above</w:t>
            </w:r>
          </w:p>
          <w:p w:rsidR="000D1A50" w:rsidRPr="0056191D" w:rsidRDefault="000D1A50" w:rsidP="000D1A50">
            <w:pPr>
              <w:widowControl w:val="0"/>
              <w:numPr>
                <w:ilvl w:val="0"/>
                <w:numId w:val="9"/>
              </w:numPr>
              <w:autoSpaceDE w:val="0"/>
              <w:autoSpaceDN w:val="0"/>
              <w:adjustRightInd w:val="0"/>
              <w:ind w:right="38"/>
              <w:rPr>
                <w:b/>
                <w:bCs/>
                <w:i/>
                <w:sz w:val="24"/>
                <w:szCs w:val="24"/>
              </w:rPr>
            </w:pPr>
            <w:r w:rsidRPr="0056191D">
              <w:rPr>
                <w:b/>
                <w:bCs/>
                <w:i/>
                <w:sz w:val="24"/>
                <w:szCs w:val="24"/>
              </w:rPr>
              <w:t>Any 3 of the above</w:t>
            </w:r>
          </w:p>
          <w:p w:rsidR="000D1A50" w:rsidRPr="0056191D" w:rsidRDefault="000D1A50" w:rsidP="000D1A50">
            <w:pPr>
              <w:widowControl w:val="0"/>
              <w:numPr>
                <w:ilvl w:val="0"/>
                <w:numId w:val="9"/>
              </w:numPr>
              <w:autoSpaceDE w:val="0"/>
              <w:autoSpaceDN w:val="0"/>
              <w:adjustRightInd w:val="0"/>
              <w:ind w:right="38"/>
              <w:rPr>
                <w:b/>
                <w:bCs/>
                <w:i/>
                <w:sz w:val="24"/>
                <w:szCs w:val="24"/>
              </w:rPr>
            </w:pPr>
            <w:r w:rsidRPr="0056191D">
              <w:rPr>
                <w:b/>
                <w:bCs/>
                <w:i/>
                <w:sz w:val="24"/>
                <w:szCs w:val="24"/>
              </w:rPr>
              <w:t>Any 2 of the above</w:t>
            </w:r>
          </w:p>
          <w:p w:rsidR="000D1A50" w:rsidRPr="0056191D" w:rsidRDefault="000D1A50" w:rsidP="000D1A50">
            <w:pPr>
              <w:widowControl w:val="0"/>
              <w:numPr>
                <w:ilvl w:val="0"/>
                <w:numId w:val="9"/>
              </w:numPr>
              <w:autoSpaceDE w:val="0"/>
              <w:autoSpaceDN w:val="0"/>
              <w:adjustRightInd w:val="0"/>
              <w:ind w:right="38"/>
              <w:rPr>
                <w:b/>
                <w:bCs/>
                <w:sz w:val="24"/>
                <w:szCs w:val="24"/>
              </w:rPr>
            </w:pPr>
            <w:r w:rsidRPr="0056191D">
              <w:rPr>
                <w:b/>
                <w:bCs/>
                <w:i/>
                <w:sz w:val="24"/>
                <w:szCs w:val="24"/>
              </w:rPr>
              <w:t xml:space="preserve">None of the above </w:t>
            </w:r>
            <w:r w:rsidRPr="0056191D">
              <w:rPr>
                <w:b/>
              </w:rPr>
              <w:t xml:space="preserve">       </w:t>
            </w:r>
          </w:p>
          <w:p w:rsidR="000D1A50" w:rsidRPr="00322EE2" w:rsidRDefault="000D1A50" w:rsidP="00300587">
            <w:pPr>
              <w:widowControl w:val="0"/>
              <w:autoSpaceDE w:val="0"/>
              <w:autoSpaceDN w:val="0"/>
              <w:adjustRightInd w:val="0"/>
              <w:ind w:right="38"/>
              <w:rPr>
                <w:bCs/>
                <w:color w:val="000000"/>
                <w:sz w:val="24"/>
                <w:szCs w:val="24"/>
              </w:rPr>
            </w:pPr>
            <w:r w:rsidRPr="00322EE2">
              <w:rPr>
                <w:bCs/>
                <w:color w:val="000000"/>
                <w:sz w:val="24"/>
                <w:szCs w:val="24"/>
              </w:rPr>
              <w:t>Data Requirements:</w:t>
            </w:r>
            <w:r w:rsidRPr="00322EE2">
              <w:rPr>
                <w:bCs/>
                <w:color w:val="000000"/>
                <w:szCs w:val="24"/>
              </w:rPr>
              <w:t xml:space="preserve"> (As per </w:t>
            </w:r>
            <w:r>
              <w:rPr>
                <w:bCs/>
                <w:color w:val="000000"/>
                <w:szCs w:val="24"/>
              </w:rPr>
              <w:t>Data Template</w:t>
            </w:r>
            <w:r w:rsidRPr="00322EE2">
              <w:rPr>
                <w:bCs/>
                <w:color w:val="000000"/>
                <w:szCs w:val="24"/>
              </w:rPr>
              <w:t>)</w:t>
            </w:r>
          </w:p>
          <w:p w:rsidR="000D1A50" w:rsidRPr="00322EE2" w:rsidRDefault="000D1A50" w:rsidP="000D1A50">
            <w:pPr>
              <w:widowControl w:val="0"/>
              <w:numPr>
                <w:ilvl w:val="0"/>
                <w:numId w:val="34"/>
              </w:numPr>
              <w:autoSpaceDE w:val="0"/>
              <w:autoSpaceDN w:val="0"/>
              <w:adjustRightInd w:val="0"/>
              <w:ind w:right="38"/>
              <w:contextualSpacing/>
              <w:rPr>
                <w:bCs/>
                <w:color w:val="000000"/>
                <w:sz w:val="24"/>
                <w:szCs w:val="24"/>
              </w:rPr>
            </w:pPr>
            <w:r w:rsidRPr="00322EE2">
              <w:rPr>
                <w:bCs/>
                <w:color w:val="000000"/>
                <w:sz w:val="24"/>
                <w:szCs w:val="24"/>
              </w:rPr>
              <w:t>Name of the teacher</w:t>
            </w:r>
          </w:p>
          <w:p w:rsidR="000D1A50" w:rsidRPr="00322EE2" w:rsidRDefault="000D1A50" w:rsidP="000D1A50">
            <w:pPr>
              <w:widowControl w:val="0"/>
              <w:numPr>
                <w:ilvl w:val="0"/>
                <w:numId w:val="34"/>
              </w:numPr>
              <w:autoSpaceDE w:val="0"/>
              <w:autoSpaceDN w:val="0"/>
              <w:adjustRightInd w:val="0"/>
              <w:ind w:right="38"/>
              <w:contextualSpacing/>
              <w:rPr>
                <w:bCs/>
                <w:color w:val="000000"/>
                <w:sz w:val="24"/>
                <w:szCs w:val="24"/>
              </w:rPr>
            </w:pPr>
            <w:r w:rsidRPr="00322EE2">
              <w:rPr>
                <w:bCs/>
                <w:color w:val="000000"/>
                <w:sz w:val="24"/>
                <w:szCs w:val="24"/>
              </w:rPr>
              <w:t>Name of the module</w:t>
            </w:r>
          </w:p>
          <w:p w:rsidR="000D1A50" w:rsidRPr="00322EE2" w:rsidRDefault="000D1A50" w:rsidP="000D1A50">
            <w:pPr>
              <w:widowControl w:val="0"/>
              <w:numPr>
                <w:ilvl w:val="0"/>
                <w:numId w:val="34"/>
              </w:numPr>
              <w:autoSpaceDE w:val="0"/>
              <w:autoSpaceDN w:val="0"/>
              <w:adjustRightInd w:val="0"/>
              <w:ind w:right="38"/>
              <w:contextualSpacing/>
              <w:rPr>
                <w:bCs/>
                <w:color w:val="000000"/>
                <w:sz w:val="24"/>
                <w:szCs w:val="24"/>
              </w:rPr>
            </w:pPr>
            <w:r w:rsidRPr="00322EE2">
              <w:rPr>
                <w:bCs/>
                <w:color w:val="000000"/>
                <w:sz w:val="24"/>
                <w:szCs w:val="24"/>
              </w:rPr>
              <w:t>Platform on which module is developed</w:t>
            </w:r>
          </w:p>
          <w:p w:rsidR="000D1A50" w:rsidRPr="00322EE2" w:rsidRDefault="000D1A50" w:rsidP="000D1A50">
            <w:pPr>
              <w:widowControl w:val="0"/>
              <w:numPr>
                <w:ilvl w:val="0"/>
                <w:numId w:val="34"/>
              </w:numPr>
              <w:autoSpaceDE w:val="0"/>
              <w:autoSpaceDN w:val="0"/>
              <w:adjustRightInd w:val="0"/>
              <w:ind w:right="38"/>
              <w:contextualSpacing/>
              <w:rPr>
                <w:bCs/>
                <w:color w:val="000000"/>
                <w:sz w:val="24"/>
                <w:szCs w:val="24"/>
              </w:rPr>
            </w:pPr>
            <w:r w:rsidRPr="00322EE2">
              <w:rPr>
                <w:bCs/>
                <w:color w:val="000000"/>
                <w:sz w:val="24"/>
                <w:szCs w:val="24"/>
              </w:rPr>
              <w:t>Date of launching e-content</w:t>
            </w:r>
          </w:p>
          <w:p w:rsidR="000D1A50" w:rsidRPr="00177280" w:rsidRDefault="000D1A50" w:rsidP="000D1A50">
            <w:pPr>
              <w:widowControl w:val="0"/>
              <w:numPr>
                <w:ilvl w:val="0"/>
                <w:numId w:val="34"/>
              </w:numPr>
              <w:autoSpaceDE w:val="0"/>
              <w:autoSpaceDN w:val="0"/>
              <w:adjustRightInd w:val="0"/>
              <w:ind w:right="38"/>
              <w:contextualSpacing/>
              <w:rPr>
                <w:b/>
                <w:color w:val="000000"/>
              </w:rPr>
            </w:pPr>
            <w:r w:rsidRPr="00177280">
              <w:rPr>
                <w:bCs/>
                <w:color w:val="000000"/>
                <w:sz w:val="24"/>
                <w:szCs w:val="24"/>
              </w:rPr>
              <w:t>Number of platforms on which e-content has been developed by teachers</w:t>
            </w:r>
          </w:p>
          <w:p w:rsidR="000D1A50" w:rsidRPr="00322EE2" w:rsidRDefault="000D1A50" w:rsidP="00300587">
            <w:pPr>
              <w:rPr>
                <w:b/>
                <w:color w:val="000000"/>
              </w:rPr>
            </w:pPr>
            <w:r w:rsidRPr="00322EE2">
              <w:rPr>
                <w:b/>
                <w:color w:val="000000"/>
              </w:rPr>
              <w:t>File Description (Upload)</w:t>
            </w:r>
          </w:p>
          <w:p w:rsidR="000D1A50" w:rsidRPr="00322EE2" w:rsidRDefault="000D1A50" w:rsidP="000D1A50">
            <w:pPr>
              <w:numPr>
                <w:ilvl w:val="0"/>
                <w:numId w:val="170"/>
              </w:numPr>
              <w:spacing w:line="276" w:lineRule="auto"/>
              <w:rPr>
                <w:color w:val="000000"/>
              </w:rPr>
            </w:pPr>
            <w:r w:rsidRPr="00322EE2">
              <w:rPr>
                <w:color w:val="000000"/>
              </w:rPr>
              <w:t>Any additional information</w:t>
            </w:r>
          </w:p>
          <w:p w:rsidR="000D1A50" w:rsidRDefault="000D1A50" w:rsidP="000D1A50">
            <w:pPr>
              <w:numPr>
                <w:ilvl w:val="0"/>
                <w:numId w:val="170"/>
              </w:numPr>
              <w:spacing w:line="276" w:lineRule="auto"/>
              <w:rPr>
                <w:color w:val="000000"/>
              </w:rPr>
            </w:pPr>
            <w:r w:rsidRPr="00322EE2">
              <w:rPr>
                <w:color w:val="000000"/>
              </w:rPr>
              <w:t>Give links or upload document of e-content developed</w:t>
            </w:r>
          </w:p>
          <w:p w:rsidR="000D1A50" w:rsidRPr="00BA26DC" w:rsidRDefault="000D1A50" w:rsidP="000D1A50">
            <w:pPr>
              <w:numPr>
                <w:ilvl w:val="0"/>
                <w:numId w:val="170"/>
              </w:numPr>
              <w:spacing w:line="276" w:lineRule="auto"/>
              <w:rPr>
                <w:color w:val="000000"/>
              </w:rPr>
            </w:pPr>
            <w:r w:rsidRPr="00BA26DC">
              <w:rPr>
                <w:color w:val="000000"/>
              </w:rPr>
              <w:t xml:space="preserve">Details of e-content developed by teachers for e-PG-Pathshala, CEC (UG) (Data Template) </w:t>
            </w:r>
            <w:r w:rsidRPr="00BA26DC">
              <w:rPr>
                <w:rFonts w:ascii="Book Antiqua" w:hAnsi="Book Antiqua"/>
                <w:b/>
              </w:rPr>
              <w:t xml:space="preserve">        </w:t>
            </w:r>
          </w:p>
        </w:tc>
        <w:tc>
          <w:tcPr>
            <w:tcW w:w="1501" w:type="dxa"/>
          </w:tcPr>
          <w:p w:rsidR="000D1A50" w:rsidRPr="00DE60A5"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r w:rsidRPr="00A024FA">
              <w:rPr>
                <w:b/>
                <w:bCs/>
                <w:color w:val="000000"/>
                <w:sz w:val="24"/>
                <w:szCs w:val="24"/>
              </w:rPr>
              <w:t>10</w:t>
            </w:r>
          </w:p>
        </w:tc>
      </w:tr>
      <w:tr w:rsidR="000D1A50" w:rsidRPr="00093E46" w:rsidTr="00300587">
        <w:trPr>
          <w:trHeight w:val="1568"/>
        </w:trPr>
        <w:tc>
          <w:tcPr>
            <w:tcW w:w="1167" w:type="dxa"/>
          </w:tcPr>
          <w:p w:rsidR="000D1A50" w:rsidRPr="00A024FA" w:rsidRDefault="000D1A50" w:rsidP="00300587">
            <w:pPr>
              <w:jc w:val="center"/>
              <w:rPr>
                <w:b/>
                <w:bCs/>
                <w:color w:val="000000"/>
                <w:sz w:val="24"/>
                <w:szCs w:val="24"/>
              </w:rPr>
            </w:pPr>
            <w:r w:rsidRPr="00A024FA">
              <w:rPr>
                <w:b/>
                <w:bCs/>
                <w:color w:val="000000"/>
                <w:sz w:val="24"/>
                <w:szCs w:val="24"/>
              </w:rPr>
              <w:t>3.4.8</w:t>
            </w:r>
          </w:p>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r w:rsidRPr="00A024FA">
              <w:rPr>
                <w:b/>
                <w:bCs/>
                <w:color w:val="000000"/>
                <w:sz w:val="24"/>
                <w:szCs w:val="24"/>
              </w:rPr>
              <w:t>Q</w:t>
            </w:r>
            <w:r w:rsidRPr="00A024FA">
              <w:rPr>
                <w:b/>
                <w:bCs/>
                <w:color w:val="000000"/>
                <w:sz w:val="24"/>
                <w:szCs w:val="24"/>
                <w:vertAlign w:val="subscript"/>
              </w:rPr>
              <w:t>n</w:t>
            </w:r>
            <w:r w:rsidRPr="00A024FA">
              <w:rPr>
                <w:b/>
                <w:bCs/>
                <w:color w:val="000000"/>
                <w:sz w:val="24"/>
                <w:szCs w:val="24"/>
              </w:rPr>
              <w:t>M</w:t>
            </w:r>
          </w:p>
        </w:tc>
        <w:tc>
          <w:tcPr>
            <w:tcW w:w="7255" w:type="dxa"/>
          </w:tcPr>
          <w:p w:rsidR="005F2346" w:rsidRDefault="000D1A50" w:rsidP="00300587">
            <w:pPr>
              <w:rPr>
                <w:b/>
                <w:i/>
                <w:color w:val="000000"/>
                <w:sz w:val="24"/>
                <w:szCs w:val="24"/>
              </w:rPr>
            </w:pPr>
            <w:r w:rsidRPr="00A024FA">
              <w:rPr>
                <w:b/>
                <w:i/>
                <w:color w:val="000000"/>
                <w:sz w:val="24"/>
                <w:szCs w:val="24"/>
              </w:rPr>
              <w:t>Bibliometrics of the publications during the last five years based on average  Citation Index i</w:t>
            </w:r>
            <w:r w:rsidR="00095557">
              <w:rPr>
                <w:b/>
                <w:i/>
                <w:color w:val="000000"/>
                <w:sz w:val="24"/>
                <w:szCs w:val="24"/>
              </w:rPr>
              <w:t>n Scopus/ Web of Science/PubMed</w:t>
            </w:r>
          </w:p>
          <w:p w:rsidR="00095557" w:rsidRDefault="000D1A50" w:rsidP="00300587">
            <w:pPr>
              <w:rPr>
                <w:b/>
                <w:i/>
                <w:color w:val="000000"/>
                <w:sz w:val="24"/>
                <w:szCs w:val="24"/>
              </w:rPr>
            </w:pPr>
            <w:r w:rsidRPr="00A024FA">
              <w:rPr>
                <w:b/>
                <w:i/>
                <w:color w:val="000000"/>
                <w:sz w:val="24"/>
                <w:szCs w:val="24"/>
              </w:rPr>
              <w:t xml:space="preserve"> </w:t>
            </w:r>
          </w:p>
          <w:p w:rsidR="000D1A50" w:rsidRPr="002610C2" w:rsidRDefault="000D1A50" w:rsidP="00300587">
            <w:pPr>
              <w:rPr>
                <w:bCs/>
                <w:color w:val="000000"/>
                <w:sz w:val="24"/>
                <w:szCs w:val="24"/>
              </w:rPr>
            </w:pPr>
            <w:r w:rsidRPr="002610C2">
              <w:rPr>
                <w:bCs/>
                <w:color w:val="000000"/>
                <w:sz w:val="24"/>
                <w:szCs w:val="24"/>
              </w:rPr>
              <w:t>Data Requirements for last five years:</w:t>
            </w:r>
            <w:r w:rsidRPr="002610C2">
              <w:rPr>
                <w:bCs/>
                <w:color w:val="000000"/>
                <w:szCs w:val="24"/>
              </w:rPr>
              <w:t xml:space="preserve"> </w:t>
            </w:r>
          </w:p>
          <w:p w:rsidR="000D1A50" w:rsidRPr="002610C2" w:rsidRDefault="000D1A50" w:rsidP="000D1A50">
            <w:pPr>
              <w:numPr>
                <w:ilvl w:val="0"/>
                <w:numId w:val="57"/>
              </w:numPr>
              <w:rPr>
                <w:color w:val="000000"/>
                <w:sz w:val="24"/>
                <w:szCs w:val="24"/>
              </w:rPr>
            </w:pPr>
            <w:r w:rsidRPr="002610C2">
              <w:rPr>
                <w:color w:val="000000"/>
                <w:sz w:val="24"/>
                <w:szCs w:val="24"/>
              </w:rPr>
              <w:t>Title of the paper</w:t>
            </w:r>
          </w:p>
          <w:p w:rsidR="000D1A50" w:rsidRPr="002610C2" w:rsidRDefault="000D1A50" w:rsidP="000D1A50">
            <w:pPr>
              <w:numPr>
                <w:ilvl w:val="0"/>
                <w:numId w:val="57"/>
              </w:numPr>
              <w:rPr>
                <w:color w:val="000000"/>
                <w:sz w:val="24"/>
                <w:szCs w:val="24"/>
              </w:rPr>
            </w:pPr>
            <w:r w:rsidRPr="002610C2">
              <w:rPr>
                <w:color w:val="000000"/>
                <w:sz w:val="24"/>
                <w:szCs w:val="24"/>
              </w:rPr>
              <w:t>Name of the author</w:t>
            </w:r>
          </w:p>
          <w:p w:rsidR="000D1A50" w:rsidRPr="002610C2" w:rsidRDefault="000D1A50" w:rsidP="000D1A50">
            <w:pPr>
              <w:numPr>
                <w:ilvl w:val="0"/>
                <w:numId w:val="57"/>
              </w:numPr>
              <w:rPr>
                <w:color w:val="000000"/>
                <w:sz w:val="24"/>
                <w:szCs w:val="24"/>
              </w:rPr>
            </w:pPr>
            <w:r w:rsidRPr="002610C2">
              <w:rPr>
                <w:color w:val="000000"/>
                <w:sz w:val="24"/>
                <w:szCs w:val="24"/>
              </w:rPr>
              <w:t>Title of the journal</w:t>
            </w:r>
          </w:p>
          <w:p w:rsidR="000D1A50" w:rsidRPr="002610C2" w:rsidRDefault="000D1A50" w:rsidP="000D1A50">
            <w:pPr>
              <w:numPr>
                <w:ilvl w:val="0"/>
                <w:numId w:val="57"/>
              </w:numPr>
              <w:rPr>
                <w:iCs/>
                <w:color w:val="000000"/>
                <w:sz w:val="24"/>
                <w:szCs w:val="24"/>
              </w:rPr>
            </w:pPr>
            <w:r w:rsidRPr="002610C2">
              <w:rPr>
                <w:iCs/>
                <w:color w:val="000000"/>
                <w:sz w:val="24"/>
                <w:szCs w:val="24"/>
              </w:rPr>
              <w:t>Year of publication</w:t>
            </w:r>
          </w:p>
          <w:p w:rsidR="000D1A50" w:rsidRPr="002610C2" w:rsidRDefault="000D1A50" w:rsidP="000D1A50">
            <w:pPr>
              <w:numPr>
                <w:ilvl w:val="0"/>
                <w:numId w:val="57"/>
              </w:numPr>
              <w:contextualSpacing/>
              <w:rPr>
                <w:b/>
                <w:bCs/>
                <w:color w:val="000000"/>
                <w:sz w:val="24"/>
                <w:szCs w:val="24"/>
              </w:rPr>
            </w:pPr>
            <w:r w:rsidRPr="002610C2">
              <w:rPr>
                <w:color w:val="000000"/>
                <w:sz w:val="24"/>
                <w:szCs w:val="24"/>
              </w:rPr>
              <w:lastRenderedPageBreak/>
              <w:t>Citation Index</w:t>
            </w:r>
          </w:p>
          <w:p w:rsidR="000D1A50" w:rsidRPr="002610C2" w:rsidRDefault="000D1A50" w:rsidP="00300587">
            <w:pPr>
              <w:rPr>
                <w:color w:val="000000"/>
                <w:sz w:val="24"/>
                <w:szCs w:val="24"/>
              </w:rPr>
            </w:pPr>
          </w:p>
          <w:p w:rsidR="000D1A50" w:rsidRPr="002610C2" w:rsidRDefault="000D1A50" w:rsidP="00300587">
            <w:pPr>
              <w:rPr>
                <w:color w:val="000000"/>
                <w:sz w:val="24"/>
                <w:szCs w:val="24"/>
              </w:rPr>
            </w:pPr>
            <w:r w:rsidRPr="002610C2">
              <w:rPr>
                <w:color w:val="000000"/>
                <w:sz w:val="24"/>
                <w:szCs w:val="24"/>
              </w:rPr>
              <w:t xml:space="preserve">Formula: </w:t>
            </w:r>
          </w:p>
          <w:p w:rsidR="000D1A50" w:rsidRPr="002610C2" w:rsidRDefault="000D1A50" w:rsidP="00300587">
            <w:pPr>
              <w:rPr>
                <w:color w:val="000000"/>
                <w:sz w:val="24"/>
                <w:szCs w:val="24"/>
              </w:rPr>
            </w:pPr>
          </w:p>
          <w:p w:rsidR="000D1A50" w:rsidRPr="002610C2" w:rsidRDefault="00E1124E" w:rsidP="00300587">
            <w:pPr>
              <w:jc w:val="center"/>
              <w:rPr>
                <w:sz w:val="20"/>
                <w:szCs w:val="20"/>
              </w:rPr>
            </w:pPr>
            <m:oMathPara>
              <m:oMath>
                <m:f>
                  <m:fPr>
                    <m:ctrlPr>
                      <w:rPr>
                        <w:rFonts w:ascii="Cambria Math" w:hAnsi="Cambria Math"/>
                        <w:bCs/>
                        <w:iCs/>
                        <w:sz w:val="20"/>
                        <w:szCs w:val="20"/>
                      </w:rPr>
                    </m:ctrlPr>
                  </m:fPr>
                  <m:num>
                    <m:eqArr>
                      <m:eqArrPr>
                        <m:ctrlPr>
                          <w:rPr>
                            <w:rFonts w:ascii="Cambria Math" w:hAnsi="Cambria Math"/>
                            <w:sz w:val="20"/>
                            <w:szCs w:val="20"/>
                          </w:rPr>
                        </m:ctrlPr>
                      </m:eqArrPr>
                      <m:e>
                        <m:r>
                          <m:rPr>
                            <m:sty m:val="p"/>
                          </m:rPr>
                          <w:rPr>
                            <w:rFonts w:ascii="Cambria Math" w:hAnsi="Cambria Math" w:cs="Cambria Math"/>
                            <w:sz w:val="20"/>
                            <w:szCs w:val="20"/>
                            <w:lang w:val="en-IN" w:eastAsia="en-IN" w:bidi="ar-SA"/>
                          </w:rPr>
                          <m:t>0. 50 X Total number of Citation in SCOPUS in five years +</m:t>
                        </m:r>
                      </m:e>
                      <m:e>
                        <m:r>
                          <m:rPr>
                            <m:sty m:val="p"/>
                          </m:rPr>
                          <w:rPr>
                            <w:rFonts w:ascii="Cambria Math" w:hAnsi="Cambria Math" w:cs="Cambria Math"/>
                            <w:sz w:val="20"/>
                            <w:szCs w:val="20"/>
                            <w:lang w:val="en-IN" w:eastAsia="en-IN" w:bidi="ar-SA"/>
                          </w:rPr>
                          <m:t>0. 50 X Total number of Citation in Web of Science in five years</m:t>
                        </m:r>
                        <m:ctrlPr>
                          <w:rPr>
                            <w:rFonts w:ascii="Cambria Math" w:eastAsia="Cambria Math" w:hAnsi="Cambria Math"/>
                            <w:sz w:val="20"/>
                            <w:szCs w:val="20"/>
                          </w:rPr>
                        </m:ctrlPr>
                      </m:e>
                      <m:e/>
                    </m:eqArr>
                  </m:num>
                  <m:den>
                    <m:eqArr>
                      <m:eqArrPr>
                        <m:ctrlPr>
                          <w:rPr>
                            <w:rFonts w:ascii="Cambria Math" w:hAnsi="Cambria Math"/>
                            <w:sz w:val="20"/>
                            <w:szCs w:val="20"/>
                          </w:rPr>
                        </m:ctrlPr>
                      </m:eqArrPr>
                      <m:e>
                        <m:r>
                          <m:rPr>
                            <m:sty m:val="p"/>
                          </m:rPr>
                          <w:rPr>
                            <w:rFonts w:ascii="Cambria Math" w:hAnsi="Cambria Math" w:cs="Cambria Math"/>
                            <w:sz w:val="20"/>
                            <w:szCs w:val="20"/>
                            <w:lang w:val="en-IN" w:eastAsia="en-IN" w:bidi="ar-SA"/>
                          </w:rPr>
                          <m:t>0. 50 X Total number of Publication in SCOPUS in five years +</m:t>
                        </m:r>
                      </m:e>
                      <m:e>
                        <m:r>
                          <m:rPr>
                            <m:sty m:val="p"/>
                          </m:rPr>
                          <w:rPr>
                            <w:rFonts w:ascii="Cambria Math" w:hAnsi="Cambria Math"/>
                            <w:sz w:val="20"/>
                            <w:szCs w:val="20"/>
                          </w:rPr>
                          <m:t xml:space="preserve">  </m:t>
                        </m:r>
                        <m:r>
                          <m:rPr>
                            <m:sty m:val="p"/>
                          </m:rPr>
                          <w:rPr>
                            <w:rFonts w:ascii="Cambria Math" w:hAnsi="Cambria Math" w:cs="Cambria Math"/>
                            <w:sz w:val="20"/>
                            <w:szCs w:val="20"/>
                            <w:lang w:val="en-IN" w:eastAsia="en-IN" w:bidi="ar-SA"/>
                          </w:rPr>
                          <m:t xml:space="preserve">0. 50 X Total number of Publication in Web of Science in five years </m:t>
                        </m:r>
                        <m:ctrlPr>
                          <w:rPr>
                            <w:rFonts w:ascii="Cambria Math" w:eastAsia="Cambria Math" w:hAnsi="Cambria Math" w:cs="Cambria Math"/>
                            <w:sz w:val="20"/>
                            <w:szCs w:val="20"/>
                          </w:rPr>
                        </m:ctrlPr>
                      </m:e>
                      <m:e/>
                    </m:eqArr>
                  </m:den>
                </m:f>
              </m:oMath>
            </m:oMathPara>
          </w:p>
          <w:p w:rsidR="000D1A50" w:rsidRPr="002610C2" w:rsidRDefault="000D1A50" w:rsidP="00300587">
            <w:pPr>
              <w:rPr>
                <w:color w:val="000000"/>
                <w:sz w:val="24"/>
                <w:szCs w:val="24"/>
              </w:rPr>
            </w:pPr>
          </w:p>
          <w:p w:rsidR="000D1A50" w:rsidRPr="002610C2" w:rsidRDefault="000D1A50" w:rsidP="00300587">
            <w:pPr>
              <w:rPr>
                <w:b/>
                <w:color w:val="000000"/>
              </w:rPr>
            </w:pPr>
            <w:r w:rsidRPr="002610C2">
              <w:rPr>
                <w:b/>
                <w:color w:val="000000"/>
              </w:rPr>
              <w:t>File Description (Upload)</w:t>
            </w:r>
          </w:p>
          <w:p w:rsidR="000D1A50" w:rsidRPr="002610C2" w:rsidRDefault="000D1A50" w:rsidP="000D1A50">
            <w:pPr>
              <w:numPr>
                <w:ilvl w:val="0"/>
                <w:numId w:val="158"/>
              </w:numPr>
              <w:spacing w:line="276" w:lineRule="auto"/>
              <w:rPr>
                <w:color w:val="000000"/>
              </w:rPr>
            </w:pPr>
            <w:r w:rsidRPr="002610C2">
              <w:rPr>
                <w:color w:val="000000"/>
              </w:rPr>
              <w:t>Any additional information</w:t>
            </w:r>
          </w:p>
          <w:p w:rsidR="000D1A50" w:rsidRPr="002610C2" w:rsidRDefault="000D1A50" w:rsidP="000D1A50">
            <w:pPr>
              <w:numPr>
                <w:ilvl w:val="0"/>
                <w:numId w:val="158"/>
              </w:numPr>
              <w:spacing w:after="200" w:line="276" w:lineRule="auto"/>
              <w:rPr>
                <w:b/>
                <w:bCs/>
                <w:color w:val="000000"/>
                <w:sz w:val="24"/>
                <w:szCs w:val="24"/>
              </w:rPr>
            </w:pPr>
            <w:r w:rsidRPr="002610C2">
              <w:rPr>
                <w:color w:val="000000"/>
              </w:rPr>
              <w:t>Bibliometrics of the publications during the last five years</w:t>
            </w:r>
          </w:p>
          <w:p w:rsidR="000D1A50" w:rsidRPr="002610C2" w:rsidRDefault="000D1A50" w:rsidP="00300587">
            <w:pPr>
              <w:spacing w:after="200" w:line="276" w:lineRule="auto"/>
              <w:rPr>
                <w:i/>
                <w:strike/>
              </w:rPr>
            </w:pPr>
            <w:r w:rsidRPr="002610C2">
              <w:t xml:space="preserve">* </w:t>
            </w:r>
            <w:r w:rsidRPr="002610C2">
              <w:rPr>
                <w:i/>
              </w:rPr>
              <w:t>The Data obtained from inflibnet will be used for the purpose of calculation of scores.</w:t>
            </w:r>
          </w:p>
        </w:tc>
        <w:tc>
          <w:tcPr>
            <w:tcW w:w="1501" w:type="dxa"/>
          </w:tcPr>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r w:rsidRPr="00A024FA">
              <w:rPr>
                <w:b/>
                <w:bCs/>
                <w:color w:val="000000"/>
                <w:sz w:val="24"/>
                <w:szCs w:val="24"/>
              </w:rPr>
              <w:t>15</w:t>
            </w:r>
          </w:p>
        </w:tc>
      </w:tr>
      <w:tr w:rsidR="000D1A50" w:rsidRPr="00093E46" w:rsidTr="00300587">
        <w:trPr>
          <w:trHeight w:val="1568"/>
        </w:trPr>
        <w:tc>
          <w:tcPr>
            <w:tcW w:w="1167" w:type="dxa"/>
          </w:tcPr>
          <w:p w:rsidR="000D1A50" w:rsidRPr="002610C2" w:rsidRDefault="000D1A50" w:rsidP="00300587">
            <w:pPr>
              <w:jc w:val="center"/>
              <w:rPr>
                <w:rFonts w:ascii="Book Antiqua" w:hAnsi="Book Antiqua"/>
                <w:b/>
                <w:bCs/>
                <w:sz w:val="24"/>
                <w:szCs w:val="24"/>
              </w:rPr>
            </w:pPr>
            <w:r w:rsidRPr="002610C2">
              <w:rPr>
                <w:rFonts w:ascii="Book Antiqua" w:hAnsi="Book Antiqua"/>
                <w:b/>
                <w:bCs/>
                <w:sz w:val="24"/>
                <w:szCs w:val="24"/>
              </w:rPr>
              <w:lastRenderedPageBreak/>
              <w:t>3.4.9</w:t>
            </w:r>
          </w:p>
          <w:p w:rsidR="000D1A50" w:rsidRPr="002610C2" w:rsidRDefault="000D1A50" w:rsidP="00300587">
            <w:pPr>
              <w:jc w:val="center"/>
              <w:rPr>
                <w:rFonts w:ascii="Book Antiqua" w:hAnsi="Book Antiqua"/>
                <w:b/>
                <w:bCs/>
                <w:sz w:val="24"/>
                <w:szCs w:val="24"/>
              </w:rPr>
            </w:pPr>
          </w:p>
          <w:p w:rsidR="000D1A50" w:rsidRPr="002610C2" w:rsidRDefault="000D1A50" w:rsidP="00300587">
            <w:pPr>
              <w:jc w:val="center"/>
              <w:rPr>
                <w:rFonts w:ascii="Book Antiqua" w:hAnsi="Book Antiqua"/>
                <w:b/>
                <w:bCs/>
                <w:sz w:val="24"/>
                <w:szCs w:val="24"/>
              </w:rPr>
            </w:pPr>
          </w:p>
          <w:p w:rsidR="000D1A50" w:rsidRPr="002610C2" w:rsidRDefault="000D1A50" w:rsidP="00300587">
            <w:pPr>
              <w:jc w:val="center"/>
              <w:rPr>
                <w:b/>
                <w:bCs/>
                <w:color w:val="000000"/>
                <w:sz w:val="28"/>
                <w:szCs w:val="28"/>
              </w:rPr>
            </w:pPr>
            <w:r w:rsidRPr="002610C2">
              <w:rPr>
                <w:rFonts w:ascii="Book Antiqua" w:hAnsi="Book Antiqua"/>
                <w:b/>
                <w:bCs/>
                <w:sz w:val="24"/>
                <w:szCs w:val="24"/>
              </w:rPr>
              <w:t>Q</w:t>
            </w:r>
            <w:r w:rsidRPr="002610C2">
              <w:rPr>
                <w:rFonts w:ascii="Book Antiqua" w:hAnsi="Book Antiqua"/>
                <w:b/>
                <w:bCs/>
                <w:sz w:val="24"/>
                <w:szCs w:val="24"/>
                <w:vertAlign w:val="subscript"/>
              </w:rPr>
              <w:t>n</w:t>
            </w:r>
            <w:r w:rsidRPr="002610C2">
              <w:rPr>
                <w:rFonts w:ascii="Book Antiqua" w:hAnsi="Book Antiqua"/>
                <w:b/>
                <w:bCs/>
                <w:sz w:val="24"/>
                <w:szCs w:val="24"/>
              </w:rPr>
              <w:t>M</w:t>
            </w:r>
          </w:p>
        </w:tc>
        <w:tc>
          <w:tcPr>
            <w:tcW w:w="7255" w:type="dxa"/>
          </w:tcPr>
          <w:p w:rsidR="000D1A50" w:rsidRPr="002610C2" w:rsidRDefault="000D1A50" w:rsidP="00300587">
            <w:pPr>
              <w:rPr>
                <w:b/>
                <w:i/>
                <w:color w:val="000000"/>
                <w:sz w:val="24"/>
                <w:szCs w:val="24"/>
              </w:rPr>
            </w:pPr>
            <w:r w:rsidRPr="002610C2">
              <w:rPr>
                <w:b/>
                <w:i/>
                <w:color w:val="000000"/>
                <w:sz w:val="24"/>
                <w:szCs w:val="24"/>
              </w:rPr>
              <w:t xml:space="preserve">Bibliometrics of the publications during the last five years based on Scopus/ Web of  Science – h-Index of the </w:t>
            </w:r>
            <w:r w:rsidRPr="002610C2">
              <w:rPr>
                <w:b/>
                <w:i/>
                <w:sz w:val="24"/>
                <w:szCs w:val="24"/>
              </w:rPr>
              <w:t xml:space="preserve">University  </w:t>
            </w:r>
          </w:p>
          <w:p w:rsidR="000D1A50" w:rsidRPr="002610C2" w:rsidRDefault="000D1A50" w:rsidP="00300587">
            <w:pPr>
              <w:rPr>
                <w:bCs/>
                <w:strike/>
                <w:color w:val="000000"/>
                <w:sz w:val="24"/>
                <w:szCs w:val="24"/>
              </w:rPr>
            </w:pPr>
            <w:r w:rsidRPr="002610C2">
              <w:rPr>
                <w:bCs/>
                <w:color w:val="000000"/>
                <w:sz w:val="24"/>
                <w:szCs w:val="24"/>
              </w:rPr>
              <w:t>Data Requirements for last five years:</w:t>
            </w:r>
            <w:r w:rsidRPr="002610C2">
              <w:rPr>
                <w:bCs/>
                <w:color w:val="000000"/>
                <w:szCs w:val="24"/>
              </w:rPr>
              <w:t xml:space="preserve"> </w:t>
            </w:r>
          </w:p>
          <w:p w:rsidR="000D1A50" w:rsidRPr="002610C2" w:rsidRDefault="000D1A50" w:rsidP="000D1A50">
            <w:pPr>
              <w:numPr>
                <w:ilvl w:val="0"/>
                <w:numId w:val="57"/>
              </w:numPr>
              <w:rPr>
                <w:color w:val="000000"/>
                <w:sz w:val="24"/>
                <w:szCs w:val="24"/>
              </w:rPr>
            </w:pPr>
            <w:r w:rsidRPr="002610C2">
              <w:rPr>
                <w:color w:val="000000"/>
                <w:sz w:val="24"/>
                <w:szCs w:val="24"/>
              </w:rPr>
              <w:t>Title of the paper</w:t>
            </w:r>
          </w:p>
          <w:p w:rsidR="000D1A50" w:rsidRPr="002610C2" w:rsidRDefault="000D1A50" w:rsidP="000D1A50">
            <w:pPr>
              <w:numPr>
                <w:ilvl w:val="0"/>
                <w:numId w:val="57"/>
              </w:numPr>
              <w:rPr>
                <w:color w:val="000000"/>
                <w:sz w:val="24"/>
                <w:szCs w:val="24"/>
              </w:rPr>
            </w:pPr>
            <w:r w:rsidRPr="002610C2">
              <w:rPr>
                <w:color w:val="000000"/>
                <w:sz w:val="24"/>
                <w:szCs w:val="24"/>
              </w:rPr>
              <w:t>Name of the author</w:t>
            </w:r>
          </w:p>
          <w:p w:rsidR="000D1A50" w:rsidRPr="002610C2" w:rsidRDefault="000D1A50" w:rsidP="000D1A50">
            <w:pPr>
              <w:numPr>
                <w:ilvl w:val="0"/>
                <w:numId w:val="57"/>
              </w:numPr>
              <w:rPr>
                <w:color w:val="000000"/>
                <w:sz w:val="24"/>
                <w:szCs w:val="24"/>
              </w:rPr>
            </w:pPr>
            <w:r w:rsidRPr="002610C2">
              <w:rPr>
                <w:color w:val="000000"/>
                <w:sz w:val="24"/>
                <w:szCs w:val="24"/>
              </w:rPr>
              <w:t>Title of the journal</w:t>
            </w:r>
          </w:p>
          <w:p w:rsidR="000D1A50" w:rsidRPr="002610C2" w:rsidRDefault="000D1A50" w:rsidP="000D1A50">
            <w:pPr>
              <w:numPr>
                <w:ilvl w:val="0"/>
                <w:numId w:val="57"/>
              </w:numPr>
              <w:rPr>
                <w:iCs/>
                <w:color w:val="000000"/>
                <w:sz w:val="24"/>
                <w:szCs w:val="24"/>
              </w:rPr>
            </w:pPr>
            <w:r w:rsidRPr="002610C2">
              <w:rPr>
                <w:iCs/>
                <w:color w:val="000000"/>
                <w:sz w:val="24"/>
                <w:szCs w:val="24"/>
              </w:rPr>
              <w:t>Year of publication</w:t>
            </w:r>
          </w:p>
          <w:p w:rsidR="000D1A50" w:rsidRPr="002610C2" w:rsidRDefault="000D1A50" w:rsidP="000D1A50">
            <w:pPr>
              <w:numPr>
                <w:ilvl w:val="0"/>
                <w:numId w:val="57"/>
              </w:numPr>
              <w:rPr>
                <w:iCs/>
                <w:color w:val="000000"/>
                <w:sz w:val="24"/>
                <w:szCs w:val="24"/>
              </w:rPr>
            </w:pPr>
            <w:r w:rsidRPr="002610C2">
              <w:rPr>
                <w:color w:val="000000"/>
                <w:sz w:val="24"/>
                <w:szCs w:val="24"/>
              </w:rPr>
              <w:t>H index</w:t>
            </w:r>
          </w:p>
          <w:p w:rsidR="000D1A50" w:rsidRPr="002610C2" w:rsidRDefault="000D1A50" w:rsidP="00300587">
            <w:pPr>
              <w:rPr>
                <w:b/>
                <w:bCs/>
                <w:color w:val="000000"/>
                <w:sz w:val="24"/>
                <w:szCs w:val="24"/>
              </w:rPr>
            </w:pPr>
          </w:p>
          <w:p w:rsidR="000D1A50" w:rsidRPr="002610C2" w:rsidRDefault="000D1A50" w:rsidP="00300587">
            <w:pPr>
              <w:rPr>
                <w:b/>
                <w:bCs/>
                <w:color w:val="000000"/>
                <w:sz w:val="24"/>
                <w:szCs w:val="24"/>
              </w:rPr>
            </w:pPr>
          </w:p>
          <w:p w:rsidR="000D1A50" w:rsidRPr="002610C2" w:rsidRDefault="000D1A50" w:rsidP="00300587">
            <w:pPr>
              <w:rPr>
                <w:color w:val="000000"/>
                <w:sz w:val="24"/>
                <w:szCs w:val="24"/>
              </w:rPr>
            </w:pPr>
            <w:r w:rsidRPr="002610C2">
              <w:rPr>
                <w:color w:val="000000"/>
                <w:sz w:val="24"/>
                <w:szCs w:val="24"/>
              </w:rPr>
              <w:t xml:space="preserve">Formula: </w:t>
            </w:r>
          </w:p>
          <w:p w:rsidR="000D1A50" w:rsidRPr="002610C2" w:rsidRDefault="000D1A50" w:rsidP="00300587">
            <w:pPr>
              <w:rPr>
                <w:color w:val="000000"/>
                <w:sz w:val="24"/>
                <w:szCs w:val="24"/>
              </w:rPr>
            </w:pPr>
          </w:p>
          <w:p w:rsidR="000D1A50" w:rsidRPr="002610C2" w:rsidRDefault="00E1124E" w:rsidP="00300587">
            <w:pPr>
              <w:ind w:left="720"/>
              <w:jc w:val="center"/>
              <w:rPr>
                <w:rFonts w:cs="Mangal"/>
                <w:lang w:eastAsia="en-IN"/>
              </w:rPr>
            </w:pPr>
            <m:oMathPara>
              <m:oMath>
                <m:f>
                  <m:fPr>
                    <m:ctrlPr>
                      <w:rPr>
                        <w:rFonts w:ascii="Cambria Math" w:hAnsi="Cambria Math"/>
                        <w:bCs/>
                        <w:iCs/>
                      </w:rPr>
                    </m:ctrlPr>
                  </m:fPr>
                  <m:num>
                    <m:eqArr>
                      <m:eqArrPr>
                        <m:ctrlPr>
                          <w:rPr>
                            <w:rFonts w:ascii="Cambria Math" w:hAnsi="Cambria Math"/>
                          </w:rPr>
                        </m:ctrlPr>
                      </m:eqArrPr>
                      <m:e>
                        <m:r>
                          <m:rPr>
                            <m:sty m:val="p"/>
                          </m:rPr>
                          <w:rPr>
                            <w:rFonts w:ascii="Cambria Math" w:hAnsi="Cambria Math" w:cs="Cambria Math"/>
                            <w:lang w:val="en-IN" w:eastAsia="en-IN" w:bidi="ar-SA"/>
                          </w:rPr>
                          <m:t xml:space="preserve">h – Index of Scopus + h – index of Web of Science </m:t>
                        </m:r>
                      </m:e>
                      <m:e>
                        <m:r>
                          <m:rPr>
                            <m:sty m:val="p"/>
                          </m:rPr>
                          <w:rPr>
                            <w:rFonts w:ascii="Cambria Math" w:hAnsi="Cambria Math" w:cs="Cambria Math"/>
                            <w:lang w:val="en-IN" w:eastAsia="en-IN" w:bidi="ar-SA"/>
                          </w:rPr>
                          <m:t>in last five years</m:t>
                        </m:r>
                      </m:e>
                    </m:eqArr>
                  </m:num>
                  <m:den>
                    <m:eqArr>
                      <m:eqArrPr>
                        <m:ctrlPr>
                          <w:rPr>
                            <w:rFonts w:ascii="Cambria Math" w:hAnsi="Cambria Math"/>
                          </w:rPr>
                        </m:ctrlPr>
                      </m:eqArrPr>
                      <m:e>
                        <m:r>
                          <m:rPr>
                            <m:sty m:val="p"/>
                          </m:rPr>
                          <w:rPr>
                            <w:rFonts w:ascii="Cambria Math" w:hAnsi="Cambria Math" w:cs="Cambria Math"/>
                            <w:lang w:val="en-IN" w:eastAsia="en-IN" w:bidi="ar-SA"/>
                          </w:rPr>
                          <m:t>2</m:t>
                        </m:r>
                        <m:r>
                          <m:rPr>
                            <m:sty m:val="p"/>
                          </m:rPr>
                          <w:rPr>
                            <w:rFonts w:ascii="Cambria Math" w:hAnsi="Cambria Math"/>
                          </w:rPr>
                          <m:t xml:space="preserve"> </m:t>
                        </m:r>
                      </m:e>
                    </m:eqArr>
                  </m:den>
                </m:f>
              </m:oMath>
            </m:oMathPara>
          </w:p>
          <w:p w:rsidR="000D1A50" w:rsidRPr="002610C2" w:rsidRDefault="000D1A50" w:rsidP="00300587">
            <w:pPr>
              <w:rPr>
                <w:color w:val="000000"/>
                <w:sz w:val="24"/>
                <w:szCs w:val="24"/>
              </w:rPr>
            </w:pPr>
          </w:p>
          <w:p w:rsidR="000D1A50" w:rsidRPr="002610C2" w:rsidRDefault="000D1A50" w:rsidP="00300587">
            <w:pPr>
              <w:rPr>
                <w:b/>
                <w:color w:val="000000"/>
              </w:rPr>
            </w:pPr>
            <w:r w:rsidRPr="002610C2">
              <w:rPr>
                <w:b/>
                <w:color w:val="000000"/>
              </w:rPr>
              <w:t>File Description (Upload)</w:t>
            </w:r>
          </w:p>
          <w:p w:rsidR="000D1A50" w:rsidRPr="002610C2" w:rsidRDefault="000D1A50" w:rsidP="000D1A50">
            <w:pPr>
              <w:numPr>
                <w:ilvl w:val="0"/>
                <w:numId w:val="159"/>
              </w:numPr>
              <w:spacing w:line="276" w:lineRule="auto"/>
              <w:rPr>
                <w:color w:val="000000"/>
              </w:rPr>
            </w:pPr>
            <w:r w:rsidRPr="002610C2">
              <w:rPr>
                <w:color w:val="000000"/>
              </w:rPr>
              <w:t xml:space="preserve">Bibiliometrics of publications based on Scopus/ Web of Science - h-index of the </w:t>
            </w:r>
            <w:r w:rsidRPr="002610C2">
              <w:t>Institution</w:t>
            </w:r>
            <w:r w:rsidRPr="002610C2">
              <w:rPr>
                <w:color w:val="000000"/>
              </w:rPr>
              <w:t xml:space="preserve"> </w:t>
            </w:r>
          </w:p>
          <w:p w:rsidR="000D1A50" w:rsidRPr="002610C2" w:rsidRDefault="000D1A50" w:rsidP="000D1A50">
            <w:pPr>
              <w:numPr>
                <w:ilvl w:val="0"/>
                <w:numId w:val="159"/>
              </w:numPr>
              <w:spacing w:line="276" w:lineRule="auto"/>
              <w:rPr>
                <w:bCs/>
                <w:iCs/>
                <w:color w:val="000000"/>
                <w:sz w:val="18"/>
                <w:szCs w:val="18"/>
                <w:lang w:eastAsia="en-IN"/>
              </w:rPr>
            </w:pPr>
            <w:r w:rsidRPr="002610C2">
              <w:rPr>
                <w:color w:val="000000"/>
              </w:rPr>
              <w:t>Any additional information</w:t>
            </w:r>
          </w:p>
          <w:p w:rsidR="000D1A50" w:rsidRPr="002610C2" w:rsidRDefault="000D1A50" w:rsidP="00300587">
            <w:pPr>
              <w:rPr>
                <w:b/>
                <w:bCs/>
                <w:color w:val="000000"/>
                <w:sz w:val="28"/>
                <w:szCs w:val="28"/>
              </w:rPr>
            </w:pPr>
            <w:r w:rsidRPr="002610C2">
              <w:t>* The Data obtained from inflibnet will be used for the purpose of calculation of scores.</w:t>
            </w:r>
          </w:p>
        </w:tc>
        <w:tc>
          <w:tcPr>
            <w:tcW w:w="1501" w:type="dxa"/>
          </w:tcPr>
          <w:p w:rsidR="000D1A50" w:rsidRPr="002610C2" w:rsidRDefault="000D1A50" w:rsidP="00300587">
            <w:pPr>
              <w:jc w:val="center"/>
              <w:rPr>
                <w:b/>
                <w:bCs/>
                <w:color w:val="000000"/>
                <w:sz w:val="24"/>
                <w:szCs w:val="24"/>
              </w:rPr>
            </w:pPr>
            <w:r w:rsidRPr="002610C2">
              <w:rPr>
                <w:b/>
                <w:bCs/>
                <w:color w:val="000000"/>
                <w:sz w:val="24"/>
                <w:szCs w:val="24"/>
              </w:rPr>
              <w:t>15</w:t>
            </w:r>
          </w:p>
        </w:tc>
      </w:tr>
    </w:tbl>
    <w:p w:rsidR="000D1A50" w:rsidRPr="00093E46" w:rsidRDefault="000D1A50" w:rsidP="000D1A50">
      <w:pPr>
        <w:ind w:left="2160" w:firstLine="720"/>
        <w:rPr>
          <w:b/>
          <w:bCs/>
          <w:color w:val="000000"/>
          <w:sz w:val="24"/>
          <w:szCs w:val="24"/>
          <w:highlight w:val="yellow"/>
        </w:rPr>
      </w:pPr>
    </w:p>
    <w:p w:rsidR="000D1A50" w:rsidRPr="00A024FA" w:rsidRDefault="000D1A50" w:rsidP="000D1A50">
      <w:pPr>
        <w:ind w:left="2160" w:firstLine="720"/>
        <w:rPr>
          <w:b/>
          <w:bCs/>
          <w:color w:val="000000"/>
          <w:sz w:val="24"/>
          <w:szCs w:val="24"/>
        </w:rPr>
      </w:pPr>
      <w:r w:rsidRPr="00A024FA">
        <w:rPr>
          <w:b/>
          <w:bCs/>
          <w:color w:val="000000"/>
          <w:sz w:val="24"/>
          <w:szCs w:val="24"/>
        </w:rPr>
        <w:t>Key Indicators - 3.5 Consultancy (20)</w:t>
      </w:r>
    </w:p>
    <w:tbl>
      <w:tblPr>
        <w:tblpPr w:leftFromText="180" w:rightFromText="180" w:vertAnchor="text" w:horzAnchor="margin" w:tblpY="288"/>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6"/>
        <w:gridCol w:w="7336"/>
        <w:gridCol w:w="1417"/>
      </w:tblGrid>
      <w:tr w:rsidR="000D1A50" w:rsidRPr="00A024FA" w:rsidTr="00300587">
        <w:trPr>
          <w:trHeight w:val="476"/>
        </w:trPr>
        <w:tc>
          <w:tcPr>
            <w:tcW w:w="1136" w:type="dxa"/>
          </w:tcPr>
          <w:p w:rsidR="000D1A50" w:rsidRPr="00A024FA" w:rsidRDefault="000D1A50" w:rsidP="00300587">
            <w:pPr>
              <w:jc w:val="center"/>
              <w:rPr>
                <w:b/>
                <w:bCs/>
                <w:color w:val="000000"/>
                <w:sz w:val="24"/>
                <w:szCs w:val="24"/>
              </w:rPr>
            </w:pPr>
            <w:r w:rsidRPr="00A024FA">
              <w:rPr>
                <w:b/>
                <w:bCs/>
                <w:color w:val="000000"/>
                <w:sz w:val="24"/>
                <w:szCs w:val="24"/>
              </w:rPr>
              <w:t>Metric No.</w:t>
            </w:r>
          </w:p>
        </w:tc>
        <w:tc>
          <w:tcPr>
            <w:tcW w:w="7336" w:type="dxa"/>
          </w:tcPr>
          <w:p w:rsidR="000D1A50" w:rsidRPr="00A024FA" w:rsidRDefault="000D1A50" w:rsidP="00300587">
            <w:pPr>
              <w:jc w:val="center"/>
              <w:rPr>
                <w:b/>
                <w:bCs/>
                <w:color w:val="000000"/>
                <w:sz w:val="24"/>
                <w:szCs w:val="24"/>
              </w:rPr>
            </w:pPr>
          </w:p>
        </w:tc>
        <w:tc>
          <w:tcPr>
            <w:tcW w:w="1417" w:type="dxa"/>
          </w:tcPr>
          <w:p w:rsidR="000D1A50" w:rsidRPr="00A024FA" w:rsidRDefault="000D1A50" w:rsidP="00300587">
            <w:pPr>
              <w:jc w:val="center"/>
              <w:rPr>
                <w:b/>
                <w:bCs/>
                <w:color w:val="000000"/>
                <w:sz w:val="24"/>
                <w:szCs w:val="24"/>
              </w:rPr>
            </w:pPr>
            <w:r w:rsidRPr="00A024FA">
              <w:rPr>
                <w:b/>
                <w:bCs/>
                <w:color w:val="000000"/>
                <w:sz w:val="24"/>
                <w:szCs w:val="24"/>
              </w:rPr>
              <w:t xml:space="preserve">Weightage </w:t>
            </w:r>
          </w:p>
        </w:tc>
      </w:tr>
      <w:tr w:rsidR="000D1A50" w:rsidRPr="00A024FA" w:rsidTr="00300587">
        <w:trPr>
          <w:trHeight w:val="457"/>
        </w:trPr>
        <w:tc>
          <w:tcPr>
            <w:tcW w:w="1136" w:type="dxa"/>
          </w:tcPr>
          <w:p w:rsidR="000D1A50" w:rsidRPr="00A024FA" w:rsidRDefault="000D1A50" w:rsidP="00300587">
            <w:pPr>
              <w:jc w:val="center"/>
              <w:rPr>
                <w:b/>
                <w:bCs/>
                <w:color w:val="000000"/>
                <w:sz w:val="24"/>
                <w:szCs w:val="24"/>
              </w:rPr>
            </w:pPr>
            <w:r w:rsidRPr="00A024FA">
              <w:rPr>
                <w:b/>
                <w:bCs/>
                <w:color w:val="000000"/>
                <w:sz w:val="24"/>
                <w:szCs w:val="24"/>
              </w:rPr>
              <w:t>3.5.1</w:t>
            </w:r>
          </w:p>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r w:rsidRPr="00A024FA">
              <w:rPr>
                <w:b/>
                <w:bCs/>
                <w:color w:val="000000"/>
                <w:sz w:val="24"/>
                <w:szCs w:val="24"/>
              </w:rPr>
              <w:t>Q</w:t>
            </w:r>
            <w:r>
              <w:rPr>
                <w:b/>
                <w:bCs/>
                <w:color w:val="000000"/>
                <w:sz w:val="24"/>
                <w:szCs w:val="24"/>
                <w:vertAlign w:val="subscript"/>
              </w:rPr>
              <w:t>l</w:t>
            </w:r>
            <w:r w:rsidRPr="00A024FA">
              <w:rPr>
                <w:b/>
                <w:bCs/>
                <w:color w:val="000000"/>
                <w:sz w:val="24"/>
                <w:szCs w:val="24"/>
              </w:rPr>
              <w:t>M</w:t>
            </w:r>
          </w:p>
        </w:tc>
        <w:tc>
          <w:tcPr>
            <w:tcW w:w="7336" w:type="dxa"/>
          </w:tcPr>
          <w:p w:rsidR="000D1A50" w:rsidRPr="00FA60F8" w:rsidRDefault="000D1A50" w:rsidP="00300587">
            <w:pPr>
              <w:rPr>
                <w:b/>
                <w:i/>
                <w:color w:val="000000"/>
                <w:sz w:val="24"/>
                <w:szCs w:val="24"/>
              </w:rPr>
            </w:pPr>
            <w:r w:rsidRPr="00A024FA">
              <w:rPr>
                <w:b/>
                <w:i/>
                <w:color w:val="000000"/>
                <w:sz w:val="24"/>
                <w:szCs w:val="24"/>
              </w:rPr>
              <w:t xml:space="preserve">Institution has a policy on consultancy including revenue sharing between the institution and the </w:t>
            </w:r>
            <w:r w:rsidRPr="002610C2">
              <w:rPr>
                <w:b/>
                <w:i/>
                <w:color w:val="000000"/>
                <w:sz w:val="24"/>
                <w:szCs w:val="24"/>
              </w:rPr>
              <w:t>individual  and encourages its faculty to undertake consultancy</w:t>
            </w:r>
            <w:r>
              <w:rPr>
                <w:b/>
                <w:i/>
                <w:color w:val="000000"/>
                <w:sz w:val="24"/>
                <w:szCs w:val="24"/>
              </w:rPr>
              <w:t xml:space="preserve"> </w:t>
            </w:r>
          </w:p>
          <w:p w:rsidR="000D1A50" w:rsidRPr="00A024FA" w:rsidRDefault="000D1A50" w:rsidP="00300587">
            <w:pPr>
              <w:rPr>
                <w:b/>
                <w:i/>
                <w:color w:val="000000"/>
                <w:sz w:val="24"/>
                <w:szCs w:val="24"/>
              </w:rPr>
            </w:pPr>
          </w:p>
          <w:p w:rsidR="000D1A50" w:rsidRPr="00A024FA" w:rsidRDefault="000D1A50" w:rsidP="00300587">
            <w:pPr>
              <w:rPr>
                <w:b/>
                <w:color w:val="000000"/>
              </w:rPr>
            </w:pPr>
            <w:r w:rsidRPr="00A024FA">
              <w:rPr>
                <w:b/>
                <w:color w:val="000000"/>
              </w:rPr>
              <w:t>File Description</w:t>
            </w:r>
          </w:p>
          <w:p w:rsidR="000D1A50" w:rsidRPr="00A024FA" w:rsidRDefault="000D1A50" w:rsidP="000D1A50">
            <w:pPr>
              <w:numPr>
                <w:ilvl w:val="0"/>
                <w:numId w:val="160"/>
              </w:numPr>
              <w:spacing w:line="276" w:lineRule="auto"/>
              <w:rPr>
                <w:color w:val="000000"/>
              </w:rPr>
            </w:pPr>
            <w:r w:rsidRPr="00A024FA">
              <w:rPr>
                <w:color w:val="000000"/>
              </w:rPr>
              <w:t xml:space="preserve">Upload minutes of the Governing Council/ Syndicate/Board of </w:t>
            </w:r>
            <w:r w:rsidRPr="00A024FA">
              <w:rPr>
                <w:color w:val="000000"/>
              </w:rPr>
              <w:lastRenderedPageBreak/>
              <w:t>Management related to consultancy policy</w:t>
            </w:r>
          </w:p>
          <w:p w:rsidR="000D1A50" w:rsidRPr="00A024FA" w:rsidRDefault="000D1A50" w:rsidP="000D1A50">
            <w:pPr>
              <w:numPr>
                <w:ilvl w:val="0"/>
                <w:numId w:val="160"/>
              </w:numPr>
              <w:spacing w:line="276" w:lineRule="auto"/>
              <w:rPr>
                <w:color w:val="000000"/>
              </w:rPr>
            </w:pPr>
            <w:r w:rsidRPr="00A024FA">
              <w:rPr>
                <w:color w:val="000000"/>
              </w:rPr>
              <w:t>Upload soft copy of the Consultancy Policy</w:t>
            </w:r>
          </w:p>
          <w:p w:rsidR="000D1A50" w:rsidRPr="00A024FA" w:rsidRDefault="000D1A50" w:rsidP="000D1A50">
            <w:pPr>
              <w:numPr>
                <w:ilvl w:val="0"/>
                <w:numId w:val="58"/>
              </w:numPr>
              <w:spacing w:line="276" w:lineRule="auto"/>
              <w:rPr>
                <w:color w:val="000000"/>
              </w:rPr>
            </w:pPr>
            <w:r w:rsidRPr="00A024FA">
              <w:rPr>
                <w:color w:val="000000"/>
              </w:rPr>
              <w:t>Upload any additional information</w:t>
            </w:r>
          </w:p>
          <w:p w:rsidR="000D1A50" w:rsidRPr="00A024FA" w:rsidRDefault="000D1A50" w:rsidP="000D1A50">
            <w:pPr>
              <w:numPr>
                <w:ilvl w:val="0"/>
                <w:numId w:val="160"/>
              </w:numPr>
              <w:spacing w:line="276" w:lineRule="auto"/>
              <w:rPr>
                <w:b/>
                <w:bCs/>
                <w:color w:val="000000"/>
                <w:sz w:val="24"/>
                <w:szCs w:val="24"/>
              </w:rPr>
            </w:pPr>
            <w:r w:rsidRPr="00A024FA">
              <w:rPr>
                <w:color w:val="000000"/>
              </w:rPr>
              <w:t>Paste URL of the consultancy policy document</w:t>
            </w:r>
          </w:p>
        </w:tc>
        <w:tc>
          <w:tcPr>
            <w:tcW w:w="1417" w:type="dxa"/>
          </w:tcPr>
          <w:p w:rsidR="000D1A50" w:rsidRPr="00A024FA" w:rsidRDefault="000D1A50" w:rsidP="00300587">
            <w:pPr>
              <w:jc w:val="center"/>
              <w:rPr>
                <w:b/>
                <w:bCs/>
                <w:color w:val="000000"/>
                <w:sz w:val="24"/>
                <w:szCs w:val="24"/>
              </w:rPr>
            </w:pPr>
          </w:p>
          <w:p w:rsidR="000D1A50" w:rsidRPr="00A024FA" w:rsidRDefault="000D1A50" w:rsidP="00300587">
            <w:pPr>
              <w:jc w:val="center"/>
              <w:rPr>
                <w:b/>
                <w:bCs/>
                <w:strike/>
                <w:color w:val="000000"/>
                <w:sz w:val="24"/>
                <w:szCs w:val="24"/>
              </w:rPr>
            </w:pPr>
            <w:r w:rsidRPr="00A024FA">
              <w:rPr>
                <w:b/>
                <w:bCs/>
                <w:color w:val="000000"/>
                <w:sz w:val="24"/>
                <w:szCs w:val="24"/>
              </w:rPr>
              <w:t>5</w:t>
            </w:r>
          </w:p>
        </w:tc>
      </w:tr>
      <w:tr w:rsidR="000D1A50" w:rsidRPr="00093E46" w:rsidTr="00300587">
        <w:trPr>
          <w:trHeight w:val="810"/>
        </w:trPr>
        <w:tc>
          <w:tcPr>
            <w:tcW w:w="1136" w:type="dxa"/>
          </w:tcPr>
          <w:p w:rsidR="000D1A50" w:rsidRPr="00A024FA" w:rsidRDefault="000D1A50" w:rsidP="00300587">
            <w:pPr>
              <w:jc w:val="center"/>
              <w:rPr>
                <w:b/>
                <w:bCs/>
                <w:color w:val="000000"/>
                <w:sz w:val="24"/>
                <w:szCs w:val="24"/>
              </w:rPr>
            </w:pPr>
            <w:r w:rsidRPr="00A024FA">
              <w:rPr>
                <w:b/>
                <w:bCs/>
                <w:color w:val="000000"/>
                <w:sz w:val="24"/>
                <w:szCs w:val="24"/>
              </w:rPr>
              <w:lastRenderedPageBreak/>
              <w:t>3.5.2</w:t>
            </w:r>
          </w:p>
          <w:p w:rsidR="000D1A50" w:rsidRPr="00A024FA" w:rsidRDefault="000D1A50" w:rsidP="00300587">
            <w:pPr>
              <w:jc w:val="center"/>
              <w:rPr>
                <w:b/>
                <w:bCs/>
                <w:color w:val="000000"/>
                <w:sz w:val="24"/>
                <w:szCs w:val="24"/>
                <w:vertAlign w:val="subscript"/>
              </w:rPr>
            </w:pPr>
          </w:p>
          <w:p w:rsidR="000D1A50" w:rsidRPr="00A024FA" w:rsidRDefault="000D1A50" w:rsidP="00300587">
            <w:pPr>
              <w:jc w:val="center"/>
              <w:rPr>
                <w:b/>
                <w:bCs/>
                <w:color w:val="000000"/>
                <w:sz w:val="24"/>
                <w:szCs w:val="24"/>
                <w:vertAlign w:val="subscript"/>
              </w:rPr>
            </w:pPr>
            <w:r w:rsidRPr="00A024FA">
              <w:rPr>
                <w:b/>
                <w:bCs/>
                <w:color w:val="000000"/>
                <w:sz w:val="24"/>
                <w:szCs w:val="24"/>
              </w:rPr>
              <w:t>Q</w:t>
            </w:r>
            <w:r w:rsidRPr="00A024FA">
              <w:rPr>
                <w:b/>
                <w:bCs/>
                <w:color w:val="000000"/>
                <w:sz w:val="24"/>
                <w:szCs w:val="24"/>
                <w:vertAlign w:val="subscript"/>
              </w:rPr>
              <w:t>n</w:t>
            </w:r>
            <w:r w:rsidRPr="00A024FA">
              <w:rPr>
                <w:b/>
                <w:bCs/>
                <w:color w:val="000000"/>
                <w:sz w:val="24"/>
                <w:szCs w:val="24"/>
              </w:rPr>
              <w:t>M</w:t>
            </w:r>
            <w:r w:rsidRPr="00A024FA">
              <w:rPr>
                <w:b/>
                <w:bCs/>
                <w:color w:val="000000"/>
                <w:sz w:val="24"/>
                <w:szCs w:val="24"/>
                <w:vertAlign w:val="subscript"/>
              </w:rPr>
              <w:t xml:space="preserve"> </w:t>
            </w:r>
          </w:p>
          <w:p w:rsidR="000D1A50" w:rsidRPr="00A024FA" w:rsidRDefault="000D1A50" w:rsidP="00300587">
            <w:pPr>
              <w:jc w:val="center"/>
              <w:rPr>
                <w:b/>
                <w:bCs/>
                <w:color w:val="000000"/>
                <w:sz w:val="24"/>
                <w:szCs w:val="24"/>
              </w:rPr>
            </w:pPr>
          </w:p>
        </w:tc>
        <w:tc>
          <w:tcPr>
            <w:tcW w:w="7336" w:type="dxa"/>
          </w:tcPr>
          <w:p w:rsidR="000D1A50" w:rsidRPr="00A024FA" w:rsidRDefault="000D1A50" w:rsidP="00300587">
            <w:pPr>
              <w:rPr>
                <w:b/>
                <w:i/>
                <w:color w:val="000000"/>
                <w:sz w:val="24"/>
                <w:szCs w:val="24"/>
              </w:rPr>
            </w:pPr>
            <w:r w:rsidRPr="00A024FA">
              <w:rPr>
                <w:b/>
                <w:i/>
                <w:color w:val="000000"/>
                <w:sz w:val="24"/>
                <w:szCs w:val="24"/>
              </w:rPr>
              <w:t xml:space="preserve">Revenue generated from consultancy and corporate training during the last five years (INR in Lakhs) </w:t>
            </w:r>
          </w:p>
          <w:p w:rsidR="000D1A50" w:rsidRPr="00A024FA" w:rsidRDefault="000D1A50" w:rsidP="00300587">
            <w:pPr>
              <w:rPr>
                <w:b/>
                <w:i/>
                <w:color w:val="000000"/>
                <w:sz w:val="24"/>
                <w:szCs w:val="24"/>
              </w:rPr>
            </w:pPr>
          </w:p>
          <w:p w:rsidR="000D1A50" w:rsidRPr="00A024FA" w:rsidRDefault="000D1A50" w:rsidP="00300587">
            <w:pPr>
              <w:rPr>
                <w:color w:val="000000"/>
                <w:sz w:val="24"/>
                <w:szCs w:val="24"/>
              </w:rPr>
            </w:pPr>
            <w:r w:rsidRPr="00A024FA">
              <w:rPr>
                <w:color w:val="000000"/>
                <w:sz w:val="24"/>
                <w:szCs w:val="24"/>
              </w:rPr>
              <w:t>3.5.2.1: Total amount generated from consultancy</w:t>
            </w:r>
            <w:r>
              <w:rPr>
                <w:color w:val="000000"/>
                <w:sz w:val="24"/>
                <w:szCs w:val="24"/>
              </w:rPr>
              <w:t xml:space="preserve"> </w:t>
            </w:r>
            <w:r w:rsidRPr="002610C2">
              <w:rPr>
                <w:color w:val="000000"/>
                <w:sz w:val="24"/>
                <w:szCs w:val="24"/>
              </w:rPr>
              <w:t xml:space="preserve"> and corporate training </w:t>
            </w:r>
            <w:r w:rsidRPr="00A024FA">
              <w:rPr>
                <w:color w:val="000000"/>
                <w:sz w:val="24"/>
                <w:szCs w:val="24"/>
              </w:rPr>
              <w:t xml:space="preserve"> year wise during the last five years (INR in lakhs) </w:t>
            </w:r>
          </w:p>
          <w:p w:rsidR="000D1A50" w:rsidRPr="00A024FA" w:rsidRDefault="000D1A50" w:rsidP="00300587">
            <w:pPr>
              <w:rPr>
                <w:color w:val="000000"/>
              </w:rPr>
            </w:pPr>
          </w:p>
          <w:tbl>
            <w:tblPr>
              <w:tblW w:w="550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06"/>
              <w:gridCol w:w="818"/>
              <w:gridCol w:w="655"/>
              <w:gridCol w:w="819"/>
              <w:gridCol w:w="1005"/>
              <w:gridCol w:w="1005"/>
            </w:tblGrid>
            <w:tr w:rsidR="000D1A50" w:rsidRPr="00A024FA" w:rsidTr="00300587">
              <w:trPr>
                <w:trHeight w:val="336"/>
              </w:trPr>
              <w:tc>
                <w:tcPr>
                  <w:tcW w:w="1206" w:type="dxa"/>
                </w:tcPr>
                <w:p w:rsidR="000D1A50" w:rsidRPr="00A024FA" w:rsidRDefault="000D1A50" w:rsidP="00300587">
                  <w:pPr>
                    <w:framePr w:hSpace="180" w:wrap="around" w:vAnchor="text" w:hAnchor="margin" w:y="288"/>
                    <w:rPr>
                      <w:b/>
                      <w:color w:val="000000"/>
                    </w:rPr>
                  </w:pPr>
                  <w:r w:rsidRPr="00A024FA">
                    <w:rPr>
                      <w:b/>
                      <w:color w:val="000000"/>
                    </w:rPr>
                    <w:t>Year</w:t>
                  </w:r>
                </w:p>
              </w:tc>
              <w:tc>
                <w:tcPr>
                  <w:tcW w:w="818" w:type="dxa"/>
                </w:tcPr>
                <w:p w:rsidR="000D1A50" w:rsidRPr="00A024FA" w:rsidRDefault="000D1A50" w:rsidP="00300587">
                  <w:pPr>
                    <w:framePr w:hSpace="180" w:wrap="around" w:vAnchor="text" w:hAnchor="margin" w:y="288"/>
                    <w:rPr>
                      <w:color w:val="000000"/>
                    </w:rPr>
                  </w:pPr>
                </w:p>
              </w:tc>
              <w:tc>
                <w:tcPr>
                  <w:tcW w:w="655" w:type="dxa"/>
                </w:tcPr>
                <w:p w:rsidR="000D1A50" w:rsidRPr="00A024FA" w:rsidRDefault="000D1A50" w:rsidP="00300587">
                  <w:pPr>
                    <w:framePr w:hSpace="180" w:wrap="around" w:vAnchor="text" w:hAnchor="margin" w:y="288"/>
                    <w:rPr>
                      <w:color w:val="000000"/>
                    </w:rPr>
                  </w:pPr>
                </w:p>
              </w:tc>
              <w:tc>
                <w:tcPr>
                  <w:tcW w:w="819" w:type="dxa"/>
                </w:tcPr>
                <w:p w:rsidR="000D1A50" w:rsidRPr="00A024FA" w:rsidRDefault="000D1A50" w:rsidP="00300587">
                  <w:pPr>
                    <w:framePr w:hSpace="180" w:wrap="around" w:vAnchor="text" w:hAnchor="margin" w:y="288"/>
                    <w:rPr>
                      <w:color w:val="000000"/>
                    </w:rPr>
                  </w:pPr>
                </w:p>
              </w:tc>
              <w:tc>
                <w:tcPr>
                  <w:tcW w:w="1005" w:type="dxa"/>
                </w:tcPr>
                <w:p w:rsidR="000D1A50" w:rsidRPr="00A024FA" w:rsidRDefault="000D1A50" w:rsidP="00300587">
                  <w:pPr>
                    <w:framePr w:hSpace="180" w:wrap="around" w:vAnchor="text" w:hAnchor="margin" w:y="288"/>
                    <w:rPr>
                      <w:color w:val="000000"/>
                    </w:rPr>
                  </w:pPr>
                </w:p>
              </w:tc>
              <w:tc>
                <w:tcPr>
                  <w:tcW w:w="1005" w:type="dxa"/>
                </w:tcPr>
                <w:p w:rsidR="000D1A50" w:rsidRPr="00A024FA" w:rsidRDefault="000D1A50" w:rsidP="00300587">
                  <w:pPr>
                    <w:framePr w:hSpace="180" w:wrap="around" w:vAnchor="text" w:hAnchor="margin" w:y="288"/>
                    <w:rPr>
                      <w:color w:val="000000"/>
                    </w:rPr>
                  </w:pPr>
                </w:p>
              </w:tc>
            </w:tr>
            <w:tr w:rsidR="000D1A50" w:rsidRPr="00A024FA" w:rsidTr="00300587">
              <w:trPr>
                <w:trHeight w:val="336"/>
              </w:trPr>
              <w:tc>
                <w:tcPr>
                  <w:tcW w:w="1206" w:type="dxa"/>
                </w:tcPr>
                <w:p w:rsidR="000D1A50" w:rsidRPr="00A024FA" w:rsidRDefault="000D1A50" w:rsidP="00300587">
                  <w:pPr>
                    <w:framePr w:hSpace="180" w:wrap="around" w:vAnchor="text" w:hAnchor="margin" w:y="288"/>
                    <w:rPr>
                      <w:b/>
                      <w:color w:val="000000"/>
                    </w:rPr>
                  </w:pPr>
                  <w:r w:rsidRPr="00A024FA">
                    <w:rPr>
                      <w:b/>
                      <w:color w:val="000000"/>
                    </w:rPr>
                    <w:t>INR in lakhs</w:t>
                  </w:r>
                </w:p>
              </w:tc>
              <w:tc>
                <w:tcPr>
                  <w:tcW w:w="818" w:type="dxa"/>
                </w:tcPr>
                <w:p w:rsidR="000D1A50" w:rsidRPr="00A024FA" w:rsidRDefault="000D1A50" w:rsidP="00300587">
                  <w:pPr>
                    <w:framePr w:hSpace="180" w:wrap="around" w:vAnchor="text" w:hAnchor="margin" w:y="288"/>
                    <w:rPr>
                      <w:color w:val="000000"/>
                    </w:rPr>
                  </w:pPr>
                </w:p>
              </w:tc>
              <w:tc>
                <w:tcPr>
                  <w:tcW w:w="655" w:type="dxa"/>
                </w:tcPr>
                <w:p w:rsidR="000D1A50" w:rsidRPr="00A024FA" w:rsidRDefault="000D1A50" w:rsidP="00300587">
                  <w:pPr>
                    <w:framePr w:hSpace="180" w:wrap="around" w:vAnchor="text" w:hAnchor="margin" w:y="288"/>
                    <w:rPr>
                      <w:color w:val="000000"/>
                    </w:rPr>
                  </w:pPr>
                </w:p>
              </w:tc>
              <w:tc>
                <w:tcPr>
                  <w:tcW w:w="819" w:type="dxa"/>
                </w:tcPr>
                <w:p w:rsidR="000D1A50" w:rsidRPr="00A024FA" w:rsidRDefault="000D1A50" w:rsidP="00300587">
                  <w:pPr>
                    <w:framePr w:hSpace="180" w:wrap="around" w:vAnchor="text" w:hAnchor="margin" w:y="288"/>
                    <w:rPr>
                      <w:color w:val="000000"/>
                    </w:rPr>
                  </w:pPr>
                </w:p>
              </w:tc>
              <w:tc>
                <w:tcPr>
                  <w:tcW w:w="1005" w:type="dxa"/>
                </w:tcPr>
                <w:p w:rsidR="000D1A50" w:rsidRPr="00A024FA" w:rsidRDefault="000D1A50" w:rsidP="00300587">
                  <w:pPr>
                    <w:framePr w:hSpace="180" w:wrap="around" w:vAnchor="text" w:hAnchor="margin" w:y="288"/>
                    <w:rPr>
                      <w:color w:val="000000"/>
                    </w:rPr>
                  </w:pPr>
                </w:p>
              </w:tc>
              <w:tc>
                <w:tcPr>
                  <w:tcW w:w="1005" w:type="dxa"/>
                </w:tcPr>
                <w:p w:rsidR="000D1A50" w:rsidRPr="00A024FA" w:rsidRDefault="000D1A50" w:rsidP="00300587">
                  <w:pPr>
                    <w:framePr w:hSpace="180" w:wrap="around" w:vAnchor="text" w:hAnchor="margin" w:y="288"/>
                    <w:rPr>
                      <w:color w:val="000000"/>
                    </w:rPr>
                  </w:pPr>
                </w:p>
              </w:tc>
            </w:tr>
          </w:tbl>
          <w:p w:rsidR="000D1A50" w:rsidRPr="00A024FA" w:rsidRDefault="000D1A50" w:rsidP="00300587">
            <w:pPr>
              <w:rPr>
                <w:color w:val="000000"/>
                <w:sz w:val="10"/>
                <w:szCs w:val="10"/>
              </w:rPr>
            </w:pPr>
          </w:p>
          <w:p w:rsidR="000D1A50" w:rsidRPr="00A024FA" w:rsidRDefault="000D1A50" w:rsidP="00300587">
            <w:pPr>
              <w:rPr>
                <w:color w:val="000000"/>
              </w:rPr>
            </w:pPr>
            <w:r w:rsidRPr="00A024FA">
              <w:rPr>
                <w:bCs/>
                <w:color w:val="000000"/>
                <w:sz w:val="24"/>
                <w:szCs w:val="24"/>
              </w:rPr>
              <w:t>Data Requirement for last five years:</w:t>
            </w:r>
            <w:r w:rsidRPr="00A024FA">
              <w:rPr>
                <w:bCs/>
                <w:color w:val="000000"/>
                <w:szCs w:val="24"/>
              </w:rPr>
              <w:t xml:space="preserve"> (As per </w:t>
            </w:r>
            <w:r>
              <w:rPr>
                <w:bCs/>
                <w:color w:val="000000"/>
                <w:szCs w:val="24"/>
              </w:rPr>
              <w:t>Data Template</w:t>
            </w:r>
            <w:r w:rsidRPr="00A024FA">
              <w:rPr>
                <w:bCs/>
                <w:color w:val="000000"/>
                <w:szCs w:val="24"/>
              </w:rPr>
              <w:t>)</w:t>
            </w:r>
          </w:p>
          <w:p w:rsidR="000D1A50" w:rsidRPr="00A024FA" w:rsidRDefault="000D1A50" w:rsidP="000D1A50">
            <w:pPr>
              <w:numPr>
                <w:ilvl w:val="0"/>
                <w:numId w:val="58"/>
              </w:numPr>
              <w:contextualSpacing/>
              <w:rPr>
                <w:color w:val="000000"/>
                <w:sz w:val="24"/>
                <w:szCs w:val="24"/>
              </w:rPr>
            </w:pPr>
            <w:r w:rsidRPr="00A024FA">
              <w:rPr>
                <w:color w:val="000000"/>
                <w:sz w:val="24"/>
                <w:szCs w:val="24"/>
              </w:rPr>
              <w:t>Names of the consultants</w:t>
            </w:r>
          </w:p>
          <w:p w:rsidR="000D1A50" w:rsidRPr="00A024FA" w:rsidRDefault="000D1A50" w:rsidP="000D1A50">
            <w:pPr>
              <w:numPr>
                <w:ilvl w:val="0"/>
                <w:numId w:val="58"/>
              </w:numPr>
              <w:contextualSpacing/>
              <w:rPr>
                <w:color w:val="000000"/>
                <w:sz w:val="24"/>
                <w:szCs w:val="24"/>
              </w:rPr>
            </w:pPr>
            <w:r w:rsidRPr="00A024FA">
              <w:rPr>
                <w:color w:val="000000"/>
                <w:sz w:val="24"/>
                <w:szCs w:val="24"/>
              </w:rPr>
              <w:t>Name of consultancy project</w:t>
            </w:r>
          </w:p>
          <w:p w:rsidR="000D1A50" w:rsidRPr="00A024FA" w:rsidRDefault="000D1A50" w:rsidP="000D1A50">
            <w:pPr>
              <w:numPr>
                <w:ilvl w:val="0"/>
                <w:numId w:val="58"/>
              </w:numPr>
              <w:contextualSpacing/>
              <w:rPr>
                <w:iCs/>
                <w:color w:val="000000"/>
                <w:sz w:val="24"/>
                <w:szCs w:val="24"/>
              </w:rPr>
            </w:pPr>
            <w:r w:rsidRPr="00A024FA">
              <w:rPr>
                <w:iCs/>
                <w:color w:val="000000"/>
                <w:sz w:val="24"/>
                <w:szCs w:val="24"/>
              </w:rPr>
              <w:t>Consulting/Sponsoring agency with contact details</w:t>
            </w:r>
          </w:p>
          <w:p w:rsidR="000D1A50" w:rsidRPr="00A024FA" w:rsidRDefault="000D1A50" w:rsidP="000D1A50">
            <w:pPr>
              <w:numPr>
                <w:ilvl w:val="0"/>
                <w:numId w:val="58"/>
              </w:numPr>
              <w:contextualSpacing/>
              <w:rPr>
                <w:bCs/>
                <w:iCs/>
                <w:color w:val="000000"/>
                <w:sz w:val="24"/>
                <w:szCs w:val="24"/>
              </w:rPr>
            </w:pPr>
            <w:r w:rsidRPr="00A024FA">
              <w:rPr>
                <w:color w:val="000000"/>
                <w:sz w:val="24"/>
                <w:szCs w:val="24"/>
              </w:rPr>
              <w:t>Revenue generated (amount in rupees)</w:t>
            </w:r>
          </w:p>
          <w:p w:rsidR="000D1A50" w:rsidRPr="00BA5BF2" w:rsidRDefault="000D1A50" w:rsidP="000D1A50">
            <w:pPr>
              <w:numPr>
                <w:ilvl w:val="0"/>
                <w:numId w:val="58"/>
              </w:numPr>
              <w:contextualSpacing/>
              <w:rPr>
                <w:b/>
                <w:bCs/>
                <w:iCs/>
                <w:color w:val="000000"/>
                <w:sz w:val="24"/>
                <w:szCs w:val="24"/>
              </w:rPr>
            </w:pPr>
            <w:r w:rsidRPr="00A024FA">
              <w:rPr>
                <w:iCs/>
                <w:color w:val="000000"/>
                <w:sz w:val="24"/>
                <w:szCs w:val="24"/>
              </w:rPr>
              <w:t>Total revenue generated in rupees</w:t>
            </w:r>
          </w:p>
          <w:p w:rsidR="000D1A50" w:rsidRPr="00A024FA" w:rsidRDefault="000D1A50" w:rsidP="000D1A50">
            <w:pPr>
              <w:numPr>
                <w:ilvl w:val="0"/>
                <w:numId w:val="58"/>
              </w:numPr>
              <w:contextualSpacing/>
              <w:rPr>
                <w:b/>
                <w:bCs/>
                <w:iCs/>
                <w:color w:val="000000"/>
                <w:sz w:val="24"/>
                <w:szCs w:val="24"/>
              </w:rPr>
            </w:pPr>
            <w:r>
              <w:rPr>
                <w:iCs/>
                <w:color w:val="000000"/>
                <w:sz w:val="24"/>
                <w:szCs w:val="24"/>
              </w:rPr>
              <w:t>Details of Corporate training provided (Title of the training, corporates for which training has been provided, number of participants.</w:t>
            </w:r>
          </w:p>
          <w:p w:rsidR="000D1A50" w:rsidRPr="00A024FA" w:rsidRDefault="000D1A50" w:rsidP="00300587">
            <w:pPr>
              <w:rPr>
                <w:b/>
                <w:color w:val="000000"/>
              </w:rPr>
            </w:pPr>
          </w:p>
          <w:p w:rsidR="000D1A50" w:rsidRPr="00A024FA" w:rsidRDefault="000D1A50" w:rsidP="00300587">
            <w:pPr>
              <w:rPr>
                <w:b/>
                <w:color w:val="000000"/>
              </w:rPr>
            </w:pPr>
            <w:r w:rsidRPr="00A024FA">
              <w:rPr>
                <w:b/>
                <w:color w:val="000000"/>
              </w:rPr>
              <w:t>File Description (Upload)</w:t>
            </w:r>
          </w:p>
          <w:p w:rsidR="000D1A50" w:rsidRPr="00A024FA" w:rsidRDefault="000D1A50" w:rsidP="000D1A50">
            <w:pPr>
              <w:numPr>
                <w:ilvl w:val="0"/>
                <w:numId w:val="58"/>
              </w:numPr>
              <w:spacing w:line="276" w:lineRule="auto"/>
              <w:rPr>
                <w:color w:val="000000"/>
              </w:rPr>
            </w:pPr>
            <w:r w:rsidRPr="00A024FA">
              <w:rPr>
                <w:color w:val="000000"/>
              </w:rPr>
              <w:t>Audited statements of accounts indicating the revenue generated through consultancy</w:t>
            </w:r>
          </w:p>
          <w:p w:rsidR="000D1A50" w:rsidRPr="00A024FA" w:rsidRDefault="000D1A50" w:rsidP="000D1A50">
            <w:pPr>
              <w:numPr>
                <w:ilvl w:val="0"/>
                <w:numId w:val="58"/>
              </w:numPr>
              <w:spacing w:line="276" w:lineRule="auto"/>
              <w:rPr>
                <w:color w:val="000000"/>
              </w:rPr>
            </w:pPr>
            <w:r w:rsidRPr="00A024FA">
              <w:rPr>
                <w:color w:val="000000"/>
              </w:rPr>
              <w:t>Any additional information</w:t>
            </w:r>
          </w:p>
          <w:p w:rsidR="000D1A50" w:rsidRPr="00A024FA" w:rsidRDefault="000D1A50" w:rsidP="000D1A50">
            <w:pPr>
              <w:numPr>
                <w:ilvl w:val="0"/>
                <w:numId w:val="58"/>
              </w:numPr>
              <w:spacing w:line="276" w:lineRule="auto"/>
              <w:rPr>
                <w:b/>
                <w:bCs/>
                <w:iCs/>
                <w:color w:val="000000"/>
                <w:sz w:val="24"/>
                <w:szCs w:val="24"/>
              </w:rPr>
            </w:pPr>
            <w:r w:rsidRPr="00A024FA">
              <w:rPr>
                <w:color w:val="000000"/>
              </w:rPr>
              <w:t>List of consultants and revenue generated by them (Data Template)</w:t>
            </w:r>
          </w:p>
        </w:tc>
        <w:tc>
          <w:tcPr>
            <w:tcW w:w="1417" w:type="dxa"/>
          </w:tcPr>
          <w:p w:rsidR="000D1A50" w:rsidRPr="00A024FA" w:rsidRDefault="000D1A50" w:rsidP="00300587">
            <w:pPr>
              <w:jc w:val="center"/>
              <w:rPr>
                <w:b/>
                <w:bCs/>
                <w:strike/>
                <w:color w:val="000000"/>
                <w:sz w:val="24"/>
                <w:szCs w:val="24"/>
              </w:rPr>
            </w:pPr>
            <w:r w:rsidRPr="00A024FA">
              <w:rPr>
                <w:b/>
                <w:bCs/>
                <w:iCs/>
                <w:color w:val="000000"/>
                <w:sz w:val="24"/>
                <w:szCs w:val="24"/>
              </w:rPr>
              <w:t>15</w:t>
            </w:r>
          </w:p>
        </w:tc>
      </w:tr>
    </w:tbl>
    <w:p w:rsidR="000D1A50" w:rsidRPr="00093E46" w:rsidRDefault="000D1A50" w:rsidP="000D1A50">
      <w:pPr>
        <w:ind w:left="1440" w:firstLine="720"/>
        <w:rPr>
          <w:b/>
          <w:bCs/>
          <w:color w:val="000000"/>
          <w:sz w:val="24"/>
          <w:szCs w:val="24"/>
          <w:highlight w:val="yellow"/>
        </w:rPr>
      </w:pPr>
    </w:p>
    <w:p w:rsidR="000D1A50" w:rsidRDefault="000D1A50" w:rsidP="000D1A50">
      <w:pPr>
        <w:ind w:left="1440" w:firstLine="720"/>
        <w:rPr>
          <w:b/>
          <w:bCs/>
          <w:color w:val="000000"/>
          <w:sz w:val="24"/>
          <w:szCs w:val="24"/>
          <w:highlight w:val="yellow"/>
        </w:rPr>
      </w:pPr>
    </w:p>
    <w:p w:rsidR="000D1A50" w:rsidRPr="00A024FA" w:rsidRDefault="000D1A50" w:rsidP="000D1A50">
      <w:pPr>
        <w:ind w:left="1440" w:firstLine="720"/>
        <w:rPr>
          <w:b/>
          <w:bCs/>
          <w:color w:val="000000"/>
          <w:sz w:val="24"/>
          <w:szCs w:val="24"/>
        </w:rPr>
      </w:pPr>
      <w:r w:rsidRPr="00A024FA">
        <w:rPr>
          <w:b/>
          <w:bCs/>
          <w:color w:val="000000"/>
          <w:sz w:val="24"/>
          <w:szCs w:val="24"/>
        </w:rPr>
        <w:t>Key Indicators - 3.6 Extension Activities (40)</w:t>
      </w:r>
    </w:p>
    <w:p w:rsidR="000D1A50" w:rsidRPr="00A024FA" w:rsidRDefault="000D1A50" w:rsidP="000D1A50">
      <w:pPr>
        <w:ind w:left="1440" w:firstLine="720"/>
        <w:rPr>
          <w:b/>
          <w:bCs/>
          <w:color w:val="000000"/>
          <w:sz w:val="24"/>
          <w:szCs w:val="24"/>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6"/>
        <w:gridCol w:w="7342"/>
        <w:gridCol w:w="1440"/>
      </w:tblGrid>
      <w:tr w:rsidR="000D1A50" w:rsidRPr="00A024FA" w:rsidTr="00300587">
        <w:trPr>
          <w:trHeight w:val="251"/>
        </w:trPr>
        <w:tc>
          <w:tcPr>
            <w:tcW w:w="1136" w:type="dxa"/>
          </w:tcPr>
          <w:p w:rsidR="000D1A50" w:rsidRPr="00A024FA" w:rsidRDefault="000D1A50" w:rsidP="00300587">
            <w:pPr>
              <w:jc w:val="center"/>
              <w:rPr>
                <w:b/>
                <w:bCs/>
                <w:color w:val="000000"/>
                <w:sz w:val="24"/>
                <w:szCs w:val="24"/>
              </w:rPr>
            </w:pPr>
            <w:r w:rsidRPr="00A024FA">
              <w:rPr>
                <w:b/>
                <w:bCs/>
                <w:color w:val="000000"/>
                <w:sz w:val="24"/>
                <w:szCs w:val="24"/>
              </w:rPr>
              <w:t>Metric No.</w:t>
            </w:r>
          </w:p>
        </w:tc>
        <w:tc>
          <w:tcPr>
            <w:tcW w:w="7342" w:type="dxa"/>
          </w:tcPr>
          <w:p w:rsidR="000D1A50" w:rsidRPr="00A024FA" w:rsidRDefault="000D1A50" w:rsidP="00300587">
            <w:pPr>
              <w:jc w:val="center"/>
              <w:rPr>
                <w:b/>
                <w:bCs/>
                <w:color w:val="000000"/>
                <w:sz w:val="24"/>
                <w:szCs w:val="24"/>
              </w:rPr>
            </w:pPr>
          </w:p>
        </w:tc>
        <w:tc>
          <w:tcPr>
            <w:tcW w:w="1440" w:type="dxa"/>
          </w:tcPr>
          <w:p w:rsidR="000D1A50" w:rsidRPr="00A024FA" w:rsidRDefault="000D1A50" w:rsidP="00300587">
            <w:pPr>
              <w:jc w:val="center"/>
              <w:rPr>
                <w:b/>
                <w:bCs/>
                <w:color w:val="000000"/>
                <w:sz w:val="24"/>
                <w:szCs w:val="24"/>
              </w:rPr>
            </w:pPr>
            <w:r w:rsidRPr="00A024FA">
              <w:rPr>
                <w:b/>
                <w:bCs/>
                <w:color w:val="000000"/>
                <w:sz w:val="24"/>
                <w:szCs w:val="24"/>
              </w:rPr>
              <w:t xml:space="preserve">Weightage </w:t>
            </w:r>
          </w:p>
        </w:tc>
      </w:tr>
      <w:tr w:rsidR="000D1A50" w:rsidRPr="00A024FA" w:rsidTr="00300587">
        <w:trPr>
          <w:trHeight w:val="264"/>
        </w:trPr>
        <w:tc>
          <w:tcPr>
            <w:tcW w:w="1136" w:type="dxa"/>
          </w:tcPr>
          <w:p w:rsidR="000D1A50" w:rsidRPr="00A024FA" w:rsidRDefault="000D1A50" w:rsidP="00300587">
            <w:pPr>
              <w:jc w:val="center"/>
              <w:rPr>
                <w:b/>
                <w:bCs/>
                <w:color w:val="000000"/>
                <w:sz w:val="24"/>
                <w:szCs w:val="24"/>
              </w:rPr>
            </w:pPr>
            <w:r w:rsidRPr="00A024FA">
              <w:rPr>
                <w:b/>
                <w:bCs/>
                <w:color w:val="000000"/>
                <w:sz w:val="24"/>
                <w:szCs w:val="24"/>
              </w:rPr>
              <w:t>3.6.1</w:t>
            </w:r>
          </w:p>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vertAlign w:val="subscript"/>
              </w:rPr>
            </w:pPr>
            <w:r w:rsidRPr="00A024FA">
              <w:rPr>
                <w:b/>
                <w:bCs/>
                <w:color w:val="000000"/>
                <w:sz w:val="24"/>
                <w:szCs w:val="24"/>
              </w:rPr>
              <w:t>Q</w:t>
            </w:r>
            <w:r w:rsidRPr="00A024FA">
              <w:rPr>
                <w:b/>
                <w:bCs/>
                <w:color w:val="000000"/>
                <w:sz w:val="24"/>
                <w:szCs w:val="24"/>
                <w:vertAlign w:val="subscript"/>
              </w:rPr>
              <w:t>l</w:t>
            </w:r>
            <w:r w:rsidRPr="00A024FA">
              <w:rPr>
                <w:b/>
                <w:bCs/>
                <w:color w:val="000000"/>
                <w:sz w:val="24"/>
                <w:szCs w:val="24"/>
              </w:rPr>
              <w:t>M</w:t>
            </w:r>
          </w:p>
          <w:p w:rsidR="000D1A50" w:rsidRPr="00A024FA" w:rsidRDefault="000D1A50" w:rsidP="00300587">
            <w:pPr>
              <w:jc w:val="center"/>
              <w:rPr>
                <w:b/>
                <w:bCs/>
                <w:color w:val="000000"/>
                <w:sz w:val="24"/>
                <w:szCs w:val="24"/>
              </w:rPr>
            </w:pPr>
          </w:p>
        </w:tc>
        <w:tc>
          <w:tcPr>
            <w:tcW w:w="7342" w:type="dxa"/>
          </w:tcPr>
          <w:p w:rsidR="000D1A50" w:rsidRPr="00A024FA" w:rsidRDefault="000D1A50" w:rsidP="00300587">
            <w:pPr>
              <w:widowControl w:val="0"/>
              <w:autoSpaceDE w:val="0"/>
              <w:autoSpaceDN w:val="0"/>
              <w:adjustRightInd w:val="0"/>
              <w:ind w:right="44"/>
              <w:rPr>
                <w:b/>
                <w:i/>
                <w:color w:val="000000"/>
                <w:spacing w:val="-7"/>
                <w:sz w:val="24"/>
                <w:szCs w:val="24"/>
              </w:rPr>
            </w:pPr>
            <w:r w:rsidRPr="00A024FA">
              <w:rPr>
                <w:b/>
                <w:i/>
                <w:color w:val="000000"/>
                <w:sz w:val="24"/>
                <w:szCs w:val="24"/>
              </w:rPr>
              <w:t>Extension</w:t>
            </w:r>
            <w:r w:rsidRPr="00A024FA">
              <w:rPr>
                <w:b/>
                <w:i/>
                <w:color w:val="000000"/>
                <w:spacing w:val="-7"/>
                <w:sz w:val="24"/>
                <w:szCs w:val="24"/>
              </w:rPr>
              <w:t xml:space="preserve"> </w:t>
            </w:r>
            <w:r w:rsidRPr="00A024FA">
              <w:rPr>
                <w:b/>
                <w:i/>
                <w:color w:val="000000"/>
                <w:sz w:val="24"/>
                <w:szCs w:val="24"/>
              </w:rPr>
              <w:t>activities</w:t>
            </w:r>
            <w:r w:rsidRPr="00A024FA">
              <w:rPr>
                <w:b/>
                <w:i/>
                <w:color w:val="000000"/>
                <w:spacing w:val="-7"/>
                <w:sz w:val="24"/>
                <w:szCs w:val="24"/>
              </w:rPr>
              <w:t xml:space="preserve"> </w:t>
            </w:r>
            <w:r w:rsidRPr="00A024FA">
              <w:rPr>
                <w:b/>
                <w:i/>
                <w:color w:val="000000"/>
                <w:sz w:val="24"/>
                <w:szCs w:val="24"/>
              </w:rPr>
              <w:t>in</w:t>
            </w:r>
            <w:r w:rsidRPr="00A024FA">
              <w:rPr>
                <w:b/>
                <w:i/>
                <w:color w:val="000000"/>
                <w:spacing w:val="-7"/>
                <w:sz w:val="24"/>
                <w:szCs w:val="24"/>
              </w:rPr>
              <w:t xml:space="preserve"> </w:t>
            </w:r>
            <w:r w:rsidRPr="00A024FA">
              <w:rPr>
                <w:b/>
                <w:i/>
                <w:color w:val="000000"/>
                <w:sz w:val="24"/>
                <w:szCs w:val="24"/>
              </w:rPr>
              <w:t>the</w:t>
            </w:r>
            <w:r w:rsidRPr="00A024FA">
              <w:rPr>
                <w:b/>
                <w:i/>
                <w:color w:val="000000"/>
                <w:spacing w:val="-7"/>
                <w:sz w:val="24"/>
                <w:szCs w:val="24"/>
              </w:rPr>
              <w:t xml:space="preserve"> neighbourhood </w:t>
            </w:r>
            <w:r w:rsidRPr="00A024FA">
              <w:rPr>
                <w:b/>
                <w:i/>
                <w:color w:val="000000"/>
                <w:sz w:val="24"/>
                <w:szCs w:val="24"/>
              </w:rPr>
              <w:t>community</w:t>
            </w:r>
            <w:r w:rsidRPr="00A024FA">
              <w:rPr>
                <w:b/>
                <w:i/>
                <w:color w:val="000000"/>
                <w:spacing w:val="-7"/>
                <w:sz w:val="24"/>
                <w:szCs w:val="24"/>
              </w:rPr>
              <w:t xml:space="preserve"> in terms of impact and  sensitising students to social issues and holistic development </w:t>
            </w:r>
            <w:r w:rsidRPr="00A024FA">
              <w:rPr>
                <w:b/>
                <w:i/>
                <w:color w:val="000000"/>
                <w:sz w:val="24"/>
                <w:szCs w:val="24"/>
              </w:rPr>
              <w:t>during the last five years</w:t>
            </w:r>
            <w:r w:rsidRPr="00A024FA">
              <w:rPr>
                <w:b/>
                <w:i/>
                <w:color w:val="000000"/>
                <w:spacing w:val="-7"/>
                <w:sz w:val="24"/>
                <w:szCs w:val="24"/>
              </w:rPr>
              <w:t xml:space="preserve"> </w:t>
            </w:r>
          </w:p>
          <w:p w:rsidR="000D1A50" w:rsidRPr="00A024FA" w:rsidRDefault="000D1A50" w:rsidP="00300587">
            <w:pPr>
              <w:widowControl w:val="0"/>
              <w:autoSpaceDE w:val="0"/>
              <w:autoSpaceDN w:val="0"/>
              <w:adjustRightInd w:val="0"/>
              <w:ind w:right="44"/>
              <w:rPr>
                <w:b/>
                <w:i/>
                <w:color w:val="000000"/>
                <w:spacing w:val="-7"/>
                <w:sz w:val="24"/>
                <w:szCs w:val="24"/>
              </w:rPr>
            </w:pPr>
          </w:p>
          <w:p w:rsidR="000D1A50" w:rsidRPr="00A024FA" w:rsidRDefault="000D1A50" w:rsidP="00300587">
            <w:pPr>
              <w:rPr>
                <w:color w:val="000000"/>
                <w:sz w:val="24"/>
                <w:szCs w:val="24"/>
              </w:rPr>
            </w:pPr>
            <w:r w:rsidRPr="00A024FA">
              <w:rPr>
                <w:color w:val="000000"/>
                <w:shd w:val="clear" w:color="auto" w:fill="FFFFFF"/>
              </w:rPr>
              <w:t xml:space="preserve"> </w:t>
            </w:r>
            <w:r w:rsidRPr="00A024FA">
              <w:rPr>
                <w:color w:val="000000"/>
                <w:sz w:val="24"/>
                <w:szCs w:val="24"/>
              </w:rPr>
              <w:t xml:space="preserve">Describe the impact of extension activities in sensitising students to social issues and holistic development within a maximum of 500 words </w:t>
            </w:r>
          </w:p>
          <w:p w:rsidR="000D1A50" w:rsidRPr="00A024FA" w:rsidRDefault="000D1A50" w:rsidP="00300587">
            <w:pPr>
              <w:rPr>
                <w:b/>
                <w:color w:val="000000"/>
              </w:rPr>
            </w:pPr>
            <w:r w:rsidRPr="00A024FA">
              <w:rPr>
                <w:b/>
                <w:color w:val="000000"/>
              </w:rPr>
              <w:t xml:space="preserve">File description </w:t>
            </w:r>
          </w:p>
          <w:p w:rsidR="000D1A50" w:rsidRPr="00A024FA" w:rsidRDefault="000D1A50" w:rsidP="000D1A50">
            <w:pPr>
              <w:numPr>
                <w:ilvl w:val="0"/>
                <w:numId w:val="161"/>
              </w:numPr>
              <w:spacing w:line="276" w:lineRule="auto"/>
              <w:rPr>
                <w:color w:val="000000"/>
              </w:rPr>
            </w:pPr>
            <w:r w:rsidRPr="00A024FA">
              <w:rPr>
                <w:color w:val="000000"/>
              </w:rPr>
              <w:t>Paste link for additional information</w:t>
            </w:r>
          </w:p>
          <w:p w:rsidR="000D1A50" w:rsidRPr="00A024FA" w:rsidRDefault="000D1A50" w:rsidP="000D1A50">
            <w:pPr>
              <w:numPr>
                <w:ilvl w:val="0"/>
                <w:numId w:val="161"/>
              </w:numPr>
              <w:spacing w:line="276" w:lineRule="auto"/>
              <w:rPr>
                <w:iCs/>
                <w:noProof/>
                <w:color w:val="000000"/>
                <w:sz w:val="24"/>
                <w:szCs w:val="24"/>
              </w:rPr>
            </w:pPr>
            <w:r w:rsidRPr="00A024FA">
              <w:rPr>
                <w:color w:val="000000"/>
              </w:rPr>
              <w:t>Upload any additional information</w:t>
            </w:r>
          </w:p>
          <w:p w:rsidR="000D1A50" w:rsidRPr="00A024FA" w:rsidRDefault="000D1A50" w:rsidP="00300587">
            <w:pPr>
              <w:spacing w:line="276" w:lineRule="auto"/>
              <w:ind w:left="720"/>
              <w:rPr>
                <w:iCs/>
                <w:noProof/>
                <w:color w:val="000000"/>
                <w:sz w:val="24"/>
                <w:szCs w:val="24"/>
              </w:rPr>
            </w:pPr>
          </w:p>
        </w:tc>
        <w:tc>
          <w:tcPr>
            <w:tcW w:w="1440" w:type="dxa"/>
            <w:vAlign w:val="center"/>
          </w:tcPr>
          <w:p w:rsidR="000D1A50" w:rsidRPr="00A024FA" w:rsidRDefault="000D1A50" w:rsidP="00300587">
            <w:pPr>
              <w:jc w:val="center"/>
              <w:rPr>
                <w:b/>
                <w:bCs/>
                <w:color w:val="000000"/>
                <w:sz w:val="24"/>
                <w:szCs w:val="24"/>
              </w:rPr>
            </w:pPr>
            <w:r>
              <w:rPr>
                <w:b/>
                <w:bCs/>
                <w:color w:val="000000"/>
                <w:sz w:val="24"/>
                <w:szCs w:val="24"/>
              </w:rPr>
              <w:t>6</w:t>
            </w:r>
          </w:p>
        </w:tc>
      </w:tr>
      <w:tr w:rsidR="000D1A50" w:rsidRPr="00093E46" w:rsidTr="00300587">
        <w:tc>
          <w:tcPr>
            <w:tcW w:w="1136" w:type="dxa"/>
          </w:tcPr>
          <w:p w:rsidR="000D1A50" w:rsidRPr="00A024FA" w:rsidRDefault="000D1A50" w:rsidP="00300587">
            <w:pPr>
              <w:jc w:val="center"/>
              <w:rPr>
                <w:b/>
                <w:bCs/>
                <w:color w:val="000000"/>
                <w:sz w:val="24"/>
                <w:szCs w:val="24"/>
              </w:rPr>
            </w:pPr>
            <w:r w:rsidRPr="00A024FA">
              <w:rPr>
                <w:b/>
                <w:bCs/>
                <w:color w:val="000000"/>
                <w:sz w:val="24"/>
                <w:szCs w:val="24"/>
              </w:rPr>
              <w:t>3.6.2</w:t>
            </w:r>
          </w:p>
          <w:p w:rsidR="000D1A50" w:rsidRPr="00A024FA" w:rsidRDefault="000D1A50" w:rsidP="00300587">
            <w:pPr>
              <w:jc w:val="center"/>
              <w:rPr>
                <w:bCs/>
                <w:color w:val="000000"/>
                <w:sz w:val="24"/>
                <w:szCs w:val="24"/>
                <w:vertAlign w:val="subscript"/>
              </w:rPr>
            </w:pPr>
          </w:p>
          <w:p w:rsidR="000D1A50" w:rsidRPr="00A024FA" w:rsidRDefault="000D1A50" w:rsidP="00300587">
            <w:pPr>
              <w:jc w:val="center"/>
              <w:rPr>
                <w:b/>
                <w:bCs/>
                <w:color w:val="000000"/>
                <w:sz w:val="24"/>
                <w:szCs w:val="24"/>
                <w:vertAlign w:val="subscript"/>
              </w:rPr>
            </w:pPr>
            <w:r w:rsidRPr="00A024FA">
              <w:rPr>
                <w:b/>
                <w:bCs/>
                <w:color w:val="000000"/>
                <w:sz w:val="24"/>
                <w:szCs w:val="24"/>
              </w:rPr>
              <w:t>Q</w:t>
            </w:r>
            <w:r w:rsidRPr="00A024FA">
              <w:rPr>
                <w:b/>
                <w:bCs/>
                <w:color w:val="000000"/>
                <w:sz w:val="24"/>
                <w:szCs w:val="24"/>
                <w:vertAlign w:val="subscript"/>
              </w:rPr>
              <w:t>n</w:t>
            </w:r>
            <w:r w:rsidRPr="00A024FA">
              <w:rPr>
                <w:b/>
                <w:bCs/>
                <w:color w:val="000000"/>
                <w:sz w:val="24"/>
                <w:szCs w:val="24"/>
              </w:rPr>
              <w:t>M</w:t>
            </w:r>
            <w:r w:rsidRPr="00A024FA">
              <w:rPr>
                <w:b/>
                <w:bCs/>
                <w:color w:val="000000"/>
                <w:sz w:val="24"/>
                <w:szCs w:val="24"/>
                <w:vertAlign w:val="subscript"/>
              </w:rPr>
              <w:t xml:space="preserve"> </w:t>
            </w:r>
          </w:p>
          <w:p w:rsidR="000D1A50" w:rsidRPr="00A024FA" w:rsidRDefault="000D1A50" w:rsidP="00300587">
            <w:pPr>
              <w:rPr>
                <w:b/>
                <w:bCs/>
                <w:color w:val="000000"/>
                <w:sz w:val="24"/>
                <w:szCs w:val="24"/>
              </w:rPr>
            </w:pPr>
          </w:p>
        </w:tc>
        <w:tc>
          <w:tcPr>
            <w:tcW w:w="7342" w:type="dxa"/>
          </w:tcPr>
          <w:p w:rsidR="000D1A50" w:rsidRDefault="000D1A50" w:rsidP="00300587">
            <w:pPr>
              <w:widowControl w:val="0"/>
              <w:autoSpaceDE w:val="0"/>
              <w:autoSpaceDN w:val="0"/>
              <w:adjustRightInd w:val="0"/>
              <w:rPr>
                <w:b/>
                <w:i/>
                <w:color w:val="000000"/>
                <w:sz w:val="24"/>
                <w:szCs w:val="24"/>
              </w:rPr>
            </w:pPr>
            <w:r>
              <w:rPr>
                <w:b/>
                <w:bCs/>
                <w:i/>
                <w:color w:val="000000"/>
                <w:sz w:val="24"/>
                <w:szCs w:val="24"/>
              </w:rPr>
              <w:t>Number of awards received by the Institution,</w:t>
            </w:r>
            <w:r w:rsidRPr="00FA60F8">
              <w:rPr>
                <w:b/>
                <w:bCs/>
                <w:i/>
                <w:color w:val="000000"/>
                <w:sz w:val="24"/>
                <w:szCs w:val="24"/>
              </w:rPr>
              <w:t xml:space="preserve"> its teachers and students </w:t>
            </w:r>
            <w:r w:rsidRPr="00FA60F8">
              <w:rPr>
                <w:b/>
                <w:i/>
                <w:color w:val="000000"/>
                <w:sz w:val="24"/>
                <w:szCs w:val="24"/>
              </w:rPr>
              <w:t>from Government /</w:t>
            </w:r>
            <w:r>
              <w:rPr>
                <w:b/>
                <w:i/>
                <w:color w:val="000000"/>
                <w:sz w:val="24"/>
                <w:szCs w:val="24"/>
              </w:rPr>
              <w:t xml:space="preserve">Government </w:t>
            </w:r>
            <w:r w:rsidRPr="00FA60F8">
              <w:rPr>
                <w:b/>
                <w:i/>
                <w:color w:val="000000"/>
                <w:sz w:val="24"/>
                <w:szCs w:val="24"/>
              </w:rPr>
              <w:t xml:space="preserve">recognised bodies </w:t>
            </w:r>
            <w:r>
              <w:rPr>
                <w:b/>
                <w:bCs/>
                <w:i/>
                <w:color w:val="000000"/>
                <w:sz w:val="24"/>
                <w:szCs w:val="24"/>
              </w:rPr>
              <w:t xml:space="preserve">in </w:t>
            </w:r>
            <w:r w:rsidRPr="00FA60F8">
              <w:rPr>
                <w:b/>
                <w:i/>
                <w:color w:val="000000"/>
                <w:sz w:val="24"/>
                <w:szCs w:val="24"/>
              </w:rPr>
              <w:t xml:space="preserve">recognition </w:t>
            </w:r>
            <w:r>
              <w:rPr>
                <w:b/>
                <w:i/>
                <w:color w:val="000000"/>
                <w:sz w:val="24"/>
                <w:szCs w:val="24"/>
              </w:rPr>
              <w:t xml:space="preserve">of the </w:t>
            </w:r>
            <w:r w:rsidRPr="00FA60F8">
              <w:rPr>
                <w:b/>
                <w:i/>
                <w:color w:val="000000"/>
                <w:sz w:val="24"/>
                <w:szCs w:val="24"/>
              </w:rPr>
              <w:t xml:space="preserve">extension activities </w:t>
            </w:r>
            <w:r>
              <w:rPr>
                <w:b/>
                <w:i/>
                <w:color w:val="000000"/>
                <w:sz w:val="24"/>
                <w:szCs w:val="24"/>
              </w:rPr>
              <w:t xml:space="preserve">carried out  </w:t>
            </w:r>
            <w:r w:rsidRPr="00FA60F8">
              <w:rPr>
                <w:b/>
                <w:i/>
                <w:color w:val="000000"/>
                <w:sz w:val="24"/>
                <w:szCs w:val="24"/>
              </w:rPr>
              <w:t>during the last five years</w:t>
            </w:r>
          </w:p>
          <w:p w:rsidR="000D1A50" w:rsidRPr="00A024FA" w:rsidRDefault="000D1A50" w:rsidP="00300587">
            <w:pPr>
              <w:widowControl w:val="0"/>
              <w:autoSpaceDE w:val="0"/>
              <w:autoSpaceDN w:val="0"/>
              <w:adjustRightInd w:val="0"/>
              <w:rPr>
                <w:b/>
                <w:i/>
                <w:color w:val="000000"/>
                <w:sz w:val="24"/>
                <w:szCs w:val="24"/>
              </w:rPr>
            </w:pPr>
          </w:p>
          <w:p w:rsidR="000D1A50" w:rsidRPr="00A024FA" w:rsidRDefault="000D1A50" w:rsidP="00300587">
            <w:pPr>
              <w:rPr>
                <w:color w:val="000000"/>
                <w:sz w:val="24"/>
                <w:szCs w:val="24"/>
              </w:rPr>
            </w:pPr>
            <w:r w:rsidRPr="00A024FA">
              <w:rPr>
                <w:color w:val="000000"/>
                <w:sz w:val="24"/>
                <w:szCs w:val="24"/>
              </w:rPr>
              <w:lastRenderedPageBreak/>
              <w:t xml:space="preserve">3.6.2.1: Total number of awards and recognition received for extension activities from Government / Government recognised bodies year wise during the last five years </w:t>
            </w:r>
          </w:p>
          <w:p w:rsidR="000D1A50" w:rsidRPr="00A024FA"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A024FA" w:rsidTr="00300587">
              <w:trPr>
                <w:trHeight w:val="387"/>
              </w:trPr>
              <w:tc>
                <w:tcPr>
                  <w:tcW w:w="1044" w:type="dxa"/>
                </w:tcPr>
                <w:p w:rsidR="000D1A50" w:rsidRPr="00A024FA" w:rsidRDefault="000D1A50" w:rsidP="00300587">
                  <w:pPr>
                    <w:rPr>
                      <w:b/>
                      <w:color w:val="000000"/>
                    </w:rPr>
                  </w:pPr>
                  <w:r w:rsidRPr="00A024FA">
                    <w:rPr>
                      <w:b/>
                      <w:color w:val="000000"/>
                    </w:rPr>
                    <w:t>Year</w:t>
                  </w:r>
                </w:p>
              </w:tc>
              <w:tc>
                <w:tcPr>
                  <w:tcW w:w="708" w:type="dxa"/>
                </w:tcPr>
                <w:p w:rsidR="000D1A50" w:rsidRPr="00A024FA" w:rsidRDefault="000D1A50" w:rsidP="00300587">
                  <w:pPr>
                    <w:rPr>
                      <w:color w:val="000000"/>
                    </w:rPr>
                  </w:pPr>
                </w:p>
              </w:tc>
              <w:tc>
                <w:tcPr>
                  <w:tcW w:w="567" w:type="dxa"/>
                </w:tcPr>
                <w:p w:rsidR="000D1A50" w:rsidRPr="00A024FA" w:rsidRDefault="000D1A50" w:rsidP="00300587">
                  <w:pPr>
                    <w:rPr>
                      <w:color w:val="000000"/>
                    </w:rPr>
                  </w:pPr>
                </w:p>
              </w:tc>
              <w:tc>
                <w:tcPr>
                  <w:tcW w:w="709" w:type="dxa"/>
                </w:tcPr>
                <w:p w:rsidR="000D1A50" w:rsidRPr="00A024FA" w:rsidRDefault="000D1A50" w:rsidP="00300587">
                  <w:pPr>
                    <w:rPr>
                      <w:color w:val="000000"/>
                    </w:rPr>
                  </w:pPr>
                </w:p>
              </w:tc>
              <w:tc>
                <w:tcPr>
                  <w:tcW w:w="870" w:type="dxa"/>
                </w:tcPr>
                <w:p w:rsidR="000D1A50" w:rsidRPr="00A024FA" w:rsidRDefault="000D1A50" w:rsidP="00300587">
                  <w:pPr>
                    <w:rPr>
                      <w:color w:val="000000"/>
                    </w:rPr>
                  </w:pPr>
                </w:p>
              </w:tc>
              <w:tc>
                <w:tcPr>
                  <w:tcW w:w="870" w:type="dxa"/>
                </w:tcPr>
                <w:p w:rsidR="000D1A50" w:rsidRPr="00A024FA" w:rsidRDefault="000D1A50" w:rsidP="00300587">
                  <w:pPr>
                    <w:rPr>
                      <w:color w:val="000000"/>
                    </w:rPr>
                  </w:pPr>
                </w:p>
              </w:tc>
            </w:tr>
            <w:tr w:rsidR="000D1A50" w:rsidRPr="00A024FA" w:rsidTr="00300587">
              <w:trPr>
                <w:trHeight w:val="387"/>
              </w:trPr>
              <w:tc>
                <w:tcPr>
                  <w:tcW w:w="1044" w:type="dxa"/>
                </w:tcPr>
                <w:p w:rsidR="000D1A50" w:rsidRPr="00A024FA" w:rsidRDefault="000D1A50" w:rsidP="00300587">
                  <w:pPr>
                    <w:rPr>
                      <w:b/>
                      <w:color w:val="000000"/>
                    </w:rPr>
                  </w:pPr>
                  <w:r w:rsidRPr="00A024FA">
                    <w:rPr>
                      <w:b/>
                      <w:color w:val="000000"/>
                    </w:rPr>
                    <w:t>Number</w:t>
                  </w:r>
                </w:p>
              </w:tc>
              <w:tc>
                <w:tcPr>
                  <w:tcW w:w="708" w:type="dxa"/>
                </w:tcPr>
                <w:p w:rsidR="000D1A50" w:rsidRPr="00A024FA" w:rsidRDefault="000D1A50" w:rsidP="00300587">
                  <w:pPr>
                    <w:rPr>
                      <w:color w:val="000000"/>
                    </w:rPr>
                  </w:pPr>
                </w:p>
              </w:tc>
              <w:tc>
                <w:tcPr>
                  <w:tcW w:w="567" w:type="dxa"/>
                </w:tcPr>
                <w:p w:rsidR="000D1A50" w:rsidRPr="00A024FA" w:rsidRDefault="000D1A50" w:rsidP="00300587">
                  <w:pPr>
                    <w:rPr>
                      <w:color w:val="000000"/>
                    </w:rPr>
                  </w:pPr>
                </w:p>
              </w:tc>
              <w:tc>
                <w:tcPr>
                  <w:tcW w:w="709" w:type="dxa"/>
                </w:tcPr>
                <w:p w:rsidR="000D1A50" w:rsidRPr="00A024FA" w:rsidRDefault="000D1A50" w:rsidP="00300587">
                  <w:pPr>
                    <w:rPr>
                      <w:color w:val="000000"/>
                    </w:rPr>
                  </w:pPr>
                </w:p>
              </w:tc>
              <w:tc>
                <w:tcPr>
                  <w:tcW w:w="870" w:type="dxa"/>
                </w:tcPr>
                <w:p w:rsidR="000D1A50" w:rsidRPr="00A024FA" w:rsidRDefault="000D1A50" w:rsidP="00300587">
                  <w:pPr>
                    <w:rPr>
                      <w:color w:val="000000"/>
                    </w:rPr>
                  </w:pPr>
                </w:p>
              </w:tc>
              <w:tc>
                <w:tcPr>
                  <w:tcW w:w="870" w:type="dxa"/>
                </w:tcPr>
                <w:p w:rsidR="000D1A50" w:rsidRPr="00A024FA" w:rsidRDefault="000D1A50" w:rsidP="00300587">
                  <w:pPr>
                    <w:rPr>
                      <w:color w:val="000000"/>
                    </w:rPr>
                  </w:pPr>
                </w:p>
              </w:tc>
            </w:tr>
          </w:tbl>
          <w:p w:rsidR="000D1A50" w:rsidRPr="00A024FA" w:rsidRDefault="000D1A50" w:rsidP="00300587">
            <w:pPr>
              <w:rPr>
                <w:bCs/>
                <w:color w:val="000000"/>
                <w:sz w:val="24"/>
                <w:szCs w:val="24"/>
              </w:rPr>
            </w:pPr>
          </w:p>
          <w:p w:rsidR="000D1A50" w:rsidRPr="00A024FA" w:rsidRDefault="000D1A50" w:rsidP="00300587">
            <w:pPr>
              <w:rPr>
                <w:bCs/>
                <w:color w:val="000000"/>
                <w:sz w:val="24"/>
                <w:szCs w:val="24"/>
              </w:rPr>
            </w:pPr>
            <w:r w:rsidRPr="00A024FA">
              <w:rPr>
                <w:bCs/>
                <w:color w:val="000000"/>
                <w:sz w:val="24"/>
                <w:szCs w:val="24"/>
              </w:rPr>
              <w:t>Data Requirement for last five years:</w:t>
            </w:r>
            <w:r w:rsidRPr="00A024FA">
              <w:rPr>
                <w:bCs/>
                <w:color w:val="000000"/>
                <w:szCs w:val="24"/>
              </w:rPr>
              <w:t xml:space="preserve"> (As per </w:t>
            </w:r>
            <w:r>
              <w:rPr>
                <w:bCs/>
                <w:color w:val="000000"/>
                <w:szCs w:val="24"/>
              </w:rPr>
              <w:t>Data Template</w:t>
            </w:r>
            <w:r w:rsidRPr="00A024FA">
              <w:rPr>
                <w:bCs/>
                <w:color w:val="000000"/>
                <w:szCs w:val="24"/>
              </w:rPr>
              <w:t>)</w:t>
            </w:r>
          </w:p>
          <w:p w:rsidR="000D1A50" w:rsidRPr="00A024FA" w:rsidRDefault="000D1A50" w:rsidP="000D1A50">
            <w:pPr>
              <w:numPr>
                <w:ilvl w:val="0"/>
                <w:numId w:val="59"/>
              </w:numPr>
              <w:jc w:val="both"/>
              <w:rPr>
                <w:iCs/>
                <w:color w:val="000000"/>
                <w:sz w:val="24"/>
                <w:szCs w:val="24"/>
              </w:rPr>
            </w:pPr>
            <w:r w:rsidRPr="00A024FA">
              <w:rPr>
                <w:color w:val="000000"/>
                <w:sz w:val="24"/>
                <w:szCs w:val="24"/>
              </w:rPr>
              <w:t>Name of the activity</w:t>
            </w:r>
          </w:p>
          <w:p w:rsidR="000D1A50" w:rsidRPr="00A024FA" w:rsidRDefault="000D1A50" w:rsidP="000D1A50">
            <w:pPr>
              <w:numPr>
                <w:ilvl w:val="0"/>
                <w:numId w:val="59"/>
              </w:numPr>
              <w:contextualSpacing/>
              <w:jc w:val="both"/>
              <w:rPr>
                <w:color w:val="000000"/>
                <w:sz w:val="24"/>
                <w:szCs w:val="24"/>
              </w:rPr>
            </w:pPr>
            <w:r w:rsidRPr="00A024FA">
              <w:rPr>
                <w:color w:val="000000"/>
                <w:sz w:val="24"/>
                <w:szCs w:val="24"/>
              </w:rPr>
              <w:t xml:space="preserve">Name of the Award/ recognition </w:t>
            </w:r>
          </w:p>
          <w:p w:rsidR="000D1A50" w:rsidRPr="00A024FA" w:rsidRDefault="000D1A50" w:rsidP="000D1A50">
            <w:pPr>
              <w:numPr>
                <w:ilvl w:val="0"/>
                <w:numId w:val="59"/>
              </w:numPr>
              <w:contextualSpacing/>
              <w:jc w:val="both"/>
              <w:rPr>
                <w:color w:val="000000"/>
                <w:sz w:val="24"/>
                <w:szCs w:val="24"/>
              </w:rPr>
            </w:pPr>
            <w:r w:rsidRPr="00A024FA">
              <w:rPr>
                <w:color w:val="000000"/>
                <w:sz w:val="24"/>
                <w:szCs w:val="24"/>
              </w:rPr>
              <w:t>Name of the Awarding Government/</w:t>
            </w:r>
            <w:r>
              <w:rPr>
                <w:color w:val="000000"/>
                <w:sz w:val="24"/>
                <w:szCs w:val="24"/>
              </w:rPr>
              <w:t xml:space="preserve"> </w:t>
            </w:r>
            <w:r w:rsidRPr="00A024FA">
              <w:rPr>
                <w:color w:val="000000"/>
                <w:sz w:val="24"/>
                <w:szCs w:val="24"/>
              </w:rPr>
              <w:t xml:space="preserve">Government recognized bodies </w:t>
            </w:r>
          </w:p>
          <w:p w:rsidR="000D1A50" w:rsidRPr="00A024FA" w:rsidRDefault="000D1A50" w:rsidP="000D1A50">
            <w:pPr>
              <w:numPr>
                <w:ilvl w:val="0"/>
                <w:numId w:val="59"/>
              </w:numPr>
              <w:contextualSpacing/>
              <w:jc w:val="both"/>
              <w:rPr>
                <w:color w:val="000000"/>
                <w:sz w:val="24"/>
                <w:szCs w:val="24"/>
              </w:rPr>
            </w:pPr>
            <w:r w:rsidRPr="00A024FA">
              <w:rPr>
                <w:color w:val="000000"/>
                <w:sz w:val="24"/>
                <w:szCs w:val="24"/>
              </w:rPr>
              <w:t xml:space="preserve">Year of the Award </w:t>
            </w:r>
          </w:p>
          <w:p w:rsidR="000D1A50" w:rsidRPr="00A024FA" w:rsidRDefault="000D1A50" w:rsidP="00300587">
            <w:pPr>
              <w:contextualSpacing/>
              <w:jc w:val="both"/>
              <w:rPr>
                <w:color w:val="000000"/>
                <w:sz w:val="24"/>
                <w:szCs w:val="24"/>
              </w:rPr>
            </w:pPr>
          </w:p>
          <w:p w:rsidR="000D1A50" w:rsidRPr="00A024FA" w:rsidRDefault="000D1A50" w:rsidP="00300587">
            <w:pPr>
              <w:contextualSpacing/>
              <w:jc w:val="both"/>
              <w:rPr>
                <w:b/>
                <w:color w:val="000000"/>
                <w:sz w:val="24"/>
                <w:szCs w:val="24"/>
              </w:rPr>
            </w:pPr>
            <w:r w:rsidRPr="00A024FA">
              <w:rPr>
                <w:b/>
                <w:color w:val="000000"/>
                <w:sz w:val="24"/>
                <w:szCs w:val="24"/>
              </w:rPr>
              <w:t>File Description (Upload)</w:t>
            </w:r>
          </w:p>
          <w:p w:rsidR="000D1A50" w:rsidRPr="00A024FA" w:rsidRDefault="000D1A50" w:rsidP="000D1A50">
            <w:pPr>
              <w:numPr>
                <w:ilvl w:val="0"/>
                <w:numId w:val="162"/>
              </w:numPr>
              <w:spacing w:line="276" w:lineRule="auto"/>
              <w:rPr>
                <w:color w:val="000000"/>
              </w:rPr>
            </w:pPr>
            <w:r w:rsidRPr="00A024FA">
              <w:rPr>
                <w:color w:val="000000"/>
              </w:rPr>
              <w:t>Any additional information</w:t>
            </w:r>
          </w:p>
          <w:p w:rsidR="000D1A50" w:rsidRPr="00A024FA" w:rsidRDefault="000D1A50" w:rsidP="000D1A50">
            <w:pPr>
              <w:numPr>
                <w:ilvl w:val="0"/>
                <w:numId w:val="162"/>
              </w:numPr>
              <w:spacing w:line="276" w:lineRule="auto"/>
              <w:rPr>
                <w:color w:val="000000"/>
              </w:rPr>
            </w:pPr>
            <w:r w:rsidRPr="00A024FA">
              <w:rPr>
                <w:color w:val="000000"/>
              </w:rPr>
              <w:t>Number of awards for extension activities in last 5 year (Data Template)</w:t>
            </w:r>
          </w:p>
          <w:p w:rsidR="000D1A50" w:rsidRPr="00A024FA" w:rsidRDefault="000D1A50" w:rsidP="000D1A50">
            <w:pPr>
              <w:numPr>
                <w:ilvl w:val="0"/>
                <w:numId w:val="162"/>
              </w:numPr>
              <w:spacing w:line="276" w:lineRule="auto"/>
              <w:rPr>
                <w:color w:val="000000"/>
                <w:sz w:val="24"/>
                <w:szCs w:val="24"/>
              </w:rPr>
            </w:pPr>
            <w:r w:rsidRPr="00A024FA">
              <w:rPr>
                <w:color w:val="000000"/>
              </w:rPr>
              <w:t>e-copy of the award letters</w:t>
            </w:r>
          </w:p>
        </w:tc>
        <w:tc>
          <w:tcPr>
            <w:tcW w:w="1440" w:type="dxa"/>
          </w:tcPr>
          <w:p w:rsidR="000D1A50" w:rsidRPr="00A024FA" w:rsidRDefault="000D1A50" w:rsidP="00300587">
            <w:pPr>
              <w:jc w:val="center"/>
              <w:rPr>
                <w:b/>
                <w:bCs/>
                <w:color w:val="000000"/>
                <w:sz w:val="24"/>
                <w:szCs w:val="24"/>
              </w:rPr>
            </w:pPr>
          </w:p>
          <w:p w:rsidR="000D1A50" w:rsidRPr="00A024FA" w:rsidRDefault="000D1A50" w:rsidP="00300587">
            <w:pPr>
              <w:jc w:val="center"/>
              <w:rPr>
                <w:b/>
                <w:bCs/>
                <w:color w:val="000000"/>
                <w:sz w:val="24"/>
                <w:szCs w:val="24"/>
              </w:rPr>
            </w:pPr>
            <w:r w:rsidRPr="00A024FA">
              <w:rPr>
                <w:b/>
                <w:bCs/>
                <w:color w:val="000000"/>
                <w:sz w:val="24"/>
                <w:szCs w:val="24"/>
              </w:rPr>
              <w:t>10</w:t>
            </w:r>
          </w:p>
        </w:tc>
      </w:tr>
      <w:tr w:rsidR="000D1A50" w:rsidRPr="00093E46" w:rsidTr="00300587">
        <w:trPr>
          <w:trHeight w:val="935"/>
        </w:trPr>
        <w:tc>
          <w:tcPr>
            <w:tcW w:w="1136" w:type="dxa"/>
          </w:tcPr>
          <w:p w:rsidR="000D1A50" w:rsidRPr="000F648F" w:rsidRDefault="000D1A50" w:rsidP="00300587">
            <w:pPr>
              <w:jc w:val="center"/>
              <w:rPr>
                <w:b/>
                <w:bCs/>
                <w:color w:val="000000"/>
                <w:sz w:val="24"/>
                <w:szCs w:val="24"/>
              </w:rPr>
            </w:pPr>
            <w:r w:rsidRPr="000F648F">
              <w:rPr>
                <w:b/>
                <w:bCs/>
                <w:color w:val="000000"/>
                <w:sz w:val="24"/>
                <w:szCs w:val="24"/>
              </w:rPr>
              <w:lastRenderedPageBreak/>
              <w:t>3.6.3</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n</w:t>
            </w:r>
            <w:r w:rsidRPr="000F648F">
              <w:rPr>
                <w:b/>
                <w:bCs/>
                <w:color w:val="000000"/>
                <w:sz w:val="24"/>
                <w:szCs w:val="24"/>
              </w:rPr>
              <w:t>M</w:t>
            </w:r>
          </w:p>
        </w:tc>
        <w:tc>
          <w:tcPr>
            <w:tcW w:w="7342" w:type="dxa"/>
          </w:tcPr>
          <w:p w:rsidR="000D1A50" w:rsidRPr="000F648F" w:rsidRDefault="000D1A50" w:rsidP="00300587">
            <w:pPr>
              <w:rPr>
                <w:b/>
                <w:bCs/>
                <w:i/>
                <w:strike/>
                <w:color w:val="000000"/>
                <w:sz w:val="24"/>
                <w:szCs w:val="24"/>
                <w:lang w:val="en-IN"/>
              </w:rPr>
            </w:pPr>
            <w:r w:rsidRPr="00F96954">
              <w:rPr>
                <w:b/>
                <w:bCs/>
                <w:i/>
                <w:sz w:val="24"/>
                <w:szCs w:val="24"/>
              </w:rPr>
              <w:t>Number of extension and outreach programs conducted  by the institution</w:t>
            </w:r>
            <w:r>
              <w:rPr>
                <w:b/>
                <w:bCs/>
                <w:i/>
                <w:sz w:val="24"/>
                <w:szCs w:val="24"/>
              </w:rPr>
              <w:t xml:space="preserve"> including those </w:t>
            </w:r>
            <w:r w:rsidRPr="00F96954">
              <w:rPr>
                <w:b/>
                <w:bCs/>
                <w:i/>
                <w:sz w:val="24"/>
                <w:szCs w:val="24"/>
              </w:rPr>
              <w:t>through</w:t>
            </w:r>
            <w:r w:rsidRPr="00F96954">
              <w:rPr>
                <w:b/>
                <w:i/>
                <w:spacing w:val="2"/>
                <w:sz w:val="24"/>
                <w:szCs w:val="24"/>
              </w:rPr>
              <w:t xml:space="preserve"> </w:t>
            </w:r>
            <w:r>
              <w:rPr>
                <w:b/>
                <w:bCs/>
                <w:i/>
                <w:sz w:val="24"/>
                <w:szCs w:val="24"/>
              </w:rPr>
              <w:t xml:space="preserve">NSS/NCC/Red cross/YRC </w:t>
            </w:r>
            <w:r w:rsidRPr="00F96954">
              <w:rPr>
                <w:b/>
                <w:bCs/>
                <w:i/>
                <w:sz w:val="24"/>
                <w:szCs w:val="24"/>
              </w:rPr>
              <w:t>during the last five years</w:t>
            </w:r>
            <w:r>
              <w:rPr>
                <w:b/>
                <w:bCs/>
                <w:i/>
                <w:sz w:val="24"/>
                <w:szCs w:val="24"/>
              </w:rPr>
              <w:t xml:space="preserve"> </w:t>
            </w:r>
            <w:r w:rsidRPr="00F96954">
              <w:rPr>
                <w:b/>
                <w:bCs/>
                <w:i/>
                <w:sz w:val="24"/>
                <w:szCs w:val="24"/>
              </w:rPr>
              <w:t xml:space="preserve">( including  </w:t>
            </w:r>
            <w:r>
              <w:rPr>
                <w:b/>
                <w:bCs/>
                <w:i/>
                <w:sz w:val="24"/>
                <w:szCs w:val="24"/>
              </w:rPr>
              <w:t xml:space="preserve">Government initiated </w:t>
            </w:r>
            <w:r w:rsidRPr="008B66F9">
              <w:rPr>
                <w:b/>
                <w:bCs/>
                <w:i/>
                <w:sz w:val="24"/>
                <w:szCs w:val="24"/>
              </w:rPr>
              <w:t xml:space="preserve">programs such as Swachh Bharat, Aids Awareness, Gender Issue, etc. </w:t>
            </w:r>
            <w:r>
              <w:rPr>
                <w:b/>
                <w:bCs/>
                <w:i/>
                <w:sz w:val="24"/>
                <w:szCs w:val="24"/>
              </w:rPr>
              <w:t xml:space="preserve">and </w:t>
            </w:r>
            <w:r w:rsidRPr="00F96954">
              <w:rPr>
                <w:b/>
                <w:bCs/>
                <w:i/>
                <w:sz w:val="24"/>
                <w:szCs w:val="24"/>
              </w:rPr>
              <w:t xml:space="preserve">those </w:t>
            </w:r>
            <w:r>
              <w:rPr>
                <w:b/>
                <w:bCs/>
                <w:i/>
                <w:sz w:val="24"/>
                <w:szCs w:val="24"/>
              </w:rPr>
              <w:t xml:space="preserve">organised </w:t>
            </w:r>
            <w:r w:rsidRPr="00F96954">
              <w:rPr>
                <w:b/>
                <w:bCs/>
                <w:i/>
                <w:sz w:val="24"/>
                <w:szCs w:val="24"/>
              </w:rPr>
              <w:t xml:space="preserve">in collaboration with </w:t>
            </w:r>
            <w:r w:rsidRPr="00F96954">
              <w:rPr>
                <w:b/>
                <w:i/>
                <w:spacing w:val="2"/>
                <w:sz w:val="24"/>
                <w:szCs w:val="24"/>
              </w:rPr>
              <w:t>industry</w:t>
            </w:r>
            <w:r w:rsidRPr="00F96954">
              <w:rPr>
                <w:b/>
                <w:i/>
                <w:sz w:val="24"/>
                <w:szCs w:val="24"/>
              </w:rPr>
              <w:t>,</w:t>
            </w:r>
            <w:r w:rsidRPr="00F96954">
              <w:rPr>
                <w:b/>
                <w:i/>
                <w:spacing w:val="24"/>
                <w:sz w:val="24"/>
                <w:szCs w:val="24"/>
              </w:rPr>
              <w:t xml:space="preserve"> </w:t>
            </w:r>
            <w:r w:rsidRPr="00F96954">
              <w:rPr>
                <w:b/>
                <w:i/>
                <w:spacing w:val="2"/>
                <w:sz w:val="24"/>
                <w:szCs w:val="24"/>
              </w:rPr>
              <w:t>communit</w:t>
            </w:r>
            <w:r w:rsidRPr="00F96954">
              <w:rPr>
                <w:b/>
                <w:i/>
                <w:sz w:val="24"/>
                <w:szCs w:val="24"/>
              </w:rPr>
              <w:t>y</w:t>
            </w:r>
            <w:r w:rsidRPr="00F96954">
              <w:rPr>
                <w:b/>
                <w:i/>
                <w:spacing w:val="24"/>
                <w:sz w:val="24"/>
                <w:szCs w:val="24"/>
              </w:rPr>
              <w:t xml:space="preserve"> </w:t>
            </w:r>
            <w:r w:rsidRPr="00F96954">
              <w:rPr>
                <w:b/>
                <w:i/>
                <w:spacing w:val="2"/>
                <w:sz w:val="24"/>
                <w:szCs w:val="24"/>
              </w:rPr>
              <w:t>an</w:t>
            </w:r>
            <w:r w:rsidRPr="00F96954">
              <w:rPr>
                <w:b/>
                <w:i/>
                <w:sz w:val="24"/>
                <w:szCs w:val="24"/>
              </w:rPr>
              <w:t>d</w:t>
            </w:r>
            <w:r w:rsidRPr="00F96954">
              <w:rPr>
                <w:b/>
                <w:i/>
                <w:spacing w:val="24"/>
                <w:sz w:val="24"/>
                <w:szCs w:val="24"/>
              </w:rPr>
              <w:t xml:space="preserve"> </w:t>
            </w:r>
            <w:r w:rsidRPr="00F96954">
              <w:rPr>
                <w:b/>
                <w:i/>
                <w:spacing w:val="2"/>
                <w:sz w:val="24"/>
                <w:szCs w:val="24"/>
              </w:rPr>
              <w:t>NGO</w:t>
            </w:r>
            <w:r w:rsidRPr="00F96954">
              <w:rPr>
                <w:b/>
                <w:i/>
                <w:sz w:val="24"/>
                <w:szCs w:val="24"/>
              </w:rPr>
              <w:t>s</w:t>
            </w:r>
            <w:r>
              <w:rPr>
                <w:b/>
                <w:i/>
                <w:sz w:val="24"/>
                <w:szCs w:val="24"/>
              </w:rPr>
              <w:t>)</w:t>
            </w:r>
          </w:p>
          <w:p w:rsidR="000D1A50" w:rsidRPr="000F648F" w:rsidRDefault="000D1A50" w:rsidP="00300587">
            <w:pPr>
              <w:rPr>
                <w:b/>
                <w:bCs/>
                <w:i/>
                <w:color w:val="000000"/>
                <w:sz w:val="24"/>
                <w:szCs w:val="24"/>
              </w:rPr>
            </w:pPr>
          </w:p>
          <w:p w:rsidR="000D1A50" w:rsidRPr="000F648F" w:rsidRDefault="000D1A50" w:rsidP="00300587">
            <w:pPr>
              <w:rPr>
                <w:color w:val="000000"/>
                <w:sz w:val="24"/>
                <w:szCs w:val="24"/>
              </w:rPr>
            </w:pPr>
            <w:r w:rsidRPr="000F648F">
              <w:rPr>
                <w:color w:val="000000"/>
                <w:sz w:val="24"/>
                <w:szCs w:val="24"/>
              </w:rPr>
              <w:t>3.6.3.1: </w:t>
            </w:r>
            <w:r w:rsidRPr="00032A63">
              <w:rPr>
                <w:color w:val="000000"/>
                <w:sz w:val="24"/>
                <w:szCs w:val="24"/>
              </w:rPr>
              <w:t>Number of extension and outreach programs conducted  by the institution through NSS/NCC/Red cross/YRC etc. during the last five years ( including  Government initiated programs such as Swachh Bharat, Aids Awareness, Gender Issue, etc. and those organised in collaboration with industry, community and NGOs)</w:t>
            </w:r>
            <w:r w:rsidRPr="000F648F">
              <w:rPr>
                <w:color w:val="000000"/>
                <w:sz w:val="24"/>
                <w:szCs w:val="24"/>
              </w:rPr>
              <w:t xml:space="preserve">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Year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Number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bl>
          <w:p w:rsidR="000D1A50" w:rsidRPr="000F648F" w:rsidRDefault="000D1A50" w:rsidP="00300587">
            <w:pPr>
              <w:rPr>
                <w:color w:val="000000"/>
              </w:rPr>
            </w:pPr>
          </w:p>
          <w:p w:rsidR="000D1A50" w:rsidRPr="000F648F" w:rsidRDefault="000D1A50" w:rsidP="00300587">
            <w:pPr>
              <w:rPr>
                <w:bCs/>
                <w:color w:val="000000"/>
                <w:sz w:val="24"/>
                <w:szCs w:val="24"/>
              </w:rPr>
            </w:pPr>
            <w:r w:rsidRPr="000F648F">
              <w:rPr>
                <w:bCs/>
                <w:color w:val="000000"/>
                <w:sz w:val="24"/>
                <w:szCs w:val="24"/>
              </w:rPr>
              <w:t>Data Requirement for last five years:</w:t>
            </w:r>
            <w:r w:rsidRPr="000F648F">
              <w:rPr>
                <w:bCs/>
                <w:color w:val="000000"/>
                <w:szCs w:val="24"/>
              </w:rPr>
              <w:t xml:space="preserve"> (As per </w:t>
            </w:r>
            <w:r>
              <w:rPr>
                <w:bCs/>
                <w:color w:val="000000"/>
                <w:szCs w:val="24"/>
              </w:rPr>
              <w:t>Data Template</w:t>
            </w:r>
            <w:r w:rsidRPr="000F648F">
              <w:rPr>
                <w:bCs/>
                <w:color w:val="000000"/>
                <w:szCs w:val="24"/>
              </w:rPr>
              <w:t>)</w:t>
            </w:r>
          </w:p>
          <w:p w:rsidR="000D1A50" w:rsidRPr="000F648F" w:rsidRDefault="000D1A50" w:rsidP="000D1A50">
            <w:pPr>
              <w:numPr>
                <w:ilvl w:val="0"/>
                <w:numId w:val="59"/>
              </w:numPr>
              <w:jc w:val="both"/>
              <w:rPr>
                <w:iCs/>
                <w:color w:val="000000"/>
                <w:sz w:val="24"/>
                <w:szCs w:val="24"/>
              </w:rPr>
            </w:pPr>
            <w:r w:rsidRPr="000F648F">
              <w:rPr>
                <w:color w:val="000000"/>
                <w:sz w:val="24"/>
                <w:szCs w:val="24"/>
              </w:rPr>
              <w:t xml:space="preserve">Name and number of the extension and outreach Programmes </w:t>
            </w:r>
          </w:p>
          <w:p w:rsidR="000D1A50" w:rsidRPr="000F648F" w:rsidRDefault="000D1A50" w:rsidP="000D1A50">
            <w:pPr>
              <w:numPr>
                <w:ilvl w:val="0"/>
                <w:numId w:val="59"/>
              </w:numPr>
              <w:contextualSpacing/>
              <w:jc w:val="both"/>
              <w:rPr>
                <w:color w:val="000000"/>
                <w:sz w:val="24"/>
                <w:szCs w:val="24"/>
              </w:rPr>
            </w:pPr>
            <w:r w:rsidRPr="000F648F">
              <w:rPr>
                <w:color w:val="000000"/>
                <w:sz w:val="24"/>
                <w:szCs w:val="24"/>
              </w:rPr>
              <w:t>Name of the collaborating agency: Non- government, industry, community with contact details</w:t>
            </w:r>
          </w:p>
          <w:p w:rsidR="000D1A50" w:rsidRPr="000F648F" w:rsidRDefault="000D1A50" w:rsidP="00300587">
            <w:pPr>
              <w:rPr>
                <w:b/>
                <w:color w:val="000000"/>
              </w:rPr>
            </w:pPr>
            <w:r w:rsidRPr="000F648F">
              <w:rPr>
                <w:b/>
                <w:color w:val="000000"/>
              </w:rPr>
              <w:t xml:space="preserve">File description (Upload) </w:t>
            </w:r>
          </w:p>
          <w:p w:rsidR="000D1A50" w:rsidRPr="000F648F" w:rsidRDefault="000D1A50" w:rsidP="000D1A50">
            <w:pPr>
              <w:numPr>
                <w:ilvl w:val="0"/>
                <w:numId w:val="163"/>
              </w:numPr>
              <w:spacing w:line="276" w:lineRule="auto"/>
              <w:rPr>
                <w:color w:val="000000"/>
              </w:rPr>
            </w:pPr>
            <w:r w:rsidRPr="000F648F">
              <w:rPr>
                <w:color w:val="000000"/>
              </w:rPr>
              <w:t>Reports of the event organized</w:t>
            </w:r>
          </w:p>
          <w:p w:rsidR="000D1A50" w:rsidRPr="000F648F" w:rsidRDefault="000D1A50" w:rsidP="000D1A50">
            <w:pPr>
              <w:numPr>
                <w:ilvl w:val="0"/>
                <w:numId w:val="163"/>
              </w:numPr>
              <w:spacing w:line="276" w:lineRule="auto"/>
              <w:rPr>
                <w:color w:val="000000"/>
              </w:rPr>
            </w:pPr>
            <w:r w:rsidRPr="000F648F">
              <w:rPr>
                <w:color w:val="000000"/>
              </w:rPr>
              <w:t>Any additional information</w:t>
            </w:r>
          </w:p>
          <w:p w:rsidR="000D1A50" w:rsidRPr="000F648F" w:rsidRDefault="000D1A50" w:rsidP="000D1A50">
            <w:pPr>
              <w:numPr>
                <w:ilvl w:val="0"/>
                <w:numId w:val="163"/>
              </w:numPr>
              <w:contextualSpacing/>
              <w:jc w:val="both"/>
              <w:rPr>
                <w:color w:val="000000"/>
                <w:sz w:val="24"/>
                <w:szCs w:val="24"/>
              </w:rPr>
            </w:pPr>
            <w:r w:rsidRPr="000F648F">
              <w:rPr>
                <w:color w:val="000000"/>
              </w:rPr>
              <w:t>Number of extension and outreach Programmes conducted with industry, community etc for the last five years (Data Template)</w:t>
            </w:r>
          </w:p>
        </w:tc>
        <w:tc>
          <w:tcPr>
            <w:tcW w:w="1440" w:type="dxa"/>
          </w:tcPr>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1</w:t>
            </w:r>
            <w:r>
              <w:rPr>
                <w:b/>
                <w:bCs/>
                <w:color w:val="000000"/>
                <w:sz w:val="24"/>
                <w:szCs w:val="24"/>
              </w:rPr>
              <w:t>2</w:t>
            </w:r>
          </w:p>
        </w:tc>
      </w:tr>
      <w:tr w:rsidR="000D1A50" w:rsidRPr="00093E46" w:rsidTr="00300587">
        <w:trPr>
          <w:trHeight w:val="530"/>
        </w:trPr>
        <w:tc>
          <w:tcPr>
            <w:tcW w:w="1136" w:type="dxa"/>
          </w:tcPr>
          <w:p w:rsidR="000D1A50" w:rsidRPr="000F648F" w:rsidRDefault="000D1A50" w:rsidP="00300587">
            <w:pPr>
              <w:jc w:val="center"/>
              <w:rPr>
                <w:b/>
                <w:bCs/>
                <w:color w:val="000000"/>
                <w:sz w:val="24"/>
                <w:szCs w:val="24"/>
              </w:rPr>
            </w:pPr>
            <w:r w:rsidRPr="000F648F">
              <w:rPr>
                <w:b/>
                <w:bCs/>
                <w:color w:val="000000"/>
                <w:sz w:val="24"/>
                <w:szCs w:val="24"/>
              </w:rPr>
              <w:t>3.6.4</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n</w:t>
            </w:r>
            <w:r w:rsidRPr="000F648F">
              <w:rPr>
                <w:b/>
                <w:bCs/>
                <w:color w:val="000000"/>
                <w:sz w:val="24"/>
                <w:szCs w:val="24"/>
              </w:rPr>
              <w:t>M</w:t>
            </w:r>
          </w:p>
        </w:tc>
        <w:tc>
          <w:tcPr>
            <w:tcW w:w="7342" w:type="dxa"/>
          </w:tcPr>
          <w:p w:rsidR="000D1A50" w:rsidRPr="000F648F" w:rsidRDefault="000D1A50" w:rsidP="00300587">
            <w:pPr>
              <w:rPr>
                <w:b/>
                <w:bCs/>
                <w:i/>
                <w:strike/>
                <w:color w:val="000000"/>
                <w:sz w:val="24"/>
                <w:szCs w:val="24"/>
              </w:rPr>
            </w:pPr>
            <w:r w:rsidRPr="008B66F9">
              <w:rPr>
                <w:b/>
                <w:bCs/>
                <w:i/>
                <w:sz w:val="24"/>
                <w:szCs w:val="24"/>
              </w:rPr>
              <w:t xml:space="preserve">Average percentage of students participating in extension activities </w:t>
            </w:r>
            <w:r>
              <w:rPr>
                <w:b/>
                <w:bCs/>
                <w:i/>
                <w:sz w:val="24"/>
                <w:szCs w:val="24"/>
              </w:rPr>
              <w:t xml:space="preserve">listed at 3.6.3 above </w:t>
            </w:r>
            <w:r w:rsidRPr="008B66F9">
              <w:rPr>
                <w:b/>
                <w:bCs/>
                <w:i/>
                <w:sz w:val="24"/>
                <w:szCs w:val="24"/>
              </w:rPr>
              <w:t>during the last five years</w:t>
            </w:r>
          </w:p>
          <w:p w:rsidR="000D1A50" w:rsidRPr="000F648F" w:rsidRDefault="000D1A50" w:rsidP="00300587">
            <w:pPr>
              <w:rPr>
                <w:b/>
                <w:bCs/>
                <w:i/>
                <w:strike/>
                <w:color w:val="000000"/>
                <w:sz w:val="24"/>
                <w:szCs w:val="24"/>
              </w:rPr>
            </w:pPr>
          </w:p>
          <w:p w:rsidR="000D1A50" w:rsidRPr="000F648F" w:rsidRDefault="000D1A50" w:rsidP="00300587">
            <w:pPr>
              <w:rPr>
                <w:b/>
                <w:bCs/>
                <w:i/>
                <w:color w:val="000000"/>
                <w:sz w:val="24"/>
                <w:szCs w:val="24"/>
              </w:rPr>
            </w:pPr>
          </w:p>
          <w:p w:rsidR="000D1A50" w:rsidRPr="000F648F" w:rsidRDefault="000D1A50" w:rsidP="00300587">
            <w:pPr>
              <w:jc w:val="both"/>
              <w:rPr>
                <w:color w:val="000000"/>
                <w:sz w:val="24"/>
                <w:szCs w:val="24"/>
              </w:rPr>
            </w:pPr>
            <w:r w:rsidRPr="000F648F">
              <w:rPr>
                <w:color w:val="000000"/>
                <w:sz w:val="24"/>
                <w:szCs w:val="24"/>
              </w:rPr>
              <w:t xml:space="preserve">3.6.4.1: Total number of students participating in extension activities </w:t>
            </w:r>
            <w:r w:rsidRPr="00032A63">
              <w:rPr>
                <w:color w:val="000000"/>
                <w:sz w:val="24"/>
                <w:szCs w:val="24"/>
              </w:rPr>
              <w:t xml:space="preserve">listed at 3.6.3 above </w:t>
            </w:r>
            <w:r w:rsidRPr="000F648F">
              <w:rPr>
                <w:color w:val="000000"/>
                <w:sz w:val="24"/>
                <w:szCs w:val="24"/>
              </w:rPr>
              <w:t xml:space="preserve">year wise during the last five years </w:t>
            </w:r>
          </w:p>
          <w:p w:rsidR="000D1A50" w:rsidRPr="000F648F" w:rsidRDefault="000D1A50" w:rsidP="00300587">
            <w:pPr>
              <w:jc w:val="both"/>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Year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Number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bl>
          <w:p w:rsidR="000D1A50" w:rsidRPr="000F648F" w:rsidRDefault="000D1A50" w:rsidP="00300587">
            <w:pPr>
              <w:jc w:val="both"/>
              <w:rPr>
                <w:color w:val="000000"/>
              </w:rPr>
            </w:pPr>
          </w:p>
          <w:p w:rsidR="000D1A50" w:rsidRPr="000F648F" w:rsidRDefault="000D1A50" w:rsidP="00300587">
            <w:pPr>
              <w:rPr>
                <w:bCs/>
                <w:color w:val="000000"/>
                <w:sz w:val="24"/>
                <w:szCs w:val="24"/>
              </w:rPr>
            </w:pPr>
            <w:r w:rsidRPr="000F648F">
              <w:rPr>
                <w:bCs/>
                <w:color w:val="000000"/>
                <w:sz w:val="24"/>
                <w:szCs w:val="24"/>
              </w:rPr>
              <w:t>Data Requirement for last five years:</w:t>
            </w:r>
            <w:r w:rsidRPr="000F648F">
              <w:rPr>
                <w:bCs/>
                <w:color w:val="000000"/>
                <w:szCs w:val="24"/>
              </w:rPr>
              <w:t xml:space="preserve"> (As per </w:t>
            </w:r>
            <w:r>
              <w:rPr>
                <w:bCs/>
                <w:color w:val="000000"/>
                <w:szCs w:val="24"/>
              </w:rPr>
              <w:t>Data Template</w:t>
            </w:r>
            <w:r w:rsidRPr="000F648F">
              <w:rPr>
                <w:bCs/>
                <w:color w:val="000000"/>
                <w:szCs w:val="24"/>
              </w:rPr>
              <w:t>)</w:t>
            </w:r>
          </w:p>
          <w:p w:rsidR="000D1A50" w:rsidRPr="000F648F" w:rsidRDefault="000D1A50" w:rsidP="000D1A50">
            <w:pPr>
              <w:numPr>
                <w:ilvl w:val="0"/>
                <w:numId w:val="60"/>
              </w:numPr>
              <w:rPr>
                <w:color w:val="000000"/>
                <w:sz w:val="24"/>
                <w:szCs w:val="24"/>
              </w:rPr>
            </w:pPr>
            <w:r w:rsidRPr="000F648F">
              <w:rPr>
                <w:color w:val="000000"/>
                <w:sz w:val="24"/>
                <w:szCs w:val="24"/>
              </w:rPr>
              <w:t>Name of the activity</w:t>
            </w:r>
          </w:p>
          <w:p w:rsidR="000D1A50" w:rsidRPr="000F648F" w:rsidRDefault="000D1A50" w:rsidP="000D1A50">
            <w:pPr>
              <w:numPr>
                <w:ilvl w:val="0"/>
                <w:numId w:val="60"/>
              </w:numPr>
              <w:rPr>
                <w:color w:val="000000"/>
                <w:sz w:val="24"/>
                <w:szCs w:val="24"/>
              </w:rPr>
            </w:pPr>
            <w:r w:rsidRPr="000F648F">
              <w:rPr>
                <w:color w:val="000000"/>
                <w:sz w:val="24"/>
                <w:szCs w:val="24"/>
              </w:rPr>
              <w:t>Name of the scheme</w:t>
            </w:r>
          </w:p>
          <w:p w:rsidR="000D1A50" w:rsidRPr="003E3636" w:rsidRDefault="000D1A50" w:rsidP="000D1A50">
            <w:pPr>
              <w:numPr>
                <w:ilvl w:val="0"/>
                <w:numId w:val="60"/>
              </w:numPr>
              <w:rPr>
                <w:color w:val="000000"/>
                <w:sz w:val="24"/>
                <w:szCs w:val="24"/>
              </w:rPr>
            </w:pPr>
            <w:r w:rsidRPr="000F648F">
              <w:rPr>
                <w:color w:val="000000"/>
                <w:sz w:val="24"/>
                <w:szCs w:val="24"/>
              </w:rPr>
              <w:t>Year of the activity</w:t>
            </w:r>
          </w:p>
          <w:p w:rsidR="000D1A50" w:rsidRPr="000F648F" w:rsidRDefault="000D1A50" w:rsidP="000D1A50">
            <w:pPr>
              <w:numPr>
                <w:ilvl w:val="0"/>
                <w:numId w:val="60"/>
              </w:numPr>
              <w:rPr>
                <w:color w:val="000000"/>
                <w:sz w:val="24"/>
                <w:szCs w:val="24"/>
              </w:rPr>
            </w:pPr>
            <w:r w:rsidRPr="000F648F">
              <w:rPr>
                <w:color w:val="000000"/>
                <w:sz w:val="24"/>
                <w:szCs w:val="24"/>
              </w:rPr>
              <w:t>Number of students participating in such activities</w:t>
            </w:r>
          </w:p>
          <w:p w:rsidR="000D1A50" w:rsidRPr="000F648F" w:rsidRDefault="000D1A50" w:rsidP="00300587">
            <w:pPr>
              <w:rPr>
                <w:bCs/>
                <w:color w:val="000000"/>
                <w:sz w:val="24"/>
                <w:szCs w:val="24"/>
              </w:rPr>
            </w:pPr>
          </w:p>
          <w:p w:rsidR="000D1A50" w:rsidRPr="000F648F" w:rsidRDefault="000D1A50" w:rsidP="00300587">
            <w:pPr>
              <w:rPr>
                <w:bCs/>
                <w:color w:val="000000"/>
                <w:sz w:val="24"/>
                <w:szCs w:val="24"/>
              </w:rPr>
            </w:pPr>
          </w:p>
          <w:p w:rsidR="000D1A50" w:rsidRPr="000F648F" w:rsidRDefault="000D1A50" w:rsidP="00300587">
            <w:pPr>
              <w:rPr>
                <w:bCs/>
                <w:color w:val="000000"/>
                <w:sz w:val="24"/>
                <w:szCs w:val="24"/>
              </w:rPr>
            </w:pPr>
          </w:p>
          <w:p w:rsidR="000D1A50" w:rsidRPr="000F648F" w:rsidRDefault="000D1A50" w:rsidP="00300587">
            <w:pPr>
              <w:rPr>
                <w:bCs/>
                <w:color w:val="000000"/>
                <w:sz w:val="24"/>
                <w:szCs w:val="24"/>
              </w:rPr>
            </w:pPr>
            <w:r w:rsidRPr="000F648F">
              <w:rPr>
                <w:bCs/>
                <w:color w:val="000000"/>
                <w:sz w:val="24"/>
                <w:szCs w:val="24"/>
              </w:rPr>
              <w:t>Formula:</w:t>
            </w:r>
          </w:p>
          <w:p w:rsidR="000D1A50" w:rsidRPr="000F648F" w:rsidRDefault="000D1A50" w:rsidP="00300587">
            <w:pPr>
              <w:rPr>
                <w:b/>
                <w:color w:val="000000"/>
                <w:sz w:val="24"/>
                <w:szCs w:val="24"/>
              </w:rPr>
            </w:pPr>
            <w:r w:rsidRPr="000F648F">
              <w:rPr>
                <w:bCs/>
                <w:iCs/>
                <w:color w:val="000000"/>
                <w:sz w:val="24"/>
                <w:szCs w:val="24"/>
              </w:rPr>
              <w:t>Percentage per year</w:t>
            </w:r>
            <w:r w:rsidRPr="000F648F">
              <w:rPr>
                <w:b/>
                <w:bCs/>
                <w:iCs/>
                <w:color w:val="000000"/>
                <w:sz w:val="24"/>
                <w:szCs w:val="24"/>
              </w:rPr>
              <w:t xml:space="preserve"> = </w:t>
            </w:r>
            <w:r w:rsidR="00E1124E" w:rsidRPr="000F648F">
              <w:rPr>
                <w:b/>
                <w:color w:val="000000"/>
                <w:sz w:val="24"/>
                <w:szCs w:val="24"/>
              </w:rPr>
              <w:fldChar w:fldCharType="begin"/>
            </w:r>
            <w:r w:rsidRPr="000F648F">
              <w:rPr>
                <w:b/>
                <w:color w:val="000000"/>
                <w:sz w:val="24"/>
                <w:szCs w:val="24"/>
              </w:rPr>
              <w:instrText xml:space="preserve"> QUOTE </w:instrText>
            </w:r>
            <m:oMath>
              <m:f>
                <m:fPr>
                  <m:ctrlPr>
                    <w:rPr>
                      <w:rFonts w:ascii="Cambria Math" w:hAnsi="Sylfaen" w:cs="Mangal"/>
                      <w:b/>
                      <w:bCs/>
                      <w:iCs/>
                      <w:sz w:val="18"/>
                      <w:szCs w:val="18"/>
                    </w:rPr>
                  </m:ctrlPr>
                </m:fPr>
                <m:num>
                  <m:eqArr>
                    <m:eqArrPr>
                      <m:ctrlPr>
                        <w:rPr>
                          <w:rFonts w:ascii="Cambria Math" w:eastAsia="Calibri" w:hAnsi="Sylfaen" w:cs="Mangal"/>
                          <w:b/>
                          <w:bCs/>
                          <w:sz w:val="18"/>
                          <w:szCs w:val="18"/>
                        </w:rPr>
                      </m:ctrlPr>
                    </m:eqArrPr>
                    <m:e>
                      <m:r>
                        <m:rPr>
                          <m:sty m:val="b"/>
                        </m:rPr>
                        <w:rPr>
                          <w:rFonts w:ascii="Cambria Math" w:eastAsia="Calibri" w:hAnsi="Cambria Math" w:cs="Mangal"/>
                          <w:sz w:val="18"/>
                          <w:szCs w:val="18"/>
                        </w:rPr>
                        <m:t>Total Number</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of</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students</m:t>
                      </m:r>
                      <m:r>
                        <m:rPr>
                          <m:sty m:val="b"/>
                        </m:rPr>
                        <w:rPr>
                          <w:rFonts w:ascii="Cambria Math" w:eastAsia="Calibri" w:hAnsi="Sylfaen" w:cs="Mangal"/>
                          <w:sz w:val="18"/>
                          <w:szCs w:val="18"/>
                        </w:rPr>
                        <m:t xml:space="preserve"> </m:t>
                      </m:r>
                    </m:e>
                    <m:e>
                      <m:r>
                        <m:rPr>
                          <m:sty m:val="b"/>
                        </m:rPr>
                        <w:rPr>
                          <w:rFonts w:ascii="Cambria Math" w:eastAsia="Calibri" w:hAnsi="Cambria Math" w:cs="Mangal"/>
                          <w:sz w:val="18"/>
                          <w:szCs w:val="18"/>
                        </w:rPr>
                        <m:t>participating</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in</m:t>
                      </m:r>
                      <m:r>
                        <m:rPr>
                          <m:sty m:val="b"/>
                        </m:rPr>
                        <w:rPr>
                          <w:rFonts w:ascii="Cambria Math" w:eastAsia="Calibri" w:hAnsi="Sylfaen" w:cs="Mangal"/>
                          <w:sz w:val="18"/>
                          <w:szCs w:val="18"/>
                        </w:rPr>
                        <m:t xml:space="preserve"> </m:t>
                      </m:r>
                      <m:ctrlPr>
                        <w:rPr>
                          <w:rFonts w:ascii="Cambria Math" w:eastAsia="Cambria Math" w:hAnsi="Cambria Math" w:cs="Cambria Math"/>
                          <w:b/>
                          <w:sz w:val="18"/>
                          <w:szCs w:val="18"/>
                          <w:lang w:val="en-IN" w:bidi="ar-SA"/>
                        </w:rPr>
                      </m:ctrlPr>
                    </m:e>
                    <m:e>
                      <m:r>
                        <m:rPr>
                          <m:sty m:val="b"/>
                        </m:rPr>
                        <w:rPr>
                          <w:rFonts w:ascii="Cambria Math" w:eastAsia="Calibri" w:hAnsi="Cambria Math" w:cs="Mangal"/>
                          <w:sz w:val="18"/>
                          <w:szCs w:val="18"/>
                        </w:rPr>
                        <m:t>such</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activities</m:t>
                      </m:r>
                      <m:r>
                        <m:rPr>
                          <m:sty m:val="b"/>
                        </m:rPr>
                        <w:rPr>
                          <w:rFonts w:ascii="Cambria Math" w:eastAsia="Calibri" w:hAnsi="Sylfaen" w:cs="Mangal"/>
                          <w:sz w:val="18"/>
                          <w:szCs w:val="18"/>
                        </w:rPr>
                        <m:t xml:space="preserve"> </m:t>
                      </m:r>
                    </m:e>
                  </m:eqArr>
                  <m:ctrlPr>
                    <w:rPr>
                      <w:rFonts w:ascii="Cambria Math" w:eastAsia="Calibri" w:hAnsi="Sylfaen" w:cs="Mangal"/>
                      <w:b/>
                      <w:bCs/>
                      <w:iCs/>
                      <w:sz w:val="18"/>
                      <w:szCs w:val="18"/>
                    </w:rPr>
                  </m:ctrlPr>
                </m:num>
                <m:den>
                  <m:eqArr>
                    <m:eqArrPr>
                      <m:ctrlPr>
                        <w:rPr>
                          <w:rFonts w:ascii="Cambria Math" w:eastAsia="Calibri" w:hAnsi="Sylfaen" w:cs="Mangal"/>
                          <w:b/>
                          <w:sz w:val="18"/>
                          <w:szCs w:val="18"/>
                        </w:rPr>
                      </m:ctrlPr>
                    </m:eqArrPr>
                    <m:e>
                      <m:r>
                        <m:rPr>
                          <m:sty m:val="b"/>
                        </m:rPr>
                        <w:rPr>
                          <w:rFonts w:ascii="Cambria Math" w:eastAsia="Calibri" w:hAnsi="Cambria Math" w:cs="Mangal"/>
                          <w:sz w:val="18"/>
                          <w:szCs w:val="18"/>
                        </w:rPr>
                        <m:t>Number</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of</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students</m:t>
                      </m:r>
                      <m:r>
                        <m:rPr>
                          <m:sty m:val="b"/>
                        </m:rPr>
                        <w:rPr>
                          <w:rFonts w:ascii="Cambria Math" w:eastAsia="Calibri" w:hAnsi="Sylfaen" w:cs="Mangal"/>
                          <w:sz w:val="18"/>
                          <w:szCs w:val="18"/>
                        </w:rPr>
                        <m:t xml:space="preserve"> </m:t>
                      </m:r>
                    </m:e>
                  </m:eqArr>
                  <m:ctrlPr>
                    <w:rPr>
                      <w:rFonts w:ascii="Cambria Math" w:eastAsia="Calibri" w:hAnsi="Sylfaen" w:cs="Mangal"/>
                      <w:b/>
                      <w:bCs/>
                      <w:iCs/>
                      <w:sz w:val="18"/>
                      <w:szCs w:val="18"/>
                    </w:rPr>
                  </m:ctrlPr>
                </m:den>
              </m:f>
              <m:r>
                <m:rPr>
                  <m:sty m:val="b"/>
                </m:rPr>
                <w:rPr>
                  <w:rFonts w:ascii="Cambria Math" w:eastAsia="Calibri" w:hAnsi="Cambria Math" w:cs="Mangal"/>
                  <w:sz w:val="18"/>
                  <w:szCs w:val="18"/>
                </w:rPr>
                <m:t>X</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100</m:t>
              </m:r>
            </m:oMath>
            <w:r w:rsidRPr="000F648F">
              <w:rPr>
                <w:b/>
                <w:color w:val="000000"/>
                <w:sz w:val="24"/>
                <w:szCs w:val="24"/>
              </w:rPr>
              <w:instrText xml:space="preserve"> </w:instrText>
            </w:r>
            <w:r w:rsidR="00E1124E" w:rsidRPr="000F648F">
              <w:rPr>
                <w:b/>
                <w:color w:val="000000"/>
                <w:sz w:val="24"/>
                <w:szCs w:val="24"/>
              </w:rPr>
              <w:fldChar w:fldCharType="separate"/>
            </w:r>
            <m:oMath>
              <m:f>
                <m:fPr>
                  <m:ctrlPr>
                    <w:rPr>
                      <w:rFonts w:ascii="Cambria Math" w:hAnsi="Sylfaen" w:cs="Mangal"/>
                      <w:b/>
                      <w:bCs/>
                      <w:iCs/>
                      <w:sz w:val="18"/>
                      <w:szCs w:val="18"/>
                    </w:rPr>
                  </m:ctrlPr>
                </m:fPr>
                <m:num>
                  <m:eqArr>
                    <m:eqArrPr>
                      <m:ctrlPr>
                        <w:rPr>
                          <w:rFonts w:ascii="Cambria Math" w:eastAsia="Calibri" w:hAnsi="Sylfaen" w:cs="Mangal"/>
                          <w:b/>
                          <w:bCs/>
                          <w:sz w:val="18"/>
                          <w:szCs w:val="18"/>
                        </w:rPr>
                      </m:ctrlPr>
                    </m:eqArrPr>
                    <m:e>
                      <m:r>
                        <m:rPr>
                          <m:sty m:val="b"/>
                        </m:rPr>
                        <w:rPr>
                          <w:rFonts w:ascii="Cambria Math" w:eastAsia="Calibri" w:hAnsi="Cambria Math" w:cs="Mangal"/>
                          <w:sz w:val="18"/>
                          <w:szCs w:val="18"/>
                        </w:rPr>
                        <m:t>Total Number</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of</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students</m:t>
                      </m:r>
                      <m:r>
                        <m:rPr>
                          <m:sty m:val="b"/>
                        </m:rPr>
                        <w:rPr>
                          <w:rFonts w:ascii="Cambria Math" w:eastAsia="Calibri" w:hAnsi="Sylfaen" w:cs="Mangal"/>
                          <w:sz w:val="18"/>
                          <w:szCs w:val="18"/>
                        </w:rPr>
                        <m:t xml:space="preserve"> </m:t>
                      </m:r>
                    </m:e>
                    <m:e>
                      <m:r>
                        <m:rPr>
                          <m:sty m:val="b"/>
                        </m:rPr>
                        <w:rPr>
                          <w:rFonts w:ascii="Cambria Math" w:eastAsia="Calibri" w:hAnsi="Cambria Math" w:cs="Mangal"/>
                          <w:sz w:val="18"/>
                          <w:szCs w:val="18"/>
                        </w:rPr>
                        <m:t>participating</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in</m:t>
                      </m:r>
                      <m:r>
                        <m:rPr>
                          <m:sty m:val="b"/>
                        </m:rPr>
                        <w:rPr>
                          <w:rFonts w:ascii="Cambria Math" w:eastAsia="Calibri" w:hAnsi="Sylfaen" w:cs="Mangal"/>
                          <w:sz w:val="18"/>
                          <w:szCs w:val="18"/>
                        </w:rPr>
                        <m:t xml:space="preserve"> </m:t>
                      </m:r>
                      <m:ctrlPr>
                        <w:rPr>
                          <w:rFonts w:ascii="Cambria Math" w:eastAsia="Cambria Math" w:hAnsi="Cambria Math" w:cs="Cambria Math"/>
                          <w:b/>
                          <w:sz w:val="18"/>
                          <w:szCs w:val="18"/>
                        </w:rPr>
                      </m:ctrlPr>
                    </m:e>
                    <m:e>
                      <m:r>
                        <m:rPr>
                          <m:sty m:val="b"/>
                        </m:rPr>
                        <w:rPr>
                          <w:rFonts w:ascii="Cambria Math" w:eastAsia="Calibri" w:hAnsi="Cambria Math" w:cs="Mangal"/>
                          <w:sz w:val="18"/>
                          <w:szCs w:val="18"/>
                        </w:rPr>
                        <m:t>such</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activities</m:t>
                      </m:r>
                      <m:r>
                        <m:rPr>
                          <m:sty m:val="b"/>
                        </m:rPr>
                        <w:rPr>
                          <w:rFonts w:ascii="Cambria Math" w:eastAsia="Calibri" w:hAnsi="Sylfaen" w:cs="Mangal"/>
                          <w:sz w:val="18"/>
                          <w:szCs w:val="18"/>
                        </w:rPr>
                        <m:t xml:space="preserve"> </m:t>
                      </m:r>
                    </m:e>
                  </m:eqArr>
                  <m:ctrlPr>
                    <w:rPr>
                      <w:rFonts w:ascii="Cambria Math" w:eastAsia="Calibri" w:hAnsi="Sylfaen" w:cs="Mangal"/>
                      <w:b/>
                      <w:bCs/>
                      <w:iCs/>
                      <w:sz w:val="18"/>
                      <w:szCs w:val="18"/>
                    </w:rPr>
                  </m:ctrlPr>
                </m:num>
                <m:den>
                  <m:eqArr>
                    <m:eqArrPr>
                      <m:ctrlPr>
                        <w:rPr>
                          <w:rFonts w:ascii="Cambria Math" w:eastAsia="Calibri" w:hAnsi="Sylfaen" w:cs="Mangal"/>
                          <w:b/>
                          <w:sz w:val="18"/>
                          <w:szCs w:val="18"/>
                        </w:rPr>
                      </m:ctrlPr>
                    </m:eqArrPr>
                    <m:e>
                      <m:r>
                        <m:rPr>
                          <m:sty m:val="b"/>
                        </m:rPr>
                        <w:rPr>
                          <w:rFonts w:ascii="Cambria Math" w:eastAsia="Calibri" w:hAnsi="Cambria Math" w:cs="Mangal"/>
                          <w:sz w:val="18"/>
                          <w:szCs w:val="18"/>
                        </w:rPr>
                        <m:t>Number</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of</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students</m:t>
                      </m:r>
                      <m:r>
                        <m:rPr>
                          <m:sty m:val="b"/>
                        </m:rPr>
                        <w:rPr>
                          <w:rFonts w:ascii="Cambria Math" w:eastAsia="Calibri" w:hAnsi="Sylfaen" w:cs="Mangal"/>
                          <w:sz w:val="18"/>
                          <w:szCs w:val="18"/>
                        </w:rPr>
                        <m:t xml:space="preserve"> </m:t>
                      </m:r>
                    </m:e>
                  </m:eqArr>
                  <m:ctrlPr>
                    <w:rPr>
                      <w:rFonts w:ascii="Cambria Math" w:eastAsia="Calibri" w:hAnsi="Sylfaen" w:cs="Mangal"/>
                      <w:b/>
                      <w:bCs/>
                      <w:iCs/>
                      <w:sz w:val="18"/>
                      <w:szCs w:val="18"/>
                    </w:rPr>
                  </m:ctrlPr>
                </m:den>
              </m:f>
              <m:r>
                <m:rPr>
                  <m:sty m:val="b"/>
                </m:rPr>
                <w:rPr>
                  <w:rFonts w:ascii="Cambria Math" w:eastAsia="Calibri" w:hAnsi="Cambria Math" w:cs="Mangal"/>
                  <w:sz w:val="18"/>
                  <w:szCs w:val="18"/>
                </w:rPr>
                <m:t>X</m:t>
              </m:r>
              <m:r>
                <m:rPr>
                  <m:sty m:val="b"/>
                </m:rPr>
                <w:rPr>
                  <w:rFonts w:ascii="Cambria Math" w:eastAsia="Calibri" w:hAnsi="Sylfaen" w:cs="Mangal"/>
                  <w:sz w:val="18"/>
                  <w:szCs w:val="18"/>
                </w:rPr>
                <m:t xml:space="preserve"> </m:t>
              </m:r>
              <m:r>
                <m:rPr>
                  <m:sty m:val="b"/>
                </m:rPr>
                <w:rPr>
                  <w:rFonts w:ascii="Cambria Math" w:eastAsia="Calibri" w:hAnsi="Cambria Math" w:cs="Mangal"/>
                  <w:sz w:val="18"/>
                  <w:szCs w:val="18"/>
                </w:rPr>
                <m:t>100</m:t>
              </m:r>
            </m:oMath>
            <w:r w:rsidRPr="000F648F">
              <w:rPr>
                <w:b/>
                <w:color w:val="000000"/>
                <w:sz w:val="24"/>
                <w:szCs w:val="24"/>
              </w:rPr>
              <w:t xml:space="preserve"> </w:t>
            </w:r>
            <w:r w:rsidR="00E1124E" w:rsidRPr="000F648F">
              <w:rPr>
                <w:b/>
                <w:color w:val="000000"/>
                <w:sz w:val="24"/>
                <w:szCs w:val="24"/>
              </w:rPr>
              <w:fldChar w:fldCharType="end"/>
            </w:r>
            <w:r w:rsidRPr="000F648F">
              <w:rPr>
                <w:b/>
                <w:color w:val="000000"/>
                <w:sz w:val="24"/>
                <w:szCs w:val="24"/>
              </w:rPr>
              <w:t xml:space="preserve"> </w:t>
            </w:r>
            <w:r w:rsidR="00E1124E" w:rsidRPr="000F648F">
              <w:rPr>
                <w:b/>
                <w:color w:val="000000"/>
                <w:sz w:val="24"/>
                <w:szCs w:val="24"/>
              </w:rPr>
              <w:fldChar w:fldCharType="begin"/>
            </w:r>
            <w:r w:rsidRPr="000F648F">
              <w:rPr>
                <w:b/>
                <w:color w:val="000000"/>
                <w:sz w:val="24"/>
                <w:szCs w:val="24"/>
              </w:rPr>
              <w:instrText xml:space="preserve"> QUOTE </w:instrText>
            </w:r>
            <m:oMath>
              <m:f>
                <m:fPr>
                  <m:ctrlPr>
                    <w:rPr>
                      <w:rFonts w:ascii="Cambria Math" w:hAnsi="Cambria Math"/>
                      <w:iCs/>
                      <w:sz w:val="28"/>
                      <w:szCs w:val="28"/>
                    </w:rPr>
                  </m:ctrlPr>
                </m:fPr>
                <m:num>
                  <m:eqArr>
                    <m:eqArrPr>
                      <m:ctrlPr>
                        <w:rPr>
                          <w:rFonts w:ascii="Cambria Math" w:hAnsi="Cambria Math"/>
                          <w:sz w:val="28"/>
                          <w:szCs w:val="28"/>
                        </w:rPr>
                      </m:ctrlPr>
                    </m:eqArrPr>
                    <m:e>
                      <m:r>
                        <m:rPr>
                          <m:sty m:val="p"/>
                        </m:rPr>
                        <w:rPr>
                          <w:rFonts w:ascii="Cambria Math" w:hAnsi="Cambria Math"/>
                          <w:sz w:val="28"/>
                          <w:szCs w:val="28"/>
                        </w:rPr>
                        <m:t xml:space="preserve">Number of students participating in </m:t>
                      </m:r>
                    </m:e>
                    <m:e>
                      <m:r>
                        <m:rPr>
                          <m:sty m:val="p"/>
                        </m:rPr>
                        <w:rPr>
                          <w:rFonts w:ascii="Cambria Math" w:hAnsi="Cambria Math"/>
                          <w:sz w:val="28"/>
                          <w:szCs w:val="28"/>
                        </w:rPr>
                        <m:t xml:space="preserve">such activities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number of students </m:t>
                      </m:r>
                    </m:e>
                  </m:eqArr>
                </m:den>
              </m:f>
              <m:r>
                <m:rPr>
                  <m:sty m:val="b"/>
                </m:rPr>
                <w:rPr>
                  <w:rFonts w:ascii="Cambria Math" w:hAnsi="Cambria Math"/>
                  <w:sz w:val="28"/>
                  <w:szCs w:val="28"/>
                </w:rPr>
                <m:t>X 100</m:t>
              </m:r>
            </m:oMath>
            <w:r w:rsidRPr="000F648F">
              <w:rPr>
                <w:b/>
                <w:color w:val="000000"/>
                <w:sz w:val="24"/>
                <w:szCs w:val="24"/>
              </w:rPr>
              <w:instrText xml:space="preserve"> </w:instrText>
            </w:r>
            <w:r w:rsidR="00E1124E" w:rsidRPr="000F648F">
              <w:rPr>
                <w:b/>
                <w:color w:val="000000"/>
                <w:sz w:val="24"/>
                <w:szCs w:val="24"/>
              </w:rPr>
              <w:fldChar w:fldCharType="end"/>
            </w:r>
          </w:p>
          <w:p w:rsidR="000D1A50" w:rsidRPr="000F648F" w:rsidRDefault="000D1A50" w:rsidP="00300587">
            <w:pPr>
              <w:jc w:val="center"/>
              <w:rPr>
                <w:color w:val="000000"/>
                <w:sz w:val="24"/>
                <w:szCs w:val="24"/>
              </w:rPr>
            </w:pPr>
          </w:p>
          <w:p w:rsidR="000D1A50" w:rsidRPr="000F648F" w:rsidRDefault="000D1A50" w:rsidP="00300587">
            <w:pPr>
              <w:jc w:val="center"/>
              <w:rPr>
                <w:b/>
                <w:bCs/>
                <w:color w:val="000000"/>
                <w:sz w:val="24"/>
                <w:szCs w:val="24"/>
              </w:rPr>
            </w:pPr>
            <w:r w:rsidRPr="000F648F">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0F648F" w:rsidRDefault="000D1A50" w:rsidP="00300587">
            <w:pPr>
              <w:rPr>
                <w:b/>
                <w:color w:val="000000"/>
              </w:rPr>
            </w:pPr>
            <w:r w:rsidRPr="000F648F">
              <w:rPr>
                <w:b/>
                <w:color w:val="000000"/>
              </w:rPr>
              <w:t xml:space="preserve">File description (Upload) </w:t>
            </w:r>
          </w:p>
          <w:p w:rsidR="000D1A50" w:rsidRPr="000F648F" w:rsidRDefault="000D1A50" w:rsidP="000D1A50">
            <w:pPr>
              <w:numPr>
                <w:ilvl w:val="0"/>
                <w:numId w:val="164"/>
              </w:numPr>
              <w:spacing w:line="276" w:lineRule="auto"/>
              <w:rPr>
                <w:color w:val="000000"/>
              </w:rPr>
            </w:pPr>
            <w:r w:rsidRPr="000F648F">
              <w:rPr>
                <w:color w:val="000000"/>
              </w:rPr>
              <w:t>Report of the event</w:t>
            </w:r>
          </w:p>
          <w:p w:rsidR="000D1A50" w:rsidRPr="000F648F" w:rsidRDefault="000D1A50" w:rsidP="000D1A50">
            <w:pPr>
              <w:numPr>
                <w:ilvl w:val="0"/>
                <w:numId w:val="164"/>
              </w:numPr>
              <w:spacing w:line="276" w:lineRule="auto"/>
              <w:rPr>
                <w:color w:val="000000"/>
              </w:rPr>
            </w:pPr>
            <w:r w:rsidRPr="000F648F">
              <w:rPr>
                <w:color w:val="000000"/>
              </w:rPr>
              <w:t>Any additional information</w:t>
            </w:r>
          </w:p>
          <w:p w:rsidR="000D1A50" w:rsidRPr="000F648F" w:rsidRDefault="000D1A50" w:rsidP="000D1A50">
            <w:pPr>
              <w:numPr>
                <w:ilvl w:val="0"/>
                <w:numId w:val="164"/>
              </w:numPr>
              <w:spacing w:line="276" w:lineRule="auto"/>
              <w:rPr>
                <w:bCs/>
                <w:color w:val="000000"/>
                <w:sz w:val="24"/>
                <w:szCs w:val="24"/>
              </w:rPr>
            </w:pPr>
            <w:r w:rsidRPr="000F648F">
              <w:rPr>
                <w:color w:val="000000"/>
              </w:rPr>
              <w:t>Average percentage of students participating in extension activities with Govt. or NGO etc (Data Template</w:t>
            </w:r>
            <w:r w:rsidR="00E56C8D">
              <w:rPr>
                <w:color w:val="000000"/>
              </w:rPr>
              <w:t xml:space="preserve"> as of 3.6.3</w:t>
            </w:r>
            <w:r w:rsidRPr="000F648F">
              <w:rPr>
                <w:color w:val="000000"/>
              </w:rPr>
              <w:t xml:space="preserve">) </w:t>
            </w:r>
          </w:p>
        </w:tc>
        <w:tc>
          <w:tcPr>
            <w:tcW w:w="1440" w:type="dxa"/>
          </w:tcPr>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color w:val="000000"/>
                <w:sz w:val="24"/>
                <w:szCs w:val="24"/>
              </w:rPr>
              <w:t>1</w:t>
            </w:r>
            <w:r>
              <w:rPr>
                <w:b/>
                <w:color w:val="000000"/>
                <w:sz w:val="24"/>
                <w:szCs w:val="24"/>
              </w:rPr>
              <w:t>2</w:t>
            </w:r>
          </w:p>
        </w:tc>
      </w:tr>
    </w:tbl>
    <w:p w:rsidR="000D1A50" w:rsidRPr="00093E46" w:rsidRDefault="000D1A50" w:rsidP="000D1A50">
      <w:pPr>
        <w:rPr>
          <w:b/>
          <w:bCs/>
          <w:color w:val="000000"/>
          <w:sz w:val="24"/>
          <w:szCs w:val="24"/>
          <w:highlight w:val="yellow"/>
        </w:rPr>
      </w:pPr>
    </w:p>
    <w:p w:rsidR="000D1A50" w:rsidRDefault="000D1A50" w:rsidP="000D1A50">
      <w:pPr>
        <w:jc w:val="center"/>
        <w:rPr>
          <w:b/>
          <w:bCs/>
          <w:color w:val="000000"/>
          <w:sz w:val="24"/>
          <w:szCs w:val="24"/>
        </w:rPr>
      </w:pPr>
    </w:p>
    <w:p w:rsidR="000D1A50" w:rsidRPr="000F648F" w:rsidRDefault="000D1A50" w:rsidP="000D1A50">
      <w:pPr>
        <w:jc w:val="center"/>
        <w:rPr>
          <w:b/>
          <w:bCs/>
          <w:color w:val="000000"/>
          <w:sz w:val="24"/>
          <w:szCs w:val="24"/>
        </w:rPr>
      </w:pPr>
      <w:r w:rsidRPr="000F648F">
        <w:rPr>
          <w:b/>
          <w:bCs/>
          <w:color w:val="000000"/>
          <w:sz w:val="24"/>
          <w:szCs w:val="24"/>
        </w:rPr>
        <w:t>Key Indicator - 3.7 Collaboration (20)</w:t>
      </w:r>
    </w:p>
    <w:p w:rsidR="000D1A50" w:rsidRPr="000F648F" w:rsidRDefault="000D1A50" w:rsidP="000D1A50">
      <w:pPr>
        <w:jc w:val="center"/>
        <w:rPr>
          <w:b/>
          <w:bCs/>
          <w:color w:val="000000"/>
          <w:sz w:val="24"/>
          <w:szCs w:val="24"/>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5"/>
        <w:gridCol w:w="7343"/>
        <w:gridCol w:w="1440"/>
      </w:tblGrid>
      <w:tr w:rsidR="000D1A50" w:rsidRPr="000F648F" w:rsidTr="00300587">
        <w:trPr>
          <w:trHeight w:val="386"/>
        </w:trPr>
        <w:tc>
          <w:tcPr>
            <w:tcW w:w="1135" w:type="dxa"/>
          </w:tcPr>
          <w:p w:rsidR="000D1A50" w:rsidRPr="000F648F" w:rsidRDefault="000D1A50" w:rsidP="00300587">
            <w:pPr>
              <w:jc w:val="center"/>
              <w:rPr>
                <w:b/>
                <w:bCs/>
                <w:color w:val="000000"/>
                <w:sz w:val="24"/>
                <w:szCs w:val="24"/>
              </w:rPr>
            </w:pPr>
            <w:r w:rsidRPr="000F648F">
              <w:rPr>
                <w:b/>
                <w:bCs/>
                <w:color w:val="000000"/>
                <w:sz w:val="24"/>
                <w:szCs w:val="24"/>
              </w:rPr>
              <w:t>Metric No.</w:t>
            </w:r>
          </w:p>
        </w:tc>
        <w:tc>
          <w:tcPr>
            <w:tcW w:w="7343" w:type="dxa"/>
          </w:tcPr>
          <w:p w:rsidR="000D1A50" w:rsidRPr="000F648F" w:rsidRDefault="000D1A50" w:rsidP="00300587">
            <w:pPr>
              <w:jc w:val="center"/>
              <w:rPr>
                <w:b/>
                <w:bCs/>
                <w:color w:val="000000"/>
                <w:sz w:val="24"/>
                <w:szCs w:val="24"/>
              </w:rPr>
            </w:pPr>
          </w:p>
        </w:tc>
        <w:tc>
          <w:tcPr>
            <w:tcW w:w="1440" w:type="dxa"/>
          </w:tcPr>
          <w:p w:rsidR="000D1A50" w:rsidRPr="000F648F" w:rsidRDefault="000D1A50" w:rsidP="00300587">
            <w:pPr>
              <w:jc w:val="center"/>
              <w:rPr>
                <w:b/>
                <w:bCs/>
                <w:color w:val="000000"/>
                <w:sz w:val="24"/>
                <w:szCs w:val="24"/>
              </w:rPr>
            </w:pPr>
            <w:r w:rsidRPr="000F648F">
              <w:rPr>
                <w:b/>
                <w:bCs/>
                <w:color w:val="000000"/>
                <w:sz w:val="24"/>
                <w:szCs w:val="24"/>
              </w:rPr>
              <w:t xml:space="preserve">Weightage </w:t>
            </w:r>
          </w:p>
        </w:tc>
      </w:tr>
      <w:tr w:rsidR="000D1A50" w:rsidRPr="000F648F" w:rsidTr="00300587">
        <w:trPr>
          <w:trHeight w:val="1286"/>
        </w:trPr>
        <w:tc>
          <w:tcPr>
            <w:tcW w:w="1135" w:type="dxa"/>
          </w:tcPr>
          <w:p w:rsidR="000D1A50" w:rsidRPr="000F648F" w:rsidRDefault="000D1A50" w:rsidP="00300587">
            <w:pPr>
              <w:jc w:val="center"/>
              <w:rPr>
                <w:b/>
                <w:bCs/>
                <w:color w:val="000000"/>
                <w:sz w:val="24"/>
                <w:szCs w:val="24"/>
              </w:rPr>
            </w:pPr>
            <w:r w:rsidRPr="000F648F">
              <w:rPr>
                <w:b/>
                <w:bCs/>
                <w:color w:val="000000"/>
                <w:sz w:val="24"/>
                <w:szCs w:val="24"/>
              </w:rPr>
              <w:t>3.7.1</w:t>
            </w:r>
          </w:p>
          <w:p w:rsidR="000D1A50" w:rsidRPr="000F648F" w:rsidRDefault="000D1A50" w:rsidP="00300587">
            <w:pPr>
              <w:jc w:val="center"/>
              <w:rPr>
                <w:b/>
                <w:bCs/>
                <w:color w:val="000000"/>
                <w:sz w:val="24"/>
                <w:szCs w:val="24"/>
                <w:vertAlign w:val="subscript"/>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n</w:t>
            </w:r>
            <w:r>
              <w:rPr>
                <w:b/>
                <w:bCs/>
                <w:color w:val="000000"/>
                <w:sz w:val="24"/>
                <w:szCs w:val="24"/>
              </w:rPr>
              <w:t>M</w:t>
            </w:r>
            <w:r w:rsidRPr="000F648F">
              <w:rPr>
                <w:b/>
                <w:bCs/>
                <w:color w:val="000000"/>
                <w:sz w:val="24"/>
                <w:szCs w:val="24"/>
                <w:vertAlign w:val="subscript"/>
              </w:rPr>
              <w:t xml:space="preserve"> </w:t>
            </w:r>
          </w:p>
        </w:tc>
        <w:tc>
          <w:tcPr>
            <w:tcW w:w="7343" w:type="dxa"/>
          </w:tcPr>
          <w:p w:rsidR="000D1A50" w:rsidRPr="001B270F" w:rsidRDefault="000D1A50" w:rsidP="00300587">
            <w:pPr>
              <w:rPr>
                <w:b/>
                <w:bCs/>
                <w:i/>
                <w:color w:val="000000"/>
                <w:sz w:val="24"/>
                <w:szCs w:val="24"/>
              </w:rPr>
            </w:pPr>
            <w:r>
              <w:rPr>
                <w:b/>
                <w:bCs/>
                <w:i/>
                <w:color w:val="000000"/>
                <w:sz w:val="24"/>
                <w:szCs w:val="24"/>
              </w:rPr>
              <w:t>Number of c</w:t>
            </w:r>
            <w:r w:rsidRPr="001B270F">
              <w:rPr>
                <w:b/>
                <w:bCs/>
                <w:i/>
                <w:color w:val="000000"/>
                <w:sz w:val="24"/>
                <w:szCs w:val="24"/>
              </w:rPr>
              <w:t xml:space="preserve">ollaborative activities </w:t>
            </w:r>
            <w:r>
              <w:rPr>
                <w:b/>
                <w:bCs/>
                <w:i/>
                <w:color w:val="000000"/>
                <w:sz w:val="24"/>
                <w:szCs w:val="24"/>
              </w:rPr>
              <w:t xml:space="preserve">with other institutions/ research establishment/industry </w:t>
            </w:r>
            <w:r w:rsidRPr="001B270F">
              <w:rPr>
                <w:b/>
                <w:bCs/>
                <w:i/>
                <w:color w:val="000000"/>
                <w:sz w:val="24"/>
                <w:szCs w:val="24"/>
              </w:rPr>
              <w:t>for  research</w:t>
            </w:r>
            <w:r>
              <w:rPr>
                <w:b/>
                <w:bCs/>
                <w:i/>
                <w:color w:val="000000"/>
                <w:sz w:val="24"/>
                <w:szCs w:val="24"/>
              </w:rPr>
              <w:t xml:space="preserve"> and </w:t>
            </w:r>
            <w:r w:rsidRPr="001B270F">
              <w:rPr>
                <w:b/>
                <w:bCs/>
                <w:i/>
                <w:color w:val="000000"/>
                <w:sz w:val="24"/>
                <w:szCs w:val="24"/>
              </w:rPr>
              <w:t xml:space="preserve"> </w:t>
            </w:r>
            <w:r>
              <w:rPr>
                <w:b/>
                <w:bCs/>
                <w:i/>
                <w:color w:val="000000"/>
                <w:sz w:val="24"/>
                <w:szCs w:val="24"/>
              </w:rPr>
              <w:t xml:space="preserve">academic development of faculty and students </w:t>
            </w:r>
            <w:r w:rsidRPr="001B270F">
              <w:rPr>
                <w:b/>
                <w:bCs/>
                <w:i/>
                <w:color w:val="000000"/>
                <w:sz w:val="24"/>
                <w:szCs w:val="24"/>
              </w:rPr>
              <w:t xml:space="preserve"> per year </w:t>
            </w:r>
          </w:p>
          <w:p w:rsidR="000D1A50" w:rsidRPr="000F648F" w:rsidRDefault="000D1A50" w:rsidP="00300587">
            <w:pPr>
              <w:rPr>
                <w:b/>
                <w:bCs/>
                <w:i/>
                <w:color w:val="000000"/>
                <w:sz w:val="24"/>
                <w:szCs w:val="24"/>
              </w:rPr>
            </w:pPr>
          </w:p>
          <w:p w:rsidR="000D1A50" w:rsidRPr="000F648F" w:rsidRDefault="000D1A50" w:rsidP="00300587">
            <w:pPr>
              <w:jc w:val="both"/>
              <w:rPr>
                <w:color w:val="000000"/>
                <w:sz w:val="24"/>
                <w:szCs w:val="24"/>
              </w:rPr>
            </w:pPr>
            <w:r w:rsidRPr="000F648F">
              <w:rPr>
                <w:color w:val="000000"/>
                <w:sz w:val="24"/>
                <w:szCs w:val="24"/>
              </w:rPr>
              <w:t xml:space="preserve">3.7.1.1: Total number of Collaborative </w:t>
            </w:r>
            <w:r w:rsidRPr="00032A63">
              <w:rPr>
                <w:color w:val="000000"/>
                <w:sz w:val="24"/>
                <w:szCs w:val="24"/>
              </w:rPr>
              <w:t>activities with other insti</w:t>
            </w:r>
            <w:r>
              <w:rPr>
                <w:color w:val="000000"/>
                <w:sz w:val="24"/>
                <w:szCs w:val="24"/>
              </w:rPr>
              <w:t>tutions/ research establishment</w:t>
            </w:r>
            <w:r w:rsidRPr="00032A63">
              <w:rPr>
                <w:color w:val="000000"/>
                <w:sz w:val="24"/>
                <w:szCs w:val="24"/>
              </w:rPr>
              <w:t>/industry for  research and  academic development of faculty and students</w:t>
            </w:r>
            <w:r w:rsidRPr="000F648F">
              <w:rPr>
                <w:color w:val="000000"/>
                <w:sz w:val="24"/>
                <w:szCs w:val="24"/>
              </w:rPr>
              <w:t xml:space="preserve"> year wise during the last five years </w:t>
            </w:r>
          </w:p>
          <w:p w:rsidR="000D1A50" w:rsidRPr="000F648F" w:rsidRDefault="000D1A50" w:rsidP="00300587">
            <w:pPr>
              <w:jc w:val="both"/>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Year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r w:rsidR="000D1A50" w:rsidRPr="000F648F" w:rsidTr="00300587">
              <w:trPr>
                <w:trHeight w:val="387"/>
              </w:trPr>
              <w:tc>
                <w:tcPr>
                  <w:tcW w:w="1044" w:type="dxa"/>
                </w:tcPr>
                <w:p w:rsidR="000D1A50" w:rsidRPr="000F648F" w:rsidRDefault="000D1A50" w:rsidP="00300587">
                  <w:pPr>
                    <w:rPr>
                      <w:b/>
                      <w:color w:val="000000"/>
                    </w:rPr>
                  </w:pPr>
                  <w:r w:rsidRPr="000F648F">
                    <w:rPr>
                      <w:b/>
                      <w:color w:val="000000"/>
                    </w:rPr>
                    <w:t>Number</w:t>
                  </w:r>
                </w:p>
              </w:tc>
              <w:tc>
                <w:tcPr>
                  <w:tcW w:w="708" w:type="dxa"/>
                </w:tcPr>
                <w:p w:rsidR="000D1A50" w:rsidRPr="000F648F" w:rsidRDefault="000D1A50" w:rsidP="00300587">
                  <w:pPr>
                    <w:rPr>
                      <w:color w:val="000000"/>
                    </w:rPr>
                  </w:pPr>
                </w:p>
              </w:tc>
              <w:tc>
                <w:tcPr>
                  <w:tcW w:w="567" w:type="dxa"/>
                </w:tcPr>
                <w:p w:rsidR="000D1A50" w:rsidRPr="000F648F" w:rsidRDefault="000D1A50" w:rsidP="00300587">
                  <w:pPr>
                    <w:rPr>
                      <w:color w:val="000000"/>
                    </w:rPr>
                  </w:pPr>
                </w:p>
              </w:tc>
              <w:tc>
                <w:tcPr>
                  <w:tcW w:w="709"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c>
                <w:tcPr>
                  <w:tcW w:w="870" w:type="dxa"/>
                </w:tcPr>
                <w:p w:rsidR="000D1A50" w:rsidRPr="000F648F" w:rsidRDefault="000D1A50" w:rsidP="00300587">
                  <w:pPr>
                    <w:rPr>
                      <w:color w:val="000000"/>
                    </w:rPr>
                  </w:pPr>
                </w:p>
              </w:tc>
            </w:tr>
          </w:tbl>
          <w:p w:rsidR="000D1A50" w:rsidRPr="000F648F" w:rsidRDefault="000D1A50" w:rsidP="00300587">
            <w:pPr>
              <w:jc w:val="both"/>
              <w:rPr>
                <w:color w:val="000000"/>
              </w:rPr>
            </w:pPr>
          </w:p>
          <w:p w:rsidR="000D1A50" w:rsidRPr="000F648F" w:rsidRDefault="000D1A50" w:rsidP="00300587">
            <w:pPr>
              <w:rPr>
                <w:bCs/>
                <w:color w:val="000000"/>
                <w:sz w:val="24"/>
                <w:szCs w:val="24"/>
              </w:rPr>
            </w:pPr>
            <w:r w:rsidRPr="000F648F">
              <w:rPr>
                <w:bCs/>
                <w:color w:val="000000"/>
                <w:sz w:val="24"/>
                <w:szCs w:val="24"/>
              </w:rPr>
              <w:t>Data Requirements for last five years:</w:t>
            </w:r>
            <w:r w:rsidRPr="000F648F">
              <w:rPr>
                <w:bCs/>
                <w:color w:val="000000"/>
                <w:szCs w:val="24"/>
              </w:rPr>
              <w:t xml:space="preserve"> (As per </w:t>
            </w:r>
            <w:r>
              <w:rPr>
                <w:bCs/>
                <w:color w:val="000000"/>
                <w:szCs w:val="24"/>
              </w:rPr>
              <w:t>Data Template</w:t>
            </w:r>
            <w:r w:rsidRPr="000F648F">
              <w:rPr>
                <w:bCs/>
                <w:color w:val="000000"/>
                <w:szCs w:val="24"/>
              </w:rPr>
              <w:t>)</w:t>
            </w:r>
          </w:p>
          <w:p w:rsidR="000D1A50" w:rsidRPr="000F648F" w:rsidRDefault="000D1A50" w:rsidP="000D1A50">
            <w:pPr>
              <w:numPr>
                <w:ilvl w:val="0"/>
                <w:numId w:val="61"/>
              </w:numPr>
              <w:rPr>
                <w:iCs/>
                <w:color w:val="000000"/>
                <w:sz w:val="24"/>
                <w:szCs w:val="24"/>
              </w:rPr>
            </w:pPr>
            <w:r w:rsidRPr="000F648F">
              <w:rPr>
                <w:color w:val="000000"/>
                <w:sz w:val="24"/>
                <w:szCs w:val="24"/>
              </w:rPr>
              <w:t>Title of the collaborative ac</w:t>
            </w:r>
            <w:r w:rsidRPr="000F648F">
              <w:rPr>
                <w:color w:val="000000"/>
                <w:sz w:val="24"/>
                <w:szCs w:val="24"/>
                <w:lang w:eastAsia="en-IN"/>
              </w:rPr>
              <w:t>ti</w:t>
            </w:r>
            <w:r w:rsidRPr="000F648F">
              <w:rPr>
                <w:color w:val="000000"/>
                <w:sz w:val="24"/>
                <w:szCs w:val="24"/>
              </w:rPr>
              <w:t>vity</w:t>
            </w:r>
          </w:p>
          <w:p w:rsidR="000D1A50" w:rsidRPr="000F648F" w:rsidRDefault="000D1A50" w:rsidP="000D1A50">
            <w:pPr>
              <w:numPr>
                <w:ilvl w:val="0"/>
                <w:numId w:val="61"/>
              </w:numPr>
              <w:contextualSpacing/>
              <w:rPr>
                <w:color w:val="000000"/>
                <w:sz w:val="24"/>
                <w:szCs w:val="24"/>
              </w:rPr>
            </w:pPr>
            <w:r w:rsidRPr="000F648F">
              <w:rPr>
                <w:color w:val="000000"/>
                <w:sz w:val="24"/>
                <w:szCs w:val="24"/>
              </w:rPr>
              <w:t>Name of the collaborating agency with contact details</w:t>
            </w:r>
          </w:p>
          <w:p w:rsidR="000D1A50" w:rsidRPr="000F648F" w:rsidRDefault="000D1A50" w:rsidP="000D1A50">
            <w:pPr>
              <w:numPr>
                <w:ilvl w:val="0"/>
                <w:numId w:val="61"/>
              </w:numPr>
              <w:contextualSpacing/>
              <w:rPr>
                <w:color w:val="000000"/>
                <w:sz w:val="24"/>
                <w:szCs w:val="24"/>
              </w:rPr>
            </w:pPr>
            <w:r w:rsidRPr="000F648F">
              <w:rPr>
                <w:color w:val="000000"/>
                <w:sz w:val="24"/>
                <w:szCs w:val="24"/>
              </w:rPr>
              <w:t>Source of financial support</w:t>
            </w:r>
          </w:p>
          <w:p w:rsidR="000D1A50" w:rsidRPr="000F648F" w:rsidRDefault="000D1A50" w:rsidP="000D1A50">
            <w:pPr>
              <w:numPr>
                <w:ilvl w:val="0"/>
                <w:numId w:val="61"/>
              </w:numPr>
              <w:contextualSpacing/>
              <w:rPr>
                <w:iCs/>
                <w:color w:val="000000"/>
                <w:sz w:val="24"/>
                <w:szCs w:val="24"/>
              </w:rPr>
            </w:pPr>
            <w:r w:rsidRPr="000F648F">
              <w:rPr>
                <w:color w:val="000000"/>
                <w:sz w:val="24"/>
                <w:szCs w:val="24"/>
              </w:rPr>
              <w:t>Year of collaboration</w:t>
            </w:r>
          </w:p>
          <w:p w:rsidR="000D1A50" w:rsidRPr="000F648F" w:rsidRDefault="000D1A50" w:rsidP="000D1A50">
            <w:pPr>
              <w:numPr>
                <w:ilvl w:val="0"/>
                <w:numId w:val="61"/>
              </w:numPr>
              <w:contextualSpacing/>
              <w:rPr>
                <w:color w:val="000000"/>
                <w:sz w:val="24"/>
                <w:szCs w:val="24"/>
              </w:rPr>
            </w:pPr>
            <w:r w:rsidRPr="000F648F">
              <w:rPr>
                <w:color w:val="000000"/>
                <w:sz w:val="24"/>
                <w:szCs w:val="24"/>
              </w:rPr>
              <w:t>Duration</w:t>
            </w:r>
          </w:p>
          <w:p w:rsidR="000D1A50" w:rsidRPr="000F648F" w:rsidRDefault="000D1A50" w:rsidP="000D1A50">
            <w:pPr>
              <w:numPr>
                <w:ilvl w:val="0"/>
                <w:numId w:val="61"/>
              </w:numPr>
              <w:contextualSpacing/>
              <w:rPr>
                <w:bCs/>
                <w:color w:val="000000"/>
                <w:sz w:val="24"/>
                <w:szCs w:val="24"/>
              </w:rPr>
            </w:pPr>
            <w:r w:rsidRPr="000F648F">
              <w:rPr>
                <w:color w:val="000000"/>
                <w:sz w:val="24"/>
                <w:szCs w:val="24"/>
              </w:rPr>
              <w:t>Nature of the activity</w:t>
            </w:r>
          </w:p>
          <w:p w:rsidR="000D1A50" w:rsidRPr="000F648F" w:rsidRDefault="000D1A50" w:rsidP="00300587">
            <w:pPr>
              <w:rPr>
                <w:bCs/>
                <w:color w:val="000000"/>
                <w:sz w:val="24"/>
                <w:szCs w:val="24"/>
              </w:rPr>
            </w:pPr>
          </w:p>
          <w:p w:rsidR="000D1A50" w:rsidRPr="000F648F" w:rsidRDefault="000D1A50" w:rsidP="00300587">
            <w:pPr>
              <w:rPr>
                <w:bCs/>
                <w:color w:val="000000"/>
                <w:sz w:val="24"/>
                <w:szCs w:val="24"/>
              </w:rPr>
            </w:pPr>
            <w:r w:rsidRPr="000F648F">
              <w:rPr>
                <w:bCs/>
                <w:color w:val="000000"/>
                <w:sz w:val="24"/>
                <w:szCs w:val="24"/>
              </w:rPr>
              <w:lastRenderedPageBreak/>
              <w:t>Formula</w:t>
            </w:r>
          </w:p>
          <w:p w:rsidR="000D1A50" w:rsidRPr="000F648F" w:rsidRDefault="000D1A50" w:rsidP="00300587">
            <w:pPr>
              <w:jc w:val="center"/>
              <w:rPr>
                <w:color w:val="000000"/>
              </w:rPr>
            </w:pPr>
          </w:p>
          <w:p w:rsidR="000D1A50" w:rsidRPr="000F648F" w:rsidRDefault="00E1124E" w:rsidP="00300587">
            <w:pPr>
              <w:jc w:val="center"/>
              <w:rPr>
                <w:color w:val="000000"/>
              </w:rPr>
            </w:pPr>
            <m:oMathPara>
              <m:oMath>
                <m:f>
                  <m:fPr>
                    <m:ctrlPr>
                      <w:rPr>
                        <w:rFonts w:ascii="Cambria Math" w:eastAsia="Calibri" w:hAnsi="Sylfaen"/>
                        <w:b/>
                        <w:bCs/>
                        <w:sz w:val="20"/>
                        <w:szCs w:val="20"/>
                      </w:rPr>
                    </m:ctrlPr>
                  </m:fPr>
                  <m:num>
                    <m:eqArr>
                      <m:eqArrPr>
                        <m:ctrlPr>
                          <w:rPr>
                            <w:rFonts w:ascii="Cambria Math" w:eastAsia="Calibri" w:hAnsi="Sylfaen"/>
                            <w:b/>
                            <w:bCs/>
                            <w:sz w:val="20"/>
                            <w:szCs w:val="20"/>
                          </w:rPr>
                        </m:ctrlPr>
                      </m:eqArrPr>
                      <m:e>
                        <m:r>
                          <m:rPr>
                            <m:sty m:val="b"/>
                          </m:rPr>
                          <w:rPr>
                            <w:rFonts w:ascii="Cambria Math" w:eastAsia="Calibri" w:hAnsi="Cambria Math"/>
                            <w:sz w:val="20"/>
                            <w:szCs w:val="20"/>
                          </w:rPr>
                          <m:t>Total Number</m:t>
                        </m:r>
                        <m:r>
                          <m:rPr>
                            <m:sty m:val="b"/>
                          </m:rPr>
                          <w:rPr>
                            <w:rFonts w:ascii="Cambria Math" w:eastAsia="Calibri" w:hAnsi="Sylfaen"/>
                            <w:sz w:val="20"/>
                            <w:szCs w:val="20"/>
                          </w:rPr>
                          <m:t xml:space="preserve"> </m:t>
                        </m:r>
                        <m:r>
                          <m:rPr>
                            <m:sty m:val="b"/>
                          </m:rPr>
                          <w:rPr>
                            <w:rFonts w:ascii="Cambria Math" w:eastAsia="Calibri" w:hAnsi="Cambria Math"/>
                            <w:sz w:val="20"/>
                            <w:szCs w:val="20"/>
                          </w:rPr>
                          <m:t>of</m:t>
                        </m:r>
                        <m:r>
                          <m:rPr>
                            <m:sty m:val="b"/>
                          </m:rPr>
                          <w:rPr>
                            <w:rFonts w:ascii="Cambria Math" w:eastAsia="Calibri" w:hAnsi="Sylfaen"/>
                            <w:sz w:val="20"/>
                            <w:szCs w:val="20"/>
                          </w:rPr>
                          <m:t xml:space="preserve"> </m:t>
                        </m:r>
                        <m:r>
                          <m:rPr>
                            <m:sty m:val="b"/>
                          </m:rPr>
                          <w:rPr>
                            <w:rFonts w:ascii="Cambria Math" w:eastAsia="Calibri" w:hAnsi="Cambria Math"/>
                            <w:sz w:val="20"/>
                            <w:szCs w:val="20"/>
                          </w:rPr>
                          <m:t>such</m:t>
                        </m:r>
                        <m:r>
                          <m:rPr>
                            <m:sty m:val="b"/>
                          </m:rPr>
                          <w:rPr>
                            <w:rFonts w:ascii="Cambria Math" w:eastAsia="Calibri" w:hAnsi="Sylfaen"/>
                            <w:sz w:val="20"/>
                            <w:szCs w:val="20"/>
                          </w:rPr>
                          <m:t xml:space="preserve"> </m:t>
                        </m:r>
                        <m:r>
                          <m:rPr>
                            <m:sty m:val="b"/>
                          </m:rPr>
                          <w:rPr>
                            <w:rFonts w:ascii="Cambria Math" w:eastAsia="Calibri" w:hAnsi="Cambria Math"/>
                            <w:sz w:val="20"/>
                            <w:szCs w:val="20"/>
                          </w:rPr>
                          <m:t>activities</m:t>
                        </m:r>
                        <m:r>
                          <m:rPr>
                            <m:sty m:val="b"/>
                          </m:rPr>
                          <w:rPr>
                            <w:rFonts w:ascii="Cambria Math" w:eastAsia="Calibri" w:hAnsi="Sylfaen"/>
                            <w:sz w:val="20"/>
                            <w:szCs w:val="20"/>
                          </w:rPr>
                          <m:t xml:space="preserve"> </m:t>
                        </m:r>
                      </m:e>
                      <m:e>
                        <m:r>
                          <m:rPr>
                            <m:sty m:val="b"/>
                          </m:rPr>
                          <w:rPr>
                            <w:rFonts w:ascii="Cambria Math" w:eastAsia="Calibri" w:hAnsi="Cambria Math"/>
                            <w:sz w:val="20"/>
                            <w:szCs w:val="20"/>
                          </w:rPr>
                          <m:t>during</m:t>
                        </m:r>
                        <m:r>
                          <m:rPr>
                            <m:sty m:val="b"/>
                          </m:rPr>
                          <w:rPr>
                            <w:rFonts w:ascii="Cambria Math" w:eastAsia="Calibri" w:hAnsi="Sylfaen"/>
                            <w:sz w:val="20"/>
                            <w:szCs w:val="20"/>
                          </w:rPr>
                          <m:t xml:space="preserve"> </m:t>
                        </m:r>
                        <m:r>
                          <m:rPr>
                            <m:sty m:val="b"/>
                          </m:rPr>
                          <w:rPr>
                            <w:rFonts w:ascii="Cambria Math" w:eastAsia="Calibri" w:hAnsi="Cambria Math"/>
                            <w:sz w:val="20"/>
                            <w:szCs w:val="20"/>
                          </w:rPr>
                          <m:t>the</m:t>
                        </m:r>
                        <m:r>
                          <m:rPr>
                            <m:sty m:val="b"/>
                          </m:rPr>
                          <w:rPr>
                            <w:rFonts w:ascii="Cambria Math" w:eastAsia="Calibri" w:hAnsi="Sylfaen"/>
                            <w:sz w:val="20"/>
                            <w:szCs w:val="20"/>
                          </w:rPr>
                          <m:t xml:space="preserve">  </m:t>
                        </m:r>
                        <m:r>
                          <m:rPr>
                            <m:sty m:val="b"/>
                          </m:rPr>
                          <w:rPr>
                            <w:rFonts w:ascii="Cambria Math" w:eastAsia="Calibri" w:hAnsi="Cambria Math"/>
                            <w:sz w:val="20"/>
                            <w:szCs w:val="20"/>
                          </w:rPr>
                          <m:t>last</m:t>
                        </m:r>
                        <m:r>
                          <m:rPr>
                            <m:sty m:val="b"/>
                          </m:rPr>
                          <w:rPr>
                            <w:rFonts w:ascii="Cambria Math" w:eastAsia="Calibri" w:hAnsi="Sylfaen"/>
                            <w:sz w:val="20"/>
                            <w:szCs w:val="20"/>
                          </w:rPr>
                          <m:t xml:space="preserve"> </m:t>
                        </m:r>
                        <m:r>
                          <m:rPr>
                            <m:sty m:val="b"/>
                          </m:rPr>
                          <w:rPr>
                            <w:rFonts w:ascii="Cambria Math" w:eastAsia="Calibri" w:hAnsi="Cambria Math"/>
                            <w:sz w:val="20"/>
                            <w:szCs w:val="20"/>
                          </w:rPr>
                          <m:t>five</m:t>
                        </m:r>
                        <m:r>
                          <m:rPr>
                            <m:sty m:val="b"/>
                          </m:rPr>
                          <w:rPr>
                            <w:rFonts w:ascii="Cambria Math" w:eastAsia="Calibri" w:hAnsi="Sylfaen"/>
                            <w:sz w:val="20"/>
                            <w:szCs w:val="20"/>
                          </w:rPr>
                          <m:t xml:space="preserve"> </m:t>
                        </m:r>
                        <m:r>
                          <m:rPr>
                            <m:sty m:val="b"/>
                          </m:rPr>
                          <w:rPr>
                            <w:rFonts w:ascii="Cambria Math" w:eastAsia="Calibri" w:hAnsi="Cambria Math"/>
                            <w:sz w:val="20"/>
                            <w:szCs w:val="20"/>
                          </w:rPr>
                          <m:t>years</m:t>
                        </m:r>
                        <m:r>
                          <m:rPr>
                            <m:sty m:val="b"/>
                          </m:rPr>
                          <w:rPr>
                            <w:rFonts w:ascii="Cambria Math" w:eastAsia="Calibri" w:hAnsi="Sylfaen"/>
                            <w:sz w:val="20"/>
                            <w:szCs w:val="20"/>
                          </w:rPr>
                          <m:t xml:space="preserve"> </m:t>
                        </m:r>
                      </m:e>
                    </m:eqArr>
                  </m:num>
                  <m:den>
                    <m:r>
                      <m:rPr>
                        <m:sty m:val="b"/>
                      </m:rPr>
                      <w:rPr>
                        <w:rFonts w:ascii="Cambria Math" w:eastAsia="Calibri" w:hAnsi="Cambria Math"/>
                        <w:sz w:val="20"/>
                        <w:szCs w:val="20"/>
                      </w:rPr>
                      <m:t>5</m:t>
                    </m:r>
                  </m:den>
                </m:f>
              </m:oMath>
            </m:oMathPara>
          </w:p>
          <w:p w:rsidR="000D1A50" w:rsidRPr="000F648F" w:rsidRDefault="000D1A50" w:rsidP="00300587">
            <w:pPr>
              <w:rPr>
                <w:b/>
                <w:color w:val="000000"/>
              </w:rPr>
            </w:pPr>
            <w:r w:rsidRPr="000F648F">
              <w:rPr>
                <w:b/>
                <w:color w:val="000000"/>
              </w:rPr>
              <w:t>File Description (Upload)</w:t>
            </w:r>
          </w:p>
          <w:p w:rsidR="000D1A50" w:rsidRPr="000F648F" w:rsidRDefault="000D1A50" w:rsidP="000D1A50">
            <w:pPr>
              <w:numPr>
                <w:ilvl w:val="0"/>
                <w:numId w:val="165"/>
              </w:numPr>
              <w:spacing w:line="276" w:lineRule="auto"/>
              <w:rPr>
                <w:color w:val="000000"/>
              </w:rPr>
            </w:pPr>
            <w:r w:rsidRPr="000F648F">
              <w:rPr>
                <w:color w:val="000000"/>
              </w:rPr>
              <w:t>Copies of collaboration</w:t>
            </w:r>
          </w:p>
          <w:p w:rsidR="000D1A50" w:rsidRPr="000F648F" w:rsidRDefault="000D1A50" w:rsidP="000D1A50">
            <w:pPr>
              <w:numPr>
                <w:ilvl w:val="0"/>
                <w:numId w:val="165"/>
              </w:numPr>
              <w:spacing w:line="276" w:lineRule="auto"/>
              <w:rPr>
                <w:color w:val="000000"/>
              </w:rPr>
            </w:pPr>
            <w:r w:rsidRPr="000F648F">
              <w:rPr>
                <w:color w:val="000000"/>
              </w:rPr>
              <w:t>Any additional information</w:t>
            </w:r>
          </w:p>
          <w:p w:rsidR="000D1A50" w:rsidRPr="000F648F" w:rsidRDefault="000D1A50" w:rsidP="000D1A50">
            <w:pPr>
              <w:numPr>
                <w:ilvl w:val="0"/>
                <w:numId w:val="165"/>
              </w:numPr>
              <w:spacing w:line="276" w:lineRule="auto"/>
              <w:rPr>
                <w:color w:val="000000"/>
              </w:rPr>
            </w:pPr>
            <w:r w:rsidRPr="000F648F">
              <w:rPr>
                <w:color w:val="000000"/>
              </w:rPr>
              <w:t xml:space="preserve">Number of Collaborative activities for research, faculty etc (Data Template) </w:t>
            </w:r>
          </w:p>
        </w:tc>
        <w:tc>
          <w:tcPr>
            <w:tcW w:w="1440" w:type="dxa"/>
          </w:tcPr>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10</w:t>
            </w:r>
          </w:p>
        </w:tc>
      </w:tr>
      <w:tr w:rsidR="000D1A50" w:rsidRPr="00093E46" w:rsidTr="00300587">
        <w:trPr>
          <w:trHeight w:val="440"/>
        </w:trPr>
        <w:tc>
          <w:tcPr>
            <w:tcW w:w="1135" w:type="dxa"/>
          </w:tcPr>
          <w:p w:rsidR="000D1A50" w:rsidRPr="000F648F" w:rsidRDefault="000D1A50" w:rsidP="00300587">
            <w:pPr>
              <w:jc w:val="center"/>
              <w:rPr>
                <w:b/>
                <w:bCs/>
                <w:color w:val="000000"/>
                <w:sz w:val="24"/>
                <w:szCs w:val="24"/>
              </w:rPr>
            </w:pPr>
            <w:r w:rsidRPr="000F648F">
              <w:rPr>
                <w:b/>
                <w:bCs/>
                <w:color w:val="000000"/>
                <w:sz w:val="24"/>
                <w:szCs w:val="24"/>
              </w:rPr>
              <w:lastRenderedPageBreak/>
              <w:t>3.7.2</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n</w:t>
            </w:r>
            <w:r w:rsidRPr="000F648F">
              <w:rPr>
                <w:b/>
                <w:bCs/>
                <w:color w:val="000000"/>
                <w:sz w:val="24"/>
                <w:szCs w:val="24"/>
              </w:rPr>
              <w:t>M</w:t>
            </w:r>
          </w:p>
        </w:tc>
        <w:tc>
          <w:tcPr>
            <w:tcW w:w="7343" w:type="dxa"/>
          </w:tcPr>
          <w:p w:rsidR="000D1A50" w:rsidRPr="000F648F" w:rsidRDefault="000D1A50" w:rsidP="00300587">
            <w:pPr>
              <w:rPr>
                <w:b/>
                <w:i/>
                <w:color w:val="000000"/>
                <w:sz w:val="24"/>
                <w:szCs w:val="24"/>
              </w:rPr>
            </w:pPr>
            <w:r w:rsidRPr="000F648F">
              <w:rPr>
                <w:b/>
                <w:i/>
                <w:color w:val="000000"/>
                <w:sz w:val="24"/>
                <w:szCs w:val="24"/>
              </w:rPr>
              <w:t>Number of functional MoUs with institutions/ industries  in India and abroad for internship, on-the-job training, project w</w:t>
            </w:r>
            <w:r>
              <w:rPr>
                <w:b/>
                <w:i/>
                <w:color w:val="000000"/>
                <w:sz w:val="24"/>
                <w:szCs w:val="24"/>
              </w:rPr>
              <w:t>ork, student / faculty exchange and</w:t>
            </w:r>
            <w:r w:rsidRPr="000F648F">
              <w:rPr>
                <w:b/>
                <w:i/>
                <w:color w:val="000000"/>
                <w:sz w:val="24"/>
                <w:szCs w:val="24"/>
              </w:rPr>
              <w:t xml:space="preserve">  collaborative research  during the last five years</w:t>
            </w:r>
          </w:p>
          <w:p w:rsidR="000D1A50" w:rsidRDefault="000D1A50" w:rsidP="00300587">
            <w:pPr>
              <w:jc w:val="both"/>
              <w:rPr>
                <w:color w:val="000000"/>
              </w:rPr>
            </w:pPr>
            <w:r>
              <w:rPr>
                <w:color w:val="000000"/>
                <w:sz w:val="24"/>
                <w:szCs w:val="24"/>
              </w:rPr>
              <w:t>3.7.2</w:t>
            </w:r>
            <w:r w:rsidRPr="00032A63">
              <w:rPr>
                <w:color w:val="000000"/>
                <w:sz w:val="24"/>
                <w:szCs w:val="24"/>
              </w:rPr>
              <w:t xml:space="preserve">.1: Number of functional MoUs with </w:t>
            </w:r>
            <w:r w:rsidRPr="00710A0C">
              <w:rPr>
                <w:color w:val="000000"/>
              </w:rPr>
              <w:t xml:space="preserve">institutions/ industries  in India and abroad for internship, on-the-job training, project work, student / faculty exchange and  collaborative research  during the last five years </w:t>
            </w:r>
          </w:p>
          <w:p w:rsidR="000D1A50" w:rsidRPr="00032A63" w:rsidRDefault="000D1A50" w:rsidP="00300587">
            <w:pPr>
              <w:jc w:val="both"/>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32A63" w:rsidTr="00300587">
              <w:trPr>
                <w:trHeight w:val="387"/>
              </w:trPr>
              <w:tc>
                <w:tcPr>
                  <w:tcW w:w="1044" w:type="dxa"/>
                </w:tcPr>
                <w:p w:rsidR="000D1A50" w:rsidRPr="00032A63" w:rsidRDefault="000D1A50" w:rsidP="00300587">
                  <w:pPr>
                    <w:rPr>
                      <w:b/>
                      <w:color w:val="000000"/>
                    </w:rPr>
                  </w:pPr>
                  <w:r w:rsidRPr="00032A63">
                    <w:rPr>
                      <w:b/>
                      <w:color w:val="000000"/>
                    </w:rPr>
                    <w:t>Year</w:t>
                  </w:r>
                </w:p>
              </w:tc>
              <w:tc>
                <w:tcPr>
                  <w:tcW w:w="708" w:type="dxa"/>
                </w:tcPr>
                <w:p w:rsidR="000D1A50" w:rsidRPr="00032A63" w:rsidRDefault="000D1A50" w:rsidP="00300587">
                  <w:pPr>
                    <w:rPr>
                      <w:color w:val="000000"/>
                    </w:rPr>
                  </w:pPr>
                </w:p>
              </w:tc>
              <w:tc>
                <w:tcPr>
                  <w:tcW w:w="567" w:type="dxa"/>
                </w:tcPr>
                <w:p w:rsidR="000D1A50" w:rsidRPr="00032A63" w:rsidRDefault="000D1A50" w:rsidP="00300587">
                  <w:pPr>
                    <w:rPr>
                      <w:color w:val="000000"/>
                    </w:rPr>
                  </w:pPr>
                </w:p>
              </w:tc>
              <w:tc>
                <w:tcPr>
                  <w:tcW w:w="709" w:type="dxa"/>
                </w:tcPr>
                <w:p w:rsidR="000D1A50" w:rsidRPr="00032A63" w:rsidRDefault="000D1A50" w:rsidP="00300587">
                  <w:pPr>
                    <w:rPr>
                      <w:color w:val="000000"/>
                    </w:rPr>
                  </w:pPr>
                </w:p>
              </w:tc>
              <w:tc>
                <w:tcPr>
                  <w:tcW w:w="870" w:type="dxa"/>
                </w:tcPr>
                <w:p w:rsidR="000D1A50" w:rsidRPr="00032A63" w:rsidRDefault="000D1A50" w:rsidP="00300587">
                  <w:pPr>
                    <w:rPr>
                      <w:color w:val="000000"/>
                    </w:rPr>
                  </w:pPr>
                </w:p>
              </w:tc>
              <w:tc>
                <w:tcPr>
                  <w:tcW w:w="870" w:type="dxa"/>
                </w:tcPr>
                <w:p w:rsidR="000D1A50" w:rsidRPr="00032A63" w:rsidRDefault="000D1A50" w:rsidP="00300587">
                  <w:pPr>
                    <w:rPr>
                      <w:color w:val="000000"/>
                    </w:rPr>
                  </w:pPr>
                </w:p>
              </w:tc>
            </w:tr>
            <w:tr w:rsidR="000D1A50" w:rsidRPr="00032A63" w:rsidTr="00300587">
              <w:trPr>
                <w:trHeight w:val="387"/>
              </w:trPr>
              <w:tc>
                <w:tcPr>
                  <w:tcW w:w="1044" w:type="dxa"/>
                </w:tcPr>
                <w:p w:rsidR="000D1A50" w:rsidRPr="00032A63" w:rsidRDefault="000D1A50" w:rsidP="00300587">
                  <w:pPr>
                    <w:rPr>
                      <w:b/>
                      <w:color w:val="000000"/>
                    </w:rPr>
                  </w:pPr>
                  <w:r w:rsidRPr="00032A63">
                    <w:rPr>
                      <w:b/>
                      <w:color w:val="000000"/>
                    </w:rPr>
                    <w:t>Number</w:t>
                  </w:r>
                </w:p>
              </w:tc>
              <w:tc>
                <w:tcPr>
                  <w:tcW w:w="708" w:type="dxa"/>
                </w:tcPr>
                <w:p w:rsidR="000D1A50" w:rsidRPr="00032A63" w:rsidRDefault="000D1A50" w:rsidP="00300587">
                  <w:pPr>
                    <w:rPr>
                      <w:color w:val="000000"/>
                    </w:rPr>
                  </w:pPr>
                </w:p>
              </w:tc>
              <w:tc>
                <w:tcPr>
                  <w:tcW w:w="567" w:type="dxa"/>
                </w:tcPr>
                <w:p w:rsidR="000D1A50" w:rsidRPr="00032A63" w:rsidRDefault="000D1A50" w:rsidP="00300587">
                  <w:pPr>
                    <w:rPr>
                      <w:color w:val="000000"/>
                    </w:rPr>
                  </w:pPr>
                </w:p>
              </w:tc>
              <w:tc>
                <w:tcPr>
                  <w:tcW w:w="709" w:type="dxa"/>
                </w:tcPr>
                <w:p w:rsidR="000D1A50" w:rsidRPr="00032A63" w:rsidRDefault="000D1A50" w:rsidP="00300587">
                  <w:pPr>
                    <w:rPr>
                      <w:color w:val="000000"/>
                    </w:rPr>
                  </w:pPr>
                </w:p>
              </w:tc>
              <w:tc>
                <w:tcPr>
                  <w:tcW w:w="870" w:type="dxa"/>
                </w:tcPr>
                <w:p w:rsidR="000D1A50" w:rsidRPr="00032A63" w:rsidRDefault="000D1A50" w:rsidP="00300587">
                  <w:pPr>
                    <w:rPr>
                      <w:color w:val="000000"/>
                    </w:rPr>
                  </w:pPr>
                </w:p>
              </w:tc>
              <w:tc>
                <w:tcPr>
                  <w:tcW w:w="870" w:type="dxa"/>
                </w:tcPr>
                <w:p w:rsidR="000D1A50" w:rsidRPr="00032A63" w:rsidRDefault="000D1A50" w:rsidP="00300587">
                  <w:pPr>
                    <w:rPr>
                      <w:color w:val="000000"/>
                    </w:rPr>
                  </w:pPr>
                </w:p>
              </w:tc>
            </w:tr>
          </w:tbl>
          <w:p w:rsidR="000D1A50" w:rsidRPr="00032A63" w:rsidRDefault="000D1A50" w:rsidP="00300587">
            <w:pPr>
              <w:rPr>
                <w:bCs/>
                <w:color w:val="000000"/>
                <w:sz w:val="24"/>
                <w:szCs w:val="24"/>
              </w:rPr>
            </w:pPr>
            <w:r w:rsidRPr="00032A63">
              <w:rPr>
                <w:bCs/>
                <w:color w:val="000000"/>
                <w:sz w:val="24"/>
                <w:szCs w:val="24"/>
              </w:rPr>
              <w:t>Data Requirements for last five years:</w:t>
            </w:r>
            <w:r w:rsidRPr="00032A63">
              <w:rPr>
                <w:bCs/>
                <w:color w:val="000000"/>
                <w:szCs w:val="24"/>
              </w:rPr>
              <w:t xml:space="preserve"> (As per </w:t>
            </w:r>
            <w:r>
              <w:rPr>
                <w:bCs/>
                <w:color w:val="000000"/>
                <w:szCs w:val="24"/>
              </w:rPr>
              <w:t>Data Template</w:t>
            </w:r>
            <w:r w:rsidRPr="00032A63">
              <w:rPr>
                <w:bCs/>
                <w:color w:val="000000"/>
                <w:szCs w:val="24"/>
              </w:rPr>
              <w:t>)</w:t>
            </w:r>
          </w:p>
          <w:p w:rsidR="000D1A50" w:rsidRPr="00032A63" w:rsidRDefault="000D1A50" w:rsidP="000D1A50">
            <w:pPr>
              <w:numPr>
                <w:ilvl w:val="0"/>
                <w:numId w:val="62"/>
              </w:numPr>
              <w:ind w:left="714" w:hanging="357"/>
              <w:rPr>
                <w:bCs/>
                <w:iCs/>
                <w:color w:val="000000"/>
                <w:sz w:val="24"/>
                <w:szCs w:val="24"/>
              </w:rPr>
            </w:pPr>
            <w:r w:rsidRPr="00032A63">
              <w:rPr>
                <w:bCs/>
                <w:color w:val="000000"/>
                <w:sz w:val="24"/>
                <w:szCs w:val="24"/>
              </w:rPr>
              <w:t>Organisation with which MoU is signed</w:t>
            </w:r>
          </w:p>
          <w:p w:rsidR="000D1A50" w:rsidRDefault="000D1A50" w:rsidP="000D1A50">
            <w:pPr>
              <w:numPr>
                <w:ilvl w:val="0"/>
                <w:numId w:val="62"/>
              </w:numPr>
              <w:ind w:left="714" w:hanging="357"/>
              <w:contextualSpacing/>
              <w:rPr>
                <w:bCs/>
                <w:color w:val="000000"/>
                <w:sz w:val="24"/>
                <w:szCs w:val="24"/>
              </w:rPr>
            </w:pPr>
            <w:r w:rsidRPr="00710A0C">
              <w:rPr>
                <w:bCs/>
                <w:color w:val="000000"/>
                <w:sz w:val="24"/>
                <w:szCs w:val="24"/>
              </w:rPr>
              <w:t>Name of the institution/ industry</w:t>
            </w:r>
          </w:p>
          <w:p w:rsidR="000D1A50" w:rsidRPr="00710A0C" w:rsidRDefault="000D1A50" w:rsidP="000D1A50">
            <w:pPr>
              <w:numPr>
                <w:ilvl w:val="0"/>
                <w:numId w:val="62"/>
              </w:numPr>
              <w:ind w:left="714" w:hanging="357"/>
              <w:contextualSpacing/>
              <w:rPr>
                <w:bCs/>
                <w:color w:val="000000"/>
                <w:sz w:val="24"/>
                <w:szCs w:val="24"/>
              </w:rPr>
            </w:pPr>
            <w:r w:rsidRPr="00710A0C">
              <w:rPr>
                <w:bCs/>
                <w:color w:val="000000"/>
                <w:sz w:val="24"/>
                <w:szCs w:val="24"/>
              </w:rPr>
              <w:t>Year of signing MoU</w:t>
            </w:r>
          </w:p>
          <w:p w:rsidR="000D1A50" w:rsidRPr="00032A63" w:rsidRDefault="000D1A50" w:rsidP="000D1A50">
            <w:pPr>
              <w:numPr>
                <w:ilvl w:val="0"/>
                <w:numId w:val="62"/>
              </w:numPr>
              <w:ind w:left="714" w:hanging="357"/>
              <w:contextualSpacing/>
              <w:rPr>
                <w:bCs/>
                <w:color w:val="000000"/>
                <w:sz w:val="24"/>
                <w:szCs w:val="24"/>
              </w:rPr>
            </w:pPr>
            <w:r w:rsidRPr="00032A63">
              <w:rPr>
                <w:bCs/>
                <w:color w:val="000000"/>
                <w:sz w:val="24"/>
                <w:szCs w:val="24"/>
              </w:rPr>
              <w:t>Duration</w:t>
            </w:r>
          </w:p>
          <w:p w:rsidR="000D1A50" w:rsidRPr="00032A63" w:rsidRDefault="000D1A50" w:rsidP="000D1A50">
            <w:pPr>
              <w:numPr>
                <w:ilvl w:val="0"/>
                <w:numId w:val="62"/>
              </w:numPr>
              <w:ind w:left="714" w:hanging="357"/>
              <w:contextualSpacing/>
              <w:rPr>
                <w:bCs/>
                <w:color w:val="000000"/>
                <w:sz w:val="24"/>
                <w:szCs w:val="24"/>
              </w:rPr>
            </w:pPr>
            <w:r w:rsidRPr="00032A63">
              <w:rPr>
                <w:bCs/>
                <w:color w:val="000000"/>
                <w:sz w:val="24"/>
                <w:szCs w:val="24"/>
              </w:rPr>
              <w:t>List the  actual activities under each MoU</w:t>
            </w:r>
          </w:p>
          <w:p w:rsidR="000D1A50" w:rsidRPr="00032A63" w:rsidRDefault="000D1A50" w:rsidP="000D1A50">
            <w:pPr>
              <w:numPr>
                <w:ilvl w:val="0"/>
                <w:numId w:val="62"/>
              </w:numPr>
              <w:ind w:left="714" w:hanging="357"/>
              <w:contextualSpacing/>
              <w:rPr>
                <w:b/>
                <w:bCs/>
                <w:color w:val="000000"/>
                <w:sz w:val="24"/>
                <w:szCs w:val="24"/>
              </w:rPr>
            </w:pPr>
            <w:r>
              <w:rPr>
                <w:bCs/>
                <w:color w:val="000000"/>
                <w:sz w:val="24"/>
                <w:szCs w:val="24"/>
              </w:rPr>
              <w:t xml:space="preserve">Year wise </w:t>
            </w:r>
            <w:r w:rsidRPr="00032A63">
              <w:rPr>
                <w:bCs/>
                <w:color w:val="000000"/>
                <w:sz w:val="24"/>
                <w:szCs w:val="24"/>
              </w:rPr>
              <w:t>Number of students/teachers participated under MoUs</w:t>
            </w:r>
          </w:p>
          <w:p w:rsidR="000D1A50" w:rsidRPr="00032A63" w:rsidRDefault="000D1A50" w:rsidP="00300587">
            <w:pPr>
              <w:rPr>
                <w:b/>
                <w:color w:val="000000"/>
              </w:rPr>
            </w:pPr>
            <w:r w:rsidRPr="00032A63">
              <w:rPr>
                <w:b/>
                <w:color w:val="000000"/>
              </w:rPr>
              <w:t>File Description (Upload)</w:t>
            </w:r>
          </w:p>
          <w:p w:rsidR="000D1A50" w:rsidRPr="00032A63" w:rsidRDefault="000D1A50" w:rsidP="000D1A50">
            <w:pPr>
              <w:numPr>
                <w:ilvl w:val="0"/>
                <w:numId w:val="166"/>
              </w:numPr>
              <w:spacing w:line="276" w:lineRule="auto"/>
              <w:rPr>
                <w:color w:val="000000"/>
              </w:rPr>
            </w:pPr>
            <w:r w:rsidRPr="00032A63">
              <w:rPr>
                <w:color w:val="000000"/>
              </w:rPr>
              <w:t>e-copies of the M</w:t>
            </w:r>
            <w:r w:rsidR="00C53E9A">
              <w:rPr>
                <w:color w:val="000000"/>
              </w:rPr>
              <w:t>oUs with institution/ industry</w:t>
            </w:r>
          </w:p>
          <w:p w:rsidR="000D1A50" w:rsidRPr="00032A63" w:rsidRDefault="000D1A50" w:rsidP="000D1A50">
            <w:pPr>
              <w:numPr>
                <w:ilvl w:val="0"/>
                <w:numId w:val="166"/>
              </w:numPr>
              <w:spacing w:line="276" w:lineRule="auto"/>
              <w:rPr>
                <w:color w:val="000000"/>
              </w:rPr>
            </w:pPr>
            <w:r w:rsidRPr="00032A63">
              <w:rPr>
                <w:color w:val="000000"/>
              </w:rPr>
              <w:t>Any additional information</w:t>
            </w:r>
          </w:p>
          <w:p w:rsidR="000D1A50" w:rsidRPr="000F648F" w:rsidRDefault="000D1A50" w:rsidP="00300587">
            <w:pPr>
              <w:spacing w:line="276" w:lineRule="auto"/>
              <w:rPr>
                <w:b/>
                <w:bCs/>
                <w:color w:val="000000"/>
                <w:sz w:val="24"/>
                <w:szCs w:val="24"/>
              </w:rPr>
            </w:pPr>
            <w:r w:rsidRPr="00032A63">
              <w:rPr>
                <w:color w:val="000000"/>
              </w:rPr>
              <w:t>Details of functional MoUs with institutions of national, international imp</w:t>
            </w:r>
            <w:r>
              <w:rPr>
                <w:color w:val="000000"/>
              </w:rPr>
              <w:t xml:space="preserve">ortance, other universities </w:t>
            </w:r>
            <w:r w:rsidRPr="00032A63">
              <w:rPr>
                <w:color w:val="000000"/>
              </w:rPr>
              <w:t xml:space="preserve"> during the last five years (Data Template)</w:t>
            </w:r>
          </w:p>
        </w:tc>
        <w:tc>
          <w:tcPr>
            <w:tcW w:w="1440" w:type="dxa"/>
          </w:tcPr>
          <w:p w:rsidR="000D1A50" w:rsidRPr="000F648F" w:rsidRDefault="000D1A50" w:rsidP="00300587">
            <w:pPr>
              <w:jc w:val="center"/>
              <w:rPr>
                <w:b/>
                <w:color w:val="000000"/>
                <w:sz w:val="24"/>
                <w:szCs w:val="24"/>
              </w:rPr>
            </w:pPr>
          </w:p>
          <w:p w:rsidR="000D1A50" w:rsidRPr="000F648F" w:rsidRDefault="000D1A50" w:rsidP="00300587">
            <w:pPr>
              <w:jc w:val="center"/>
              <w:rPr>
                <w:b/>
                <w:color w:val="000000"/>
                <w:sz w:val="24"/>
                <w:szCs w:val="24"/>
              </w:rPr>
            </w:pPr>
            <w:r w:rsidRPr="000F648F">
              <w:rPr>
                <w:b/>
                <w:bCs/>
                <w:color w:val="000000"/>
                <w:sz w:val="24"/>
                <w:szCs w:val="24"/>
              </w:rPr>
              <w:t>10</w:t>
            </w:r>
          </w:p>
        </w:tc>
      </w:tr>
    </w:tbl>
    <w:p w:rsidR="000D1A50" w:rsidRPr="00093E46" w:rsidRDefault="000D1A50" w:rsidP="000D1A50">
      <w:pPr>
        <w:ind w:left="720" w:firstLine="720"/>
        <w:rPr>
          <w:rFonts w:ascii="Book Antiqua" w:hAnsi="Book Antiqua"/>
          <w:b/>
          <w:color w:val="000000"/>
          <w:sz w:val="24"/>
          <w:szCs w:val="24"/>
          <w:highlight w:val="yellow"/>
        </w:rPr>
      </w:pPr>
    </w:p>
    <w:p w:rsidR="000D1A50" w:rsidRPr="00093E46" w:rsidRDefault="000D1A50" w:rsidP="000D1A50">
      <w:pPr>
        <w:ind w:left="720" w:firstLine="720"/>
        <w:rPr>
          <w:rFonts w:ascii="Book Antiqua" w:hAnsi="Book Antiqua"/>
          <w:b/>
          <w:color w:val="000000"/>
          <w:sz w:val="24"/>
          <w:szCs w:val="24"/>
          <w:highlight w:val="yellow"/>
        </w:rPr>
      </w:pPr>
    </w:p>
    <w:p w:rsidR="000D1A50" w:rsidRPr="000F648F" w:rsidRDefault="000D1A50" w:rsidP="000D1A50">
      <w:pPr>
        <w:ind w:left="720" w:firstLine="720"/>
        <w:rPr>
          <w:rFonts w:ascii="Book Antiqua" w:hAnsi="Book Antiqua"/>
          <w:b/>
          <w:color w:val="000000"/>
          <w:sz w:val="24"/>
          <w:szCs w:val="24"/>
        </w:rPr>
      </w:pPr>
    </w:p>
    <w:p w:rsidR="000D1A50" w:rsidRPr="000F648F" w:rsidRDefault="000D1A50" w:rsidP="000D1A50">
      <w:pPr>
        <w:ind w:left="720" w:firstLine="720"/>
        <w:rPr>
          <w:rFonts w:ascii="Book Antiqua" w:hAnsi="Book Antiqua"/>
          <w:b/>
          <w:color w:val="000000"/>
          <w:sz w:val="24"/>
          <w:szCs w:val="24"/>
        </w:rPr>
      </w:pPr>
      <w:r w:rsidRPr="000F648F">
        <w:rPr>
          <w:rFonts w:ascii="Book Antiqua" w:hAnsi="Book Antiqua"/>
          <w:b/>
          <w:color w:val="000000"/>
          <w:sz w:val="24"/>
          <w:szCs w:val="24"/>
        </w:rPr>
        <w:t xml:space="preserve">Criterion </w:t>
      </w:r>
      <w:r w:rsidRPr="00032A63">
        <w:rPr>
          <w:rFonts w:ascii="Book Antiqua" w:hAnsi="Book Antiqua"/>
          <w:b/>
          <w:color w:val="000000"/>
          <w:sz w:val="24"/>
          <w:szCs w:val="24"/>
        </w:rPr>
        <w:t xml:space="preserve">IV </w:t>
      </w:r>
      <w:r w:rsidRPr="000F648F">
        <w:rPr>
          <w:rFonts w:ascii="Book Antiqua" w:hAnsi="Book Antiqua"/>
          <w:b/>
          <w:color w:val="000000"/>
          <w:sz w:val="24"/>
          <w:szCs w:val="24"/>
        </w:rPr>
        <w:t>– Infrastructure and Learning Resources (100)</w:t>
      </w:r>
    </w:p>
    <w:p w:rsidR="000D1A50" w:rsidRPr="000F648F" w:rsidRDefault="000D1A50" w:rsidP="000D1A50">
      <w:pPr>
        <w:ind w:left="720" w:firstLine="720"/>
        <w:rPr>
          <w:rFonts w:ascii="Book Antiqua" w:hAnsi="Book Antiqua"/>
          <w:b/>
          <w:color w:val="000000"/>
          <w:sz w:val="24"/>
          <w:szCs w:val="24"/>
        </w:rPr>
      </w:pPr>
    </w:p>
    <w:p w:rsidR="000D1A50" w:rsidRPr="000F648F" w:rsidRDefault="000D1A50" w:rsidP="000D1A50">
      <w:pPr>
        <w:jc w:val="center"/>
        <w:rPr>
          <w:b/>
          <w:color w:val="000000"/>
          <w:sz w:val="24"/>
          <w:szCs w:val="24"/>
        </w:rPr>
      </w:pPr>
      <w:r w:rsidRPr="000F648F">
        <w:rPr>
          <w:b/>
          <w:bCs/>
          <w:color w:val="000000"/>
          <w:sz w:val="24"/>
          <w:szCs w:val="24"/>
        </w:rPr>
        <w:t xml:space="preserve">Key Indicator - 4.1 </w:t>
      </w:r>
      <w:r w:rsidRPr="000F648F">
        <w:rPr>
          <w:b/>
          <w:color w:val="000000"/>
          <w:sz w:val="24"/>
          <w:szCs w:val="24"/>
        </w:rPr>
        <w:t>Physical Facilities (30)</w:t>
      </w:r>
    </w:p>
    <w:p w:rsidR="000D1A50" w:rsidRPr="000F648F" w:rsidRDefault="000D1A50" w:rsidP="000D1A50">
      <w:pPr>
        <w:jc w:val="center"/>
        <w:rPr>
          <w:b/>
          <w:bCs/>
          <w:color w:val="000000"/>
          <w:spacing w:val="-2"/>
          <w:sz w:val="24"/>
          <w:szCs w:val="24"/>
          <w:u w:val="single"/>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65"/>
        <w:gridCol w:w="7065"/>
        <w:gridCol w:w="1559"/>
      </w:tblGrid>
      <w:tr w:rsidR="000D1A50" w:rsidRPr="000F648F" w:rsidTr="00300587">
        <w:trPr>
          <w:trHeight w:val="539"/>
        </w:trPr>
        <w:tc>
          <w:tcPr>
            <w:tcW w:w="1265" w:type="dxa"/>
            <w:vAlign w:val="center"/>
          </w:tcPr>
          <w:p w:rsidR="000D1A50" w:rsidRPr="000F648F" w:rsidRDefault="000D1A50" w:rsidP="00300587">
            <w:pPr>
              <w:jc w:val="center"/>
              <w:rPr>
                <w:b/>
                <w:bCs/>
                <w:color w:val="000000"/>
                <w:sz w:val="24"/>
                <w:szCs w:val="24"/>
              </w:rPr>
            </w:pPr>
            <w:r w:rsidRPr="000F648F">
              <w:rPr>
                <w:b/>
                <w:bCs/>
                <w:color w:val="000000"/>
                <w:sz w:val="24"/>
                <w:szCs w:val="24"/>
              </w:rPr>
              <w:t>Metric No</w:t>
            </w:r>
          </w:p>
        </w:tc>
        <w:tc>
          <w:tcPr>
            <w:tcW w:w="7065" w:type="dxa"/>
          </w:tcPr>
          <w:p w:rsidR="000D1A50" w:rsidRPr="000F648F" w:rsidRDefault="000D1A50" w:rsidP="00300587">
            <w:pPr>
              <w:jc w:val="center"/>
              <w:rPr>
                <w:b/>
                <w:bCs/>
                <w:color w:val="000000"/>
                <w:sz w:val="24"/>
                <w:szCs w:val="24"/>
              </w:rPr>
            </w:pPr>
          </w:p>
        </w:tc>
        <w:tc>
          <w:tcPr>
            <w:tcW w:w="1559" w:type="dxa"/>
          </w:tcPr>
          <w:p w:rsidR="000D1A50" w:rsidRPr="000F648F" w:rsidRDefault="000D1A50" w:rsidP="00300587">
            <w:pPr>
              <w:jc w:val="center"/>
              <w:rPr>
                <w:b/>
                <w:bCs/>
                <w:color w:val="000000"/>
                <w:sz w:val="24"/>
                <w:szCs w:val="24"/>
              </w:rPr>
            </w:pPr>
            <w:r w:rsidRPr="000F648F">
              <w:rPr>
                <w:b/>
                <w:bCs/>
                <w:color w:val="000000"/>
                <w:sz w:val="24"/>
                <w:szCs w:val="24"/>
              </w:rPr>
              <w:t>Weightage</w:t>
            </w:r>
          </w:p>
        </w:tc>
      </w:tr>
      <w:tr w:rsidR="000D1A50" w:rsidRPr="000F648F" w:rsidTr="00300587">
        <w:trPr>
          <w:trHeight w:val="1240"/>
        </w:trPr>
        <w:tc>
          <w:tcPr>
            <w:tcW w:w="1265" w:type="dxa"/>
          </w:tcPr>
          <w:p w:rsidR="000D1A50" w:rsidRPr="000F648F" w:rsidRDefault="000D1A50" w:rsidP="00300587">
            <w:pPr>
              <w:jc w:val="center"/>
              <w:rPr>
                <w:b/>
                <w:bCs/>
                <w:color w:val="000000"/>
                <w:sz w:val="24"/>
                <w:szCs w:val="24"/>
              </w:rPr>
            </w:pPr>
            <w:r w:rsidRPr="000F648F">
              <w:rPr>
                <w:b/>
                <w:bCs/>
                <w:color w:val="000000"/>
                <w:sz w:val="24"/>
                <w:szCs w:val="24"/>
              </w:rPr>
              <w:t>4.1.1</w:t>
            </w:r>
          </w:p>
          <w:p w:rsidR="000D1A50" w:rsidRPr="000F648F" w:rsidRDefault="000D1A50" w:rsidP="00300587">
            <w:pPr>
              <w:jc w:val="center"/>
              <w:rPr>
                <w:color w:val="000000"/>
                <w:sz w:val="24"/>
                <w:szCs w:val="24"/>
              </w:rPr>
            </w:pPr>
          </w:p>
          <w:p w:rsidR="000D1A50" w:rsidRPr="000F648F" w:rsidRDefault="000D1A50" w:rsidP="00300587">
            <w:pPr>
              <w:jc w:val="center"/>
              <w:rPr>
                <w:color w:val="000000"/>
                <w:sz w:val="24"/>
                <w:szCs w:val="24"/>
              </w:rPr>
            </w:pPr>
            <w:r w:rsidRPr="000F648F">
              <w:rPr>
                <w:b/>
                <w:bCs/>
                <w:color w:val="000000"/>
                <w:sz w:val="24"/>
                <w:szCs w:val="24"/>
              </w:rPr>
              <w:t>Q</w:t>
            </w:r>
            <w:r w:rsidRPr="000F648F">
              <w:rPr>
                <w:b/>
                <w:bCs/>
                <w:color w:val="000000"/>
                <w:sz w:val="24"/>
                <w:szCs w:val="24"/>
                <w:vertAlign w:val="subscript"/>
              </w:rPr>
              <w:t>l</w:t>
            </w:r>
            <w:r w:rsidRPr="000F648F">
              <w:rPr>
                <w:b/>
                <w:bCs/>
                <w:color w:val="000000"/>
                <w:sz w:val="24"/>
                <w:szCs w:val="24"/>
              </w:rPr>
              <w:t>M</w:t>
            </w:r>
          </w:p>
        </w:tc>
        <w:tc>
          <w:tcPr>
            <w:tcW w:w="7065" w:type="dxa"/>
          </w:tcPr>
          <w:p w:rsidR="000D1A50" w:rsidRPr="000F648F" w:rsidRDefault="000D1A50" w:rsidP="00300587">
            <w:pPr>
              <w:rPr>
                <w:b/>
                <w:i/>
                <w:color w:val="000000"/>
                <w:sz w:val="24"/>
                <w:szCs w:val="24"/>
              </w:rPr>
            </w:pPr>
            <w:r w:rsidRPr="000F648F">
              <w:rPr>
                <w:b/>
                <w:i/>
                <w:color w:val="000000"/>
                <w:sz w:val="24"/>
                <w:szCs w:val="24"/>
              </w:rPr>
              <w:t>The institution has adequate facilities for teaching - learning. viz., classrooms, laboratories, computing equipment, etc</w:t>
            </w:r>
            <w:r>
              <w:rPr>
                <w:b/>
                <w:i/>
                <w:color w:val="000000"/>
                <w:sz w:val="24"/>
                <w:szCs w:val="24"/>
              </w:rPr>
              <w:t>.</w:t>
            </w:r>
            <w:r w:rsidRPr="000F648F">
              <w:rPr>
                <w:b/>
                <w:i/>
                <w:color w:val="000000"/>
                <w:sz w:val="24"/>
                <w:szCs w:val="24"/>
              </w:rPr>
              <w:t xml:space="preserve">                                     </w:t>
            </w:r>
          </w:p>
          <w:p w:rsidR="000D1A50" w:rsidRPr="000F648F" w:rsidRDefault="000D1A50" w:rsidP="00300587">
            <w:pPr>
              <w:jc w:val="right"/>
              <w:rPr>
                <w:b/>
                <w:bCs/>
                <w:color w:val="000000"/>
                <w:sz w:val="24"/>
                <w:szCs w:val="24"/>
              </w:rPr>
            </w:pPr>
          </w:p>
          <w:p w:rsidR="000D1A50" w:rsidRPr="000F648F" w:rsidRDefault="000D1A50" w:rsidP="00300587">
            <w:pPr>
              <w:rPr>
                <w:sz w:val="24"/>
                <w:szCs w:val="24"/>
              </w:rPr>
            </w:pPr>
            <w:r w:rsidRPr="000F648F">
              <w:rPr>
                <w:color w:val="000000"/>
                <w:sz w:val="24"/>
                <w:szCs w:val="24"/>
              </w:rPr>
              <w:t xml:space="preserve">Describe the adequacy of facilities for teaching –learning as per the minimum specified requirement by statutory bodies within </w:t>
            </w:r>
            <w:r w:rsidRPr="000F648F">
              <w:rPr>
                <w:sz w:val="24"/>
                <w:szCs w:val="24"/>
              </w:rPr>
              <w:t xml:space="preserve">a maximum of 500 words </w:t>
            </w:r>
          </w:p>
          <w:p w:rsidR="000D1A50" w:rsidRPr="000F648F" w:rsidRDefault="000D1A50" w:rsidP="00300587">
            <w:pPr>
              <w:rPr>
                <w:b/>
                <w:color w:val="000000"/>
              </w:rPr>
            </w:pPr>
            <w:r w:rsidRPr="000F648F">
              <w:rPr>
                <w:b/>
                <w:color w:val="000000"/>
              </w:rPr>
              <w:t xml:space="preserve">File Description </w:t>
            </w:r>
          </w:p>
          <w:p w:rsidR="000D1A50" w:rsidRPr="000F648F" w:rsidRDefault="000D1A50" w:rsidP="000D1A50">
            <w:pPr>
              <w:numPr>
                <w:ilvl w:val="0"/>
                <w:numId w:val="167"/>
              </w:numPr>
              <w:spacing w:line="276" w:lineRule="auto"/>
              <w:rPr>
                <w:color w:val="000000"/>
              </w:rPr>
            </w:pPr>
            <w:r w:rsidRPr="000F648F">
              <w:rPr>
                <w:color w:val="000000"/>
              </w:rPr>
              <w:t>Upload any additional information</w:t>
            </w:r>
          </w:p>
          <w:p w:rsidR="000D1A50" w:rsidRPr="000F648F" w:rsidRDefault="000D1A50" w:rsidP="000D1A50">
            <w:pPr>
              <w:numPr>
                <w:ilvl w:val="0"/>
                <w:numId w:val="167"/>
              </w:numPr>
              <w:rPr>
                <w:b/>
                <w:bCs/>
                <w:color w:val="000000"/>
                <w:sz w:val="24"/>
                <w:szCs w:val="24"/>
              </w:rPr>
            </w:pPr>
            <w:r w:rsidRPr="000F648F">
              <w:rPr>
                <w:color w:val="000000"/>
              </w:rPr>
              <w:t>Paste  link for additional information</w:t>
            </w:r>
          </w:p>
        </w:tc>
        <w:tc>
          <w:tcPr>
            <w:tcW w:w="1559" w:type="dxa"/>
          </w:tcPr>
          <w:p w:rsidR="000D1A50" w:rsidRPr="000F648F" w:rsidRDefault="000D1A50" w:rsidP="00300587">
            <w:pPr>
              <w:jc w:val="center"/>
              <w:rPr>
                <w:bCs/>
                <w:color w:val="000000"/>
                <w:sz w:val="24"/>
                <w:szCs w:val="24"/>
              </w:rPr>
            </w:pPr>
            <w:r w:rsidRPr="000F648F">
              <w:rPr>
                <w:b/>
                <w:bCs/>
                <w:color w:val="000000"/>
                <w:sz w:val="24"/>
                <w:szCs w:val="24"/>
              </w:rPr>
              <w:t>10</w:t>
            </w:r>
          </w:p>
        </w:tc>
      </w:tr>
      <w:tr w:rsidR="000D1A50" w:rsidRPr="000F648F" w:rsidTr="00300587">
        <w:trPr>
          <w:trHeight w:val="3441"/>
        </w:trPr>
        <w:tc>
          <w:tcPr>
            <w:tcW w:w="1265" w:type="dxa"/>
          </w:tcPr>
          <w:p w:rsidR="000D1A50" w:rsidRPr="000F648F" w:rsidRDefault="000D1A50" w:rsidP="00300587">
            <w:pPr>
              <w:jc w:val="center"/>
              <w:rPr>
                <w:b/>
                <w:bCs/>
                <w:color w:val="000000"/>
                <w:sz w:val="24"/>
                <w:szCs w:val="24"/>
              </w:rPr>
            </w:pPr>
            <w:r w:rsidRPr="000F648F">
              <w:rPr>
                <w:b/>
                <w:bCs/>
                <w:color w:val="000000"/>
                <w:sz w:val="24"/>
                <w:szCs w:val="24"/>
              </w:rPr>
              <w:lastRenderedPageBreak/>
              <w:t>4.1.2</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l</w:t>
            </w:r>
            <w:r w:rsidRPr="000F648F">
              <w:rPr>
                <w:b/>
                <w:bCs/>
                <w:color w:val="000000"/>
                <w:sz w:val="24"/>
                <w:szCs w:val="24"/>
              </w:rPr>
              <w:t>M</w:t>
            </w:r>
          </w:p>
        </w:tc>
        <w:tc>
          <w:tcPr>
            <w:tcW w:w="7065" w:type="dxa"/>
          </w:tcPr>
          <w:p w:rsidR="000D1A50" w:rsidRDefault="000D1A50" w:rsidP="00300587">
            <w:pPr>
              <w:rPr>
                <w:b/>
                <w:i/>
                <w:color w:val="000000"/>
                <w:sz w:val="24"/>
                <w:szCs w:val="24"/>
              </w:rPr>
            </w:pPr>
            <w:r w:rsidRPr="00DD5B5B">
              <w:rPr>
                <w:b/>
                <w:i/>
                <w:color w:val="000000"/>
                <w:sz w:val="24"/>
                <w:szCs w:val="24"/>
              </w:rPr>
              <w:t xml:space="preserve">The institution has adequate facilities for </w:t>
            </w:r>
            <w:r w:rsidRPr="00DD5B5B">
              <w:rPr>
                <w:b/>
                <w:bCs/>
                <w:i/>
                <w:iCs/>
                <w:sz w:val="24"/>
                <w:szCs w:val="24"/>
              </w:rPr>
              <w:t>cultural activities,</w:t>
            </w:r>
            <w:r w:rsidRPr="00DD5B5B">
              <w:rPr>
                <w:b/>
                <w:i/>
                <w:color w:val="000000"/>
                <w:sz w:val="24"/>
                <w:szCs w:val="24"/>
              </w:rPr>
              <w:t xml:space="preserve"> </w:t>
            </w:r>
            <w:r>
              <w:rPr>
                <w:b/>
                <w:i/>
                <w:color w:val="000000"/>
                <w:sz w:val="24"/>
                <w:szCs w:val="24"/>
              </w:rPr>
              <w:t xml:space="preserve">yoga, </w:t>
            </w:r>
            <w:r w:rsidRPr="00DD5B5B">
              <w:rPr>
                <w:b/>
                <w:i/>
                <w:color w:val="000000"/>
                <w:sz w:val="24"/>
                <w:szCs w:val="24"/>
              </w:rPr>
              <w:t>games (</w:t>
            </w:r>
            <w:r w:rsidRPr="00DD5B5B">
              <w:rPr>
                <w:b/>
                <w:bCs/>
                <w:i/>
                <w:color w:val="000000"/>
                <w:sz w:val="24"/>
                <w:szCs w:val="24"/>
              </w:rPr>
              <w:t>indoor, outdoor)</w:t>
            </w:r>
            <w:r>
              <w:rPr>
                <w:b/>
                <w:bCs/>
                <w:i/>
                <w:color w:val="000000"/>
                <w:sz w:val="24"/>
                <w:szCs w:val="24"/>
              </w:rPr>
              <w:t xml:space="preserve"> and sports. (</w:t>
            </w:r>
            <w:r w:rsidRPr="00DD5B5B">
              <w:rPr>
                <w:b/>
                <w:bCs/>
                <w:i/>
                <w:color w:val="000000"/>
                <w:sz w:val="24"/>
                <w:szCs w:val="24"/>
              </w:rPr>
              <w:t>gymnasium, yoga centre, auditorium, etc.</w:t>
            </w:r>
            <w:r>
              <w:rPr>
                <w:b/>
                <w:bCs/>
                <w:i/>
                <w:color w:val="000000"/>
                <w:sz w:val="24"/>
                <w:szCs w:val="24"/>
              </w:rPr>
              <w:t>)</w:t>
            </w:r>
            <w:r w:rsidRPr="00DD5B5B">
              <w:rPr>
                <w:b/>
                <w:i/>
                <w:color w:val="000000"/>
                <w:sz w:val="24"/>
                <w:szCs w:val="24"/>
              </w:rPr>
              <w:t xml:space="preserve">   </w:t>
            </w:r>
          </w:p>
          <w:p w:rsidR="000D1A50" w:rsidRDefault="000D1A50" w:rsidP="00300587">
            <w:pPr>
              <w:rPr>
                <w:color w:val="000000"/>
                <w:sz w:val="24"/>
                <w:szCs w:val="24"/>
              </w:rPr>
            </w:pPr>
          </w:p>
          <w:p w:rsidR="000D1A50" w:rsidRPr="00906D46" w:rsidRDefault="000D1A50" w:rsidP="00300587">
            <w:pPr>
              <w:rPr>
                <w:color w:val="000000"/>
                <w:sz w:val="24"/>
                <w:szCs w:val="24"/>
              </w:rPr>
            </w:pPr>
            <w:r w:rsidRPr="00906D46">
              <w:rPr>
                <w:color w:val="000000"/>
                <w:sz w:val="24"/>
                <w:szCs w:val="24"/>
              </w:rPr>
              <w:t xml:space="preserve">Describe the adequacy </w:t>
            </w:r>
            <w:r w:rsidRPr="006E071E">
              <w:rPr>
                <w:color w:val="000000"/>
                <w:sz w:val="24"/>
                <w:szCs w:val="24"/>
              </w:rPr>
              <w:t>facilities for cultural activities, yoga, games (indoor, outdoor) and sports</w:t>
            </w:r>
            <w:r w:rsidRPr="00906D46">
              <w:rPr>
                <w:color w:val="000000"/>
                <w:sz w:val="24"/>
                <w:szCs w:val="24"/>
              </w:rPr>
              <w:t xml:space="preserve"> which include specification about area/size, year of establishment and user rate within minimum of 500 characters and maximum of 500 words </w:t>
            </w:r>
          </w:p>
          <w:p w:rsidR="000D1A50" w:rsidRPr="00906D46" w:rsidRDefault="000D1A50" w:rsidP="00300587">
            <w:pPr>
              <w:rPr>
                <w:b/>
                <w:sz w:val="24"/>
                <w:szCs w:val="24"/>
              </w:rPr>
            </w:pPr>
            <w:r w:rsidRPr="00906D46">
              <w:rPr>
                <w:b/>
                <w:sz w:val="24"/>
                <w:szCs w:val="24"/>
              </w:rPr>
              <w:t>File Description</w:t>
            </w:r>
          </w:p>
          <w:p w:rsidR="000D1A50" w:rsidRPr="00906D46" w:rsidRDefault="000D1A50" w:rsidP="000D1A50">
            <w:pPr>
              <w:pStyle w:val="ListParagraph"/>
              <w:numPr>
                <w:ilvl w:val="0"/>
                <w:numId w:val="237"/>
              </w:numPr>
              <w:spacing w:after="0" w:line="240" w:lineRule="auto"/>
              <w:rPr>
                <w:rFonts w:ascii="Times New Roman" w:eastAsia="Times New Roman" w:hAnsi="Times New Roman"/>
                <w:sz w:val="24"/>
                <w:szCs w:val="24"/>
              </w:rPr>
            </w:pPr>
            <w:r>
              <w:rPr>
                <w:rFonts w:ascii="Times New Roman" w:eastAsia="Times New Roman" w:hAnsi="Times New Roman"/>
                <w:sz w:val="24"/>
                <w:szCs w:val="24"/>
              </w:rPr>
              <w:t>Upload a</w:t>
            </w:r>
            <w:r w:rsidRPr="00906D46">
              <w:rPr>
                <w:rFonts w:ascii="Times New Roman" w:eastAsia="Times New Roman" w:hAnsi="Times New Roman"/>
                <w:sz w:val="24"/>
                <w:szCs w:val="24"/>
              </w:rPr>
              <w:t>ny additional information</w:t>
            </w:r>
          </w:p>
          <w:p w:rsidR="000D1A50" w:rsidRPr="006E071E" w:rsidRDefault="000D1A50" w:rsidP="000D1A50">
            <w:pPr>
              <w:pStyle w:val="ListParagraph"/>
              <w:numPr>
                <w:ilvl w:val="0"/>
                <w:numId w:val="237"/>
              </w:numPr>
              <w:spacing w:after="0" w:line="240" w:lineRule="auto"/>
              <w:rPr>
                <w:rFonts w:ascii="Times New Roman" w:eastAsia="Times New Roman" w:hAnsi="Times New Roman"/>
                <w:b/>
                <w:bCs/>
                <w:i/>
                <w:iCs/>
                <w:sz w:val="24"/>
                <w:szCs w:val="24"/>
              </w:rPr>
            </w:pPr>
            <w:r w:rsidRPr="006E071E">
              <w:rPr>
                <w:rFonts w:ascii="Times New Roman" w:eastAsia="Times New Roman" w:hAnsi="Times New Roman"/>
                <w:sz w:val="24"/>
                <w:szCs w:val="24"/>
              </w:rPr>
              <w:t>Geotagged pictures</w:t>
            </w:r>
          </w:p>
          <w:p w:rsidR="000D1A50" w:rsidRPr="000F648F" w:rsidRDefault="000D1A50" w:rsidP="00300587">
            <w:pPr>
              <w:ind w:left="720"/>
              <w:rPr>
                <w:iCs/>
                <w:color w:val="000000"/>
                <w:sz w:val="24"/>
                <w:szCs w:val="24"/>
              </w:rPr>
            </w:pPr>
            <w:r w:rsidRPr="00A45A44">
              <w:rPr>
                <w:color w:val="000000"/>
              </w:rPr>
              <w:t>Paste</w:t>
            </w:r>
            <w:r w:rsidRPr="00A45A44">
              <w:rPr>
                <w:sz w:val="24"/>
                <w:szCs w:val="24"/>
              </w:rPr>
              <w:t xml:space="preserve"> link  for</w:t>
            </w:r>
            <w:r w:rsidRPr="00906D46">
              <w:rPr>
                <w:sz w:val="24"/>
                <w:szCs w:val="24"/>
              </w:rPr>
              <w:t xml:space="preserve"> additional information</w:t>
            </w:r>
            <w:r w:rsidRPr="000F648F">
              <w:rPr>
                <w:bCs/>
                <w:color w:val="000000"/>
                <w:sz w:val="24"/>
                <w:szCs w:val="24"/>
              </w:rPr>
              <w:t xml:space="preserve">                                                  </w:t>
            </w:r>
          </w:p>
        </w:tc>
        <w:tc>
          <w:tcPr>
            <w:tcW w:w="1559" w:type="dxa"/>
          </w:tcPr>
          <w:p w:rsidR="000D1A50" w:rsidRPr="000F648F" w:rsidRDefault="000D1A50" w:rsidP="00300587">
            <w:pPr>
              <w:jc w:val="center"/>
              <w:rPr>
                <w:b/>
                <w:bCs/>
                <w:color w:val="000000"/>
                <w:sz w:val="24"/>
                <w:szCs w:val="24"/>
              </w:rPr>
            </w:pPr>
            <w:r w:rsidRPr="000F648F">
              <w:rPr>
                <w:b/>
                <w:bCs/>
                <w:color w:val="000000"/>
                <w:sz w:val="24"/>
                <w:szCs w:val="24"/>
              </w:rPr>
              <w:t>5</w:t>
            </w:r>
          </w:p>
        </w:tc>
      </w:tr>
      <w:tr w:rsidR="000D1A50" w:rsidRPr="00093E46" w:rsidTr="00300587">
        <w:trPr>
          <w:trHeight w:val="699"/>
        </w:trPr>
        <w:tc>
          <w:tcPr>
            <w:tcW w:w="1265" w:type="dxa"/>
          </w:tcPr>
          <w:p w:rsidR="000D1A50" w:rsidRPr="000F648F" w:rsidRDefault="000D1A50" w:rsidP="00300587">
            <w:pPr>
              <w:jc w:val="center"/>
              <w:rPr>
                <w:b/>
                <w:bCs/>
                <w:color w:val="000000"/>
                <w:sz w:val="24"/>
                <w:szCs w:val="24"/>
              </w:rPr>
            </w:pPr>
            <w:r w:rsidRPr="000F648F">
              <w:rPr>
                <w:b/>
                <w:bCs/>
                <w:color w:val="000000"/>
                <w:sz w:val="24"/>
                <w:szCs w:val="24"/>
              </w:rPr>
              <w:t>4.1.3</w:t>
            </w:r>
          </w:p>
          <w:p w:rsidR="000D1A50" w:rsidRPr="000F648F" w:rsidRDefault="000D1A50" w:rsidP="00300587">
            <w:pPr>
              <w:jc w:val="center"/>
              <w:rPr>
                <w:b/>
                <w:bCs/>
                <w:color w:val="000000"/>
                <w:sz w:val="24"/>
                <w:szCs w:val="24"/>
              </w:rPr>
            </w:pPr>
          </w:p>
          <w:p w:rsidR="000D1A50" w:rsidRPr="000F648F" w:rsidRDefault="000D1A50" w:rsidP="00300587">
            <w:pPr>
              <w:jc w:val="center"/>
              <w:rPr>
                <w:b/>
                <w:bCs/>
                <w:strike/>
                <w:color w:val="000000"/>
                <w:sz w:val="24"/>
                <w:szCs w:val="24"/>
              </w:rPr>
            </w:pPr>
            <w:r w:rsidRPr="008C1C11">
              <w:rPr>
                <w:b/>
                <w:bCs/>
                <w:sz w:val="24"/>
                <w:szCs w:val="24"/>
              </w:rPr>
              <w:t>Q</w:t>
            </w:r>
            <w:r w:rsidRPr="008C1C11">
              <w:rPr>
                <w:b/>
                <w:bCs/>
                <w:sz w:val="24"/>
                <w:szCs w:val="24"/>
                <w:vertAlign w:val="subscript"/>
              </w:rPr>
              <w:t>l</w:t>
            </w:r>
            <w:r w:rsidRPr="008C1C11">
              <w:rPr>
                <w:b/>
                <w:bCs/>
                <w:sz w:val="24"/>
                <w:szCs w:val="24"/>
              </w:rPr>
              <w:t>M</w:t>
            </w:r>
          </w:p>
        </w:tc>
        <w:tc>
          <w:tcPr>
            <w:tcW w:w="7065" w:type="dxa"/>
          </w:tcPr>
          <w:p w:rsidR="000D1A50" w:rsidRPr="006723F5" w:rsidRDefault="000D1A50" w:rsidP="00300587">
            <w:pPr>
              <w:pStyle w:val="NoSpacing"/>
              <w:jc w:val="both"/>
              <w:rPr>
                <w:b/>
                <w:i/>
                <w:color w:val="000000"/>
                <w:sz w:val="24"/>
                <w:szCs w:val="24"/>
              </w:rPr>
            </w:pPr>
            <w:r w:rsidRPr="006723F5">
              <w:rPr>
                <w:b/>
                <w:i/>
                <w:color w:val="000000"/>
                <w:sz w:val="24"/>
                <w:szCs w:val="24"/>
              </w:rPr>
              <w:t>Availability of general campus facilities and overall ambience</w:t>
            </w:r>
          </w:p>
          <w:p w:rsidR="000D1A50" w:rsidRPr="006723F5" w:rsidRDefault="000D1A50" w:rsidP="00300587">
            <w:pPr>
              <w:rPr>
                <w:sz w:val="24"/>
              </w:rPr>
            </w:pPr>
            <w:r>
              <w:rPr>
                <w:sz w:val="24"/>
              </w:rPr>
              <w:t xml:space="preserve">Describe the general campus facilities and its utilization </w:t>
            </w:r>
            <w:r w:rsidRPr="006723F5">
              <w:rPr>
                <w:sz w:val="24"/>
              </w:rPr>
              <w:t>in maximum of 500 words</w:t>
            </w:r>
          </w:p>
          <w:p w:rsidR="000D1A50" w:rsidRPr="00C668B5" w:rsidRDefault="000D1A50" w:rsidP="00300587">
            <w:pPr>
              <w:rPr>
                <w:b/>
              </w:rPr>
            </w:pPr>
            <w:r w:rsidRPr="00C668B5">
              <w:rPr>
                <w:b/>
              </w:rPr>
              <w:t xml:space="preserve">File Description </w:t>
            </w:r>
          </w:p>
          <w:p w:rsidR="000D1A50" w:rsidRPr="00C668B5" w:rsidRDefault="000D1A50" w:rsidP="000D1A50">
            <w:pPr>
              <w:numPr>
                <w:ilvl w:val="0"/>
                <w:numId w:val="167"/>
              </w:numPr>
              <w:spacing w:line="276" w:lineRule="auto"/>
            </w:pPr>
            <w:r w:rsidRPr="00C668B5">
              <w:t>Upload any additional information</w:t>
            </w:r>
          </w:p>
          <w:p w:rsidR="000D1A50" w:rsidRPr="00C668B5" w:rsidRDefault="000D1A50" w:rsidP="000D1A50">
            <w:pPr>
              <w:numPr>
                <w:ilvl w:val="0"/>
                <w:numId w:val="167"/>
              </w:numPr>
              <w:rPr>
                <w:iCs/>
                <w:sz w:val="24"/>
                <w:szCs w:val="24"/>
              </w:rPr>
            </w:pPr>
            <w:r w:rsidRPr="00C668B5">
              <w:t>Paste  link for additional information</w:t>
            </w:r>
            <w:r w:rsidRPr="00C668B5">
              <w:rPr>
                <w:bCs/>
                <w:sz w:val="24"/>
                <w:szCs w:val="24"/>
              </w:rPr>
              <w:t xml:space="preserve">        </w:t>
            </w:r>
          </w:p>
        </w:tc>
        <w:tc>
          <w:tcPr>
            <w:tcW w:w="1559" w:type="dxa"/>
          </w:tcPr>
          <w:p w:rsidR="000D1A50" w:rsidRPr="000F648F" w:rsidRDefault="000D1A50" w:rsidP="00300587">
            <w:pPr>
              <w:jc w:val="center"/>
              <w:rPr>
                <w:b/>
                <w:bCs/>
                <w:color w:val="000000"/>
                <w:sz w:val="24"/>
                <w:szCs w:val="24"/>
              </w:rPr>
            </w:pPr>
            <w:r w:rsidRPr="000F648F">
              <w:rPr>
                <w:b/>
                <w:bCs/>
                <w:color w:val="000000"/>
                <w:sz w:val="24"/>
                <w:szCs w:val="24"/>
              </w:rPr>
              <w:t>5</w:t>
            </w:r>
          </w:p>
        </w:tc>
      </w:tr>
      <w:tr w:rsidR="000D1A50" w:rsidRPr="00093E46" w:rsidTr="00300587">
        <w:trPr>
          <w:trHeight w:val="936"/>
        </w:trPr>
        <w:tc>
          <w:tcPr>
            <w:tcW w:w="1265" w:type="dxa"/>
          </w:tcPr>
          <w:p w:rsidR="000D1A50" w:rsidRPr="000F648F" w:rsidRDefault="000D1A50" w:rsidP="00300587">
            <w:pPr>
              <w:jc w:val="center"/>
              <w:rPr>
                <w:b/>
                <w:bCs/>
                <w:color w:val="000000"/>
                <w:sz w:val="24"/>
                <w:szCs w:val="24"/>
              </w:rPr>
            </w:pPr>
            <w:r w:rsidRPr="000F648F">
              <w:rPr>
                <w:b/>
                <w:bCs/>
                <w:color w:val="000000"/>
                <w:sz w:val="24"/>
                <w:szCs w:val="24"/>
              </w:rPr>
              <w:t>4.1.4</w:t>
            </w:r>
          </w:p>
          <w:p w:rsidR="000D1A50" w:rsidRPr="000F648F" w:rsidRDefault="000D1A50" w:rsidP="00300587">
            <w:pPr>
              <w:jc w:val="center"/>
              <w:rPr>
                <w:color w:val="000000"/>
                <w:sz w:val="24"/>
                <w:szCs w:val="24"/>
              </w:rPr>
            </w:pPr>
          </w:p>
          <w:p w:rsidR="000D1A50" w:rsidRPr="000F648F" w:rsidRDefault="000D1A50" w:rsidP="00300587">
            <w:pPr>
              <w:jc w:val="center"/>
              <w:rPr>
                <w:b/>
                <w:color w:val="000000"/>
                <w:sz w:val="24"/>
                <w:szCs w:val="24"/>
              </w:rPr>
            </w:pPr>
            <w:r w:rsidRPr="000F648F">
              <w:rPr>
                <w:b/>
                <w:bCs/>
                <w:color w:val="000000"/>
                <w:sz w:val="24"/>
                <w:szCs w:val="24"/>
              </w:rPr>
              <w:t>Q</w:t>
            </w:r>
            <w:r w:rsidRPr="000F648F">
              <w:rPr>
                <w:b/>
                <w:bCs/>
                <w:color w:val="000000"/>
                <w:sz w:val="24"/>
                <w:szCs w:val="24"/>
                <w:vertAlign w:val="subscript"/>
              </w:rPr>
              <w:t>n</w:t>
            </w:r>
            <w:r w:rsidRPr="000F648F">
              <w:rPr>
                <w:b/>
                <w:bCs/>
                <w:color w:val="000000"/>
                <w:sz w:val="24"/>
                <w:szCs w:val="24"/>
              </w:rPr>
              <w:t>M</w:t>
            </w:r>
          </w:p>
        </w:tc>
        <w:tc>
          <w:tcPr>
            <w:tcW w:w="7065" w:type="dxa"/>
          </w:tcPr>
          <w:p w:rsidR="000D1A50" w:rsidRDefault="000D1A50" w:rsidP="00300587">
            <w:pPr>
              <w:rPr>
                <w:color w:val="000000"/>
                <w:sz w:val="24"/>
                <w:szCs w:val="24"/>
              </w:rPr>
            </w:pPr>
            <w:r w:rsidRPr="00DD5B5B">
              <w:rPr>
                <w:b/>
                <w:i/>
                <w:color w:val="000000"/>
                <w:sz w:val="24"/>
                <w:szCs w:val="24"/>
              </w:rPr>
              <w:t xml:space="preserve">Average </w:t>
            </w:r>
            <w:r>
              <w:rPr>
                <w:b/>
                <w:i/>
                <w:color w:val="000000"/>
                <w:sz w:val="24"/>
                <w:szCs w:val="24"/>
              </w:rPr>
              <w:t>percentage of expenditure</w:t>
            </w:r>
            <w:r w:rsidRPr="00DD5B5B">
              <w:rPr>
                <w:b/>
                <w:i/>
                <w:color w:val="000000"/>
                <w:sz w:val="24"/>
                <w:szCs w:val="24"/>
              </w:rPr>
              <w:t xml:space="preserve"> excluding salary for infrastructure augmentation during the last five years (INR in Lakhs)</w:t>
            </w:r>
            <w:r w:rsidRPr="00DD5B5B">
              <w:rPr>
                <w:color w:val="000000"/>
                <w:sz w:val="24"/>
                <w:szCs w:val="24"/>
              </w:rPr>
              <w:t xml:space="preserve"> </w:t>
            </w:r>
            <w:r>
              <w:rPr>
                <w:color w:val="000000"/>
                <w:sz w:val="24"/>
                <w:szCs w:val="24"/>
              </w:rPr>
              <w:t xml:space="preserve"> </w:t>
            </w:r>
          </w:p>
          <w:p w:rsidR="000D1A50" w:rsidRPr="000F648F" w:rsidRDefault="000D1A50" w:rsidP="00300587">
            <w:pPr>
              <w:rPr>
                <w:color w:val="000000"/>
                <w:sz w:val="24"/>
                <w:szCs w:val="24"/>
              </w:rPr>
            </w:pPr>
          </w:p>
          <w:p w:rsidR="000D1A50" w:rsidRPr="000F648F" w:rsidRDefault="000D1A50" w:rsidP="00300587">
            <w:pPr>
              <w:jc w:val="both"/>
              <w:rPr>
                <w:color w:val="000000"/>
              </w:rPr>
            </w:pPr>
            <w:r w:rsidRPr="000F648F">
              <w:rPr>
                <w:color w:val="000000"/>
              </w:rPr>
              <w:t xml:space="preserve">4.1.4.1: </w:t>
            </w:r>
            <w:r w:rsidRPr="006723F5">
              <w:rPr>
                <w:color w:val="000000"/>
              </w:rPr>
              <w:t xml:space="preserve">Expenditure </w:t>
            </w:r>
            <w:r w:rsidRPr="000F648F">
              <w:rPr>
                <w:color w:val="000000"/>
              </w:rPr>
              <w:t xml:space="preserve">for infrastructure augmentation, excluding salary during the last five years (INR in lakhs)  </w:t>
            </w:r>
          </w:p>
          <w:p w:rsidR="000D1A50" w:rsidRPr="000F648F" w:rsidRDefault="000D1A50" w:rsidP="00300587">
            <w:pPr>
              <w:rPr>
                <w:color w:val="000000"/>
              </w:rPr>
            </w:pPr>
            <w:r w:rsidRPr="000F648F">
              <w:rPr>
                <w:color w:val="000000"/>
              </w:rPr>
              <w:t xml:space="preserve">                            </w:t>
            </w:r>
          </w:p>
          <w:p w:rsidR="000D1A50" w:rsidRPr="000F648F" w:rsidRDefault="000D1A50" w:rsidP="00300587">
            <w:pPr>
              <w:rPr>
                <w:color w:val="000000"/>
              </w:rPr>
            </w:pPr>
          </w:p>
          <w:tbl>
            <w:tblPr>
              <w:tblW w:w="529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58"/>
              <w:gridCol w:w="786"/>
              <w:gridCol w:w="629"/>
              <w:gridCol w:w="787"/>
              <w:gridCol w:w="965"/>
              <w:gridCol w:w="965"/>
            </w:tblGrid>
            <w:tr w:rsidR="000D1A50" w:rsidRPr="000F648F" w:rsidTr="00300587">
              <w:trPr>
                <w:trHeight w:val="340"/>
              </w:trPr>
              <w:tc>
                <w:tcPr>
                  <w:tcW w:w="1158" w:type="dxa"/>
                </w:tcPr>
                <w:p w:rsidR="000D1A50" w:rsidRPr="000F648F" w:rsidRDefault="000D1A50" w:rsidP="00300587">
                  <w:pPr>
                    <w:rPr>
                      <w:b/>
                      <w:color w:val="000000"/>
                    </w:rPr>
                  </w:pPr>
                  <w:r w:rsidRPr="000F648F">
                    <w:rPr>
                      <w:b/>
                      <w:color w:val="000000"/>
                    </w:rPr>
                    <w:t>Year</w:t>
                  </w:r>
                </w:p>
              </w:tc>
              <w:tc>
                <w:tcPr>
                  <w:tcW w:w="786" w:type="dxa"/>
                </w:tcPr>
                <w:p w:rsidR="000D1A50" w:rsidRPr="000F648F" w:rsidRDefault="000D1A50" w:rsidP="00300587">
                  <w:pPr>
                    <w:rPr>
                      <w:color w:val="000000"/>
                    </w:rPr>
                  </w:pPr>
                </w:p>
              </w:tc>
              <w:tc>
                <w:tcPr>
                  <w:tcW w:w="629" w:type="dxa"/>
                </w:tcPr>
                <w:p w:rsidR="000D1A50" w:rsidRPr="000F648F" w:rsidRDefault="000D1A50" w:rsidP="00300587">
                  <w:pPr>
                    <w:rPr>
                      <w:color w:val="000000"/>
                    </w:rPr>
                  </w:pPr>
                </w:p>
              </w:tc>
              <w:tc>
                <w:tcPr>
                  <w:tcW w:w="787" w:type="dxa"/>
                </w:tcPr>
                <w:p w:rsidR="000D1A50" w:rsidRPr="000F648F" w:rsidRDefault="000D1A50" w:rsidP="00300587">
                  <w:pPr>
                    <w:rPr>
                      <w:color w:val="000000"/>
                    </w:rPr>
                  </w:pPr>
                </w:p>
              </w:tc>
              <w:tc>
                <w:tcPr>
                  <w:tcW w:w="965" w:type="dxa"/>
                </w:tcPr>
                <w:p w:rsidR="000D1A50" w:rsidRPr="000F648F" w:rsidRDefault="000D1A50" w:rsidP="00300587">
                  <w:pPr>
                    <w:rPr>
                      <w:color w:val="000000"/>
                    </w:rPr>
                  </w:pPr>
                </w:p>
              </w:tc>
              <w:tc>
                <w:tcPr>
                  <w:tcW w:w="965" w:type="dxa"/>
                </w:tcPr>
                <w:p w:rsidR="000D1A50" w:rsidRPr="000F648F" w:rsidRDefault="000D1A50" w:rsidP="00300587">
                  <w:pPr>
                    <w:rPr>
                      <w:color w:val="000000"/>
                    </w:rPr>
                  </w:pPr>
                </w:p>
              </w:tc>
            </w:tr>
            <w:tr w:rsidR="000D1A50" w:rsidRPr="000F648F" w:rsidTr="00300587">
              <w:trPr>
                <w:trHeight w:val="574"/>
              </w:trPr>
              <w:tc>
                <w:tcPr>
                  <w:tcW w:w="1158" w:type="dxa"/>
                </w:tcPr>
                <w:p w:rsidR="000D1A50" w:rsidRPr="000F648F" w:rsidRDefault="000D1A50" w:rsidP="00300587">
                  <w:pPr>
                    <w:rPr>
                      <w:b/>
                      <w:color w:val="000000"/>
                    </w:rPr>
                  </w:pPr>
                  <w:r w:rsidRPr="000F648F">
                    <w:rPr>
                      <w:b/>
                      <w:color w:val="000000"/>
                    </w:rPr>
                    <w:t>INR in lakhs</w:t>
                  </w:r>
                </w:p>
              </w:tc>
              <w:tc>
                <w:tcPr>
                  <w:tcW w:w="786" w:type="dxa"/>
                </w:tcPr>
                <w:p w:rsidR="000D1A50" w:rsidRPr="000F648F" w:rsidRDefault="000D1A50" w:rsidP="00300587">
                  <w:pPr>
                    <w:rPr>
                      <w:color w:val="000000"/>
                    </w:rPr>
                  </w:pPr>
                </w:p>
              </w:tc>
              <w:tc>
                <w:tcPr>
                  <w:tcW w:w="629" w:type="dxa"/>
                </w:tcPr>
                <w:p w:rsidR="000D1A50" w:rsidRPr="000F648F" w:rsidRDefault="000D1A50" w:rsidP="00300587">
                  <w:pPr>
                    <w:rPr>
                      <w:color w:val="000000"/>
                    </w:rPr>
                  </w:pPr>
                </w:p>
              </w:tc>
              <w:tc>
                <w:tcPr>
                  <w:tcW w:w="787" w:type="dxa"/>
                </w:tcPr>
                <w:p w:rsidR="000D1A50" w:rsidRPr="000F648F" w:rsidRDefault="000D1A50" w:rsidP="00300587">
                  <w:pPr>
                    <w:rPr>
                      <w:color w:val="000000"/>
                    </w:rPr>
                  </w:pPr>
                </w:p>
              </w:tc>
              <w:tc>
                <w:tcPr>
                  <w:tcW w:w="965" w:type="dxa"/>
                </w:tcPr>
                <w:p w:rsidR="000D1A50" w:rsidRPr="000F648F" w:rsidRDefault="000D1A50" w:rsidP="00300587">
                  <w:pPr>
                    <w:rPr>
                      <w:color w:val="000000"/>
                    </w:rPr>
                  </w:pPr>
                </w:p>
              </w:tc>
              <w:tc>
                <w:tcPr>
                  <w:tcW w:w="965" w:type="dxa"/>
                </w:tcPr>
                <w:p w:rsidR="000D1A50" w:rsidRPr="000F648F" w:rsidRDefault="000D1A50" w:rsidP="00300587">
                  <w:pPr>
                    <w:rPr>
                      <w:color w:val="000000"/>
                    </w:rPr>
                  </w:pPr>
                </w:p>
              </w:tc>
            </w:tr>
          </w:tbl>
          <w:p w:rsidR="000D1A50" w:rsidRPr="000F648F" w:rsidRDefault="000D1A50" w:rsidP="00300587">
            <w:pPr>
              <w:rPr>
                <w:bCs/>
                <w:color w:val="000000"/>
                <w:sz w:val="24"/>
                <w:szCs w:val="24"/>
              </w:rPr>
            </w:pPr>
          </w:p>
          <w:p w:rsidR="000D1A50" w:rsidRPr="000F648F" w:rsidRDefault="000D1A50" w:rsidP="00300587">
            <w:pPr>
              <w:rPr>
                <w:bCs/>
                <w:color w:val="000000"/>
                <w:sz w:val="24"/>
                <w:szCs w:val="24"/>
              </w:rPr>
            </w:pPr>
            <w:r w:rsidRPr="000F648F">
              <w:rPr>
                <w:bCs/>
                <w:color w:val="000000"/>
                <w:sz w:val="24"/>
                <w:szCs w:val="24"/>
              </w:rPr>
              <w:t>Data Requirement for last five years:</w:t>
            </w:r>
            <w:r w:rsidRPr="000F648F">
              <w:rPr>
                <w:bCs/>
                <w:color w:val="000000"/>
                <w:szCs w:val="24"/>
              </w:rPr>
              <w:t xml:space="preserve"> (As per </w:t>
            </w:r>
            <w:r>
              <w:rPr>
                <w:bCs/>
                <w:color w:val="000000"/>
                <w:szCs w:val="24"/>
              </w:rPr>
              <w:t>Data Template</w:t>
            </w:r>
            <w:r w:rsidRPr="000F648F">
              <w:rPr>
                <w:bCs/>
                <w:color w:val="000000"/>
                <w:szCs w:val="24"/>
              </w:rPr>
              <w:t>)</w:t>
            </w:r>
          </w:p>
          <w:p w:rsidR="000D1A50" w:rsidRPr="000F648F" w:rsidRDefault="000D1A50" w:rsidP="000D1A50">
            <w:pPr>
              <w:numPr>
                <w:ilvl w:val="0"/>
                <w:numId w:val="32"/>
              </w:numPr>
              <w:contextualSpacing/>
              <w:rPr>
                <w:color w:val="000000"/>
                <w:sz w:val="24"/>
                <w:szCs w:val="24"/>
              </w:rPr>
            </w:pPr>
            <w:r w:rsidRPr="000F648F">
              <w:rPr>
                <w:color w:val="000000"/>
                <w:sz w:val="24"/>
                <w:szCs w:val="24"/>
              </w:rPr>
              <w:t>Budget allocated for infrastructure augmentation</w:t>
            </w:r>
          </w:p>
          <w:p w:rsidR="000D1A50" w:rsidRPr="00C668B5" w:rsidRDefault="000D1A50" w:rsidP="000D1A50">
            <w:pPr>
              <w:numPr>
                <w:ilvl w:val="0"/>
                <w:numId w:val="32"/>
              </w:numPr>
              <w:contextualSpacing/>
              <w:rPr>
                <w:bCs/>
                <w:color w:val="000000"/>
                <w:sz w:val="24"/>
                <w:szCs w:val="24"/>
              </w:rPr>
            </w:pPr>
            <w:r w:rsidRPr="00C668B5">
              <w:rPr>
                <w:bCs/>
                <w:color w:val="000000"/>
                <w:sz w:val="24"/>
                <w:szCs w:val="24"/>
              </w:rPr>
              <w:t xml:space="preserve">Total expenditure </w:t>
            </w:r>
            <w:r w:rsidRPr="00C668B5">
              <w:rPr>
                <w:color w:val="000000"/>
                <w:sz w:val="24"/>
                <w:szCs w:val="24"/>
              </w:rPr>
              <w:t>for infrastructure augmentation</w:t>
            </w:r>
          </w:p>
          <w:p w:rsidR="000D1A50" w:rsidRPr="00C668B5" w:rsidRDefault="000D1A50" w:rsidP="000D1A50">
            <w:pPr>
              <w:numPr>
                <w:ilvl w:val="0"/>
                <w:numId w:val="32"/>
              </w:numPr>
              <w:contextualSpacing/>
              <w:rPr>
                <w:bCs/>
                <w:color w:val="000000"/>
                <w:sz w:val="24"/>
                <w:szCs w:val="24"/>
              </w:rPr>
            </w:pPr>
            <w:r>
              <w:rPr>
                <w:color w:val="000000"/>
                <w:sz w:val="24"/>
                <w:szCs w:val="24"/>
              </w:rPr>
              <w:t>Audited statement of accounts</w:t>
            </w:r>
          </w:p>
          <w:p w:rsidR="000D1A50" w:rsidRDefault="000D1A50" w:rsidP="000D1A50">
            <w:pPr>
              <w:numPr>
                <w:ilvl w:val="0"/>
                <w:numId w:val="32"/>
              </w:numPr>
              <w:contextualSpacing/>
              <w:rPr>
                <w:bCs/>
                <w:color w:val="000000"/>
                <w:sz w:val="24"/>
                <w:szCs w:val="24"/>
              </w:rPr>
            </w:pPr>
            <w:r>
              <w:rPr>
                <w:color w:val="000000"/>
                <w:sz w:val="24"/>
                <w:szCs w:val="24"/>
              </w:rPr>
              <w:t>Total expenditure excluding Salary</w:t>
            </w:r>
            <w:r w:rsidRPr="00C668B5">
              <w:rPr>
                <w:bCs/>
                <w:color w:val="000000"/>
                <w:sz w:val="24"/>
                <w:szCs w:val="24"/>
              </w:rPr>
              <w:t xml:space="preserve"> </w:t>
            </w:r>
          </w:p>
          <w:p w:rsidR="000D1A50" w:rsidRDefault="000D1A50" w:rsidP="00300587">
            <w:pPr>
              <w:ind w:left="720"/>
              <w:contextualSpacing/>
              <w:rPr>
                <w:bCs/>
                <w:color w:val="000000"/>
                <w:sz w:val="24"/>
                <w:szCs w:val="24"/>
              </w:rPr>
            </w:pPr>
          </w:p>
          <w:p w:rsidR="000D1A50" w:rsidRPr="000F648F" w:rsidRDefault="000D1A50" w:rsidP="00300587">
            <w:pPr>
              <w:rPr>
                <w:bCs/>
                <w:color w:val="000000"/>
                <w:sz w:val="24"/>
                <w:szCs w:val="24"/>
              </w:rPr>
            </w:pPr>
            <w:r w:rsidRPr="000F648F">
              <w:rPr>
                <w:bCs/>
                <w:color w:val="000000"/>
                <w:sz w:val="24"/>
                <w:szCs w:val="24"/>
              </w:rPr>
              <w:t xml:space="preserve">Formula: </w:t>
            </w:r>
          </w:p>
          <w:p w:rsidR="000D1A50" w:rsidRPr="000F648F" w:rsidRDefault="000D1A50" w:rsidP="00300587">
            <w:pPr>
              <w:rPr>
                <w:b/>
                <w:color w:val="000000"/>
                <w:sz w:val="24"/>
                <w:szCs w:val="24"/>
              </w:rPr>
            </w:pPr>
            <w:r w:rsidRPr="000F648F">
              <w:rPr>
                <w:bCs/>
                <w:iCs/>
                <w:color w:val="000000"/>
                <w:sz w:val="24"/>
                <w:szCs w:val="24"/>
              </w:rPr>
              <w:t>Percentage per year</w:t>
            </w:r>
            <w:r w:rsidRPr="000F648F">
              <w:rPr>
                <w:b/>
                <w:bCs/>
                <w:iCs/>
                <w:color w:val="000000"/>
                <w:sz w:val="24"/>
                <w:szCs w:val="24"/>
              </w:rPr>
              <w:t xml:space="preserve"> = </w: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eastAsia="Cambria Math" w:hAnsi="Cambria Math"/>
                          <w:sz w:val="28"/>
                          <w:szCs w:val="28"/>
                        </w:rPr>
                        <m:t xml:space="preserve">Expenditure  for infrastructure </m:t>
                      </m:r>
                      <m:ctrlPr>
                        <w:rPr>
                          <w:rFonts w:ascii="Cambria Math" w:eastAsia="Cambria Math" w:hAnsi="Cambria Math"/>
                          <w:bCs/>
                          <w:iCs/>
                          <w:sz w:val="28"/>
                          <w:szCs w:val="28"/>
                        </w:rPr>
                      </m:ctrlPr>
                    </m:e>
                    <m:e>
                      <m:r>
                        <m:rPr>
                          <m:sty m:val="p"/>
                        </m:rPr>
                        <w:rPr>
                          <w:rFonts w:ascii="Cambria Math" w:eastAsia="Cambria Math" w:hAnsi="Cambria Math"/>
                          <w:sz w:val="28"/>
                          <w:szCs w:val="28"/>
                        </w:rPr>
                        <m:t>augmentation excluding salary</m:t>
                      </m:r>
                      <m:ctrlPr>
                        <w:rPr>
                          <w:rFonts w:ascii="Cambria Math" w:eastAsia="Cambria Math" w:hAnsi="Cambria Math"/>
                          <w:sz w:val="28"/>
                          <w:szCs w:val="28"/>
                        </w:rPr>
                      </m:ctrlPr>
                    </m:e>
                    <m:e>
                      <m:r>
                        <m:rPr>
                          <m:sty m:val="p"/>
                        </m:rPr>
                        <w:rPr>
                          <w:rFonts w:ascii="Cambria Math" w:eastAsia="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expenditure excluding salary </m:t>
                      </m:r>
                    </m:e>
                  </m:eqArr>
                  <m:r>
                    <m:rPr>
                      <m:sty m:val="p"/>
                    </m:rPr>
                    <w:rPr>
                      <w:rFonts w:ascii="Cambria Math" w:hAnsi="Cambria Math"/>
                      <w:sz w:val="28"/>
                      <w:szCs w:val="28"/>
                    </w:rPr>
                    <m:t xml:space="preserve"> </m:t>
                  </m:r>
                </m:den>
              </m:f>
              <m:r>
                <m:rPr>
                  <m:sty m:val="p"/>
                </m:rPr>
                <w:rPr>
                  <w:rFonts w:ascii="Cambria Math" w:hAnsi="Cambria Math"/>
                  <w:sz w:val="28"/>
                  <w:szCs w:val="28"/>
                </w:rPr>
                <m:t xml:space="preserve">X </m:t>
              </m:r>
              <m:r>
                <m:rPr>
                  <m:sty m:val="b"/>
                </m:rPr>
                <w:rPr>
                  <w:rFonts w:ascii="Cambria Math" w:hAnsi="Cambria Math"/>
                  <w:sz w:val="28"/>
                  <w:szCs w:val="28"/>
                </w:rPr>
                <m:t>100</m:t>
              </m:r>
            </m:oMath>
          </w:p>
          <w:p w:rsidR="000D1A50" w:rsidRPr="000F648F" w:rsidRDefault="000D1A50" w:rsidP="00300587">
            <w:pPr>
              <w:jc w:val="center"/>
              <w:rPr>
                <w:color w:val="000000"/>
                <w:sz w:val="24"/>
                <w:szCs w:val="24"/>
              </w:rPr>
            </w:pPr>
          </w:p>
          <w:p w:rsidR="000D1A50" w:rsidRPr="000F648F" w:rsidRDefault="000D1A50" w:rsidP="00300587">
            <w:pPr>
              <w:jc w:val="center"/>
              <w:rPr>
                <w:color w:val="000000"/>
                <w:sz w:val="28"/>
                <w:szCs w:val="28"/>
              </w:rPr>
            </w:pPr>
            <w:r w:rsidRPr="000F648F">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0F648F" w:rsidRDefault="000D1A50" w:rsidP="00300587">
            <w:pPr>
              <w:rPr>
                <w:b/>
                <w:color w:val="000000"/>
              </w:rPr>
            </w:pPr>
            <w:r w:rsidRPr="000F648F">
              <w:rPr>
                <w:b/>
                <w:color w:val="000000"/>
              </w:rPr>
              <w:t xml:space="preserve">File Description </w:t>
            </w:r>
          </w:p>
          <w:p w:rsidR="000D1A50" w:rsidRPr="000F648F" w:rsidRDefault="000D1A50" w:rsidP="000D1A50">
            <w:pPr>
              <w:numPr>
                <w:ilvl w:val="0"/>
                <w:numId w:val="168"/>
              </w:numPr>
              <w:spacing w:line="276" w:lineRule="auto"/>
              <w:rPr>
                <w:color w:val="000000"/>
              </w:rPr>
            </w:pPr>
            <w:r w:rsidRPr="000F648F">
              <w:rPr>
                <w:color w:val="000000"/>
              </w:rPr>
              <w:t>Upload any additional information</w:t>
            </w:r>
          </w:p>
          <w:p w:rsidR="000D1A50" w:rsidRPr="000F648F" w:rsidRDefault="000D1A50" w:rsidP="000D1A50">
            <w:pPr>
              <w:numPr>
                <w:ilvl w:val="0"/>
                <w:numId w:val="168"/>
              </w:numPr>
              <w:spacing w:line="276" w:lineRule="auto"/>
              <w:rPr>
                <w:color w:val="000000"/>
              </w:rPr>
            </w:pPr>
            <w:r w:rsidRPr="000F648F">
              <w:rPr>
                <w:color w:val="000000"/>
              </w:rPr>
              <w:t>Upload audited utilization statements</w:t>
            </w:r>
          </w:p>
          <w:p w:rsidR="000D1A50" w:rsidRPr="000F648F" w:rsidRDefault="000D1A50" w:rsidP="000D1A50">
            <w:pPr>
              <w:numPr>
                <w:ilvl w:val="0"/>
                <w:numId w:val="168"/>
              </w:numPr>
              <w:spacing w:line="276" w:lineRule="auto"/>
              <w:rPr>
                <w:bCs/>
                <w:color w:val="000000"/>
                <w:sz w:val="24"/>
                <w:szCs w:val="24"/>
              </w:rPr>
            </w:pPr>
            <w:r w:rsidRPr="000F648F">
              <w:rPr>
                <w:color w:val="000000"/>
              </w:rPr>
              <w:t>Upload Details of budget allocation, excluding salary during the last five years (Data Template)</w:t>
            </w:r>
          </w:p>
        </w:tc>
        <w:tc>
          <w:tcPr>
            <w:tcW w:w="1559" w:type="dxa"/>
          </w:tcPr>
          <w:p w:rsidR="000D1A50" w:rsidRPr="000F648F" w:rsidRDefault="000D1A50" w:rsidP="00300587">
            <w:pPr>
              <w:jc w:val="center"/>
              <w:rPr>
                <w:b/>
                <w:bCs/>
                <w:color w:val="000000"/>
                <w:sz w:val="24"/>
                <w:szCs w:val="24"/>
              </w:rPr>
            </w:pPr>
            <w:r w:rsidRPr="000F648F">
              <w:rPr>
                <w:b/>
                <w:bCs/>
                <w:color w:val="000000"/>
                <w:sz w:val="24"/>
                <w:szCs w:val="24"/>
              </w:rPr>
              <w:t>10</w:t>
            </w:r>
          </w:p>
        </w:tc>
      </w:tr>
    </w:tbl>
    <w:p w:rsidR="000D1A50" w:rsidRPr="00093E46" w:rsidRDefault="000D1A50" w:rsidP="000D1A50">
      <w:pPr>
        <w:jc w:val="center"/>
        <w:rPr>
          <w:b/>
          <w:bCs/>
          <w:color w:val="000000"/>
          <w:sz w:val="24"/>
          <w:szCs w:val="24"/>
          <w:highlight w:val="yellow"/>
        </w:rPr>
      </w:pPr>
    </w:p>
    <w:p w:rsidR="000D1A50" w:rsidRPr="000F648F" w:rsidRDefault="000D1A50" w:rsidP="000D1A50">
      <w:pPr>
        <w:jc w:val="center"/>
        <w:rPr>
          <w:b/>
          <w:bCs/>
          <w:color w:val="000000"/>
          <w:sz w:val="24"/>
          <w:szCs w:val="24"/>
        </w:rPr>
      </w:pPr>
      <w:r w:rsidRPr="000F648F">
        <w:rPr>
          <w:b/>
          <w:bCs/>
          <w:color w:val="000000"/>
          <w:sz w:val="24"/>
          <w:szCs w:val="24"/>
        </w:rPr>
        <w:t>Key Indicator - 4.2 Library as a Learning Resource (20)</w:t>
      </w:r>
    </w:p>
    <w:p w:rsidR="000D1A50" w:rsidRPr="000F648F" w:rsidRDefault="000D1A50" w:rsidP="000D1A50">
      <w:pPr>
        <w:jc w:val="center"/>
        <w:rPr>
          <w:b/>
          <w:bCs/>
          <w:color w:val="000000"/>
          <w:spacing w:val="-2"/>
          <w:sz w:val="24"/>
          <w:szCs w:val="24"/>
          <w:u w:val="single"/>
        </w:rPr>
      </w:pPr>
    </w:p>
    <w:tbl>
      <w:tblPr>
        <w:tblW w:w="995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12"/>
        <w:gridCol w:w="7020"/>
        <w:gridCol w:w="1620"/>
      </w:tblGrid>
      <w:tr w:rsidR="000D1A50" w:rsidRPr="000F648F" w:rsidTr="00300587">
        <w:trPr>
          <w:trHeight w:val="269"/>
        </w:trPr>
        <w:tc>
          <w:tcPr>
            <w:tcW w:w="1312" w:type="dxa"/>
            <w:vAlign w:val="center"/>
          </w:tcPr>
          <w:p w:rsidR="000D1A50" w:rsidRPr="000F648F" w:rsidRDefault="000D1A50" w:rsidP="00300587">
            <w:pPr>
              <w:jc w:val="center"/>
              <w:rPr>
                <w:b/>
                <w:bCs/>
                <w:color w:val="000000"/>
                <w:sz w:val="24"/>
                <w:szCs w:val="24"/>
              </w:rPr>
            </w:pPr>
            <w:r w:rsidRPr="000F648F">
              <w:rPr>
                <w:b/>
                <w:bCs/>
                <w:color w:val="000000"/>
                <w:sz w:val="24"/>
                <w:szCs w:val="24"/>
              </w:rPr>
              <w:t>Metric No.</w:t>
            </w:r>
          </w:p>
        </w:tc>
        <w:tc>
          <w:tcPr>
            <w:tcW w:w="7020" w:type="dxa"/>
          </w:tcPr>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p>
        </w:tc>
        <w:tc>
          <w:tcPr>
            <w:tcW w:w="1620" w:type="dxa"/>
          </w:tcPr>
          <w:p w:rsidR="000D1A50" w:rsidRPr="000F648F" w:rsidRDefault="000D1A50" w:rsidP="00300587">
            <w:pPr>
              <w:jc w:val="center"/>
              <w:rPr>
                <w:b/>
                <w:bCs/>
                <w:color w:val="000000"/>
                <w:sz w:val="24"/>
                <w:szCs w:val="24"/>
              </w:rPr>
            </w:pPr>
            <w:r w:rsidRPr="000F648F">
              <w:rPr>
                <w:b/>
                <w:bCs/>
                <w:color w:val="000000"/>
                <w:sz w:val="24"/>
                <w:szCs w:val="24"/>
              </w:rPr>
              <w:t>Weightage</w:t>
            </w:r>
          </w:p>
        </w:tc>
      </w:tr>
      <w:tr w:rsidR="000D1A50" w:rsidRPr="000F648F" w:rsidTr="00300587">
        <w:trPr>
          <w:trHeight w:val="911"/>
        </w:trPr>
        <w:tc>
          <w:tcPr>
            <w:tcW w:w="1312" w:type="dxa"/>
          </w:tcPr>
          <w:p w:rsidR="000D1A50" w:rsidRPr="000F648F" w:rsidRDefault="000D1A50" w:rsidP="00300587">
            <w:pPr>
              <w:jc w:val="center"/>
              <w:rPr>
                <w:b/>
                <w:bCs/>
                <w:color w:val="000000"/>
                <w:sz w:val="24"/>
                <w:szCs w:val="24"/>
              </w:rPr>
            </w:pPr>
            <w:r w:rsidRPr="000F648F">
              <w:rPr>
                <w:b/>
                <w:bCs/>
                <w:color w:val="000000"/>
                <w:sz w:val="24"/>
                <w:szCs w:val="24"/>
              </w:rPr>
              <w:t>4.2.1</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sidRPr="000F648F">
              <w:rPr>
                <w:b/>
                <w:bCs/>
                <w:color w:val="000000"/>
                <w:sz w:val="24"/>
                <w:szCs w:val="24"/>
                <w:vertAlign w:val="subscript"/>
              </w:rPr>
              <w:t>l</w:t>
            </w:r>
            <w:r w:rsidRPr="000F648F">
              <w:rPr>
                <w:b/>
                <w:bCs/>
                <w:color w:val="000000"/>
                <w:sz w:val="24"/>
                <w:szCs w:val="24"/>
              </w:rPr>
              <w:t>M</w:t>
            </w:r>
          </w:p>
        </w:tc>
        <w:tc>
          <w:tcPr>
            <w:tcW w:w="7020" w:type="dxa"/>
          </w:tcPr>
          <w:p w:rsidR="000D1A50" w:rsidRPr="000F648F" w:rsidRDefault="000D1A50" w:rsidP="00300587">
            <w:pPr>
              <w:rPr>
                <w:color w:val="000000"/>
                <w:sz w:val="24"/>
                <w:szCs w:val="24"/>
              </w:rPr>
            </w:pPr>
            <w:r w:rsidRPr="007E7682">
              <w:rPr>
                <w:b/>
                <w:i/>
                <w:color w:val="000000"/>
                <w:sz w:val="24"/>
                <w:szCs w:val="24"/>
              </w:rPr>
              <w:t>Library is automated using Integrated Library Management System  (ILMS)  and has digitisation facility</w:t>
            </w:r>
            <w:r w:rsidRPr="000F648F">
              <w:rPr>
                <w:color w:val="000000"/>
                <w:sz w:val="24"/>
                <w:szCs w:val="24"/>
              </w:rPr>
              <w:t xml:space="preserve"> </w:t>
            </w:r>
          </w:p>
          <w:p w:rsidR="000D1A50" w:rsidRPr="006723F5" w:rsidRDefault="000D1A50" w:rsidP="00300587">
            <w:pPr>
              <w:rPr>
                <w:sz w:val="24"/>
              </w:rPr>
            </w:pPr>
            <w:r>
              <w:rPr>
                <w:sz w:val="24"/>
              </w:rPr>
              <w:t xml:space="preserve">Describe the implementation of the automation of the Library and the digitization facility available and used </w:t>
            </w:r>
            <w:r w:rsidRPr="006723F5">
              <w:rPr>
                <w:sz w:val="24"/>
              </w:rPr>
              <w:t xml:space="preserve"> in maximum of 500 words</w:t>
            </w:r>
          </w:p>
          <w:p w:rsidR="000D1A50" w:rsidRPr="000F648F" w:rsidRDefault="000D1A50" w:rsidP="00300587">
            <w:pPr>
              <w:rPr>
                <w:b/>
                <w:color w:val="000000"/>
              </w:rPr>
            </w:pPr>
            <w:r w:rsidRPr="000F648F">
              <w:rPr>
                <w:b/>
                <w:color w:val="000000"/>
              </w:rPr>
              <w:t xml:space="preserve">File Description </w:t>
            </w:r>
          </w:p>
          <w:p w:rsidR="000D1A50" w:rsidRPr="000F648F" w:rsidRDefault="000D1A50" w:rsidP="000D1A50">
            <w:pPr>
              <w:numPr>
                <w:ilvl w:val="0"/>
                <w:numId w:val="167"/>
              </w:numPr>
              <w:spacing w:line="276" w:lineRule="auto"/>
              <w:rPr>
                <w:color w:val="000000"/>
              </w:rPr>
            </w:pPr>
            <w:r w:rsidRPr="000F648F">
              <w:rPr>
                <w:color w:val="000000"/>
              </w:rPr>
              <w:t>Upload any additional information</w:t>
            </w:r>
          </w:p>
          <w:p w:rsidR="000D1A50" w:rsidRPr="000F648F" w:rsidRDefault="000D1A50" w:rsidP="000D1A50">
            <w:pPr>
              <w:numPr>
                <w:ilvl w:val="0"/>
                <w:numId w:val="167"/>
              </w:numPr>
              <w:rPr>
                <w:i/>
                <w:iCs/>
                <w:noProof/>
                <w:color w:val="000000"/>
                <w:sz w:val="24"/>
                <w:szCs w:val="24"/>
              </w:rPr>
            </w:pPr>
            <w:r w:rsidRPr="000F648F">
              <w:rPr>
                <w:color w:val="000000"/>
              </w:rPr>
              <w:t>Paste link for additional information</w:t>
            </w:r>
            <w:r w:rsidRPr="000F648F">
              <w:rPr>
                <w:color w:val="000000"/>
                <w:sz w:val="24"/>
                <w:szCs w:val="24"/>
              </w:rPr>
              <w:t xml:space="preserve">                                           </w:t>
            </w:r>
          </w:p>
        </w:tc>
        <w:tc>
          <w:tcPr>
            <w:tcW w:w="1620" w:type="dxa"/>
          </w:tcPr>
          <w:p w:rsidR="000D1A50" w:rsidRPr="000F648F" w:rsidRDefault="000D1A50" w:rsidP="00300587">
            <w:pPr>
              <w:jc w:val="center"/>
              <w:rPr>
                <w:b/>
                <w:bCs/>
                <w:color w:val="000000"/>
                <w:sz w:val="24"/>
                <w:szCs w:val="24"/>
              </w:rPr>
            </w:pPr>
            <w:r w:rsidRPr="000F648F">
              <w:rPr>
                <w:b/>
                <w:bCs/>
                <w:color w:val="000000"/>
                <w:sz w:val="24"/>
                <w:szCs w:val="24"/>
              </w:rPr>
              <w:t>4</w:t>
            </w:r>
          </w:p>
          <w:p w:rsidR="000D1A50" w:rsidRPr="000F648F" w:rsidRDefault="000D1A50" w:rsidP="00300587">
            <w:pPr>
              <w:jc w:val="center"/>
              <w:rPr>
                <w:b/>
                <w:bCs/>
                <w:color w:val="000000"/>
                <w:sz w:val="24"/>
                <w:szCs w:val="24"/>
              </w:rPr>
            </w:pPr>
          </w:p>
        </w:tc>
      </w:tr>
      <w:tr w:rsidR="000D1A50" w:rsidRPr="00093E46" w:rsidTr="00300587">
        <w:trPr>
          <w:trHeight w:val="699"/>
        </w:trPr>
        <w:tc>
          <w:tcPr>
            <w:tcW w:w="1312" w:type="dxa"/>
          </w:tcPr>
          <w:p w:rsidR="000D1A50" w:rsidRPr="000F648F" w:rsidRDefault="000D1A50" w:rsidP="00300587">
            <w:pPr>
              <w:jc w:val="center"/>
              <w:rPr>
                <w:b/>
                <w:bCs/>
                <w:color w:val="000000"/>
                <w:sz w:val="24"/>
                <w:szCs w:val="24"/>
              </w:rPr>
            </w:pPr>
            <w:r w:rsidRPr="000F648F">
              <w:rPr>
                <w:b/>
                <w:bCs/>
                <w:color w:val="000000"/>
                <w:sz w:val="24"/>
                <w:szCs w:val="24"/>
              </w:rPr>
              <w:t>4.2.2</w:t>
            </w:r>
          </w:p>
          <w:p w:rsidR="000D1A50" w:rsidRPr="000F648F" w:rsidRDefault="000D1A50" w:rsidP="00300587">
            <w:pPr>
              <w:jc w:val="center"/>
              <w:rPr>
                <w:b/>
                <w:bCs/>
                <w:color w:val="000000"/>
                <w:sz w:val="24"/>
                <w:szCs w:val="24"/>
              </w:rPr>
            </w:pPr>
          </w:p>
          <w:p w:rsidR="000D1A50" w:rsidRPr="000F648F" w:rsidRDefault="000D1A50" w:rsidP="00300587">
            <w:pPr>
              <w:jc w:val="center"/>
              <w:rPr>
                <w:b/>
                <w:bCs/>
                <w:color w:val="000000"/>
                <w:sz w:val="24"/>
                <w:szCs w:val="24"/>
              </w:rPr>
            </w:pPr>
            <w:r w:rsidRPr="000F648F">
              <w:rPr>
                <w:b/>
                <w:bCs/>
                <w:color w:val="000000"/>
                <w:sz w:val="24"/>
                <w:szCs w:val="24"/>
              </w:rPr>
              <w:t>Q</w:t>
            </w:r>
            <w:r>
              <w:rPr>
                <w:b/>
                <w:bCs/>
                <w:color w:val="000000"/>
                <w:sz w:val="24"/>
                <w:szCs w:val="24"/>
                <w:vertAlign w:val="subscript"/>
              </w:rPr>
              <w:t>n</w:t>
            </w:r>
            <w:r w:rsidRPr="000F648F">
              <w:rPr>
                <w:b/>
                <w:bCs/>
                <w:color w:val="000000"/>
                <w:sz w:val="24"/>
                <w:szCs w:val="24"/>
              </w:rPr>
              <w:t>M</w:t>
            </w:r>
          </w:p>
        </w:tc>
        <w:tc>
          <w:tcPr>
            <w:tcW w:w="7020" w:type="dxa"/>
          </w:tcPr>
          <w:p w:rsidR="000D1A50" w:rsidRPr="000F648F" w:rsidRDefault="000D1A50" w:rsidP="00300587">
            <w:pPr>
              <w:rPr>
                <w:b/>
                <w:i/>
                <w:color w:val="000000"/>
                <w:sz w:val="24"/>
                <w:szCs w:val="24"/>
              </w:rPr>
            </w:pPr>
            <w:r w:rsidRPr="000F648F">
              <w:rPr>
                <w:b/>
                <w:i/>
                <w:color w:val="000000"/>
                <w:sz w:val="24"/>
                <w:szCs w:val="24"/>
              </w:rPr>
              <w:t xml:space="preserve">Institution has subscription for e-Library resources </w:t>
            </w:r>
          </w:p>
          <w:p w:rsidR="000D1A50" w:rsidRPr="000F648F" w:rsidRDefault="000D1A50" w:rsidP="00300587">
            <w:pPr>
              <w:rPr>
                <w:b/>
                <w:i/>
                <w:strike/>
                <w:color w:val="000000"/>
                <w:sz w:val="24"/>
                <w:szCs w:val="24"/>
              </w:rPr>
            </w:pPr>
          </w:p>
          <w:p w:rsidR="000D1A50" w:rsidRPr="009C30A9" w:rsidRDefault="000D1A50" w:rsidP="00300587">
            <w:pPr>
              <w:rPr>
                <w:bCs/>
                <w:iCs/>
                <w:color w:val="000000"/>
                <w:sz w:val="24"/>
                <w:szCs w:val="24"/>
              </w:rPr>
            </w:pPr>
            <w:r w:rsidRPr="009C30A9">
              <w:rPr>
                <w:bCs/>
                <w:iCs/>
                <w:color w:val="000000"/>
                <w:sz w:val="24"/>
                <w:szCs w:val="24"/>
              </w:rPr>
              <w:t xml:space="preserve">Library has regular subscription for the following: </w:t>
            </w:r>
          </w:p>
          <w:p w:rsidR="000D1A50" w:rsidRDefault="000D1A50" w:rsidP="000D1A50">
            <w:pPr>
              <w:numPr>
                <w:ilvl w:val="0"/>
                <w:numId w:val="225"/>
              </w:numPr>
              <w:rPr>
                <w:color w:val="000000"/>
                <w:sz w:val="24"/>
                <w:szCs w:val="24"/>
              </w:rPr>
            </w:pPr>
            <w:r>
              <w:rPr>
                <w:color w:val="000000"/>
                <w:sz w:val="24"/>
                <w:szCs w:val="24"/>
              </w:rPr>
              <w:t>e – journals</w:t>
            </w:r>
          </w:p>
          <w:p w:rsidR="000D1A50" w:rsidRPr="009C30A9" w:rsidRDefault="000D1A50" w:rsidP="000D1A50">
            <w:pPr>
              <w:numPr>
                <w:ilvl w:val="0"/>
                <w:numId w:val="225"/>
              </w:numPr>
              <w:rPr>
                <w:color w:val="000000"/>
                <w:sz w:val="24"/>
                <w:szCs w:val="24"/>
              </w:rPr>
            </w:pPr>
            <w:r w:rsidRPr="009C30A9">
              <w:rPr>
                <w:color w:val="000000"/>
                <w:sz w:val="24"/>
                <w:szCs w:val="24"/>
              </w:rPr>
              <w:t>e-books</w:t>
            </w:r>
          </w:p>
          <w:p w:rsidR="000D1A50" w:rsidRPr="009C30A9" w:rsidRDefault="000D1A50" w:rsidP="000D1A50">
            <w:pPr>
              <w:numPr>
                <w:ilvl w:val="0"/>
                <w:numId w:val="225"/>
              </w:numPr>
              <w:rPr>
                <w:color w:val="000000"/>
                <w:sz w:val="24"/>
                <w:szCs w:val="24"/>
              </w:rPr>
            </w:pPr>
            <w:r w:rsidRPr="009C30A9">
              <w:rPr>
                <w:color w:val="000000"/>
                <w:sz w:val="24"/>
                <w:szCs w:val="24"/>
              </w:rPr>
              <w:t>e-ShodhSindhu</w:t>
            </w:r>
          </w:p>
          <w:p w:rsidR="000D1A50" w:rsidRPr="009C30A9" w:rsidRDefault="000D1A50" w:rsidP="000D1A50">
            <w:pPr>
              <w:numPr>
                <w:ilvl w:val="0"/>
                <w:numId w:val="225"/>
              </w:numPr>
              <w:rPr>
                <w:color w:val="000000"/>
                <w:sz w:val="24"/>
                <w:szCs w:val="24"/>
              </w:rPr>
            </w:pPr>
            <w:r w:rsidRPr="009C30A9">
              <w:rPr>
                <w:color w:val="000000"/>
                <w:sz w:val="24"/>
                <w:szCs w:val="24"/>
              </w:rPr>
              <w:t xml:space="preserve">Shodhganga  </w:t>
            </w:r>
          </w:p>
          <w:p w:rsidR="000D1A50" w:rsidRPr="00BE72CE" w:rsidRDefault="000D1A50" w:rsidP="000D1A50">
            <w:pPr>
              <w:numPr>
                <w:ilvl w:val="0"/>
                <w:numId w:val="225"/>
              </w:numPr>
              <w:rPr>
                <w:color w:val="000000"/>
                <w:sz w:val="24"/>
                <w:szCs w:val="24"/>
              </w:rPr>
            </w:pPr>
            <w:r w:rsidRPr="009C30A9">
              <w:rPr>
                <w:color w:val="000000"/>
                <w:sz w:val="24"/>
                <w:szCs w:val="24"/>
              </w:rPr>
              <w:t>Databases</w:t>
            </w:r>
          </w:p>
          <w:p w:rsidR="000D1A50" w:rsidRPr="009C30A9" w:rsidRDefault="000D1A50" w:rsidP="00300587">
            <w:pPr>
              <w:rPr>
                <w:b/>
                <w:bCs/>
                <w:color w:val="000000"/>
                <w:sz w:val="24"/>
                <w:szCs w:val="24"/>
              </w:rPr>
            </w:pPr>
            <w:r w:rsidRPr="009C30A9">
              <w:rPr>
                <w:b/>
                <w:bCs/>
                <w:color w:val="000000"/>
                <w:sz w:val="24"/>
                <w:szCs w:val="24"/>
              </w:rPr>
              <w:t xml:space="preserve">Options: </w:t>
            </w:r>
          </w:p>
          <w:p w:rsidR="000D1A50" w:rsidRPr="009C30A9" w:rsidRDefault="000D1A50" w:rsidP="000D1A50">
            <w:pPr>
              <w:widowControl w:val="0"/>
              <w:numPr>
                <w:ilvl w:val="0"/>
                <w:numId w:val="213"/>
              </w:numPr>
              <w:autoSpaceDE w:val="0"/>
              <w:autoSpaceDN w:val="0"/>
              <w:adjustRightInd w:val="0"/>
              <w:ind w:left="318" w:right="40" w:hanging="284"/>
              <w:rPr>
                <w:bCs/>
                <w:color w:val="000000"/>
                <w:sz w:val="24"/>
                <w:szCs w:val="24"/>
              </w:rPr>
            </w:pPr>
            <w:r w:rsidRPr="009C30A9">
              <w:rPr>
                <w:bCs/>
                <w:color w:val="000000"/>
                <w:sz w:val="24"/>
                <w:szCs w:val="24"/>
              </w:rPr>
              <w:t xml:space="preserve">Any  4 </w:t>
            </w:r>
            <w:r w:rsidR="00FD7275">
              <w:rPr>
                <w:bCs/>
                <w:color w:val="000000"/>
                <w:sz w:val="24"/>
                <w:szCs w:val="24"/>
              </w:rPr>
              <w:t xml:space="preserve">or all </w:t>
            </w:r>
            <w:r w:rsidRPr="009C30A9">
              <w:rPr>
                <w:bCs/>
                <w:color w:val="000000"/>
                <w:sz w:val="24"/>
                <w:szCs w:val="24"/>
              </w:rPr>
              <w:t>of the above</w:t>
            </w:r>
          </w:p>
          <w:p w:rsidR="000D1A50" w:rsidRPr="009C30A9" w:rsidRDefault="000D1A50" w:rsidP="000D1A50">
            <w:pPr>
              <w:widowControl w:val="0"/>
              <w:numPr>
                <w:ilvl w:val="0"/>
                <w:numId w:val="213"/>
              </w:numPr>
              <w:autoSpaceDE w:val="0"/>
              <w:autoSpaceDN w:val="0"/>
              <w:adjustRightInd w:val="0"/>
              <w:ind w:left="318" w:right="40" w:hanging="284"/>
              <w:rPr>
                <w:bCs/>
                <w:color w:val="000000"/>
                <w:sz w:val="24"/>
                <w:szCs w:val="24"/>
              </w:rPr>
            </w:pPr>
            <w:r w:rsidRPr="009C30A9">
              <w:rPr>
                <w:bCs/>
                <w:color w:val="000000"/>
                <w:sz w:val="24"/>
                <w:szCs w:val="24"/>
              </w:rPr>
              <w:t>Any  3 of the above</w:t>
            </w:r>
          </w:p>
          <w:p w:rsidR="000D1A50" w:rsidRPr="009C30A9" w:rsidRDefault="000D1A50" w:rsidP="000D1A50">
            <w:pPr>
              <w:widowControl w:val="0"/>
              <w:numPr>
                <w:ilvl w:val="0"/>
                <w:numId w:val="213"/>
              </w:numPr>
              <w:autoSpaceDE w:val="0"/>
              <w:autoSpaceDN w:val="0"/>
              <w:adjustRightInd w:val="0"/>
              <w:ind w:left="318" w:right="40" w:hanging="284"/>
              <w:rPr>
                <w:bCs/>
                <w:color w:val="000000"/>
                <w:sz w:val="24"/>
                <w:szCs w:val="24"/>
              </w:rPr>
            </w:pPr>
            <w:r w:rsidRPr="009C30A9">
              <w:rPr>
                <w:bCs/>
                <w:color w:val="000000"/>
                <w:sz w:val="24"/>
                <w:szCs w:val="24"/>
              </w:rPr>
              <w:t xml:space="preserve">Any  2 of the above               </w:t>
            </w:r>
          </w:p>
          <w:p w:rsidR="000D1A50" w:rsidRDefault="000D1A50" w:rsidP="000D1A50">
            <w:pPr>
              <w:widowControl w:val="0"/>
              <w:numPr>
                <w:ilvl w:val="0"/>
                <w:numId w:val="213"/>
              </w:numPr>
              <w:autoSpaceDE w:val="0"/>
              <w:autoSpaceDN w:val="0"/>
              <w:adjustRightInd w:val="0"/>
              <w:ind w:left="318" w:right="40" w:hanging="284"/>
              <w:rPr>
                <w:bCs/>
                <w:color w:val="000000"/>
                <w:sz w:val="24"/>
                <w:szCs w:val="24"/>
              </w:rPr>
            </w:pPr>
            <w:r w:rsidRPr="009C30A9">
              <w:rPr>
                <w:bCs/>
                <w:color w:val="000000"/>
                <w:sz w:val="24"/>
                <w:szCs w:val="24"/>
              </w:rPr>
              <w:t>Any  1 of the above</w:t>
            </w:r>
          </w:p>
          <w:p w:rsidR="000D1A50" w:rsidRPr="00455ABC" w:rsidRDefault="000D1A50" w:rsidP="000D1A50">
            <w:pPr>
              <w:widowControl w:val="0"/>
              <w:numPr>
                <w:ilvl w:val="0"/>
                <w:numId w:val="213"/>
              </w:numPr>
              <w:autoSpaceDE w:val="0"/>
              <w:autoSpaceDN w:val="0"/>
              <w:adjustRightInd w:val="0"/>
              <w:ind w:left="318" w:right="40" w:hanging="284"/>
              <w:rPr>
                <w:bCs/>
                <w:color w:val="000000"/>
                <w:sz w:val="24"/>
                <w:szCs w:val="24"/>
              </w:rPr>
            </w:pPr>
            <w:r w:rsidRPr="00455ABC">
              <w:rPr>
                <w:bCs/>
                <w:color w:val="000000"/>
                <w:sz w:val="24"/>
                <w:szCs w:val="24"/>
              </w:rPr>
              <w:t>None of the above</w:t>
            </w:r>
          </w:p>
          <w:p w:rsidR="000D1A50" w:rsidRPr="0031280B" w:rsidRDefault="000D1A50" w:rsidP="00300587">
            <w:pPr>
              <w:rPr>
                <w:b/>
                <w:color w:val="000000"/>
              </w:rPr>
            </w:pPr>
            <w:r w:rsidRPr="0031280B">
              <w:rPr>
                <w:b/>
                <w:color w:val="000000"/>
              </w:rPr>
              <w:t xml:space="preserve">File Description </w:t>
            </w:r>
          </w:p>
          <w:p w:rsidR="000D1A50" w:rsidRPr="00455ABC" w:rsidRDefault="000D1A50" w:rsidP="000D1A50">
            <w:pPr>
              <w:numPr>
                <w:ilvl w:val="0"/>
                <w:numId w:val="167"/>
              </w:numPr>
              <w:spacing w:line="276" w:lineRule="auto"/>
              <w:rPr>
                <w:b/>
                <w:bCs/>
                <w:color w:val="000000"/>
                <w:sz w:val="24"/>
                <w:szCs w:val="24"/>
              </w:rPr>
            </w:pPr>
            <w:r w:rsidRPr="0031280B">
              <w:rPr>
                <w:color w:val="000000"/>
              </w:rPr>
              <w:t>Upload any additional information</w:t>
            </w:r>
          </w:p>
          <w:p w:rsidR="000D1A50" w:rsidRPr="000F648F" w:rsidRDefault="000D1A50" w:rsidP="000D1A50">
            <w:pPr>
              <w:numPr>
                <w:ilvl w:val="0"/>
                <w:numId w:val="167"/>
              </w:numPr>
              <w:spacing w:line="276" w:lineRule="auto"/>
              <w:rPr>
                <w:b/>
                <w:bCs/>
                <w:color w:val="000000"/>
                <w:sz w:val="24"/>
                <w:szCs w:val="24"/>
              </w:rPr>
            </w:pPr>
            <w:r w:rsidRPr="007A3423">
              <w:rPr>
                <w:color w:val="000000"/>
              </w:rPr>
              <w:t xml:space="preserve">Details of subscriptions like e-journals, </w:t>
            </w:r>
            <w:r w:rsidR="009264F9">
              <w:rPr>
                <w:color w:val="000000"/>
              </w:rPr>
              <w:t xml:space="preserve">e-books, </w:t>
            </w:r>
            <w:r w:rsidRPr="007A3423">
              <w:rPr>
                <w:color w:val="000000"/>
              </w:rPr>
              <w:t>e-ShodhSindhu, Shodhganga Membership etc</w:t>
            </w:r>
            <w:r w:rsidR="009264F9">
              <w:rPr>
                <w:color w:val="000000"/>
              </w:rPr>
              <w:t>..</w:t>
            </w:r>
            <w:r w:rsidRPr="007A3423">
              <w:rPr>
                <w:color w:val="000000"/>
              </w:rPr>
              <w:t xml:space="preserve"> (Data Template)</w:t>
            </w:r>
          </w:p>
        </w:tc>
        <w:tc>
          <w:tcPr>
            <w:tcW w:w="1620" w:type="dxa"/>
          </w:tcPr>
          <w:p w:rsidR="000D1A50" w:rsidRPr="000F648F" w:rsidRDefault="000D1A50" w:rsidP="00300587">
            <w:pPr>
              <w:jc w:val="center"/>
              <w:rPr>
                <w:bCs/>
                <w:noProof/>
                <w:color w:val="000000"/>
                <w:sz w:val="24"/>
                <w:szCs w:val="24"/>
              </w:rPr>
            </w:pPr>
            <w:r w:rsidRPr="000F648F">
              <w:rPr>
                <w:b/>
                <w:bCs/>
                <w:color w:val="000000"/>
                <w:sz w:val="24"/>
                <w:szCs w:val="24"/>
              </w:rPr>
              <w:t>6</w:t>
            </w:r>
          </w:p>
        </w:tc>
      </w:tr>
      <w:tr w:rsidR="000D1A50" w:rsidRPr="0031280B" w:rsidTr="00300587">
        <w:trPr>
          <w:trHeight w:val="416"/>
        </w:trPr>
        <w:tc>
          <w:tcPr>
            <w:tcW w:w="1312" w:type="dxa"/>
          </w:tcPr>
          <w:p w:rsidR="000D1A50" w:rsidRPr="0031280B" w:rsidRDefault="000D1A50" w:rsidP="00300587">
            <w:pPr>
              <w:jc w:val="center"/>
              <w:rPr>
                <w:b/>
                <w:bCs/>
                <w:color w:val="000000"/>
                <w:sz w:val="24"/>
                <w:szCs w:val="24"/>
              </w:rPr>
            </w:pPr>
            <w:r w:rsidRPr="0031280B">
              <w:rPr>
                <w:b/>
                <w:bCs/>
                <w:color w:val="000000"/>
                <w:sz w:val="24"/>
                <w:szCs w:val="24"/>
              </w:rPr>
              <w:t>4.2.3</w:t>
            </w:r>
          </w:p>
          <w:p w:rsidR="000D1A50" w:rsidRPr="0031280B" w:rsidRDefault="000D1A50" w:rsidP="00300587">
            <w:pPr>
              <w:jc w:val="center"/>
              <w:rPr>
                <w:b/>
                <w:bCs/>
                <w:color w:val="000000"/>
                <w:sz w:val="24"/>
                <w:szCs w:val="24"/>
              </w:rPr>
            </w:pPr>
          </w:p>
          <w:p w:rsidR="000D1A50" w:rsidRPr="0031280B" w:rsidRDefault="000D1A50" w:rsidP="00300587">
            <w:pPr>
              <w:jc w:val="center"/>
              <w:rPr>
                <w:b/>
                <w:bCs/>
                <w:color w:val="000000"/>
                <w:sz w:val="24"/>
                <w:szCs w:val="24"/>
              </w:rPr>
            </w:pPr>
          </w:p>
          <w:p w:rsidR="000D1A50" w:rsidRPr="0031280B" w:rsidRDefault="000D1A50" w:rsidP="00300587">
            <w:pPr>
              <w:jc w:val="center"/>
              <w:rPr>
                <w:b/>
                <w:bCs/>
                <w:color w:val="000000"/>
                <w:sz w:val="24"/>
                <w:szCs w:val="24"/>
              </w:rPr>
            </w:pPr>
            <w:r w:rsidRPr="0031280B">
              <w:rPr>
                <w:b/>
                <w:bCs/>
                <w:color w:val="000000"/>
                <w:sz w:val="24"/>
                <w:szCs w:val="24"/>
              </w:rPr>
              <w:t>Q</w:t>
            </w:r>
            <w:r w:rsidRPr="0031280B">
              <w:rPr>
                <w:b/>
                <w:bCs/>
                <w:color w:val="000000"/>
                <w:sz w:val="24"/>
                <w:szCs w:val="24"/>
                <w:vertAlign w:val="subscript"/>
              </w:rPr>
              <w:t>n</w:t>
            </w:r>
            <w:r w:rsidRPr="0031280B">
              <w:rPr>
                <w:b/>
                <w:bCs/>
                <w:color w:val="000000"/>
                <w:sz w:val="24"/>
                <w:szCs w:val="24"/>
              </w:rPr>
              <w:t>M</w:t>
            </w:r>
          </w:p>
        </w:tc>
        <w:tc>
          <w:tcPr>
            <w:tcW w:w="7020" w:type="dxa"/>
          </w:tcPr>
          <w:p w:rsidR="000D1A50" w:rsidRPr="0031280B" w:rsidRDefault="000D1A50" w:rsidP="00300587">
            <w:pPr>
              <w:rPr>
                <w:b/>
                <w:i/>
                <w:color w:val="000000"/>
                <w:sz w:val="24"/>
                <w:szCs w:val="24"/>
              </w:rPr>
            </w:pPr>
            <w:r w:rsidRPr="0031280B">
              <w:rPr>
                <w:b/>
                <w:bCs/>
                <w:i/>
                <w:iCs/>
                <w:sz w:val="24"/>
                <w:szCs w:val="24"/>
              </w:rPr>
              <w:t>Average annual expenditure for purchase of books/ e-books and subscription to journals/e-journals during the last five years (INR in Lakhs)</w:t>
            </w:r>
          </w:p>
          <w:p w:rsidR="000D1A50" w:rsidRPr="0031280B" w:rsidRDefault="000D1A50" w:rsidP="00300587">
            <w:pPr>
              <w:rPr>
                <w:b/>
                <w:i/>
                <w:color w:val="000000"/>
                <w:sz w:val="24"/>
                <w:szCs w:val="24"/>
              </w:rPr>
            </w:pPr>
          </w:p>
          <w:p w:rsidR="000D1A50" w:rsidRPr="0031280B" w:rsidRDefault="000D1A50" w:rsidP="00300587">
            <w:pPr>
              <w:rPr>
                <w:color w:val="000000"/>
                <w:sz w:val="24"/>
                <w:szCs w:val="24"/>
              </w:rPr>
            </w:pPr>
            <w:r w:rsidRPr="0031280B">
              <w:rPr>
                <w:color w:val="000000"/>
                <w:sz w:val="24"/>
                <w:szCs w:val="24"/>
              </w:rPr>
              <w:t>4.2.</w:t>
            </w:r>
            <w:r>
              <w:rPr>
                <w:color w:val="000000"/>
                <w:sz w:val="24"/>
                <w:szCs w:val="24"/>
              </w:rPr>
              <w:t>3</w:t>
            </w:r>
            <w:r w:rsidRPr="0031280B">
              <w:rPr>
                <w:color w:val="000000"/>
                <w:sz w:val="24"/>
                <w:szCs w:val="24"/>
              </w:rPr>
              <w:t>.1: Annual expenditure for purchase of  books and journals  year wise during  the last five years (INR in lakhs)</w:t>
            </w:r>
          </w:p>
          <w:tbl>
            <w:tblPr>
              <w:tblW w:w="5489"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76"/>
              <w:gridCol w:w="702"/>
              <w:gridCol w:w="709"/>
              <w:gridCol w:w="851"/>
              <w:gridCol w:w="750"/>
              <w:gridCol w:w="1001"/>
            </w:tblGrid>
            <w:tr w:rsidR="000D1A50" w:rsidRPr="0031280B" w:rsidTr="00300587">
              <w:trPr>
                <w:trHeight w:val="237"/>
              </w:trPr>
              <w:tc>
                <w:tcPr>
                  <w:tcW w:w="1476" w:type="dxa"/>
                </w:tcPr>
                <w:p w:rsidR="000D1A50" w:rsidRPr="0031280B" w:rsidRDefault="000D1A50" w:rsidP="00300587">
                  <w:pPr>
                    <w:rPr>
                      <w:b/>
                      <w:color w:val="000000"/>
                      <w:sz w:val="20"/>
                    </w:rPr>
                  </w:pPr>
                  <w:r w:rsidRPr="0031280B">
                    <w:rPr>
                      <w:b/>
                      <w:color w:val="000000"/>
                      <w:sz w:val="20"/>
                    </w:rPr>
                    <w:t>Year</w:t>
                  </w:r>
                </w:p>
              </w:tc>
              <w:tc>
                <w:tcPr>
                  <w:tcW w:w="702" w:type="dxa"/>
                </w:tcPr>
                <w:p w:rsidR="000D1A50" w:rsidRPr="0031280B" w:rsidRDefault="000D1A50" w:rsidP="00300587">
                  <w:pPr>
                    <w:rPr>
                      <w:color w:val="000000"/>
                      <w:sz w:val="20"/>
                    </w:rPr>
                  </w:pPr>
                </w:p>
              </w:tc>
              <w:tc>
                <w:tcPr>
                  <w:tcW w:w="709" w:type="dxa"/>
                </w:tcPr>
                <w:p w:rsidR="000D1A50" w:rsidRPr="0031280B" w:rsidRDefault="000D1A50" w:rsidP="00300587">
                  <w:pPr>
                    <w:rPr>
                      <w:color w:val="000000"/>
                      <w:sz w:val="20"/>
                    </w:rPr>
                  </w:pPr>
                </w:p>
              </w:tc>
              <w:tc>
                <w:tcPr>
                  <w:tcW w:w="851" w:type="dxa"/>
                </w:tcPr>
                <w:p w:rsidR="000D1A50" w:rsidRPr="0031280B" w:rsidRDefault="000D1A50" w:rsidP="00300587">
                  <w:pPr>
                    <w:rPr>
                      <w:color w:val="000000"/>
                      <w:sz w:val="20"/>
                    </w:rPr>
                  </w:pPr>
                </w:p>
              </w:tc>
              <w:tc>
                <w:tcPr>
                  <w:tcW w:w="750" w:type="dxa"/>
                </w:tcPr>
                <w:p w:rsidR="000D1A50" w:rsidRPr="0031280B" w:rsidRDefault="000D1A50" w:rsidP="00300587">
                  <w:pPr>
                    <w:rPr>
                      <w:color w:val="000000"/>
                      <w:sz w:val="20"/>
                    </w:rPr>
                  </w:pPr>
                </w:p>
              </w:tc>
              <w:tc>
                <w:tcPr>
                  <w:tcW w:w="1001" w:type="dxa"/>
                </w:tcPr>
                <w:p w:rsidR="000D1A50" w:rsidRPr="0031280B" w:rsidRDefault="000D1A50" w:rsidP="00300587">
                  <w:pPr>
                    <w:rPr>
                      <w:color w:val="000000"/>
                      <w:sz w:val="20"/>
                    </w:rPr>
                  </w:pPr>
                </w:p>
              </w:tc>
            </w:tr>
            <w:tr w:rsidR="000D1A50" w:rsidRPr="0031280B" w:rsidTr="00300587">
              <w:trPr>
                <w:trHeight w:val="237"/>
              </w:trPr>
              <w:tc>
                <w:tcPr>
                  <w:tcW w:w="1476" w:type="dxa"/>
                </w:tcPr>
                <w:p w:rsidR="000D1A50" w:rsidRPr="0031280B" w:rsidRDefault="000D1A50" w:rsidP="00300587">
                  <w:pPr>
                    <w:rPr>
                      <w:b/>
                      <w:color w:val="000000"/>
                      <w:sz w:val="20"/>
                    </w:rPr>
                  </w:pPr>
                  <w:r w:rsidRPr="0031280B">
                    <w:rPr>
                      <w:b/>
                      <w:color w:val="000000"/>
                    </w:rPr>
                    <w:t>INR in lakhs</w:t>
                  </w:r>
                </w:p>
              </w:tc>
              <w:tc>
                <w:tcPr>
                  <w:tcW w:w="702" w:type="dxa"/>
                </w:tcPr>
                <w:p w:rsidR="000D1A50" w:rsidRPr="0031280B" w:rsidRDefault="000D1A50" w:rsidP="00300587">
                  <w:pPr>
                    <w:rPr>
                      <w:color w:val="000000"/>
                      <w:sz w:val="20"/>
                    </w:rPr>
                  </w:pPr>
                </w:p>
              </w:tc>
              <w:tc>
                <w:tcPr>
                  <w:tcW w:w="709" w:type="dxa"/>
                </w:tcPr>
                <w:p w:rsidR="000D1A50" w:rsidRPr="0031280B" w:rsidRDefault="000D1A50" w:rsidP="00300587">
                  <w:pPr>
                    <w:rPr>
                      <w:color w:val="000000"/>
                      <w:sz w:val="20"/>
                    </w:rPr>
                  </w:pPr>
                </w:p>
              </w:tc>
              <w:tc>
                <w:tcPr>
                  <w:tcW w:w="851" w:type="dxa"/>
                </w:tcPr>
                <w:p w:rsidR="000D1A50" w:rsidRPr="0031280B" w:rsidRDefault="000D1A50" w:rsidP="00300587">
                  <w:pPr>
                    <w:rPr>
                      <w:color w:val="000000"/>
                      <w:sz w:val="20"/>
                    </w:rPr>
                  </w:pPr>
                </w:p>
              </w:tc>
              <w:tc>
                <w:tcPr>
                  <w:tcW w:w="750" w:type="dxa"/>
                </w:tcPr>
                <w:p w:rsidR="000D1A50" w:rsidRPr="0031280B" w:rsidRDefault="000D1A50" w:rsidP="00300587">
                  <w:pPr>
                    <w:rPr>
                      <w:color w:val="000000"/>
                      <w:sz w:val="20"/>
                    </w:rPr>
                  </w:pPr>
                </w:p>
              </w:tc>
              <w:tc>
                <w:tcPr>
                  <w:tcW w:w="1001" w:type="dxa"/>
                </w:tcPr>
                <w:p w:rsidR="000D1A50" w:rsidRPr="0031280B" w:rsidRDefault="000D1A50" w:rsidP="00300587">
                  <w:pPr>
                    <w:rPr>
                      <w:color w:val="000000"/>
                      <w:sz w:val="20"/>
                    </w:rPr>
                  </w:pPr>
                </w:p>
              </w:tc>
            </w:tr>
          </w:tbl>
          <w:p w:rsidR="000D1A50" w:rsidRPr="0031280B" w:rsidRDefault="000D1A50" w:rsidP="00300587">
            <w:pPr>
              <w:rPr>
                <w:bCs/>
                <w:color w:val="000000"/>
                <w:sz w:val="24"/>
                <w:szCs w:val="24"/>
              </w:rPr>
            </w:pPr>
            <w:r w:rsidRPr="0031280B">
              <w:rPr>
                <w:bCs/>
                <w:color w:val="000000"/>
                <w:sz w:val="24"/>
                <w:szCs w:val="24"/>
              </w:rPr>
              <w:t>Data Requirement for last five years:</w:t>
            </w:r>
            <w:r w:rsidRPr="0031280B">
              <w:rPr>
                <w:bCs/>
                <w:color w:val="000000"/>
                <w:szCs w:val="24"/>
              </w:rPr>
              <w:t xml:space="preserve"> (As per </w:t>
            </w:r>
            <w:r>
              <w:rPr>
                <w:bCs/>
                <w:color w:val="000000"/>
                <w:szCs w:val="24"/>
              </w:rPr>
              <w:t>Data Template</w:t>
            </w:r>
            <w:r w:rsidRPr="0031280B">
              <w:rPr>
                <w:bCs/>
                <w:color w:val="000000"/>
                <w:szCs w:val="24"/>
              </w:rPr>
              <w:t>)</w:t>
            </w:r>
          </w:p>
          <w:p w:rsidR="000D1A50" w:rsidRPr="0031280B" w:rsidRDefault="000D1A50" w:rsidP="000D1A50">
            <w:pPr>
              <w:numPr>
                <w:ilvl w:val="0"/>
                <w:numId w:val="69"/>
              </w:numPr>
              <w:rPr>
                <w:bCs/>
                <w:color w:val="000000"/>
                <w:sz w:val="24"/>
                <w:szCs w:val="24"/>
              </w:rPr>
            </w:pPr>
            <w:r w:rsidRPr="0031280B">
              <w:rPr>
                <w:color w:val="000000"/>
                <w:sz w:val="24"/>
                <w:szCs w:val="24"/>
              </w:rPr>
              <w:t>Expenditure on  the purchase of books</w:t>
            </w:r>
          </w:p>
          <w:p w:rsidR="000D1A50" w:rsidRPr="0031280B" w:rsidRDefault="000D1A50" w:rsidP="000D1A50">
            <w:pPr>
              <w:numPr>
                <w:ilvl w:val="0"/>
                <w:numId w:val="69"/>
              </w:numPr>
              <w:rPr>
                <w:bCs/>
                <w:color w:val="000000"/>
                <w:sz w:val="24"/>
                <w:szCs w:val="24"/>
              </w:rPr>
            </w:pPr>
            <w:r w:rsidRPr="0031280B">
              <w:rPr>
                <w:color w:val="000000"/>
                <w:sz w:val="24"/>
                <w:szCs w:val="24"/>
              </w:rPr>
              <w:t>Expenditure on the purchase of journals in i</w:t>
            </w:r>
            <w:r w:rsidRPr="0031280B">
              <w:rPr>
                <w:color w:val="000000"/>
                <w:sz w:val="24"/>
                <w:szCs w:val="24"/>
                <w:vertAlign w:val="superscript"/>
              </w:rPr>
              <w:t>th</w:t>
            </w:r>
            <w:r w:rsidRPr="0031280B">
              <w:rPr>
                <w:color w:val="000000"/>
                <w:sz w:val="24"/>
                <w:szCs w:val="24"/>
              </w:rPr>
              <w:t xml:space="preserve"> year</w:t>
            </w:r>
          </w:p>
          <w:p w:rsidR="000D1A50" w:rsidRPr="0031280B" w:rsidRDefault="000D1A50" w:rsidP="000D1A50">
            <w:pPr>
              <w:numPr>
                <w:ilvl w:val="0"/>
                <w:numId w:val="69"/>
              </w:numPr>
              <w:rPr>
                <w:bCs/>
                <w:color w:val="000000"/>
                <w:sz w:val="24"/>
                <w:szCs w:val="24"/>
              </w:rPr>
            </w:pPr>
            <w:r w:rsidRPr="0031280B">
              <w:rPr>
                <w:color w:val="000000"/>
                <w:sz w:val="24"/>
                <w:szCs w:val="24"/>
              </w:rPr>
              <w:t>Year of expenditure:</w:t>
            </w:r>
          </w:p>
          <w:p w:rsidR="000D1A50" w:rsidRPr="0031280B" w:rsidRDefault="000D1A50" w:rsidP="00300587">
            <w:pPr>
              <w:rPr>
                <w:bCs/>
                <w:color w:val="000000"/>
                <w:sz w:val="24"/>
                <w:szCs w:val="24"/>
              </w:rPr>
            </w:pPr>
          </w:p>
          <w:p w:rsidR="000D1A50" w:rsidRPr="0031280B" w:rsidRDefault="000D1A50" w:rsidP="00300587">
            <w:pPr>
              <w:rPr>
                <w:bCs/>
                <w:color w:val="000000"/>
                <w:sz w:val="24"/>
                <w:szCs w:val="24"/>
              </w:rPr>
            </w:pPr>
            <w:r w:rsidRPr="0031280B">
              <w:rPr>
                <w:bCs/>
                <w:color w:val="000000"/>
                <w:sz w:val="24"/>
                <w:szCs w:val="24"/>
              </w:rPr>
              <w:t xml:space="preserve">Formula: </w:t>
            </w:r>
          </w:p>
          <w:p w:rsidR="000D1A50" w:rsidRPr="0031280B" w:rsidRDefault="00E1124E" w:rsidP="00300587">
            <w:pPr>
              <w:jc w:val="center"/>
              <w:rPr>
                <w:b/>
                <w:bCs/>
                <w:color w:val="000000"/>
                <w:sz w:val="24"/>
                <w:szCs w:val="24"/>
              </w:rPr>
            </w:pPr>
            <m:oMathPara>
              <m:oMath>
                <m:f>
                  <m:fPr>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 xml:space="preserve"> 5</m:t>
                    </m:r>
                  </m:den>
                </m:f>
                <m:r>
                  <m:rPr>
                    <m:sty m:val="bi"/>
                  </m:rPr>
                  <w:rPr>
                    <w:rFonts w:ascii="Cambria Math" w:eastAsia="Cambria Math" w:hAnsi="Cambria Math"/>
                    <w:sz w:val="24"/>
                    <w:szCs w:val="24"/>
                  </w:rPr>
                  <m:t>×</m:t>
                </m:r>
                <m:nary>
                  <m:naryPr>
                    <m:chr m:val="∑"/>
                    <m:grow m:val="on"/>
                    <m:ctrlPr>
                      <w:rPr>
                        <w:rFonts w:ascii="Cambria Math" w:hAnsi="Cambria Math"/>
                        <w:b/>
                        <w:bCs/>
                        <w:sz w:val="24"/>
                        <w:szCs w:val="24"/>
                      </w:rPr>
                    </m:ctrlPr>
                  </m:naryPr>
                  <m:sub>
                    <m:r>
                      <m:rPr>
                        <m:sty m:val="bi"/>
                      </m:rPr>
                      <w:rPr>
                        <w:rFonts w:ascii="Cambria Math" w:eastAsia="Cambria Math" w:hAnsi="Cambria Math"/>
                        <w:sz w:val="24"/>
                        <w:szCs w:val="24"/>
                      </w:rPr>
                      <m:t>i=1</m:t>
                    </m:r>
                  </m:sub>
                  <m:sup>
                    <m:r>
                      <m:rPr>
                        <m:sty m:val="bi"/>
                      </m:rPr>
                      <w:rPr>
                        <w:rFonts w:ascii="Cambria Math" w:eastAsia="Cambria Math" w:hAnsi="Cambria Math"/>
                        <w:sz w:val="24"/>
                        <w:szCs w:val="24"/>
                      </w:rPr>
                      <m:t>5</m:t>
                    </m:r>
                  </m:sup>
                  <m:e>
                    <m:sSub>
                      <m:sSubPr>
                        <m:ctrlPr>
                          <w:rPr>
                            <w:rFonts w:ascii="Cambria Math" w:hAnsi="Cambria Math"/>
                            <w:b/>
                            <w:i/>
                            <w:sz w:val="24"/>
                            <w:szCs w:val="24"/>
                          </w:rPr>
                        </m:ctrlPr>
                      </m:sSubPr>
                      <m:e>
                        <m:r>
                          <m:rPr>
                            <m:sty m:val="bi"/>
                          </m:rPr>
                          <w:rPr>
                            <w:rFonts w:ascii="Cambria Math" w:hAnsi="Cambria Math"/>
                            <w:sz w:val="24"/>
                            <w:szCs w:val="24"/>
                          </w:rPr>
                          <m:t>Expd</m:t>
                        </m:r>
                      </m:e>
                      <m:sub>
                        <m:r>
                          <m:rPr>
                            <m:sty m:val="bi"/>
                          </m:rPr>
                          <w:rPr>
                            <w:rFonts w:ascii="Cambria Math" w:hAnsi="Cambria Math"/>
                            <w:sz w:val="24"/>
                            <w:szCs w:val="24"/>
                          </w:rPr>
                          <m:t>i</m:t>
                        </m:r>
                      </m:sub>
                    </m:sSub>
                  </m:e>
                </m:nary>
              </m:oMath>
            </m:oMathPara>
          </w:p>
          <w:p w:rsidR="000D1A50" w:rsidRPr="0031280B" w:rsidRDefault="000D1A50" w:rsidP="00300587">
            <w:pPr>
              <w:rPr>
                <w:bCs/>
                <w:color w:val="000000"/>
                <w:sz w:val="24"/>
                <w:szCs w:val="24"/>
              </w:rPr>
            </w:pPr>
            <w:r w:rsidRPr="0031280B">
              <w:rPr>
                <w:color w:val="000000"/>
                <w:sz w:val="24"/>
                <w:szCs w:val="24"/>
              </w:rPr>
              <w:t>Where:</w:t>
            </w:r>
            <w:r w:rsidRPr="0031280B">
              <w:rPr>
                <w:bCs/>
                <w:color w:val="000000"/>
                <w:sz w:val="24"/>
                <w:szCs w:val="24"/>
              </w:rPr>
              <w:t xml:space="preserve"> </w:t>
            </w:r>
            <m:oMath>
              <m:sSub>
                <m:sSubPr>
                  <m:ctrlPr>
                    <w:rPr>
                      <w:rFonts w:ascii="Cambria Math" w:hAnsi="Cambria Math"/>
                      <w:b/>
                      <w:bCs/>
                      <w:iCs/>
                      <w:sz w:val="24"/>
                      <w:szCs w:val="24"/>
                    </w:rPr>
                  </m:ctrlPr>
                </m:sSubPr>
                <m:e>
                  <m:r>
                    <m:rPr>
                      <m:sty m:val="b"/>
                    </m:rPr>
                    <w:rPr>
                      <w:rFonts w:ascii="Cambria Math" w:hAnsi="Cambria Math"/>
                      <w:sz w:val="24"/>
                      <w:szCs w:val="24"/>
                    </w:rPr>
                    <m:t>Expd</m:t>
                  </m:r>
                </m:e>
                <m:sub>
                  <m:r>
                    <m:rPr>
                      <m:sty m:val="b"/>
                    </m:rPr>
                    <w:rPr>
                      <w:rFonts w:ascii="Cambria Math" w:hAnsi="Cambria Math"/>
                      <w:sz w:val="24"/>
                      <w:szCs w:val="24"/>
                    </w:rPr>
                    <m:t>i</m:t>
                  </m:r>
                </m:sub>
              </m:sSub>
            </m:oMath>
            <w:r w:rsidRPr="0031280B">
              <w:rPr>
                <w:bCs/>
                <w:i/>
                <w:iCs/>
                <w:color w:val="000000"/>
                <w:sz w:val="24"/>
                <w:szCs w:val="24"/>
              </w:rPr>
              <w:t xml:space="preserve"> </w:t>
            </w:r>
            <w:r w:rsidRPr="0031280B">
              <w:rPr>
                <w:bCs/>
                <w:color w:val="000000"/>
                <w:sz w:val="24"/>
                <w:szCs w:val="24"/>
              </w:rPr>
              <w:t>= Expenditure in rupees on  purchase of books and journals in i</w:t>
            </w:r>
            <w:r w:rsidRPr="0031280B">
              <w:rPr>
                <w:bCs/>
                <w:color w:val="000000"/>
                <w:sz w:val="24"/>
                <w:szCs w:val="24"/>
                <w:vertAlign w:val="superscript"/>
              </w:rPr>
              <w:t>th</w:t>
            </w:r>
            <w:r w:rsidRPr="0031280B">
              <w:rPr>
                <w:bCs/>
                <w:color w:val="000000"/>
                <w:sz w:val="24"/>
                <w:szCs w:val="24"/>
              </w:rPr>
              <w:t xml:space="preserve"> year</w:t>
            </w:r>
          </w:p>
          <w:p w:rsidR="000D1A50" w:rsidRPr="0031280B" w:rsidRDefault="000D1A50" w:rsidP="00300587">
            <w:pPr>
              <w:rPr>
                <w:color w:val="000000"/>
              </w:rPr>
            </w:pPr>
          </w:p>
          <w:p w:rsidR="000D1A50" w:rsidRPr="0031280B" w:rsidRDefault="000D1A50" w:rsidP="00300587">
            <w:pPr>
              <w:rPr>
                <w:b/>
                <w:color w:val="000000"/>
              </w:rPr>
            </w:pPr>
            <w:r w:rsidRPr="0031280B">
              <w:rPr>
                <w:b/>
                <w:color w:val="000000"/>
              </w:rPr>
              <w:lastRenderedPageBreak/>
              <w:t>File Description (Upload)</w:t>
            </w:r>
          </w:p>
          <w:p w:rsidR="000D1A50" w:rsidRPr="0031280B" w:rsidRDefault="000D1A50" w:rsidP="000D1A50">
            <w:pPr>
              <w:numPr>
                <w:ilvl w:val="0"/>
                <w:numId w:val="186"/>
              </w:numPr>
              <w:spacing w:line="276" w:lineRule="auto"/>
              <w:rPr>
                <w:color w:val="000000"/>
              </w:rPr>
            </w:pPr>
            <w:r w:rsidRPr="0031280B">
              <w:rPr>
                <w:color w:val="000000"/>
              </w:rPr>
              <w:t>Any additional information</w:t>
            </w:r>
          </w:p>
          <w:p w:rsidR="000D1A50" w:rsidRPr="0031280B" w:rsidRDefault="000D1A50" w:rsidP="000D1A50">
            <w:pPr>
              <w:numPr>
                <w:ilvl w:val="0"/>
                <w:numId w:val="186"/>
              </w:numPr>
              <w:spacing w:line="276" w:lineRule="auto"/>
              <w:rPr>
                <w:color w:val="000000"/>
              </w:rPr>
            </w:pPr>
            <w:r w:rsidRPr="0031280B">
              <w:rPr>
                <w:color w:val="000000"/>
              </w:rPr>
              <w:t>Audited statements of accounts</w:t>
            </w:r>
          </w:p>
          <w:p w:rsidR="000D1A50" w:rsidRPr="00BA26DC" w:rsidRDefault="000D1A50" w:rsidP="00300587">
            <w:pPr>
              <w:rPr>
                <w:bCs/>
                <w:color w:val="000000"/>
                <w:sz w:val="24"/>
                <w:szCs w:val="24"/>
              </w:rPr>
            </w:pPr>
            <w:r w:rsidRPr="0031280B">
              <w:rPr>
                <w:color w:val="000000"/>
              </w:rPr>
              <w:t>Details of annual expenditure for purchase of books and journals during the last five years (Data Template</w:t>
            </w:r>
            <w:r w:rsidR="00326FCC">
              <w:rPr>
                <w:color w:val="000000"/>
              </w:rPr>
              <w:t xml:space="preserve"> as of 4.2.2</w:t>
            </w:r>
            <w:r w:rsidRPr="0031280B">
              <w:rPr>
                <w:color w:val="000000"/>
              </w:rPr>
              <w:t xml:space="preserve">) </w:t>
            </w:r>
          </w:p>
        </w:tc>
        <w:tc>
          <w:tcPr>
            <w:tcW w:w="1620" w:type="dxa"/>
          </w:tcPr>
          <w:p w:rsidR="000D1A50" w:rsidRPr="0031280B" w:rsidRDefault="000D1A50" w:rsidP="00300587">
            <w:pPr>
              <w:jc w:val="center"/>
              <w:rPr>
                <w:b/>
                <w:color w:val="000000"/>
                <w:sz w:val="24"/>
                <w:szCs w:val="24"/>
              </w:rPr>
            </w:pPr>
            <w:r w:rsidRPr="0031280B">
              <w:rPr>
                <w:b/>
                <w:color w:val="000000"/>
                <w:sz w:val="24"/>
                <w:szCs w:val="24"/>
              </w:rPr>
              <w:lastRenderedPageBreak/>
              <w:t>5</w:t>
            </w:r>
          </w:p>
        </w:tc>
      </w:tr>
      <w:tr w:rsidR="000D1A50" w:rsidRPr="00093E46" w:rsidTr="00300587">
        <w:trPr>
          <w:trHeight w:val="431"/>
        </w:trPr>
        <w:tc>
          <w:tcPr>
            <w:tcW w:w="1312" w:type="dxa"/>
          </w:tcPr>
          <w:p w:rsidR="000D1A50" w:rsidRPr="0031280B" w:rsidRDefault="000D1A50" w:rsidP="00300587">
            <w:pPr>
              <w:jc w:val="center"/>
              <w:rPr>
                <w:b/>
                <w:bCs/>
                <w:color w:val="000000"/>
                <w:sz w:val="24"/>
                <w:szCs w:val="24"/>
              </w:rPr>
            </w:pPr>
            <w:r w:rsidRPr="0031280B">
              <w:rPr>
                <w:b/>
                <w:bCs/>
                <w:color w:val="000000"/>
                <w:sz w:val="24"/>
                <w:szCs w:val="24"/>
              </w:rPr>
              <w:lastRenderedPageBreak/>
              <w:t>4.2.4</w:t>
            </w:r>
          </w:p>
          <w:p w:rsidR="000D1A50" w:rsidRPr="0031280B" w:rsidRDefault="000D1A50" w:rsidP="00300587">
            <w:pPr>
              <w:jc w:val="center"/>
              <w:rPr>
                <w:b/>
                <w:bCs/>
                <w:color w:val="000000"/>
                <w:sz w:val="24"/>
                <w:szCs w:val="24"/>
              </w:rPr>
            </w:pPr>
            <w:r w:rsidRPr="0031280B">
              <w:rPr>
                <w:b/>
                <w:bCs/>
                <w:color w:val="000000"/>
                <w:sz w:val="24"/>
                <w:szCs w:val="24"/>
              </w:rPr>
              <w:t>Q</w:t>
            </w:r>
            <w:r w:rsidRPr="0031280B">
              <w:rPr>
                <w:b/>
                <w:bCs/>
                <w:color w:val="000000"/>
                <w:sz w:val="24"/>
                <w:szCs w:val="24"/>
                <w:vertAlign w:val="subscript"/>
              </w:rPr>
              <w:t>n</w:t>
            </w:r>
            <w:r w:rsidRPr="0031280B">
              <w:rPr>
                <w:b/>
                <w:bCs/>
                <w:color w:val="000000"/>
                <w:sz w:val="24"/>
                <w:szCs w:val="24"/>
              </w:rPr>
              <w:t>M</w:t>
            </w:r>
          </w:p>
          <w:p w:rsidR="000D1A50" w:rsidRPr="0031280B" w:rsidRDefault="000D1A50" w:rsidP="00300587">
            <w:pPr>
              <w:jc w:val="center"/>
              <w:rPr>
                <w:b/>
                <w:bCs/>
                <w:color w:val="000000"/>
                <w:sz w:val="24"/>
                <w:szCs w:val="24"/>
              </w:rPr>
            </w:pPr>
          </w:p>
        </w:tc>
        <w:tc>
          <w:tcPr>
            <w:tcW w:w="7020" w:type="dxa"/>
          </w:tcPr>
          <w:p w:rsidR="000D1A50" w:rsidRPr="0031280B" w:rsidRDefault="000D1A50" w:rsidP="00300587">
            <w:pPr>
              <w:rPr>
                <w:b/>
                <w:i/>
                <w:color w:val="000000"/>
                <w:sz w:val="24"/>
                <w:szCs w:val="24"/>
              </w:rPr>
            </w:pPr>
            <w:r w:rsidRPr="0031280B">
              <w:rPr>
                <w:b/>
                <w:i/>
                <w:color w:val="000000"/>
                <w:sz w:val="24"/>
                <w:szCs w:val="24"/>
              </w:rPr>
              <w:t>Percentage per day usage of library by teachers and students ( foot falls and login data</w:t>
            </w:r>
            <w:r>
              <w:rPr>
                <w:b/>
                <w:i/>
                <w:color w:val="000000"/>
                <w:sz w:val="24"/>
                <w:szCs w:val="24"/>
              </w:rPr>
              <w:t xml:space="preserve"> for online access</w:t>
            </w:r>
            <w:r w:rsidRPr="0031280B">
              <w:rPr>
                <w:b/>
                <w:i/>
                <w:color w:val="000000"/>
                <w:sz w:val="24"/>
                <w:szCs w:val="24"/>
              </w:rPr>
              <w:t>) (Data for the latest completed academic year)</w:t>
            </w:r>
          </w:p>
          <w:p w:rsidR="000D1A50" w:rsidRPr="00BA26DC" w:rsidRDefault="000D1A50" w:rsidP="00300587">
            <w:pPr>
              <w:rPr>
                <w:color w:val="000000"/>
                <w:sz w:val="24"/>
                <w:szCs w:val="24"/>
              </w:rPr>
            </w:pPr>
            <w:r w:rsidRPr="00BA26DC">
              <w:rPr>
                <w:color w:val="000000"/>
                <w:sz w:val="24"/>
                <w:szCs w:val="24"/>
              </w:rPr>
              <w:t>4.2.</w:t>
            </w:r>
            <w:r>
              <w:rPr>
                <w:color w:val="000000"/>
                <w:sz w:val="24"/>
                <w:szCs w:val="24"/>
              </w:rPr>
              <w:t>4</w:t>
            </w:r>
            <w:r w:rsidRPr="00BA26DC">
              <w:rPr>
                <w:color w:val="000000"/>
                <w:sz w:val="24"/>
                <w:szCs w:val="24"/>
              </w:rPr>
              <w:t>.1: Number of teachers and students using library per day over last one year</w:t>
            </w:r>
          </w:p>
          <w:p w:rsidR="000D1A50" w:rsidRPr="00BA26DC" w:rsidRDefault="000D1A50" w:rsidP="00300587">
            <w:pPr>
              <w:widowControl w:val="0"/>
              <w:autoSpaceDE w:val="0"/>
              <w:autoSpaceDN w:val="0"/>
              <w:adjustRightInd w:val="0"/>
              <w:ind w:right="38"/>
              <w:rPr>
                <w:bCs/>
                <w:color w:val="000000"/>
                <w:sz w:val="24"/>
                <w:szCs w:val="24"/>
              </w:rPr>
            </w:pPr>
            <w:r w:rsidRPr="00BA26DC">
              <w:rPr>
                <w:bCs/>
                <w:color w:val="000000"/>
                <w:sz w:val="24"/>
                <w:szCs w:val="24"/>
              </w:rPr>
              <w:t>Data Requirements:</w:t>
            </w:r>
            <w:r w:rsidRPr="00BA26DC">
              <w:rPr>
                <w:bCs/>
                <w:color w:val="000000"/>
                <w:szCs w:val="24"/>
              </w:rPr>
              <w:t xml:space="preserve"> </w:t>
            </w:r>
          </w:p>
          <w:p w:rsidR="000D1A50" w:rsidRPr="00BA26DC" w:rsidRDefault="000D1A50" w:rsidP="000D1A50">
            <w:pPr>
              <w:numPr>
                <w:ilvl w:val="0"/>
                <w:numId w:val="33"/>
              </w:numPr>
              <w:rPr>
                <w:color w:val="000000"/>
                <w:sz w:val="24"/>
                <w:szCs w:val="24"/>
              </w:rPr>
            </w:pPr>
            <w:r w:rsidRPr="00BA26DC">
              <w:rPr>
                <w:color w:val="000000"/>
                <w:sz w:val="24"/>
                <w:szCs w:val="24"/>
              </w:rPr>
              <w:t xml:space="preserve"> Upload last page of accession register details</w:t>
            </w:r>
          </w:p>
          <w:p w:rsidR="000D1A50" w:rsidRPr="00BA26DC" w:rsidRDefault="000D1A50" w:rsidP="000D1A50">
            <w:pPr>
              <w:numPr>
                <w:ilvl w:val="0"/>
                <w:numId w:val="33"/>
              </w:numPr>
              <w:rPr>
                <w:color w:val="000000"/>
                <w:sz w:val="24"/>
                <w:szCs w:val="24"/>
              </w:rPr>
            </w:pPr>
            <w:r w:rsidRPr="00BA26DC">
              <w:rPr>
                <w:color w:val="000000"/>
                <w:sz w:val="24"/>
                <w:szCs w:val="24"/>
              </w:rPr>
              <w:t xml:space="preserve"> per day </w:t>
            </w:r>
            <w:r>
              <w:rPr>
                <w:color w:val="000000"/>
                <w:sz w:val="24"/>
                <w:szCs w:val="24"/>
              </w:rPr>
              <w:t xml:space="preserve">login/online </w:t>
            </w:r>
            <w:r w:rsidRPr="00BA26DC">
              <w:rPr>
                <w:color w:val="000000"/>
                <w:sz w:val="24"/>
                <w:szCs w:val="24"/>
              </w:rPr>
              <w:t>us</w:t>
            </w:r>
            <w:r>
              <w:rPr>
                <w:color w:val="000000"/>
                <w:sz w:val="24"/>
                <w:szCs w:val="24"/>
              </w:rPr>
              <w:t>ers</w:t>
            </w:r>
            <w:r w:rsidRPr="00BA26DC">
              <w:rPr>
                <w:color w:val="000000"/>
                <w:sz w:val="24"/>
                <w:szCs w:val="24"/>
              </w:rPr>
              <w:t xml:space="preserve"> of library</w:t>
            </w:r>
          </w:p>
          <w:p w:rsidR="000D1A50" w:rsidRPr="00BA26DC" w:rsidRDefault="000D1A50" w:rsidP="000D1A50">
            <w:pPr>
              <w:numPr>
                <w:ilvl w:val="0"/>
                <w:numId w:val="33"/>
              </w:numPr>
              <w:rPr>
                <w:color w:val="000000"/>
                <w:sz w:val="24"/>
                <w:szCs w:val="24"/>
              </w:rPr>
            </w:pPr>
            <w:r w:rsidRPr="00BA26DC">
              <w:rPr>
                <w:bCs/>
                <w:iCs/>
                <w:color w:val="000000"/>
                <w:sz w:val="24"/>
                <w:szCs w:val="24"/>
              </w:rPr>
              <w:t>Number of users using library</w:t>
            </w:r>
            <w:r w:rsidRPr="00BA26DC">
              <w:rPr>
                <w:color w:val="000000"/>
                <w:sz w:val="24"/>
                <w:szCs w:val="24"/>
              </w:rPr>
              <w:t xml:space="preserve"> </w:t>
            </w:r>
            <w:r w:rsidRPr="00BA26DC">
              <w:rPr>
                <w:bCs/>
                <w:iCs/>
                <w:color w:val="000000"/>
                <w:sz w:val="24"/>
                <w:szCs w:val="24"/>
              </w:rPr>
              <w:t>through e-access</w:t>
            </w:r>
          </w:p>
          <w:p w:rsidR="000D1A50" w:rsidRPr="00BA26DC" w:rsidRDefault="000D1A50" w:rsidP="000D1A50">
            <w:pPr>
              <w:numPr>
                <w:ilvl w:val="0"/>
                <w:numId w:val="33"/>
              </w:numPr>
              <w:rPr>
                <w:color w:val="000000"/>
                <w:sz w:val="24"/>
                <w:szCs w:val="24"/>
              </w:rPr>
            </w:pPr>
            <w:r w:rsidRPr="00BA26DC">
              <w:rPr>
                <w:bCs/>
                <w:iCs/>
                <w:color w:val="000000"/>
                <w:sz w:val="24"/>
                <w:szCs w:val="24"/>
              </w:rPr>
              <w:t>Number of physical users accessing library</w:t>
            </w:r>
          </w:p>
          <w:p w:rsidR="000D1A50" w:rsidRPr="00BA26DC" w:rsidRDefault="000D1A50" w:rsidP="00300587">
            <w:pPr>
              <w:ind w:left="360"/>
              <w:rPr>
                <w:bCs/>
                <w:iCs/>
                <w:color w:val="000000"/>
                <w:sz w:val="24"/>
                <w:szCs w:val="24"/>
              </w:rPr>
            </w:pPr>
          </w:p>
          <w:p w:rsidR="000D1A50" w:rsidRPr="00BA26DC" w:rsidRDefault="000D1A50" w:rsidP="00300587">
            <w:pPr>
              <w:rPr>
                <w:bCs/>
                <w:color w:val="000000"/>
                <w:sz w:val="24"/>
                <w:szCs w:val="24"/>
              </w:rPr>
            </w:pPr>
            <w:r w:rsidRPr="00BA26DC">
              <w:rPr>
                <w:bCs/>
                <w:color w:val="000000"/>
                <w:sz w:val="24"/>
                <w:szCs w:val="24"/>
              </w:rPr>
              <w:t>Formula:</w:t>
            </w:r>
          </w:p>
          <w:p w:rsidR="000D1A50" w:rsidRPr="00BA26DC" w:rsidRDefault="00E1124E" w:rsidP="00300587">
            <w:pPr>
              <w:jc w:val="center"/>
              <w:rPr>
                <w:rFonts w:cs="Mangal"/>
                <w:color w:val="000000"/>
                <w:sz w:val="20"/>
                <w:szCs w:val="20"/>
                <w:lang w:eastAsia="en-IN"/>
              </w:rPr>
            </w:pPr>
            <m:oMathPara>
              <m:oMath>
                <m:f>
                  <m:fPr>
                    <m:ctrlPr>
                      <w:rPr>
                        <w:rFonts w:ascii="Cambria Math" w:hAnsi="Cambria Math"/>
                        <w:sz w:val="24"/>
                        <w:szCs w:val="24"/>
                      </w:rPr>
                    </m:ctrlPr>
                  </m:fPr>
                  <m:num>
                    <m:eqArr>
                      <m:eqArrPr>
                        <m:ctrlPr>
                          <w:rPr>
                            <w:rFonts w:ascii="Cambria Math" w:hAnsi="Cambria Math"/>
                            <w:sz w:val="24"/>
                            <w:szCs w:val="24"/>
                          </w:rPr>
                        </m:ctrlPr>
                      </m:eqArrPr>
                      <m:e>
                        <m:r>
                          <m:rPr>
                            <m:sty m:val="p"/>
                          </m:rPr>
                          <w:rPr>
                            <w:rFonts w:ascii="Cambria Math" w:hAnsi="Cambria Math"/>
                            <w:sz w:val="24"/>
                            <w:szCs w:val="24"/>
                          </w:rPr>
                          <m:t>Number of teachers and students</m:t>
                        </m:r>
                      </m:e>
                      <m:e>
                        <m:r>
                          <m:rPr>
                            <m:sty m:val="p"/>
                          </m:rPr>
                          <w:rPr>
                            <w:rFonts w:ascii="Cambria Math" w:hAnsi="Cambria Math"/>
                            <w:sz w:val="24"/>
                            <w:szCs w:val="24"/>
                          </w:rPr>
                          <m:t xml:space="preserve"> using library per day</m:t>
                        </m:r>
                      </m:e>
                    </m:eqArr>
                  </m:num>
                  <m:den>
                    <m:eqArr>
                      <m:eqArrPr>
                        <m:ctrlPr>
                          <w:rPr>
                            <w:rFonts w:ascii="Cambria Math" w:hAnsi="Cambria Math"/>
                            <w:sz w:val="24"/>
                            <w:szCs w:val="24"/>
                          </w:rPr>
                        </m:ctrlPr>
                      </m:eqArrPr>
                      <m:e>
                        <m:r>
                          <m:rPr>
                            <m:sty m:val="p"/>
                          </m:rPr>
                          <w:rPr>
                            <w:rFonts w:ascii="Cambria Math" w:hAnsi="Cambria Math"/>
                            <w:sz w:val="24"/>
                            <w:szCs w:val="24"/>
                          </w:rPr>
                          <m:t xml:space="preserve">Total number of teachers and students </m:t>
                        </m:r>
                      </m:e>
                    </m:eqArr>
                  </m:den>
                </m:f>
                <m:r>
                  <m:rPr>
                    <m:sty m:val="b"/>
                  </m:rPr>
                  <w:rPr>
                    <w:rFonts w:ascii="Cambria Math" w:hAnsi="Cambria Math"/>
                    <w:sz w:val="24"/>
                    <w:szCs w:val="24"/>
                  </w:rPr>
                  <m:t>X 100</m:t>
                </m:r>
              </m:oMath>
            </m:oMathPara>
          </w:p>
          <w:p w:rsidR="000D1A50" w:rsidRPr="00BA26DC" w:rsidRDefault="000D1A50" w:rsidP="00300587">
            <w:pPr>
              <w:rPr>
                <w:b/>
                <w:color w:val="000000"/>
              </w:rPr>
            </w:pPr>
          </w:p>
          <w:p w:rsidR="000D1A50" w:rsidRPr="00BA26DC" w:rsidRDefault="000D1A50" w:rsidP="00300587">
            <w:pPr>
              <w:rPr>
                <w:b/>
                <w:color w:val="000000"/>
              </w:rPr>
            </w:pPr>
            <w:r w:rsidRPr="00BA26DC">
              <w:rPr>
                <w:b/>
                <w:color w:val="000000"/>
              </w:rPr>
              <w:t>File Description (Upload)</w:t>
            </w:r>
          </w:p>
          <w:p w:rsidR="000D1A50" w:rsidRPr="00BA26DC" w:rsidRDefault="000D1A50" w:rsidP="000D1A50">
            <w:pPr>
              <w:numPr>
                <w:ilvl w:val="0"/>
                <w:numId w:val="169"/>
              </w:numPr>
              <w:spacing w:line="276" w:lineRule="auto"/>
              <w:rPr>
                <w:b/>
                <w:i/>
                <w:color w:val="000000"/>
                <w:sz w:val="24"/>
                <w:szCs w:val="24"/>
              </w:rPr>
            </w:pPr>
            <w:r w:rsidRPr="00BA26DC">
              <w:rPr>
                <w:color w:val="000000"/>
              </w:rPr>
              <w:t>Any additional information</w:t>
            </w:r>
          </w:p>
          <w:p w:rsidR="000D1A50" w:rsidRPr="00E75F88" w:rsidRDefault="000D1A50" w:rsidP="00300587">
            <w:pPr>
              <w:numPr>
                <w:ilvl w:val="0"/>
                <w:numId w:val="169"/>
              </w:numPr>
              <w:spacing w:line="276" w:lineRule="auto"/>
              <w:rPr>
                <w:b/>
                <w:i/>
                <w:color w:val="000000"/>
                <w:sz w:val="24"/>
                <w:szCs w:val="24"/>
              </w:rPr>
            </w:pPr>
            <w:r w:rsidRPr="00E75F88">
              <w:rPr>
                <w:color w:val="000000"/>
              </w:rPr>
              <w:t>Details of library usage by teachers and students (Library accession register, online accession details to be provided as supporting documents)</w:t>
            </w:r>
          </w:p>
        </w:tc>
        <w:tc>
          <w:tcPr>
            <w:tcW w:w="1620" w:type="dxa"/>
          </w:tcPr>
          <w:p w:rsidR="000D1A50" w:rsidRPr="0031280B" w:rsidRDefault="000D1A50" w:rsidP="00300587">
            <w:pPr>
              <w:jc w:val="center"/>
              <w:rPr>
                <w:b/>
                <w:bCs/>
                <w:color w:val="000000"/>
                <w:sz w:val="24"/>
                <w:szCs w:val="24"/>
              </w:rPr>
            </w:pPr>
            <w:r w:rsidRPr="0031280B">
              <w:rPr>
                <w:b/>
                <w:bCs/>
                <w:color w:val="000000"/>
                <w:sz w:val="24"/>
                <w:szCs w:val="24"/>
              </w:rPr>
              <w:t>5</w:t>
            </w:r>
          </w:p>
        </w:tc>
      </w:tr>
    </w:tbl>
    <w:p w:rsidR="000D1A50" w:rsidRPr="00093E46" w:rsidRDefault="000D1A50" w:rsidP="000D1A50">
      <w:pPr>
        <w:ind w:left="2160" w:firstLine="720"/>
        <w:rPr>
          <w:b/>
          <w:bCs/>
          <w:color w:val="000000"/>
          <w:sz w:val="24"/>
          <w:szCs w:val="24"/>
          <w:highlight w:val="yellow"/>
        </w:rPr>
      </w:pPr>
    </w:p>
    <w:p w:rsidR="000D1A50" w:rsidRPr="00093E46" w:rsidRDefault="000D1A50" w:rsidP="000D1A50">
      <w:pPr>
        <w:ind w:left="2160" w:firstLine="720"/>
        <w:rPr>
          <w:b/>
          <w:bCs/>
          <w:color w:val="000000"/>
          <w:sz w:val="24"/>
          <w:szCs w:val="24"/>
          <w:highlight w:val="yellow"/>
        </w:rPr>
      </w:pPr>
    </w:p>
    <w:p w:rsidR="000D1A50" w:rsidRPr="00BA26DC" w:rsidRDefault="000D1A50" w:rsidP="000D1A50">
      <w:pPr>
        <w:ind w:left="2160" w:firstLine="720"/>
        <w:rPr>
          <w:b/>
          <w:bCs/>
          <w:color w:val="000000"/>
          <w:sz w:val="24"/>
          <w:szCs w:val="24"/>
        </w:rPr>
      </w:pPr>
      <w:r w:rsidRPr="00BA26DC">
        <w:rPr>
          <w:b/>
          <w:bCs/>
          <w:color w:val="000000"/>
          <w:sz w:val="24"/>
          <w:szCs w:val="24"/>
        </w:rPr>
        <w:t>Key Indicator – 4.3    IT Infrastructure (30)</w:t>
      </w:r>
    </w:p>
    <w:p w:rsidR="000D1A50" w:rsidRPr="00093E46" w:rsidRDefault="000D1A50" w:rsidP="000D1A50">
      <w:pPr>
        <w:ind w:left="2160" w:firstLine="720"/>
        <w:rPr>
          <w:b/>
          <w:bCs/>
          <w:color w:val="000000"/>
          <w:sz w:val="24"/>
          <w:szCs w:val="24"/>
          <w:highlight w:val="yellow"/>
        </w:rPr>
      </w:pPr>
    </w:p>
    <w:tbl>
      <w:tblPr>
        <w:tblW w:w="995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12"/>
        <w:gridCol w:w="7020"/>
        <w:gridCol w:w="1620"/>
      </w:tblGrid>
      <w:tr w:rsidR="000D1A50" w:rsidRPr="00093E46" w:rsidTr="00300587">
        <w:trPr>
          <w:trHeight w:val="371"/>
        </w:trPr>
        <w:tc>
          <w:tcPr>
            <w:tcW w:w="1312" w:type="dxa"/>
          </w:tcPr>
          <w:p w:rsidR="000D1A50" w:rsidRPr="00BA26DC" w:rsidRDefault="000D1A50" w:rsidP="00300587">
            <w:pPr>
              <w:jc w:val="center"/>
              <w:rPr>
                <w:b/>
                <w:bCs/>
                <w:color w:val="000000"/>
                <w:sz w:val="24"/>
                <w:szCs w:val="24"/>
              </w:rPr>
            </w:pPr>
            <w:r w:rsidRPr="00BA26DC">
              <w:rPr>
                <w:b/>
                <w:bCs/>
                <w:color w:val="000000"/>
                <w:sz w:val="24"/>
                <w:szCs w:val="24"/>
              </w:rPr>
              <w:t xml:space="preserve">Metric No. </w:t>
            </w:r>
          </w:p>
        </w:tc>
        <w:tc>
          <w:tcPr>
            <w:tcW w:w="7020" w:type="dxa"/>
          </w:tcPr>
          <w:p w:rsidR="000D1A50" w:rsidRPr="00BA26DC" w:rsidRDefault="000D1A50" w:rsidP="00300587">
            <w:pPr>
              <w:jc w:val="center"/>
              <w:rPr>
                <w:b/>
                <w:bCs/>
                <w:color w:val="000000"/>
                <w:sz w:val="24"/>
                <w:szCs w:val="24"/>
              </w:rPr>
            </w:pPr>
          </w:p>
        </w:tc>
        <w:tc>
          <w:tcPr>
            <w:tcW w:w="1620" w:type="dxa"/>
          </w:tcPr>
          <w:p w:rsidR="000D1A50" w:rsidRPr="00BA26DC" w:rsidRDefault="000D1A50" w:rsidP="00300587">
            <w:pPr>
              <w:jc w:val="center"/>
              <w:rPr>
                <w:b/>
                <w:bCs/>
                <w:color w:val="000000"/>
                <w:sz w:val="24"/>
                <w:szCs w:val="24"/>
              </w:rPr>
            </w:pPr>
            <w:r w:rsidRPr="00BA26DC">
              <w:rPr>
                <w:b/>
                <w:bCs/>
                <w:color w:val="000000"/>
                <w:sz w:val="24"/>
                <w:szCs w:val="24"/>
              </w:rPr>
              <w:t>Weightage</w:t>
            </w:r>
          </w:p>
        </w:tc>
      </w:tr>
      <w:tr w:rsidR="000D1A50" w:rsidRPr="00093E46" w:rsidTr="00300587">
        <w:trPr>
          <w:trHeight w:val="350"/>
        </w:trPr>
        <w:tc>
          <w:tcPr>
            <w:tcW w:w="1312" w:type="dxa"/>
          </w:tcPr>
          <w:p w:rsidR="000D1A50" w:rsidRPr="00BA26DC" w:rsidRDefault="000D1A50" w:rsidP="00300587">
            <w:pPr>
              <w:jc w:val="center"/>
              <w:rPr>
                <w:b/>
                <w:bCs/>
                <w:color w:val="000000"/>
                <w:sz w:val="24"/>
                <w:szCs w:val="24"/>
              </w:rPr>
            </w:pPr>
            <w:r w:rsidRPr="00BA26DC">
              <w:rPr>
                <w:b/>
                <w:bCs/>
                <w:color w:val="000000"/>
                <w:sz w:val="24"/>
                <w:szCs w:val="24"/>
              </w:rPr>
              <w:t>4.3.1</w:t>
            </w:r>
          </w:p>
          <w:p w:rsidR="000D1A50" w:rsidRPr="00BA26DC" w:rsidRDefault="000D1A50" w:rsidP="00300587">
            <w:pPr>
              <w:jc w:val="center"/>
              <w:rPr>
                <w:color w:val="000000"/>
                <w:sz w:val="24"/>
                <w:szCs w:val="24"/>
              </w:rPr>
            </w:pPr>
          </w:p>
          <w:p w:rsidR="000D1A50" w:rsidRPr="00BA26DC" w:rsidRDefault="000D1A50" w:rsidP="00300587">
            <w:pPr>
              <w:jc w:val="center"/>
              <w:rPr>
                <w:color w:val="000000"/>
                <w:sz w:val="24"/>
                <w:szCs w:val="24"/>
              </w:rPr>
            </w:pPr>
            <w:r w:rsidRPr="00BA26DC">
              <w:rPr>
                <w:b/>
                <w:bCs/>
                <w:color w:val="000000"/>
                <w:sz w:val="24"/>
                <w:szCs w:val="24"/>
              </w:rPr>
              <w:t>Q</w:t>
            </w:r>
            <w:r w:rsidRPr="00BA26DC">
              <w:rPr>
                <w:b/>
                <w:bCs/>
                <w:color w:val="000000"/>
                <w:sz w:val="24"/>
                <w:szCs w:val="24"/>
                <w:vertAlign w:val="subscript"/>
              </w:rPr>
              <w:t>n</w:t>
            </w:r>
            <w:r w:rsidRPr="00BA26DC">
              <w:rPr>
                <w:b/>
                <w:bCs/>
                <w:color w:val="000000"/>
                <w:sz w:val="24"/>
                <w:szCs w:val="24"/>
              </w:rPr>
              <w:t>M</w:t>
            </w:r>
          </w:p>
        </w:tc>
        <w:tc>
          <w:tcPr>
            <w:tcW w:w="7020" w:type="dxa"/>
          </w:tcPr>
          <w:p w:rsidR="000D1A50" w:rsidRPr="00BA26DC" w:rsidRDefault="000D1A50" w:rsidP="00300587">
            <w:pPr>
              <w:rPr>
                <w:color w:val="000000"/>
              </w:rPr>
            </w:pPr>
            <w:r w:rsidRPr="00BA26DC">
              <w:rPr>
                <w:b/>
                <w:i/>
                <w:color w:val="000000"/>
                <w:sz w:val="24"/>
                <w:szCs w:val="24"/>
              </w:rPr>
              <w:t xml:space="preserve">Percentage of classrooms and seminar halls with ICT - enabled facilities  such as </w:t>
            </w:r>
            <w:r w:rsidRPr="00BA26DC">
              <w:rPr>
                <w:bCs/>
                <w:color w:val="000000"/>
                <w:sz w:val="24"/>
                <w:szCs w:val="24"/>
              </w:rPr>
              <w:t xml:space="preserve"> </w:t>
            </w:r>
            <w:r w:rsidRPr="00BA26DC">
              <w:rPr>
                <w:b/>
                <w:bCs/>
                <w:i/>
                <w:color w:val="000000"/>
                <w:sz w:val="24"/>
                <w:szCs w:val="24"/>
              </w:rPr>
              <w:t>LCD, smart board, Wi-Fi/LAN, audio video recording facilities .</w:t>
            </w:r>
            <w:r w:rsidRPr="00BA26DC">
              <w:rPr>
                <w:b/>
                <w:i/>
                <w:color w:val="000000"/>
                <w:sz w:val="24"/>
                <w:szCs w:val="24"/>
              </w:rPr>
              <w:t>(Data for the latest completed academic year)</w:t>
            </w:r>
          </w:p>
          <w:p w:rsidR="000D1A50" w:rsidRPr="00BA26DC" w:rsidRDefault="000D1A50" w:rsidP="00300587">
            <w:pPr>
              <w:rPr>
                <w:color w:val="000000"/>
                <w:sz w:val="24"/>
                <w:szCs w:val="24"/>
              </w:rPr>
            </w:pPr>
          </w:p>
          <w:p w:rsidR="000D1A50" w:rsidRPr="00BA26DC" w:rsidRDefault="000D1A50" w:rsidP="00300587">
            <w:pPr>
              <w:rPr>
                <w:color w:val="000000"/>
              </w:rPr>
            </w:pPr>
            <w:r w:rsidRPr="00BA26DC">
              <w:rPr>
                <w:color w:val="000000"/>
              </w:rPr>
              <w:t>4.3.1.1: Number of classrooms and seminar halls with ICT facilities</w:t>
            </w:r>
          </w:p>
          <w:p w:rsidR="000D1A50" w:rsidRPr="00BA26DC" w:rsidRDefault="000D1A50" w:rsidP="00300587">
            <w:pPr>
              <w:widowControl w:val="0"/>
              <w:autoSpaceDE w:val="0"/>
              <w:autoSpaceDN w:val="0"/>
              <w:adjustRightInd w:val="0"/>
              <w:ind w:right="38"/>
              <w:rPr>
                <w:bCs/>
                <w:color w:val="000000"/>
                <w:sz w:val="24"/>
                <w:szCs w:val="24"/>
              </w:rPr>
            </w:pPr>
            <w:r w:rsidRPr="00BA26DC">
              <w:rPr>
                <w:bCs/>
                <w:color w:val="000000"/>
                <w:sz w:val="24"/>
                <w:szCs w:val="24"/>
              </w:rPr>
              <w:t>Data Requirements:</w:t>
            </w:r>
            <w:r w:rsidRPr="00BA26DC">
              <w:rPr>
                <w:bCs/>
                <w:color w:val="000000"/>
                <w:szCs w:val="24"/>
              </w:rPr>
              <w:t xml:space="preserve"> (As per </w:t>
            </w:r>
            <w:r>
              <w:rPr>
                <w:bCs/>
                <w:color w:val="000000"/>
                <w:szCs w:val="24"/>
              </w:rPr>
              <w:t>Data Template</w:t>
            </w:r>
            <w:r w:rsidRPr="00BA26DC">
              <w:rPr>
                <w:bCs/>
                <w:color w:val="000000"/>
                <w:szCs w:val="24"/>
              </w:rPr>
              <w:t>)</w:t>
            </w:r>
          </w:p>
          <w:p w:rsidR="000D1A50" w:rsidRPr="00BA26DC" w:rsidRDefault="000D1A50" w:rsidP="000D1A50">
            <w:pPr>
              <w:widowControl w:val="0"/>
              <w:numPr>
                <w:ilvl w:val="0"/>
                <w:numId w:val="68"/>
              </w:numPr>
              <w:autoSpaceDE w:val="0"/>
              <w:autoSpaceDN w:val="0"/>
              <w:adjustRightInd w:val="0"/>
              <w:ind w:right="38"/>
              <w:contextualSpacing/>
              <w:rPr>
                <w:bCs/>
                <w:color w:val="000000"/>
                <w:sz w:val="24"/>
                <w:szCs w:val="24"/>
              </w:rPr>
            </w:pPr>
            <w:r w:rsidRPr="00BA26DC">
              <w:rPr>
                <w:bCs/>
                <w:color w:val="000000"/>
                <w:sz w:val="24"/>
                <w:szCs w:val="24"/>
              </w:rPr>
              <w:t>Number of classrooms with LCD facilities</w:t>
            </w:r>
          </w:p>
          <w:p w:rsidR="000D1A50" w:rsidRPr="00BA26DC" w:rsidRDefault="000D1A50" w:rsidP="000D1A50">
            <w:pPr>
              <w:widowControl w:val="0"/>
              <w:numPr>
                <w:ilvl w:val="0"/>
                <w:numId w:val="68"/>
              </w:numPr>
              <w:autoSpaceDE w:val="0"/>
              <w:autoSpaceDN w:val="0"/>
              <w:adjustRightInd w:val="0"/>
              <w:ind w:right="38"/>
              <w:contextualSpacing/>
              <w:rPr>
                <w:bCs/>
                <w:color w:val="000000"/>
                <w:sz w:val="24"/>
                <w:szCs w:val="24"/>
              </w:rPr>
            </w:pPr>
            <w:r w:rsidRPr="00BA26DC">
              <w:rPr>
                <w:bCs/>
                <w:color w:val="000000"/>
                <w:sz w:val="24"/>
                <w:szCs w:val="24"/>
              </w:rPr>
              <w:t>Number of classrooms with Wi-Fi/LAN facilities</w:t>
            </w:r>
          </w:p>
          <w:p w:rsidR="000D1A50" w:rsidRPr="00BA26DC" w:rsidRDefault="000D1A50" w:rsidP="000D1A50">
            <w:pPr>
              <w:widowControl w:val="0"/>
              <w:numPr>
                <w:ilvl w:val="0"/>
                <w:numId w:val="68"/>
              </w:numPr>
              <w:autoSpaceDE w:val="0"/>
              <w:autoSpaceDN w:val="0"/>
              <w:adjustRightInd w:val="0"/>
              <w:ind w:right="38"/>
              <w:contextualSpacing/>
              <w:rPr>
                <w:bCs/>
                <w:color w:val="000000"/>
                <w:sz w:val="24"/>
                <w:szCs w:val="24"/>
              </w:rPr>
            </w:pPr>
            <w:r w:rsidRPr="00BA26DC">
              <w:rPr>
                <w:bCs/>
                <w:color w:val="000000"/>
                <w:sz w:val="24"/>
                <w:szCs w:val="24"/>
              </w:rPr>
              <w:t>Number of seminar halls with ICT facilities</w:t>
            </w:r>
          </w:p>
          <w:p w:rsidR="000D1A50" w:rsidRPr="00BA26DC" w:rsidRDefault="000D1A50" w:rsidP="00300587">
            <w:pPr>
              <w:rPr>
                <w:bCs/>
                <w:color w:val="000000"/>
                <w:sz w:val="24"/>
                <w:szCs w:val="24"/>
              </w:rPr>
            </w:pPr>
          </w:p>
          <w:p w:rsidR="000D1A50" w:rsidRPr="00BA26DC" w:rsidRDefault="000D1A50" w:rsidP="00300587">
            <w:pPr>
              <w:rPr>
                <w:bCs/>
                <w:color w:val="000000"/>
                <w:sz w:val="24"/>
                <w:szCs w:val="24"/>
              </w:rPr>
            </w:pPr>
            <w:r w:rsidRPr="00BA26DC">
              <w:rPr>
                <w:bCs/>
                <w:color w:val="000000"/>
                <w:sz w:val="24"/>
                <w:szCs w:val="24"/>
              </w:rPr>
              <w:t xml:space="preserve">Formula: </w:t>
            </w:r>
          </w:p>
          <w:p w:rsidR="000D1A50" w:rsidRPr="00BA26DC" w:rsidRDefault="000D1A50" w:rsidP="00300587">
            <w:pPr>
              <w:rPr>
                <w:color w:val="000000"/>
                <w:sz w:val="24"/>
                <w:szCs w:val="24"/>
              </w:rPr>
            </w:pPr>
          </w:p>
          <w:p w:rsidR="000D1A50" w:rsidRPr="00BA26DC" w:rsidRDefault="00E1124E" w:rsidP="00300587">
            <w:pPr>
              <w:jc w:val="center"/>
              <w:rPr>
                <w:color w:val="000000"/>
              </w:rPr>
            </w:pPr>
            <m:oMathPara>
              <m:oMath>
                <m:f>
                  <m:fPr>
                    <m:ctrlPr>
                      <w:rPr>
                        <w:rFonts w:ascii="Cambria Math" w:hAnsi="Cambria Math"/>
                        <w:i/>
                        <w:sz w:val="24"/>
                        <w:szCs w:val="24"/>
                      </w:rPr>
                    </m:ctrlPr>
                  </m:fPr>
                  <m:num>
                    <m:eqArr>
                      <m:eqArrPr>
                        <m:ctrlPr>
                          <w:rPr>
                            <w:rFonts w:ascii="Cambria Math" w:hAnsi="Cambria Math"/>
                            <w:sz w:val="24"/>
                            <w:szCs w:val="24"/>
                          </w:rPr>
                        </m:ctrlPr>
                      </m:eqArrPr>
                      <m:e>
                        <m:r>
                          <m:rPr>
                            <m:sty m:val="p"/>
                          </m:rPr>
                          <w:rPr>
                            <w:rFonts w:ascii="Cambria Math" w:hAnsi="Cambria Math"/>
                            <w:sz w:val="24"/>
                            <w:szCs w:val="24"/>
                          </w:rPr>
                          <m:t xml:space="preserve"> Number of classrooms  and seminar halls with</m:t>
                        </m:r>
                        <m:ctrlPr>
                          <w:rPr>
                            <w:rFonts w:ascii="Cambria Math" w:eastAsia="Cambria Math" w:hAnsi="Cambria Math"/>
                            <w:sz w:val="24"/>
                            <w:szCs w:val="24"/>
                          </w:rPr>
                        </m:ctrlPr>
                      </m:e>
                      <m:e>
                        <m:r>
                          <m:rPr>
                            <m:sty m:val="p"/>
                          </m:rPr>
                          <w:rPr>
                            <w:rFonts w:ascii="Cambria Math" w:hAnsi="Cambria Math"/>
                            <w:sz w:val="24"/>
                            <w:szCs w:val="24"/>
                          </w:rPr>
                          <m:t>ICT facilities</m:t>
                        </m:r>
                      </m:e>
                    </m:eqArr>
                  </m:num>
                  <m:den>
                    <m:eqArr>
                      <m:eqArrPr>
                        <m:ctrlPr>
                          <w:rPr>
                            <w:rFonts w:ascii="Cambria Math" w:hAnsi="Cambria Math"/>
                            <w:sz w:val="24"/>
                            <w:szCs w:val="24"/>
                          </w:rPr>
                        </m:ctrlPr>
                      </m:eqArrPr>
                      <m:e>
                        <m:r>
                          <m:rPr>
                            <m:sty m:val="p"/>
                          </m:rPr>
                          <w:rPr>
                            <w:rFonts w:ascii="Cambria Math" w:hAnsi="Cambria Math"/>
                            <w:sz w:val="24"/>
                            <w:szCs w:val="24"/>
                          </w:rPr>
                          <m:t>Total number of classrooms/seminar halls</m:t>
                        </m:r>
                      </m:e>
                      <m:e>
                        <m:r>
                          <m:rPr>
                            <m:sty m:val="p"/>
                          </m:rPr>
                          <w:rPr>
                            <w:rFonts w:ascii="Cambria Math" w:hAnsi="Cambria Math"/>
                            <w:sz w:val="24"/>
                            <w:szCs w:val="24"/>
                          </w:rPr>
                          <m:t xml:space="preserve"> in the institution</m:t>
                        </m:r>
                      </m:e>
                    </m:eqArr>
                  </m:den>
                </m:f>
                <m:r>
                  <m:rPr>
                    <m:sty m:val="bi"/>
                  </m:rPr>
                  <w:rPr>
                    <w:rFonts w:ascii="Cambria Math" w:hAnsi="Cambria Math"/>
                    <w:sz w:val="24"/>
                    <w:szCs w:val="24"/>
                  </w:rPr>
                  <m:t>×100</m:t>
                </m:r>
              </m:oMath>
            </m:oMathPara>
          </w:p>
          <w:p w:rsidR="000D1A50" w:rsidRPr="00BA26DC" w:rsidRDefault="000D1A50" w:rsidP="00300587">
            <w:pPr>
              <w:rPr>
                <w:b/>
                <w:color w:val="000000"/>
              </w:rPr>
            </w:pPr>
          </w:p>
          <w:p w:rsidR="00891F3F" w:rsidRDefault="00891F3F" w:rsidP="00300587">
            <w:pPr>
              <w:rPr>
                <w:b/>
                <w:color w:val="000000"/>
              </w:rPr>
            </w:pPr>
          </w:p>
          <w:p w:rsidR="000D1A50" w:rsidRPr="00BA26DC" w:rsidRDefault="000D1A50" w:rsidP="00300587">
            <w:pPr>
              <w:rPr>
                <w:b/>
                <w:color w:val="000000"/>
              </w:rPr>
            </w:pPr>
            <w:r w:rsidRPr="00BA26DC">
              <w:rPr>
                <w:b/>
                <w:color w:val="000000"/>
              </w:rPr>
              <w:lastRenderedPageBreak/>
              <w:t xml:space="preserve">File Description </w:t>
            </w:r>
          </w:p>
          <w:p w:rsidR="000D1A50" w:rsidRPr="00BA26DC" w:rsidRDefault="000D1A50" w:rsidP="000D1A50">
            <w:pPr>
              <w:numPr>
                <w:ilvl w:val="0"/>
                <w:numId w:val="167"/>
              </w:numPr>
              <w:spacing w:line="276" w:lineRule="auto"/>
              <w:rPr>
                <w:color w:val="000000"/>
              </w:rPr>
            </w:pPr>
            <w:r w:rsidRPr="00BA26DC">
              <w:rPr>
                <w:color w:val="000000"/>
              </w:rPr>
              <w:t>Upload any additional information</w:t>
            </w:r>
          </w:p>
          <w:p w:rsidR="000D1A50" w:rsidRPr="00BA26DC" w:rsidRDefault="000D1A50" w:rsidP="000D1A50">
            <w:pPr>
              <w:numPr>
                <w:ilvl w:val="0"/>
                <w:numId w:val="167"/>
              </w:numPr>
              <w:rPr>
                <w:b/>
                <w:bCs/>
                <w:color w:val="000000"/>
                <w:sz w:val="24"/>
                <w:szCs w:val="24"/>
              </w:rPr>
            </w:pPr>
            <w:r w:rsidRPr="00BA26DC">
              <w:rPr>
                <w:color w:val="000000"/>
              </w:rPr>
              <w:t>Paste link for additional information</w:t>
            </w:r>
          </w:p>
          <w:p w:rsidR="000D1A50" w:rsidRPr="00BA26DC" w:rsidRDefault="000D1A50" w:rsidP="000D1A50">
            <w:pPr>
              <w:numPr>
                <w:ilvl w:val="0"/>
                <w:numId w:val="167"/>
              </w:numPr>
              <w:rPr>
                <w:b/>
                <w:bCs/>
                <w:color w:val="000000"/>
                <w:sz w:val="24"/>
                <w:szCs w:val="24"/>
              </w:rPr>
            </w:pPr>
            <w:r w:rsidRPr="00BA26DC">
              <w:rPr>
                <w:color w:val="000000"/>
              </w:rPr>
              <w:t>Upload Number of classrooms and seminar halls with ICT enabled facilities</w:t>
            </w:r>
            <w:r w:rsidRPr="00BA26DC">
              <w:rPr>
                <w:color w:val="000000"/>
                <w:sz w:val="24"/>
                <w:szCs w:val="24"/>
              </w:rPr>
              <w:t xml:space="preserve"> </w:t>
            </w:r>
            <w:r w:rsidRPr="00BA26DC">
              <w:rPr>
                <w:color w:val="000000"/>
              </w:rPr>
              <w:t>(Data Template)</w:t>
            </w:r>
          </w:p>
        </w:tc>
        <w:tc>
          <w:tcPr>
            <w:tcW w:w="1620" w:type="dxa"/>
          </w:tcPr>
          <w:p w:rsidR="000D1A50" w:rsidRPr="00BA26DC" w:rsidRDefault="000D1A50" w:rsidP="00300587">
            <w:pPr>
              <w:jc w:val="center"/>
              <w:rPr>
                <w:b/>
                <w:bCs/>
                <w:color w:val="000000"/>
                <w:sz w:val="24"/>
                <w:szCs w:val="24"/>
              </w:rPr>
            </w:pPr>
            <w:r>
              <w:rPr>
                <w:b/>
                <w:bCs/>
                <w:color w:val="000000"/>
                <w:sz w:val="24"/>
                <w:szCs w:val="24"/>
              </w:rPr>
              <w:lastRenderedPageBreak/>
              <w:t>5</w:t>
            </w:r>
          </w:p>
        </w:tc>
      </w:tr>
      <w:tr w:rsidR="000D1A50" w:rsidRPr="00093E46" w:rsidTr="00300587">
        <w:trPr>
          <w:trHeight w:val="350"/>
        </w:trPr>
        <w:tc>
          <w:tcPr>
            <w:tcW w:w="1312" w:type="dxa"/>
          </w:tcPr>
          <w:p w:rsidR="000D1A50" w:rsidRPr="00AF6CD2" w:rsidRDefault="000D1A50" w:rsidP="00300587">
            <w:pPr>
              <w:pStyle w:val="NoSpacing"/>
              <w:jc w:val="center"/>
              <w:rPr>
                <w:rFonts w:ascii="Book Antiqua" w:hAnsi="Book Antiqua" w:cs="Times New Roman"/>
                <w:b/>
                <w:bCs/>
                <w:sz w:val="24"/>
                <w:szCs w:val="24"/>
              </w:rPr>
            </w:pPr>
            <w:r>
              <w:rPr>
                <w:rFonts w:ascii="Book Antiqua" w:hAnsi="Book Antiqua" w:cs="Times New Roman"/>
                <w:b/>
                <w:bCs/>
                <w:sz w:val="24"/>
                <w:szCs w:val="24"/>
              </w:rPr>
              <w:lastRenderedPageBreak/>
              <w:t>4.3.2</w:t>
            </w:r>
          </w:p>
          <w:p w:rsidR="000D1A50" w:rsidRPr="00AF6CD2" w:rsidRDefault="000D1A50" w:rsidP="00300587">
            <w:pPr>
              <w:pStyle w:val="NoSpacing"/>
              <w:jc w:val="center"/>
              <w:rPr>
                <w:rFonts w:ascii="Book Antiqua" w:hAnsi="Book Antiqua" w:cs="Times New Roman"/>
                <w:sz w:val="24"/>
                <w:szCs w:val="24"/>
              </w:rPr>
            </w:pPr>
          </w:p>
          <w:p w:rsidR="000D1A50" w:rsidRPr="00BA26DC" w:rsidRDefault="000D1A50" w:rsidP="00300587">
            <w:pPr>
              <w:jc w:val="center"/>
              <w:rPr>
                <w:b/>
                <w:bCs/>
                <w:color w:val="000000"/>
                <w:sz w:val="24"/>
                <w:szCs w:val="24"/>
              </w:rPr>
            </w:pPr>
            <w:r w:rsidRPr="00AF6CD2">
              <w:rPr>
                <w:rFonts w:ascii="Book Antiqua" w:hAnsi="Book Antiqua"/>
                <w:b/>
                <w:bCs/>
                <w:sz w:val="24"/>
                <w:szCs w:val="24"/>
              </w:rPr>
              <w:t>Q</w:t>
            </w:r>
            <w:r w:rsidRPr="00AF6CD2">
              <w:rPr>
                <w:rFonts w:ascii="Book Antiqua" w:hAnsi="Book Antiqua"/>
                <w:b/>
                <w:bCs/>
                <w:sz w:val="24"/>
                <w:szCs w:val="24"/>
                <w:vertAlign w:val="subscript"/>
              </w:rPr>
              <w:t>l</w:t>
            </w:r>
            <w:r w:rsidRPr="00AF6CD2">
              <w:rPr>
                <w:rFonts w:ascii="Book Antiqua" w:hAnsi="Book Antiqua"/>
                <w:b/>
                <w:bCs/>
                <w:sz w:val="24"/>
                <w:szCs w:val="24"/>
              </w:rPr>
              <w:t>M</w:t>
            </w:r>
          </w:p>
        </w:tc>
        <w:tc>
          <w:tcPr>
            <w:tcW w:w="7020" w:type="dxa"/>
          </w:tcPr>
          <w:p w:rsidR="000D1A50" w:rsidRDefault="000D1A50" w:rsidP="00300587">
            <w:pPr>
              <w:rPr>
                <w:b/>
                <w:i/>
                <w:color w:val="000000"/>
                <w:sz w:val="24"/>
                <w:szCs w:val="24"/>
              </w:rPr>
            </w:pPr>
            <w:r w:rsidRPr="0099316B">
              <w:rPr>
                <w:b/>
                <w:i/>
                <w:color w:val="000000"/>
                <w:sz w:val="24"/>
                <w:szCs w:val="24"/>
              </w:rPr>
              <w:t>Institution has an IT policy</w:t>
            </w:r>
            <w:r>
              <w:rPr>
                <w:b/>
                <w:i/>
                <w:color w:val="000000"/>
                <w:sz w:val="24"/>
                <w:szCs w:val="24"/>
              </w:rPr>
              <w:t>, makes appropriate budgetary provision</w:t>
            </w:r>
            <w:r w:rsidRPr="0099316B">
              <w:rPr>
                <w:b/>
                <w:i/>
                <w:color w:val="000000"/>
                <w:sz w:val="24"/>
                <w:szCs w:val="24"/>
              </w:rPr>
              <w:t xml:space="preserve"> and </w:t>
            </w:r>
            <w:r>
              <w:rPr>
                <w:b/>
                <w:i/>
                <w:color w:val="000000"/>
                <w:sz w:val="24"/>
                <w:szCs w:val="24"/>
              </w:rPr>
              <w:t xml:space="preserve">updates </w:t>
            </w:r>
            <w:r w:rsidRPr="0099316B">
              <w:rPr>
                <w:b/>
                <w:i/>
                <w:color w:val="000000"/>
                <w:sz w:val="24"/>
                <w:szCs w:val="24"/>
              </w:rPr>
              <w:t>its IT facilities including Wi-Fi</w:t>
            </w:r>
            <w:r>
              <w:rPr>
                <w:b/>
                <w:i/>
                <w:color w:val="000000"/>
                <w:sz w:val="24"/>
                <w:szCs w:val="24"/>
              </w:rPr>
              <w:t xml:space="preserve"> facility</w:t>
            </w:r>
          </w:p>
          <w:p w:rsidR="000D1A50" w:rsidRDefault="000D1A50" w:rsidP="00300587">
            <w:pPr>
              <w:rPr>
                <w:b/>
                <w:i/>
                <w:color w:val="000000"/>
                <w:sz w:val="24"/>
                <w:szCs w:val="24"/>
              </w:rPr>
            </w:pPr>
          </w:p>
          <w:p w:rsidR="000D1A50" w:rsidRPr="006723F5" w:rsidRDefault="000D1A50" w:rsidP="00300587">
            <w:pPr>
              <w:rPr>
                <w:sz w:val="24"/>
              </w:rPr>
            </w:pPr>
            <w:r>
              <w:rPr>
                <w:sz w:val="24"/>
              </w:rPr>
              <w:t>Providing the salient features of the IT Policy and describe the process of implementation and adherence to the policy , budgetary provisions made and utilized and the expansion plan</w:t>
            </w:r>
            <w:r w:rsidRPr="006723F5">
              <w:rPr>
                <w:sz w:val="24"/>
              </w:rPr>
              <w:t xml:space="preserve"> in maximum of 500 words</w:t>
            </w:r>
          </w:p>
          <w:p w:rsidR="000D1A50" w:rsidRPr="00322EE2" w:rsidRDefault="000D1A50" w:rsidP="00300587">
            <w:pPr>
              <w:rPr>
                <w:b/>
                <w:color w:val="000000"/>
              </w:rPr>
            </w:pPr>
            <w:r w:rsidRPr="00322EE2">
              <w:rPr>
                <w:b/>
                <w:color w:val="000000"/>
              </w:rPr>
              <w:t xml:space="preserve">File Description </w:t>
            </w:r>
          </w:p>
          <w:p w:rsidR="000D1A50" w:rsidRPr="00322EE2" w:rsidRDefault="000D1A50" w:rsidP="000D1A50">
            <w:pPr>
              <w:numPr>
                <w:ilvl w:val="0"/>
                <w:numId w:val="167"/>
              </w:numPr>
              <w:spacing w:line="276" w:lineRule="auto"/>
              <w:rPr>
                <w:color w:val="000000"/>
              </w:rPr>
            </w:pPr>
            <w:r w:rsidRPr="00322EE2">
              <w:rPr>
                <w:color w:val="000000"/>
              </w:rPr>
              <w:t>Upload any additional information</w:t>
            </w:r>
          </w:p>
          <w:p w:rsidR="000D1A50" w:rsidRPr="00BA26DC" w:rsidRDefault="000D1A50" w:rsidP="000D1A50">
            <w:pPr>
              <w:numPr>
                <w:ilvl w:val="0"/>
                <w:numId w:val="167"/>
              </w:numPr>
              <w:rPr>
                <w:b/>
                <w:bCs/>
                <w:color w:val="000000"/>
                <w:sz w:val="24"/>
                <w:szCs w:val="24"/>
              </w:rPr>
            </w:pPr>
            <w:r w:rsidRPr="00322EE2">
              <w:rPr>
                <w:color w:val="000000"/>
              </w:rPr>
              <w:t>Paste link for additional information</w:t>
            </w:r>
            <w:r w:rsidRPr="00322EE2">
              <w:rPr>
                <w:color w:val="000000"/>
                <w:sz w:val="24"/>
                <w:szCs w:val="24"/>
              </w:rPr>
              <w:t xml:space="preserve">        </w:t>
            </w:r>
          </w:p>
        </w:tc>
        <w:tc>
          <w:tcPr>
            <w:tcW w:w="1620" w:type="dxa"/>
          </w:tcPr>
          <w:p w:rsidR="000D1A50" w:rsidRDefault="000D1A50" w:rsidP="00300587">
            <w:pPr>
              <w:jc w:val="center"/>
              <w:rPr>
                <w:b/>
                <w:bCs/>
                <w:color w:val="000000"/>
                <w:sz w:val="24"/>
                <w:szCs w:val="24"/>
              </w:rPr>
            </w:pPr>
            <w:r>
              <w:rPr>
                <w:b/>
                <w:bCs/>
                <w:color w:val="000000"/>
                <w:sz w:val="24"/>
                <w:szCs w:val="24"/>
              </w:rPr>
              <w:t>5</w:t>
            </w:r>
          </w:p>
        </w:tc>
      </w:tr>
      <w:tr w:rsidR="000D1A50" w:rsidRPr="00093E46" w:rsidTr="00300587">
        <w:trPr>
          <w:trHeight w:val="927"/>
        </w:trPr>
        <w:tc>
          <w:tcPr>
            <w:tcW w:w="1312" w:type="dxa"/>
          </w:tcPr>
          <w:p w:rsidR="000D1A50" w:rsidRPr="00BA26DC" w:rsidRDefault="000D1A50" w:rsidP="00300587">
            <w:pPr>
              <w:jc w:val="center"/>
              <w:rPr>
                <w:b/>
                <w:bCs/>
                <w:color w:val="000000"/>
                <w:sz w:val="24"/>
                <w:szCs w:val="24"/>
              </w:rPr>
            </w:pPr>
            <w:r w:rsidRPr="00BA26DC">
              <w:rPr>
                <w:b/>
                <w:bCs/>
                <w:color w:val="000000"/>
                <w:sz w:val="24"/>
                <w:szCs w:val="24"/>
              </w:rPr>
              <w:t>4.3.3</w:t>
            </w:r>
          </w:p>
          <w:p w:rsidR="000D1A50" w:rsidRPr="00BA26DC" w:rsidRDefault="000D1A50" w:rsidP="00300587">
            <w:pPr>
              <w:jc w:val="center"/>
              <w:rPr>
                <w:b/>
                <w:bCs/>
                <w:color w:val="000000"/>
                <w:sz w:val="24"/>
                <w:szCs w:val="24"/>
              </w:rPr>
            </w:pPr>
          </w:p>
          <w:p w:rsidR="000D1A50" w:rsidRPr="00BA26DC" w:rsidRDefault="000D1A50" w:rsidP="00300587">
            <w:pPr>
              <w:jc w:val="center"/>
              <w:rPr>
                <w:b/>
                <w:bCs/>
                <w:color w:val="000000"/>
                <w:sz w:val="24"/>
                <w:szCs w:val="24"/>
              </w:rPr>
            </w:pPr>
            <w:r w:rsidRPr="00BA26DC">
              <w:rPr>
                <w:b/>
                <w:bCs/>
                <w:color w:val="000000"/>
                <w:sz w:val="24"/>
                <w:szCs w:val="24"/>
              </w:rPr>
              <w:t>Q</w:t>
            </w:r>
            <w:r w:rsidRPr="00BA26DC">
              <w:rPr>
                <w:b/>
                <w:bCs/>
                <w:color w:val="000000"/>
                <w:sz w:val="24"/>
                <w:szCs w:val="24"/>
                <w:vertAlign w:val="subscript"/>
              </w:rPr>
              <w:t>n</w:t>
            </w:r>
            <w:r w:rsidRPr="00BA26DC">
              <w:rPr>
                <w:b/>
                <w:bCs/>
                <w:color w:val="000000"/>
                <w:sz w:val="24"/>
                <w:szCs w:val="24"/>
              </w:rPr>
              <w:t>M</w:t>
            </w:r>
          </w:p>
        </w:tc>
        <w:tc>
          <w:tcPr>
            <w:tcW w:w="7020" w:type="dxa"/>
          </w:tcPr>
          <w:p w:rsidR="000D1A50" w:rsidRPr="0099316B" w:rsidRDefault="000D1A50" w:rsidP="00300587">
            <w:pPr>
              <w:rPr>
                <w:b/>
                <w:i/>
                <w:color w:val="000000"/>
                <w:sz w:val="24"/>
                <w:szCs w:val="24"/>
              </w:rPr>
            </w:pPr>
            <w:r w:rsidRPr="0099316B">
              <w:rPr>
                <w:b/>
                <w:i/>
                <w:color w:val="000000"/>
                <w:sz w:val="24"/>
                <w:szCs w:val="24"/>
              </w:rPr>
              <w:t xml:space="preserve">Student - Computer ratio </w:t>
            </w:r>
            <w:r w:rsidRPr="00322EE2">
              <w:rPr>
                <w:b/>
                <w:i/>
                <w:color w:val="000000"/>
                <w:sz w:val="24"/>
                <w:szCs w:val="24"/>
              </w:rPr>
              <w:t>(</w:t>
            </w:r>
            <w:r>
              <w:rPr>
                <w:b/>
                <w:i/>
                <w:color w:val="000000"/>
                <w:sz w:val="24"/>
                <w:szCs w:val="24"/>
              </w:rPr>
              <w:t>Data for the latest completed academic year</w:t>
            </w:r>
            <w:r w:rsidRPr="00322EE2">
              <w:rPr>
                <w:b/>
                <w:i/>
                <w:color w:val="000000"/>
                <w:sz w:val="24"/>
                <w:szCs w:val="24"/>
              </w:rPr>
              <w:t>)</w:t>
            </w:r>
          </w:p>
          <w:p w:rsidR="000D1A50" w:rsidRPr="00BA26DC" w:rsidRDefault="000D1A50" w:rsidP="00300587">
            <w:pPr>
              <w:widowControl w:val="0"/>
              <w:autoSpaceDE w:val="0"/>
              <w:autoSpaceDN w:val="0"/>
              <w:adjustRightInd w:val="0"/>
              <w:ind w:right="38"/>
              <w:rPr>
                <w:bCs/>
                <w:color w:val="000000"/>
                <w:sz w:val="24"/>
                <w:szCs w:val="24"/>
              </w:rPr>
            </w:pPr>
            <w:r w:rsidRPr="00BA26DC">
              <w:rPr>
                <w:bCs/>
                <w:color w:val="000000"/>
                <w:sz w:val="24"/>
                <w:szCs w:val="24"/>
              </w:rPr>
              <w:t>Number of students : Number of Computers</w:t>
            </w:r>
            <w:r>
              <w:rPr>
                <w:bCs/>
                <w:color w:val="000000"/>
                <w:sz w:val="24"/>
                <w:szCs w:val="24"/>
              </w:rPr>
              <w:t xml:space="preserve"> available to students for academic purposes</w:t>
            </w:r>
          </w:p>
          <w:p w:rsidR="000D1A50" w:rsidRPr="00BA26DC" w:rsidRDefault="000D1A50" w:rsidP="00300587">
            <w:pPr>
              <w:widowControl w:val="0"/>
              <w:autoSpaceDE w:val="0"/>
              <w:autoSpaceDN w:val="0"/>
              <w:adjustRightInd w:val="0"/>
              <w:ind w:right="38"/>
              <w:rPr>
                <w:bCs/>
                <w:color w:val="000000"/>
                <w:sz w:val="24"/>
                <w:szCs w:val="24"/>
              </w:rPr>
            </w:pPr>
            <w:r w:rsidRPr="00BA26DC">
              <w:rPr>
                <w:bCs/>
                <w:color w:val="000000"/>
                <w:sz w:val="24"/>
                <w:szCs w:val="24"/>
              </w:rPr>
              <w:t xml:space="preserve"> Data Requirements:</w:t>
            </w:r>
            <w:r w:rsidRPr="00BA26DC">
              <w:rPr>
                <w:bCs/>
                <w:color w:val="000000"/>
                <w:szCs w:val="24"/>
              </w:rPr>
              <w:t xml:space="preserve"> </w:t>
            </w:r>
          </w:p>
          <w:p w:rsidR="000D1A50" w:rsidRPr="00BA26DC" w:rsidRDefault="000D1A50" w:rsidP="000D1A50">
            <w:pPr>
              <w:widowControl w:val="0"/>
              <w:numPr>
                <w:ilvl w:val="0"/>
                <w:numId w:val="226"/>
              </w:numPr>
              <w:autoSpaceDE w:val="0"/>
              <w:autoSpaceDN w:val="0"/>
              <w:adjustRightInd w:val="0"/>
              <w:ind w:right="38"/>
              <w:rPr>
                <w:color w:val="000000"/>
                <w:sz w:val="24"/>
                <w:szCs w:val="24"/>
              </w:rPr>
            </w:pPr>
            <w:r w:rsidRPr="00BA26DC">
              <w:rPr>
                <w:color w:val="000000"/>
                <w:sz w:val="24"/>
                <w:szCs w:val="24"/>
              </w:rPr>
              <w:t xml:space="preserve">Number of computers </w:t>
            </w:r>
            <w:r>
              <w:rPr>
                <w:bCs/>
                <w:color w:val="000000"/>
                <w:sz w:val="24"/>
                <w:szCs w:val="24"/>
              </w:rPr>
              <w:t xml:space="preserve">for academic purposes </w:t>
            </w:r>
            <w:r w:rsidRPr="00BA26DC">
              <w:rPr>
                <w:color w:val="000000"/>
                <w:sz w:val="24"/>
                <w:szCs w:val="24"/>
              </w:rPr>
              <w:t>in working condition</w:t>
            </w:r>
          </w:p>
          <w:p w:rsidR="000D1A50" w:rsidRPr="00BA26DC" w:rsidRDefault="000D1A50" w:rsidP="000D1A50">
            <w:pPr>
              <w:numPr>
                <w:ilvl w:val="0"/>
                <w:numId w:val="70"/>
              </w:numPr>
              <w:rPr>
                <w:color w:val="000000"/>
                <w:sz w:val="24"/>
                <w:szCs w:val="24"/>
              </w:rPr>
            </w:pPr>
            <w:r w:rsidRPr="00BA26DC">
              <w:rPr>
                <w:color w:val="000000"/>
                <w:sz w:val="24"/>
                <w:szCs w:val="24"/>
              </w:rPr>
              <w:t xml:space="preserve">Total Number of students            </w:t>
            </w:r>
          </w:p>
          <w:p w:rsidR="000D1A50" w:rsidRPr="00BA26DC" w:rsidRDefault="000D1A50" w:rsidP="00300587">
            <w:pPr>
              <w:rPr>
                <w:b/>
                <w:color w:val="000000"/>
              </w:rPr>
            </w:pPr>
            <w:r w:rsidRPr="00BA26DC">
              <w:rPr>
                <w:b/>
                <w:color w:val="000000"/>
              </w:rPr>
              <w:t xml:space="preserve">File Description </w:t>
            </w:r>
          </w:p>
          <w:p w:rsidR="000D1A50" w:rsidRPr="00BA26DC" w:rsidRDefault="000D1A50" w:rsidP="000D1A50">
            <w:pPr>
              <w:numPr>
                <w:ilvl w:val="0"/>
                <w:numId w:val="167"/>
              </w:numPr>
              <w:spacing w:line="276" w:lineRule="auto"/>
              <w:rPr>
                <w:color w:val="000000"/>
              </w:rPr>
            </w:pPr>
            <w:r w:rsidRPr="00BA26DC">
              <w:rPr>
                <w:color w:val="000000"/>
              </w:rPr>
              <w:t>Upload any additional information</w:t>
            </w:r>
          </w:p>
          <w:p w:rsidR="000D1A50" w:rsidRPr="00BA26DC" w:rsidRDefault="000D1A50" w:rsidP="000D1A50">
            <w:pPr>
              <w:numPr>
                <w:ilvl w:val="0"/>
                <w:numId w:val="167"/>
              </w:numPr>
              <w:rPr>
                <w:color w:val="000000"/>
                <w:sz w:val="24"/>
                <w:szCs w:val="24"/>
              </w:rPr>
            </w:pPr>
            <w:r w:rsidRPr="00BA26DC">
              <w:rPr>
                <w:color w:val="000000"/>
              </w:rPr>
              <w:t xml:space="preserve">Student – computer ratio  </w:t>
            </w:r>
            <w:r w:rsidRPr="00BA26DC">
              <w:rPr>
                <w:color w:val="000000"/>
                <w:sz w:val="24"/>
                <w:szCs w:val="24"/>
              </w:rPr>
              <w:t xml:space="preserve">    </w:t>
            </w:r>
          </w:p>
          <w:p w:rsidR="000D1A50" w:rsidRPr="00BA26DC" w:rsidRDefault="000D1A50" w:rsidP="00300587">
            <w:pPr>
              <w:ind w:left="720"/>
              <w:rPr>
                <w:color w:val="000000"/>
                <w:sz w:val="24"/>
                <w:szCs w:val="24"/>
              </w:rPr>
            </w:pPr>
            <w:r w:rsidRPr="00BA26DC">
              <w:rPr>
                <w:color w:val="000000"/>
                <w:sz w:val="24"/>
                <w:szCs w:val="24"/>
              </w:rPr>
              <w:t xml:space="preserve">                          </w:t>
            </w:r>
          </w:p>
        </w:tc>
        <w:tc>
          <w:tcPr>
            <w:tcW w:w="1620" w:type="dxa"/>
          </w:tcPr>
          <w:p w:rsidR="000D1A50" w:rsidRPr="00BA26DC" w:rsidRDefault="000D1A50" w:rsidP="00300587">
            <w:pPr>
              <w:jc w:val="center"/>
              <w:rPr>
                <w:bCs/>
                <w:color w:val="000000"/>
                <w:sz w:val="24"/>
                <w:szCs w:val="24"/>
              </w:rPr>
            </w:pPr>
            <w:r w:rsidRPr="00BA26DC">
              <w:rPr>
                <w:b/>
                <w:color w:val="000000"/>
                <w:sz w:val="24"/>
                <w:szCs w:val="24"/>
              </w:rPr>
              <w:t>1</w:t>
            </w:r>
            <w:r>
              <w:rPr>
                <w:b/>
                <w:color w:val="000000"/>
                <w:sz w:val="24"/>
                <w:szCs w:val="24"/>
              </w:rPr>
              <w:t>0</w:t>
            </w:r>
          </w:p>
        </w:tc>
      </w:tr>
      <w:tr w:rsidR="000D1A50" w:rsidRPr="00093E46" w:rsidTr="00300587">
        <w:trPr>
          <w:trHeight w:val="927"/>
        </w:trPr>
        <w:tc>
          <w:tcPr>
            <w:tcW w:w="1312" w:type="dxa"/>
          </w:tcPr>
          <w:p w:rsidR="000D1A50" w:rsidRPr="004F5FE6" w:rsidRDefault="000D1A50" w:rsidP="00300587">
            <w:pPr>
              <w:jc w:val="center"/>
              <w:rPr>
                <w:b/>
                <w:bCs/>
                <w:color w:val="000000"/>
                <w:sz w:val="24"/>
                <w:szCs w:val="24"/>
              </w:rPr>
            </w:pPr>
            <w:r w:rsidRPr="004F5FE6">
              <w:rPr>
                <w:b/>
                <w:bCs/>
                <w:color w:val="000000"/>
                <w:sz w:val="24"/>
                <w:szCs w:val="24"/>
              </w:rPr>
              <w:t>4.3.4</w:t>
            </w:r>
          </w:p>
          <w:p w:rsidR="000D1A50" w:rsidRPr="004F5FE6" w:rsidRDefault="000D1A50" w:rsidP="00300587">
            <w:pPr>
              <w:jc w:val="center"/>
              <w:rPr>
                <w:b/>
                <w:bCs/>
                <w:color w:val="000000"/>
                <w:sz w:val="24"/>
                <w:szCs w:val="24"/>
              </w:rPr>
            </w:pPr>
          </w:p>
          <w:p w:rsidR="000D1A50" w:rsidRPr="004F5FE6" w:rsidRDefault="000D1A50" w:rsidP="00300587">
            <w:pPr>
              <w:jc w:val="center"/>
              <w:rPr>
                <w:b/>
                <w:bCs/>
                <w:color w:val="000000"/>
                <w:sz w:val="24"/>
                <w:szCs w:val="24"/>
              </w:rPr>
            </w:pPr>
            <w:r w:rsidRPr="004F5FE6">
              <w:rPr>
                <w:b/>
                <w:bCs/>
                <w:color w:val="000000"/>
                <w:sz w:val="24"/>
                <w:szCs w:val="24"/>
              </w:rPr>
              <w:t>Q</w:t>
            </w:r>
            <w:r w:rsidRPr="004F5FE6">
              <w:rPr>
                <w:b/>
                <w:bCs/>
                <w:color w:val="000000"/>
                <w:sz w:val="24"/>
                <w:szCs w:val="24"/>
                <w:vertAlign w:val="subscript"/>
              </w:rPr>
              <w:t>n</w:t>
            </w:r>
            <w:r w:rsidRPr="004F5FE6">
              <w:rPr>
                <w:b/>
                <w:bCs/>
                <w:color w:val="000000"/>
                <w:sz w:val="24"/>
                <w:szCs w:val="24"/>
              </w:rPr>
              <w:t>M</w:t>
            </w:r>
            <w:r w:rsidRPr="004F5FE6">
              <w:rPr>
                <w:b/>
                <w:bCs/>
                <w:color w:val="000000"/>
                <w:sz w:val="24"/>
                <w:szCs w:val="24"/>
                <w:vertAlign w:val="subscript"/>
              </w:rPr>
              <w:t xml:space="preserve"> </w:t>
            </w:r>
          </w:p>
          <w:p w:rsidR="000D1A50" w:rsidRPr="00093E46" w:rsidRDefault="000D1A50" w:rsidP="00300587">
            <w:pPr>
              <w:jc w:val="both"/>
              <w:rPr>
                <w:b/>
                <w:bCs/>
                <w:color w:val="000000"/>
                <w:sz w:val="24"/>
                <w:szCs w:val="24"/>
                <w:highlight w:val="yellow"/>
              </w:rPr>
            </w:pPr>
          </w:p>
        </w:tc>
        <w:tc>
          <w:tcPr>
            <w:tcW w:w="7020" w:type="dxa"/>
          </w:tcPr>
          <w:p w:rsidR="000D1A50" w:rsidRDefault="000D1A50" w:rsidP="00300587">
            <w:pPr>
              <w:rPr>
                <w:b/>
                <w:i/>
                <w:color w:val="000000"/>
                <w:sz w:val="24"/>
                <w:szCs w:val="24"/>
              </w:rPr>
            </w:pPr>
            <w:r w:rsidRPr="0099316B">
              <w:rPr>
                <w:b/>
                <w:i/>
                <w:color w:val="000000"/>
                <w:sz w:val="24"/>
                <w:szCs w:val="24"/>
              </w:rPr>
              <w:t>Available bandwidth of internet connection in the Institution       (Leased line)</w:t>
            </w:r>
          </w:p>
          <w:p w:rsidR="000D1A50" w:rsidRDefault="000D1A50" w:rsidP="00300587">
            <w:pPr>
              <w:rPr>
                <w:b/>
                <w:bCs/>
                <w:color w:val="000000"/>
                <w:sz w:val="24"/>
                <w:szCs w:val="24"/>
              </w:rPr>
            </w:pPr>
          </w:p>
          <w:p w:rsidR="000D1A50" w:rsidRPr="0099316B" w:rsidRDefault="000D1A50" w:rsidP="00300587">
            <w:pPr>
              <w:rPr>
                <w:b/>
                <w:bCs/>
                <w:color w:val="000000"/>
                <w:sz w:val="24"/>
                <w:szCs w:val="24"/>
              </w:rPr>
            </w:pPr>
            <w:r w:rsidRPr="0099316B">
              <w:rPr>
                <w:b/>
                <w:bCs/>
                <w:color w:val="000000"/>
                <w:sz w:val="24"/>
                <w:szCs w:val="24"/>
              </w:rPr>
              <w:t>Options:</w:t>
            </w:r>
          </w:p>
          <w:p w:rsidR="000D1A50" w:rsidRPr="0099316B" w:rsidRDefault="000D1A50" w:rsidP="000D1A50">
            <w:pPr>
              <w:numPr>
                <w:ilvl w:val="0"/>
                <w:numId w:val="214"/>
              </w:numPr>
              <w:contextualSpacing/>
              <w:rPr>
                <w:bCs/>
                <w:color w:val="000000"/>
                <w:sz w:val="24"/>
                <w:szCs w:val="24"/>
              </w:rPr>
            </w:pPr>
            <w:r w:rsidRPr="0099316B">
              <w:rPr>
                <w:bCs/>
                <w:color w:val="000000"/>
                <w:sz w:val="24"/>
                <w:szCs w:val="24"/>
              </w:rPr>
              <w:t>≥1 GBPS</w:t>
            </w:r>
          </w:p>
          <w:p w:rsidR="000D1A50" w:rsidRPr="0099316B" w:rsidRDefault="000D1A50" w:rsidP="000D1A50">
            <w:pPr>
              <w:numPr>
                <w:ilvl w:val="0"/>
                <w:numId w:val="214"/>
              </w:numPr>
              <w:contextualSpacing/>
              <w:rPr>
                <w:bCs/>
                <w:color w:val="000000"/>
                <w:sz w:val="24"/>
                <w:szCs w:val="24"/>
              </w:rPr>
            </w:pPr>
            <w:r w:rsidRPr="0099316B">
              <w:rPr>
                <w:bCs/>
                <w:color w:val="000000"/>
                <w:sz w:val="24"/>
                <w:szCs w:val="24"/>
              </w:rPr>
              <w:t>500 MBPS  - 1 GBPS</w:t>
            </w:r>
          </w:p>
          <w:p w:rsidR="000D1A50" w:rsidRPr="0099316B" w:rsidRDefault="000D1A50" w:rsidP="000D1A50">
            <w:pPr>
              <w:numPr>
                <w:ilvl w:val="0"/>
                <w:numId w:val="214"/>
              </w:numPr>
              <w:contextualSpacing/>
              <w:rPr>
                <w:bCs/>
                <w:color w:val="000000"/>
                <w:sz w:val="24"/>
                <w:szCs w:val="24"/>
              </w:rPr>
            </w:pPr>
            <w:r w:rsidRPr="0099316B">
              <w:rPr>
                <w:bCs/>
                <w:color w:val="000000"/>
                <w:sz w:val="24"/>
                <w:szCs w:val="24"/>
              </w:rPr>
              <w:t xml:space="preserve">250 MBPS  -  500 MBPS                  </w:t>
            </w:r>
          </w:p>
          <w:p w:rsidR="000D1A50" w:rsidRPr="0099316B" w:rsidRDefault="000D1A50" w:rsidP="000D1A50">
            <w:pPr>
              <w:numPr>
                <w:ilvl w:val="0"/>
                <w:numId w:val="214"/>
              </w:numPr>
              <w:contextualSpacing/>
              <w:rPr>
                <w:bCs/>
                <w:color w:val="000000"/>
                <w:sz w:val="24"/>
                <w:szCs w:val="24"/>
              </w:rPr>
            </w:pPr>
            <w:r w:rsidRPr="0099316B">
              <w:rPr>
                <w:bCs/>
                <w:color w:val="000000"/>
                <w:sz w:val="24"/>
                <w:szCs w:val="24"/>
              </w:rPr>
              <w:t>50 MBPS -   250 MBPS</w:t>
            </w:r>
          </w:p>
          <w:p w:rsidR="000D1A50" w:rsidRPr="000E5D10" w:rsidRDefault="000D1A50" w:rsidP="000D1A50">
            <w:pPr>
              <w:widowControl w:val="0"/>
              <w:numPr>
                <w:ilvl w:val="0"/>
                <w:numId w:val="214"/>
              </w:numPr>
              <w:autoSpaceDE w:val="0"/>
              <w:autoSpaceDN w:val="0"/>
              <w:adjustRightInd w:val="0"/>
              <w:ind w:right="38"/>
              <w:contextualSpacing/>
              <w:rPr>
                <w:bCs/>
                <w:color w:val="000000"/>
                <w:sz w:val="24"/>
                <w:szCs w:val="24"/>
              </w:rPr>
            </w:pPr>
            <w:r w:rsidRPr="0099316B">
              <w:rPr>
                <w:bCs/>
                <w:color w:val="000000"/>
                <w:sz w:val="24"/>
                <w:szCs w:val="24"/>
              </w:rPr>
              <w:t>&lt;50 MBPS</w:t>
            </w:r>
            <w:r w:rsidRPr="00093E46">
              <w:rPr>
                <w:bCs/>
                <w:color w:val="000000"/>
                <w:sz w:val="24"/>
                <w:szCs w:val="24"/>
                <w:highlight w:val="yellow"/>
              </w:rPr>
              <w:t xml:space="preserve"> </w:t>
            </w:r>
          </w:p>
          <w:p w:rsidR="000D1A50" w:rsidRPr="004F5FE6" w:rsidRDefault="000D1A50" w:rsidP="00300587">
            <w:pPr>
              <w:widowControl w:val="0"/>
              <w:autoSpaceDE w:val="0"/>
              <w:autoSpaceDN w:val="0"/>
              <w:adjustRightInd w:val="0"/>
              <w:ind w:right="38"/>
              <w:contextualSpacing/>
              <w:rPr>
                <w:bCs/>
                <w:color w:val="000000"/>
                <w:sz w:val="24"/>
                <w:szCs w:val="24"/>
              </w:rPr>
            </w:pPr>
            <w:r w:rsidRPr="004F5FE6">
              <w:rPr>
                <w:bCs/>
                <w:color w:val="000000"/>
                <w:sz w:val="24"/>
                <w:szCs w:val="24"/>
              </w:rPr>
              <w:t>Data Requirements:</w:t>
            </w:r>
            <w:r w:rsidRPr="004F5FE6">
              <w:rPr>
                <w:bCs/>
                <w:color w:val="000000"/>
                <w:szCs w:val="24"/>
              </w:rPr>
              <w:t xml:space="preserve"> </w:t>
            </w:r>
          </w:p>
          <w:p w:rsidR="000D1A50" w:rsidRPr="004F5FE6" w:rsidRDefault="000D1A50" w:rsidP="000D1A50">
            <w:pPr>
              <w:numPr>
                <w:ilvl w:val="0"/>
                <w:numId w:val="35"/>
              </w:numPr>
              <w:contextualSpacing/>
              <w:rPr>
                <w:iCs/>
                <w:color w:val="000000"/>
                <w:sz w:val="24"/>
                <w:szCs w:val="24"/>
              </w:rPr>
            </w:pPr>
            <w:r w:rsidRPr="004F5FE6">
              <w:rPr>
                <w:iCs/>
                <w:color w:val="000000"/>
                <w:sz w:val="24"/>
                <w:szCs w:val="24"/>
              </w:rPr>
              <w:t>Available internet bandwidth</w:t>
            </w:r>
          </w:p>
          <w:p w:rsidR="000D1A50" w:rsidRPr="004F5FE6" w:rsidRDefault="000D1A50" w:rsidP="00300587">
            <w:pPr>
              <w:rPr>
                <w:b/>
                <w:color w:val="000000"/>
              </w:rPr>
            </w:pPr>
            <w:r w:rsidRPr="004F5FE6">
              <w:rPr>
                <w:b/>
                <w:color w:val="000000"/>
              </w:rPr>
              <w:t xml:space="preserve">File Description </w:t>
            </w:r>
          </w:p>
          <w:p w:rsidR="000D1A50" w:rsidRDefault="000D1A50" w:rsidP="000D1A50">
            <w:pPr>
              <w:numPr>
                <w:ilvl w:val="0"/>
                <w:numId w:val="167"/>
              </w:numPr>
              <w:spacing w:line="276" w:lineRule="auto"/>
              <w:rPr>
                <w:color w:val="000000"/>
              </w:rPr>
            </w:pPr>
            <w:r w:rsidRPr="004F5FE6">
              <w:rPr>
                <w:color w:val="000000"/>
              </w:rPr>
              <w:t>Upload any additional information</w:t>
            </w:r>
          </w:p>
          <w:p w:rsidR="000D1A50" w:rsidRPr="004F5FE6" w:rsidRDefault="000D1A50" w:rsidP="000D1A50">
            <w:pPr>
              <w:numPr>
                <w:ilvl w:val="0"/>
                <w:numId w:val="167"/>
              </w:numPr>
              <w:spacing w:line="276" w:lineRule="auto"/>
              <w:rPr>
                <w:color w:val="000000"/>
              </w:rPr>
            </w:pPr>
            <w:r w:rsidRPr="004F5FE6">
              <w:rPr>
                <w:color w:val="000000"/>
              </w:rPr>
              <w:t xml:space="preserve">Details of available bandwidth of internet connection in the Institution </w:t>
            </w:r>
          </w:p>
        </w:tc>
        <w:tc>
          <w:tcPr>
            <w:tcW w:w="1620" w:type="dxa"/>
          </w:tcPr>
          <w:p w:rsidR="000D1A50" w:rsidRPr="00093E46" w:rsidRDefault="000D1A50" w:rsidP="00300587">
            <w:pPr>
              <w:jc w:val="center"/>
              <w:rPr>
                <w:b/>
                <w:color w:val="000000"/>
                <w:sz w:val="24"/>
                <w:szCs w:val="24"/>
                <w:highlight w:val="yellow"/>
              </w:rPr>
            </w:pPr>
            <w:r w:rsidRPr="004F5FE6">
              <w:rPr>
                <w:b/>
                <w:bCs/>
                <w:color w:val="000000"/>
                <w:sz w:val="24"/>
                <w:szCs w:val="24"/>
              </w:rPr>
              <w:t>5</w:t>
            </w:r>
          </w:p>
        </w:tc>
      </w:tr>
      <w:tr w:rsidR="000D1A50" w:rsidRPr="00093E46" w:rsidTr="00300587">
        <w:trPr>
          <w:trHeight w:val="927"/>
        </w:trPr>
        <w:tc>
          <w:tcPr>
            <w:tcW w:w="1312" w:type="dxa"/>
          </w:tcPr>
          <w:p w:rsidR="000D1A50" w:rsidRPr="004F5FE6" w:rsidRDefault="000D1A50" w:rsidP="00300587">
            <w:pPr>
              <w:jc w:val="center"/>
              <w:rPr>
                <w:b/>
                <w:bCs/>
                <w:color w:val="000000"/>
                <w:sz w:val="24"/>
                <w:szCs w:val="24"/>
              </w:rPr>
            </w:pPr>
            <w:r w:rsidRPr="004F5FE6">
              <w:rPr>
                <w:b/>
                <w:bCs/>
                <w:color w:val="000000"/>
                <w:sz w:val="24"/>
                <w:szCs w:val="24"/>
              </w:rPr>
              <w:t>4.3.5</w:t>
            </w:r>
          </w:p>
          <w:p w:rsidR="000D1A50" w:rsidRPr="004F5FE6" w:rsidRDefault="000D1A50" w:rsidP="00300587">
            <w:pPr>
              <w:jc w:val="center"/>
              <w:rPr>
                <w:b/>
                <w:bCs/>
                <w:color w:val="000000"/>
                <w:sz w:val="24"/>
                <w:szCs w:val="24"/>
              </w:rPr>
            </w:pPr>
          </w:p>
          <w:p w:rsidR="000D1A50" w:rsidRPr="00093E46" w:rsidRDefault="000D1A50" w:rsidP="00300587">
            <w:pPr>
              <w:jc w:val="center"/>
              <w:rPr>
                <w:bCs/>
                <w:color w:val="000000"/>
                <w:sz w:val="24"/>
                <w:szCs w:val="24"/>
                <w:highlight w:val="yellow"/>
              </w:rPr>
            </w:pPr>
            <w:r w:rsidRPr="004F5FE6">
              <w:rPr>
                <w:b/>
                <w:bCs/>
                <w:color w:val="000000"/>
                <w:sz w:val="24"/>
                <w:szCs w:val="24"/>
              </w:rPr>
              <w:t>Q</w:t>
            </w:r>
            <w:r w:rsidRPr="004F5FE6">
              <w:rPr>
                <w:b/>
                <w:bCs/>
                <w:color w:val="000000"/>
                <w:sz w:val="24"/>
                <w:szCs w:val="24"/>
                <w:vertAlign w:val="subscript"/>
              </w:rPr>
              <w:t>n</w:t>
            </w:r>
            <w:r w:rsidRPr="004F5FE6">
              <w:rPr>
                <w:b/>
                <w:bCs/>
                <w:color w:val="000000"/>
                <w:sz w:val="24"/>
                <w:szCs w:val="24"/>
              </w:rPr>
              <w:t>M</w:t>
            </w:r>
          </w:p>
        </w:tc>
        <w:tc>
          <w:tcPr>
            <w:tcW w:w="7020" w:type="dxa"/>
          </w:tcPr>
          <w:p w:rsidR="000D1A50" w:rsidRDefault="000D1A50" w:rsidP="00300587">
            <w:pPr>
              <w:rPr>
                <w:b/>
                <w:bCs/>
                <w:i/>
                <w:color w:val="000000"/>
                <w:sz w:val="24"/>
                <w:szCs w:val="24"/>
              </w:rPr>
            </w:pPr>
            <w:r w:rsidRPr="0099316B">
              <w:rPr>
                <w:b/>
                <w:bCs/>
                <w:i/>
                <w:color w:val="000000"/>
                <w:sz w:val="24"/>
                <w:szCs w:val="24"/>
              </w:rPr>
              <w:t xml:space="preserve">Institution has </w:t>
            </w:r>
            <w:r>
              <w:rPr>
                <w:b/>
                <w:bCs/>
                <w:i/>
                <w:color w:val="000000"/>
                <w:sz w:val="24"/>
                <w:szCs w:val="24"/>
              </w:rPr>
              <w:t xml:space="preserve">the following </w:t>
            </w:r>
            <w:r w:rsidRPr="0099316B">
              <w:rPr>
                <w:b/>
                <w:bCs/>
                <w:i/>
                <w:color w:val="000000"/>
                <w:sz w:val="24"/>
                <w:szCs w:val="24"/>
              </w:rPr>
              <w:t>Facilities for e-content development</w:t>
            </w:r>
          </w:p>
          <w:p w:rsidR="000D1A50" w:rsidRPr="0099316B" w:rsidRDefault="000D1A50" w:rsidP="000D1A50">
            <w:pPr>
              <w:pStyle w:val="ListParagraph"/>
              <w:numPr>
                <w:ilvl w:val="0"/>
                <w:numId w:val="215"/>
              </w:numPr>
              <w:spacing w:after="0" w:line="240" w:lineRule="auto"/>
              <w:ind w:left="641" w:hanging="357"/>
              <w:rPr>
                <w:rFonts w:ascii="Times New Roman" w:hAnsi="Times New Roman"/>
                <w:color w:val="000000"/>
                <w:sz w:val="24"/>
                <w:szCs w:val="24"/>
              </w:rPr>
            </w:pPr>
            <w:r w:rsidRPr="0099316B">
              <w:rPr>
                <w:rFonts w:ascii="Times New Roman" w:hAnsi="Times New Roman"/>
                <w:bCs/>
                <w:color w:val="000000"/>
                <w:sz w:val="24"/>
                <w:szCs w:val="24"/>
              </w:rPr>
              <w:t>Media centre</w:t>
            </w:r>
            <w:r w:rsidRPr="0099316B">
              <w:rPr>
                <w:rFonts w:ascii="Times New Roman" w:hAnsi="Times New Roman"/>
                <w:color w:val="000000"/>
                <w:sz w:val="24"/>
                <w:szCs w:val="24"/>
              </w:rPr>
              <w:t xml:space="preserve"> </w:t>
            </w:r>
          </w:p>
          <w:p w:rsidR="000D1A50" w:rsidRPr="0099316B" w:rsidRDefault="000D1A50" w:rsidP="000D1A50">
            <w:pPr>
              <w:pStyle w:val="ListParagraph"/>
              <w:numPr>
                <w:ilvl w:val="0"/>
                <w:numId w:val="215"/>
              </w:numPr>
              <w:spacing w:after="0" w:line="240" w:lineRule="auto"/>
              <w:ind w:left="641" w:hanging="357"/>
              <w:rPr>
                <w:rFonts w:ascii="Times New Roman" w:hAnsi="Times New Roman"/>
                <w:color w:val="000000"/>
                <w:sz w:val="24"/>
                <w:szCs w:val="24"/>
              </w:rPr>
            </w:pPr>
            <w:r w:rsidRPr="0099316B">
              <w:rPr>
                <w:rFonts w:ascii="Times New Roman" w:hAnsi="Times New Roman"/>
                <w:bCs/>
                <w:color w:val="000000"/>
                <w:sz w:val="24"/>
                <w:szCs w:val="24"/>
              </w:rPr>
              <w:t>Audio visual centre</w:t>
            </w:r>
          </w:p>
          <w:p w:rsidR="000D1A50" w:rsidRPr="0099316B" w:rsidRDefault="000D1A50" w:rsidP="000D1A50">
            <w:pPr>
              <w:pStyle w:val="ListParagraph"/>
              <w:numPr>
                <w:ilvl w:val="0"/>
                <w:numId w:val="215"/>
              </w:numPr>
              <w:spacing w:after="0" w:line="240" w:lineRule="auto"/>
              <w:ind w:left="641" w:hanging="357"/>
              <w:rPr>
                <w:rFonts w:ascii="Times New Roman" w:hAnsi="Times New Roman"/>
                <w:color w:val="000000"/>
                <w:sz w:val="24"/>
                <w:szCs w:val="24"/>
              </w:rPr>
            </w:pPr>
            <w:r w:rsidRPr="0099316B">
              <w:rPr>
                <w:rFonts w:ascii="Times New Roman" w:hAnsi="Times New Roman"/>
                <w:bCs/>
                <w:color w:val="000000"/>
                <w:sz w:val="24"/>
                <w:szCs w:val="24"/>
              </w:rPr>
              <w:t>Lecture Capturing System(LCS)</w:t>
            </w:r>
          </w:p>
          <w:p w:rsidR="000D1A50" w:rsidRPr="00AF6CD2" w:rsidRDefault="000D1A50" w:rsidP="000D1A50">
            <w:pPr>
              <w:pStyle w:val="ListParagraph"/>
              <w:numPr>
                <w:ilvl w:val="0"/>
                <w:numId w:val="215"/>
              </w:numPr>
              <w:spacing w:after="0" w:line="240" w:lineRule="auto"/>
              <w:ind w:left="641" w:hanging="357"/>
              <w:rPr>
                <w:rFonts w:ascii="Times New Roman" w:hAnsi="Times New Roman"/>
                <w:color w:val="000000"/>
                <w:sz w:val="24"/>
                <w:szCs w:val="24"/>
              </w:rPr>
            </w:pPr>
            <w:r w:rsidRPr="00760462">
              <w:rPr>
                <w:rFonts w:ascii="Times New Roman" w:hAnsi="Times New Roman"/>
                <w:bCs/>
                <w:color w:val="000000"/>
                <w:sz w:val="24"/>
                <w:szCs w:val="24"/>
              </w:rPr>
              <w:t xml:space="preserve">Mixing equipments and softwares for editing </w:t>
            </w:r>
          </w:p>
          <w:p w:rsidR="000D1A50" w:rsidRPr="0099316B" w:rsidRDefault="000D1A50" w:rsidP="00300587">
            <w:pPr>
              <w:rPr>
                <w:color w:val="000000"/>
                <w:sz w:val="24"/>
                <w:szCs w:val="24"/>
              </w:rPr>
            </w:pPr>
            <w:r w:rsidRPr="0099316B">
              <w:rPr>
                <w:b/>
                <w:bCs/>
                <w:color w:val="000000"/>
                <w:sz w:val="24"/>
                <w:szCs w:val="24"/>
              </w:rPr>
              <w:t>Options:</w:t>
            </w:r>
          </w:p>
          <w:p w:rsidR="000D1A50" w:rsidRPr="0099316B" w:rsidRDefault="000D1A50" w:rsidP="000D1A50">
            <w:pPr>
              <w:pStyle w:val="ListParagraph"/>
              <w:widowControl w:val="0"/>
              <w:numPr>
                <w:ilvl w:val="0"/>
                <w:numId w:val="216"/>
              </w:numPr>
              <w:autoSpaceDE w:val="0"/>
              <w:autoSpaceDN w:val="0"/>
              <w:adjustRightInd w:val="0"/>
              <w:spacing w:after="0" w:line="240" w:lineRule="auto"/>
              <w:ind w:right="38"/>
              <w:rPr>
                <w:rFonts w:ascii="Times New Roman" w:hAnsi="Times New Roman"/>
                <w:bCs/>
                <w:color w:val="000000"/>
                <w:sz w:val="24"/>
                <w:szCs w:val="24"/>
              </w:rPr>
            </w:pPr>
            <w:r w:rsidRPr="0099316B">
              <w:rPr>
                <w:rFonts w:ascii="Times New Roman" w:hAnsi="Times New Roman"/>
                <w:bCs/>
                <w:color w:val="000000"/>
                <w:sz w:val="24"/>
                <w:szCs w:val="24"/>
              </w:rPr>
              <w:t>All  of  the above</w:t>
            </w:r>
          </w:p>
          <w:p w:rsidR="000D1A50" w:rsidRPr="0099316B" w:rsidRDefault="009A220C" w:rsidP="000D1A50">
            <w:pPr>
              <w:pStyle w:val="ListParagraph"/>
              <w:widowControl w:val="0"/>
              <w:numPr>
                <w:ilvl w:val="0"/>
                <w:numId w:val="216"/>
              </w:numPr>
              <w:autoSpaceDE w:val="0"/>
              <w:autoSpaceDN w:val="0"/>
              <w:adjustRightInd w:val="0"/>
              <w:spacing w:after="0" w:line="240" w:lineRule="auto"/>
              <w:ind w:right="38"/>
              <w:rPr>
                <w:rFonts w:ascii="Times New Roman" w:hAnsi="Times New Roman"/>
                <w:bCs/>
                <w:color w:val="000000"/>
                <w:sz w:val="24"/>
                <w:szCs w:val="24"/>
              </w:rPr>
            </w:pPr>
            <w:r w:rsidRPr="009A220C">
              <w:rPr>
                <w:rFonts w:ascii="Times New Roman" w:hAnsi="Times New Roman"/>
                <w:bCs/>
                <w:iCs/>
                <w:color w:val="000000"/>
                <w:sz w:val="24"/>
                <w:szCs w:val="24"/>
              </w:rPr>
              <w:t>Any</w:t>
            </w:r>
            <w:r w:rsidRPr="0099316B">
              <w:rPr>
                <w:rFonts w:ascii="Times New Roman" w:hAnsi="Times New Roman"/>
                <w:bCs/>
                <w:color w:val="000000"/>
                <w:sz w:val="24"/>
                <w:szCs w:val="24"/>
              </w:rPr>
              <w:t xml:space="preserve"> </w:t>
            </w:r>
            <w:r w:rsidR="000D1A50" w:rsidRPr="0099316B">
              <w:rPr>
                <w:rFonts w:ascii="Times New Roman" w:hAnsi="Times New Roman"/>
                <w:bCs/>
                <w:color w:val="000000"/>
                <w:sz w:val="24"/>
                <w:szCs w:val="24"/>
              </w:rPr>
              <w:t>3 of the above</w:t>
            </w:r>
          </w:p>
          <w:p w:rsidR="000D1A50" w:rsidRPr="0099316B" w:rsidRDefault="009A220C" w:rsidP="000D1A50">
            <w:pPr>
              <w:pStyle w:val="ListParagraph"/>
              <w:widowControl w:val="0"/>
              <w:numPr>
                <w:ilvl w:val="0"/>
                <w:numId w:val="216"/>
              </w:numPr>
              <w:autoSpaceDE w:val="0"/>
              <w:autoSpaceDN w:val="0"/>
              <w:adjustRightInd w:val="0"/>
              <w:spacing w:after="0" w:line="240" w:lineRule="auto"/>
              <w:ind w:right="38"/>
              <w:rPr>
                <w:rFonts w:ascii="Times New Roman" w:hAnsi="Times New Roman"/>
                <w:bCs/>
                <w:color w:val="000000"/>
                <w:sz w:val="24"/>
                <w:szCs w:val="24"/>
              </w:rPr>
            </w:pPr>
            <w:r w:rsidRPr="009A220C">
              <w:rPr>
                <w:rFonts w:ascii="Times New Roman" w:hAnsi="Times New Roman"/>
                <w:bCs/>
                <w:iCs/>
                <w:color w:val="000000"/>
                <w:sz w:val="24"/>
                <w:szCs w:val="24"/>
              </w:rPr>
              <w:lastRenderedPageBreak/>
              <w:t>Any</w:t>
            </w:r>
            <w:r w:rsidRPr="0099316B">
              <w:rPr>
                <w:rFonts w:ascii="Times New Roman" w:hAnsi="Times New Roman"/>
                <w:bCs/>
                <w:color w:val="000000"/>
                <w:sz w:val="24"/>
                <w:szCs w:val="24"/>
              </w:rPr>
              <w:t xml:space="preserve"> </w:t>
            </w:r>
            <w:r w:rsidR="000D1A50" w:rsidRPr="0099316B">
              <w:rPr>
                <w:rFonts w:ascii="Times New Roman" w:hAnsi="Times New Roman"/>
                <w:bCs/>
                <w:color w:val="000000"/>
                <w:sz w:val="24"/>
                <w:szCs w:val="24"/>
              </w:rPr>
              <w:t>2 of the above</w:t>
            </w:r>
          </w:p>
          <w:p w:rsidR="000D1A50" w:rsidRPr="0099316B" w:rsidRDefault="009A220C" w:rsidP="000D1A50">
            <w:pPr>
              <w:pStyle w:val="ListParagraph"/>
              <w:widowControl w:val="0"/>
              <w:numPr>
                <w:ilvl w:val="0"/>
                <w:numId w:val="216"/>
              </w:numPr>
              <w:autoSpaceDE w:val="0"/>
              <w:autoSpaceDN w:val="0"/>
              <w:adjustRightInd w:val="0"/>
              <w:spacing w:after="0" w:line="240" w:lineRule="auto"/>
              <w:ind w:right="38"/>
              <w:rPr>
                <w:rFonts w:ascii="Times New Roman" w:hAnsi="Times New Roman"/>
                <w:bCs/>
                <w:color w:val="000000"/>
                <w:sz w:val="24"/>
                <w:szCs w:val="24"/>
              </w:rPr>
            </w:pPr>
            <w:r w:rsidRPr="009A220C">
              <w:rPr>
                <w:rFonts w:ascii="Times New Roman" w:hAnsi="Times New Roman"/>
                <w:bCs/>
                <w:iCs/>
                <w:color w:val="000000"/>
                <w:sz w:val="24"/>
                <w:szCs w:val="24"/>
              </w:rPr>
              <w:t>Any</w:t>
            </w:r>
            <w:r w:rsidRPr="0099316B">
              <w:rPr>
                <w:rFonts w:ascii="Times New Roman" w:hAnsi="Times New Roman"/>
                <w:bCs/>
                <w:color w:val="000000"/>
                <w:sz w:val="24"/>
                <w:szCs w:val="24"/>
              </w:rPr>
              <w:t xml:space="preserve"> </w:t>
            </w:r>
            <w:r w:rsidR="000D1A50" w:rsidRPr="0099316B">
              <w:rPr>
                <w:rFonts w:ascii="Times New Roman" w:hAnsi="Times New Roman"/>
                <w:bCs/>
                <w:color w:val="000000"/>
                <w:sz w:val="24"/>
                <w:szCs w:val="24"/>
              </w:rPr>
              <w:t>1 of the above</w:t>
            </w:r>
          </w:p>
          <w:p w:rsidR="000D1A50" w:rsidRPr="0099316B" w:rsidRDefault="000D1A50" w:rsidP="000D1A50">
            <w:pPr>
              <w:pStyle w:val="ListParagraph"/>
              <w:widowControl w:val="0"/>
              <w:numPr>
                <w:ilvl w:val="0"/>
                <w:numId w:val="216"/>
              </w:numPr>
              <w:autoSpaceDE w:val="0"/>
              <w:autoSpaceDN w:val="0"/>
              <w:adjustRightInd w:val="0"/>
              <w:spacing w:after="0" w:line="240" w:lineRule="auto"/>
              <w:ind w:right="38"/>
              <w:rPr>
                <w:rFonts w:ascii="Times New Roman" w:hAnsi="Times New Roman"/>
                <w:bCs/>
                <w:color w:val="000000"/>
                <w:sz w:val="24"/>
                <w:szCs w:val="24"/>
              </w:rPr>
            </w:pPr>
            <w:r w:rsidRPr="0099316B">
              <w:rPr>
                <w:rFonts w:ascii="Times New Roman" w:hAnsi="Times New Roman"/>
                <w:bCs/>
                <w:color w:val="000000"/>
                <w:sz w:val="24"/>
                <w:szCs w:val="24"/>
              </w:rPr>
              <w:t xml:space="preserve">None of the above </w:t>
            </w:r>
          </w:p>
          <w:p w:rsidR="000D1A50" w:rsidRDefault="000D1A50" w:rsidP="00300587">
            <w:pPr>
              <w:widowControl w:val="0"/>
              <w:autoSpaceDE w:val="0"/>
              <w:autoSpaceDN w:val="0"/>
              <w:adjustRightInd w:val="0"/>
              <w:ind w:right="38"/>
              <w:rPr>
                <w:bCs/>
                <w:color w:val="000000"/>
                <w:sz w:val="24"/>
                <w:szCs w:val="24"/>
                <w:highlight w:val="yellow"/>
              </w:rPr>
            </w:pPr>
          </w:p>
          <w:p w:rsidR="000D1A50" w:rsidRPr="004F5FE6" w:rsidRDefault="000D1A50" w:rsidP="00300587">
            <w:pPr>
              <w:widowControl w:val="0"/>
              <w:autoSpaceDE w:val="0"/>
              <w:autoSpaceDN w:val="0"/>
              <w:adjustRightInd w:val="0"/>
              <w:ind w:right="38"/>
              <w:rPr>
                <w:bCs/>
                <w:strike/>
                <w:color w:val="000000"/>
                <w:sz w:val="24"/>
                <w:szCs w:val="24"/>
              </w:rPr>
            </w:pPr>
            <w:r w:rsidRPr="004F5FE6">
              <w:rPr>
                <w:bCs/>
                <w:color w:val="000000"/>
                <w:sz w:val="24"/>
                <w:szCs w:val="24"/>
              </w:rPr>
              <w:t>Data Requirements:</w:t>
            </w:r>
            <w:r w:rsidRPr="004F5FE6">
              <w:rPr>
                <w:bCs/>
                <w:color w:val="000000"/>
                <w:szCs w:val="24"/>
              </w:rPr>
              <w:t xml:space="preserve"> (As per </w:t>
            </w:r>
            <w:r>
              <w:rPr>
                <w:bCs/>
                <w:color w:val="000000"/>
                <w:szCs w:val="24"/>
              </w:rPr>
              <w:t>Data Template</w:t>
            </w:r>
            <w:r w:rsidRPr="004F5FE6">
              <w:rPr>
                <w:bCs/>
                <w:color w:val="000000"/>
                <w:szCs w:val="24"/>
              </w:rPr>
              <w:t>)</w:t>
            </w:r>
          </w:p>
          <w:p w:rsidR="000D1A50" w:rsidRPr="004F5FE6" w:rsidRDefault="000D1A50" w:rsidP="000D1A50">
            <w:pPr>
              <w:numPr>
                <w:ilvl w:val="0"/>
                <w:numId w:val="35"/>
              </w:numPr>
              <w:contextualSpacing/>
              <w:rPr>
                <w:bCs/>
                <w:color w:val="000000"/>
                <w:sz w:val="24"/>
                <w:szCs w:val="24"/>
              </w:rPr>
            </w:pPr>
            <w:r w:rsidRPr="004F5FE6">
              <w:rPr>
                <w:bCs/>
                <w:color w:val="000000"/>
                <w:sz w:val="24"/>
                <w:szCs w:val="24"/>
              </w:rPr>
              <w:t>Upload the names of the e-content development facilities</w:t>
            </w:r>
          </w:p>
          <w:p w:rsidR="000D1A50" w:rsidRPr="004F5FE6" w:rsidRDefault="000D1A50" w:rsidP="00300587">
            <w:pPr>
              <w:rPr>
                <w:b/>
                <w:color w:val="000000"/>
              </w:rPr>
            </w:pPr>
          </w:p>
          <w:p w:rsidR="000D1A50" w:rsidRPr="004F5FE6" w:rsidRDefault="000D1A50" w:rsidP="00300587">
            <w:pPr>
              <w:rPr>
                <w:b/>
                <w:color w:val="000000"/>
              </w:rPr>
            </w:pPr>
            <w:r w:rsidRPr="004F5FE6">
              <w:rPr>
                <w:b/>
                <w:color w:val="000000"/>
              </w:rPr>
              <w:t xml:space="preserve">File Description </w:t>
            </w:r>
          </w:p>
          <w:p w:rsidR="000D1A50" w:rsidRPr="004F5FE6" w:rsidRDefault="000D1A50" w:rsidP="000D1A50">
            <w:pPr>
              <w:numPr>
                <w:ilvl w:val="0"/>
                <w:numId w:val="167"/>
              </w:numPr>
              <w:spacing w:line="276" w:lineRule="auto"/>
              <w:rPr>
                <w:color w:val="000000"/>
              </w:rPr>
            </w:pPr>
            <w:r w:rsidRPr="004F5FE6">
              <w:rPr>
                <w:color w:val="000000"/>
              </w:rPr>
              <w:t>Upload any additional information</w:t>
            </w:r>
          </w:p>
          <w:p w:rsidR="000D1A50" w:rsidRDefault="000D1A50" w:rsidP="000D1A50">
            <w:pPr>
              <w:numPr>
                <w:ilvl w:val="0"/>
                <w:numId w:val="167"/>
              </w:numPr>
              <w:spacing w:line="276" w:lineRule="auto"/>
              <w:rPr>
                <w:color w:val="000000"/>
              </w:rPr>
            </w:pPr>
            <w:r w:rsidRPr="004F5FE6">
              <w:rPr>
                <w:color w:val="000000"/>
              </w:rPr>
              <w:t>Links of photographs</w:t>
            </w:r>
          </w:p>
          <w:p w:rsidR="000D1A50" w:rsidRPr="004F5FE6" w:rsidRDefault="000D1A50" w:rsidP="000D1A50">
            <w:pPr>
              <w:numPr>
                <w:ilvl w:val="0"/>
                <w:numId w:val="167"/>
              </w:numPr>
              <w:spacing w:line="276" w:lineRule="auto"/>
              <w:rPr>
                <w:color w:val="000000"/>
              </w:rPr>
            </w:pPr>
            <w:r w:rsidRPr="004F5FE6">
              <w:rPr>
                <w:color w:val="000000"/>
              </w:rPr>
              <w:t xml:space="preserve">Facilities for e-content development such as Media Centre, Recording facility, LCS </w:t>
            </w:r>
            <w:r>
              <w:rPr>
                <w:color w:val="000000"/>
              </w:rPr>
              <w:t xml:space="preserve">etc </w:t>
            </w:r>
            <w:r w:rsidRPr="004F5FE6">
              <w:rPr>
                <w:color w:val="000000"/>
              </w:rPr>
              <w:t>(Data Templates</w:t>
            </w:r>
            <w:r w:rsidR="005C5E5C">
              <w:rPr>
                <w:color w:val="000000"/>
              </w:rPr>
              <w:t xml:space="preserve"> as of 3.4.7</w:t>
            </w:r>
            <w:r w:rsidRPr="004F5FE6">
              <w:rPr>
                <w:color w:val="000000"/>
              </w:rPr>
              <w:t>)</w:t>
            </w:r>
          </w:p>
        </w:tc>
        <w:tc>
          <w:tcPr>
            <w:tcW w:w="1620" w:type="dxa"/>
          </w:tcPr>
          <w:p w:rsidR="000D1A50" w:rsidRPr="00093E46" w:rsidRDefault="000D1A50" w:rsidP="00300587">
            <w:pPr>
              <w:jc w:val="center"/>
              <w:rPr>
                <w:b/>
                <w:bCs/>
                <w:color w:val="000000"/>
                <w:sz w:val="24"/>
                <w:szCs w:val="24"/>
                <w:highlight w:val="yellow"/>
              </w:rPr>
            </w:pPr>
            <w:r w:rsidRPr="000E5D10">
              <w:rPr>
                <w:b/>
                <w:bCs/>
                <w:color w:val="000000"/>
                <w:sz w:val="24"/>
                <w:szCs w:val="24"/>
              </w:rPr>
              <w:lastRenderedPageBreak/>
              <w:t>5</w:t>
            </w:r>
          </w:p>
        </w:tc>
      </w:tr>
    </w:tbl>
    <w:p w:rsidR="000D1A50" w:rsidRPr="00093E46" w:rsidRDefault="000D1A50" w:rsidP="000D1A50">
      <w:pPr>
        <w:ind w:left="720" w:firstLine="720"/>
        <w:rPr>
          <w:b/>
          <w:bCs/>
          <w:color w:val="000000"/>
          <w:sz w:val="24"/>
          <w:szCs w:val="24"/>
          <w:highlight w:val="yellow"/>
        </w:rPr>
      </w:pPr>
    </w:p>
    <w:p w:rsidR="000D1A50" w:rsidRPr="00093E46" w:rsidRDefault="000D1A50" w:rsidP="000D1A50">
      <w:pPr>
        <w:ind w:left="720" w:firstLine="720"/>
        <w:rPr>
          <w:b/>
          <w:bCs/>
          <w:color w:val="000000"/>
          <w:sz w:val="24"/>
          <w:szCs w:val="24"/>
          <w:highlight w:val="yellow"/>
        </w:rPr>
      </w:pPr>
    </w:p>
    <w:p w:rsidR="000D1A50" w:rsidRPr="00093E46" w:rsidRDefault="000D1A50" w:rsidP="000D1A50">
      <w:pPr>
        <w:ind w:left="720" w:firstLine="720"/>
        <w:rPr>
          <w:b/>
          <w:bCs/>
          <w:color w:val="000000"/>
          <w:sz w:val="24"/>
          <w:szCs w:val="24"/>
          <w:highlight w:val="yellow"/>
        </w:rPr>
      </w:pPr>
    </w:p>
    <w:p w:rsidR="000D1A50" w:rsidRPr="004F5FE6" w:rsidRDefault="000D1A50" w:rsidP="000D1A50">
      <w:pPr>
        <w:ind w:left="720" w:firstLine="720"/>
        <w:rPr>
          <w:b/>
          <w:bCs/>
          <w:color w:val="000000"/>
          <w:sz w:val="24"/>
          <w:szCs w:val="24"/>
        </w:rPr>
      </w:pPr>
      <w:r w:rsidRPr="004F5FE6">
        <w:rPr>
          <w:b/>
          <w:bCs/>
          <w:color w:val="000000"/>
          <w:sz w:val="24"/>
          <w:szCs w:val="24"/>
        </w:rPr>
        <w:t>Key Indicator - 4.4 Maintenance of Campus Infrastructure (20)</w:t>
      </w:r>
    </w:p>
    <w:tbl>
      <w:tblPr>
        <w:tblpPr w:leftFromText="180" w:rightFromText="180" w:vertAnchor="text" w:horzAnchor="margin" w:tblpY="487"/>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68"/>
        <w:gridCol w:w="7020"/>
        <w:gridCol w:w="1620"/>
      </w:tblGrid>
      <w:tr w:rsidR="000D1A50" w:rsidRPr="004F5FE6" w:rsidTr="00300587">
        <w:trPr>
          <w:trHeight w:val="562"/>
        </w:trPr>
        <w:tc>
          <w:tcPr>
            <w:tcW w:w="1368" w:type="dxa"/>
            <w:vAlign w:val="center"/>
          </w:tcPr>
          <w:p w:rsidR="000D1A50" w:rsidRPr="004F5FE6" w:rsidRDefault="000D1A50" w:rsidP="00300587">
            <w:pPr>
              <w:jc w:val="center"/>
              <w:rPr>
                <w:b/>
                <w:bCs/>
                <w:color w:val="000000"/>
                <w:sz w:val="24"/>
                <w:szCs w:val="24"/>
              </w:rPr>
            </w:pPr>
            <w:r w:rsidRPr="004F5FE6">
              <w:rPr>
                <w:b/>
                <w:bCs/>
                <w:color w:val="000000"/>
                <w:sz w:val="24"/>
                <w:szCs w:val="24"/>
              </w:rPr>
              <w:t>Metric No.</w:t>
            </w:r>
          </w:p>
        </w:tc>
        <w:tc>
          <w:tcPr>
            <w:tcW w:w="7020" w:type="dxa"/>
            <w:vAlign w:val="center"/>
          </w:tcPr>
          <w:p w:rsidR="000D1A50" w:rsidRPr="004F5FE6" w:rsidRDefault="000D1A50" w:rsidP="00300587">
            <w:pPr>
              <w:jc w:val="center"/>
              <w:rPr>
                <w:b/>
                <w:bCs/>
                <w:color w:val="000000"/>
                <w:sz w:val="24"/>
                <w:szCs w:val="24"/>
              </w:rPr>
            </w:pPr>
          </w:p>
        </w:tc>
        <w:tc>
          <w:tcPr>
            <w:tcW w:w="1620" w:type="dxa"/>
          </w:tcPr>
          <w:p w:rsidR="000D1A50" w:rsidRPr="004F5FE6" w:rsidRDefault="000D1A50" w:rsidP="00300587">
            <w:pPr>
              <w:jc w:val="center"/>
              <w:rPr>
                <w:b/>
                <w:bCs/>
                <w:color w:val="000000"/>
                <w:sz w:val="24"/>
                <w:szCs w:val="24"/>
              </w:rPr>
            </w:pPr>
            <w:r w:rsidRPr="004F5FE6">
              <w:rPr>
                <w:b/>
                <w:bCs/>
                <w:color w:val="000000"/>
                <w:sz w:val="24"/>
                <w:szCs w:val="24"/>
              </w:rPr>
              <w:t>Weightage</w:t>
            </w:r>
          </w:p>
        </w:tc>
      </w:tr>
      <w:tr w:rsidR="000D1A50" w:rsidRPr="004F5FE6" w:rsidTr="00300587">
        <w:trPr>
          <w:trHeight w:val="416"/>
        </w:trPr>
        <w:tc>
          <w:tcPr>
            <w:tcW w:w="1368" w:type="dxa"/>
          </w:tcPr>
          <w:p w:rsidR="000D1A50" w:rsidRPr="004F5FE6" w:rsidRDefault="000D1A50" w:rsidP="00300587">
            <w:pPr>
              <w:jc w:val="center"/>
              <w:rPr>
                <w:b/>
                <w:bCs/>
                <w:color w:val="000000"/>
                <w:sz w:val="24"/>
                <w:szCs w:val="24"/>
              </w:rPr>
            </w:pPr>
            <w:r w:rsidRPr="004F5FE6">
              <w:rPr>
                <w:b/>
                <w:bCs/>
                <w:color w:val="000000"/>
                <w:sz w:val="24"/>
                <w:szCs w:val="24"/>
              </w:rPr>
              <w:t>4.4.1</w:t>
            </w:r>
          </w:p>
          <w:p w:rsidR="000D1A50" w:rsidRPr="004F5FE6" w:rsidRDefault="000D1A50" w:rsidP="00300587">
            <w:pPr>
              <w:jc w:val="center"/>
              <w:rPr>
                <w:color w:val="000000"/>
                <w:sz w:val="24"/>
                <w:szCs w:val="24"/>
              </w:rPr>
            </w:pPr>
          </w:p>
          <w:p w:rsidR="000D1A50" w:rsidRPr="004F5FE6" w:rsidRDefault="000D1A50" w:rsidP="00300587">
            <w:pPr>
              <w:jc w:val="center"/>
              <w:rPr>
                <w:color w:val="000000"/>
                <w:sz w:val="24"/>
                <w:szCs w:val="24"/>
              </w:rPr>
            </w:pPr>
            <w:r w:rsidRPr="004F5FE6">
              <w:rPr>
                <w:b/>
                <w:bCs/>
                <w:color w:val="000000"/>
                <w:sz w:val="24"/>
                <w:szCs w:val="24"/>
              </w:rPr>
              <w:t>Q</w:t>
            </w:r>
            <w:r w:rsidRPr="004F5FE6">
              <w:rPr>
                <w:b/>
                <w:bCs/>
                <w:color w:val="000000"/>
                <w:sz w:val="24"/>
                <w:szCs w:val="24"/>
                <w:vertAlign w:val="subscript"/>
              </w:rPr>
              <w:t>n</w:t>
            </w:r>
            <w:r w:rsidRPr="004F5FE6">
              <w:rPr>
                <w:b/>
                <w:bCs/>
                <w:color w:val="000000"/>
                <w:sz w:val="24"/>
                <w:szCs w:val="24"/>
              </w:rPr>
              <w:t>M</w:t>
            </w:r>
          </w:p>
        </w:tc>
        <w:tc>
          <w:tcPr>
            <w:tcW w:w="7020" w:type="dxa"/>
          </w:tcPr>
          <w:p w:rsidR="000D1A50" w:rsidRDefault="000D1A50" w:rsidP="00300587">
            <w:pPr>
              <w:rPr>
                <w:b/>
                <w:i/>
                <w:color w:val="000000"/>
                <w:sz w:val="24"/>
                <w:szCs w:val="24"/>
              </w:rPr>
            </w:pPr>
            <w:r w:rsidRPr="0099316B">
              <w:rPr>
                <w:b/>
                <w:i/>
                <w:color w:val="000000"/>
                <w:sz w:val="24"/>
                <w:szCs w:val="24"/>
              </w:rPr>
              <w:t xml:space="preserve">Average percentage expenditure incurred on maintenance of physical facilities and academic support facilities excluding salary component during the last five years </w:t>
            </w:r>
          </w:p>
          <w:p w:rsidR="000D1A50" w:rsidRPr="004F5FE6" w:rsidRDefault="000D1A50" w:rsidP="00300587">
            <w:pPr>
              <w:jc w:val="both"/>
              <w:rPr>
                <w:color w:val="000000"/>
                <w:sz w:val="24"/>
                <w:szCs w:val="24"/>
              </w:rPr>
            </w:pPr>
            <w:r w:rsidRPr="004F5FE6">
              <w:rPr>
                <w:color w:val="000000"/>
                <w:sz w:val="24"/>
                <w:szCs w:val="24"/>
              </w:rPr>
              <w:t xml:space="preserve">4.4.1.1: Expenditure incurred on  maintenance of  physical facilities and academic support facilities excluding salary component year wise during the last five years (INR in lakhs) </w:t>
            </w:r>
          </w:p>
          <w:p w:rsidR="000D1A50" w:rsidRPr="004F5FE6" w:rsidRDefault="000D1A50" w:rsidP="00300587">
            <w:pPr>
              <w:jc w:val="both"/>
              <w:rPr>
                <w:color w:val="000000"/>
              </w:rPr>
            </w:pPr>
          </w:p>
          <w:tbl>
            <w:tblPr>
              <w:tblW w:w="5639"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35"/>
              <w:gridCol w:w="837"/>
              <w:gridCol w:w="751"/>
              <w:gridCol w:w="758"/>
              <w:gridCol w:w="1029"/>
              <w:gridCol w:w="1029"/>
            </w:tblGrid>
            <w:tr w:rsidR="000D1A50" w:rsidRPr="004F5FE6" w:rsidTr="00300587">
              <w:trPr>
                <w:trHeight w:val="340"/>
              </w:trPr>
              <w:tc>
                <w:tcPr>
                  <w:tcW w:w="1235" w:type="dxa"/>
                </w:tcPr>
                <w:p w:rsidR="000D1A50" w:rsidRPr="004F5FE6" w:rsidRDefault="000D1A50" w:rsidP="00300587">
                  <w:pPr>
                    <w:framePr w:hSpace="180" w:wrap="around" w:vAnchor="text" w:hAnchor="margin" w:y="487"/>
                    <w:rPr>
                      <w:b/>
                      <w:color w:val="000000"/>
                    </w:rPr>
                  </w:pPr>
                  <w:r w:rsidRPr="004F5FE6">
                    <w:rPr>
                      <w:b/>
                      <w:color w:val="000000"/>
                    </w:rPr>
                    <w:t>Year</w:t>
                  </w:r>
                </w:p>
              </w:tc>
              <w:tc>
                <w:tcPr>
                  <w:tcW w:w="837" w:type="dxa"/>
                </w:tcPr>
                <w:p w:rsidR="000D1A50" w:rsidRPr="004F5FE6" w:rsidRDefault="000D1A50" w:rsidP="00300587">
                  <w:pPr>
                    <w:framePr w:hSpace="180" w:wrap="around" w:vAnchor="text" w:hAnchor="margin" w:y="487"/>
                    <w:rPr>
                      <w:color w:val="000000"/>
                    </w:rPr>
                  </w:pPr>
                </w:p>
              </w:tc>
              <w:tc>
                <w:tcPr>
                  <w:tcW w:w="751" w:type="dxa"/>
                </w:tcPr>
                <w:p w:rsidR="000D1A50" w:rsidRPr="004F5FE6" w:rsidRDefault="000D1A50" w:rsidP="00300587">
                  <w:pPr>
                    <w:framePr w:hSpace="180" w:wrap="around" w:vAnchor="text" w:hAnchor="margin" w:y="487"/>
                    <w:rPr>
                      <w:color w:val="000000"/>
                    </w:rPr>
                  </w:pPr>
                </w:p>
              </w:tc>
              <w:tc>
                <w:tcPr>
                  <w:tcW w:w="758" w:type="dxa"/>
                </w:tcPr>
                <w:p w:rsidR="000D1A50" w:rsidRPr="004F5FE6" w:rsidRDefault="000D1A50" w:rsidP="00300587">
                  <w:pPr>
                    <w:framePr w:hSpace="180" w:wrap="around" w:vAnchor="text" w:hAnchor="margin" w:y="487"/>
                    <w:rPr>
                      <w:color w:val="000000"/>
                    </w:rPr>
                  </w:pPr>
                </w:p>
              </w:tc>
              <w:tc>
                <w:tcPr>
                  <w:tcW w:w="1029" w:type="dxa"/>
                </w:tcPr>
                <w:p w:rsidR="000D1A50" w:rsidRPr="004F5FE6" w:rsidRDefault="000D1A50" w:rsidP="00300587">
                  <w:pPr>
                    <w:framePr w:hSpace="180" w:wrap="around" w:vAnchor="text" w:hAnchor="margin" w:y="487"/>
                    <w:rPr>
                      <w:color w:val="000000"/>
                    </w:rPr>
                  </w:pPr>
                </w:p>
              </w:tc>
              <w:tc>
                <w:tcPr>
                  <w:tcW w:w="1029" w:type="dxa"/>
                </w:tcPr>
                <w:p w:rsidR="000D1A50" w:rsidRPr="004F5FE6" w:rsidRDefault="000D1A50" w:rsidP="00300587">
                  <w:pPr>
                    <w:framePr w:hSpace="180" w:wrap="around" w:vAnchor="text" w:hAnchor="margin" w:y="487"/>
                    <w:rPr>
                      <w:color w:val="000000"/>
                    </w:rPr>
                  </w:pPr>
                </w:p>
              </w:tc>
            </w:tr>
            <w:tr w:rsidR="000D1A50" w:rsidRPr="004F5FE6" w:rsidTr="00300587">
              <w:trPr>
                <w:trHeight w:val="554"/>
              </w:trPr>
              <w:tc>
                <w:tcPr>
                  <w:tcW w:w="1235" w:type="dxa"/>
                </w:tcPr>
                <w:p w:rsidR="000D1A50" w:rsidRPr="004F5FE6" w:rsidRDefault="000D1A50" w:rsidP="00300587">
                  <w:pPr>
                    <w:framePr w:hSpace="180" w:wrap="around" w:vAnchor="text" w:hAnchor="margin" w:y="487"/>
                    <w:rPr>
                      <w:b/>
                      <w:color w:val="000000"/>
                    </w:rPr>
                  </w:pPr>
                  <w:r w:rsidRPr="004F5FE6">
                    <w:rPr>
                      <w:b/>
                      <w:color w:val="000000"/>
                    </w:rPr>
                    <w:t>INR in lakhs</w:t>
                  </w:r>
                </w:p>
              </w:tc>
              <w:tc>
                <w:tcPr>
                  <w:tcW w:w="837" w:type="dxa"/>
                </w:tcPr>
                <w:p w:rsidR="000D1A50" w:rsidRPr="004F5FE6" w:rsidRDefault="000D1A50" w:rsidP="00300587">
                  <w:pPr>
                    <w:framePr w:hSpace="180" w:wrap="around" w:vAnchor="text" w:hAnchor="margin" w:y="487"/>
                    <w:rPr>
                      <w:color w:val="000000"/>
                    </w:rPr>
                  </w:pPr>
                </w:p>
              </w:tc>
              <w:tc>
                <w:tcPr>
                  <w:tcW w:w="751" w:type="dxa"/>
                </w:tcPr>
                <w:p w:rsidR="000D1A50" w:rsidRPr="004F5FE6" w:rsidRDefault="000D1A50" w:rsidP="00300587">
                  <w:pPr>
                    <w:framePr w:hSpace="180" w:wrap="around" w:vAnchor="text" w:hAnchor="margin" w:y="487"/>
                    <w:rPr>
                      <w:color w:val="000000"/>
                    </w:rPr>
                  </w:pPr>
                </w:p>
              </w:tc>
              <w:tc>
                <w:tcPr>
                  <w:tcW w:w="758" w:type="dxa"/>
                </w:tcPr>
                <w:p w:rsidR="000D1A50" w:rsidRPr="004F5FE6" w:rsidRDefault="000D1A50" w:rsidP="00300587">
                  <w:pPr>
                    <w:framePr w:hSpace="180" w:wrap="around" w:vAnchor="text" w:hAnchor="margin" w:y="487"/>
                    <w:rPr>
                      <w:color w:val="000000"/>
                    </w:rPr>
                  </w:pPr>
                </w:p>
              </w:tc>
              <w:tc>
                <w:tcPr>
                  <w:tcW w:w="1029" w:type="dxa"/>
                </w:tcPr>
                <w:p w:rsidR="000D1A50" w:rsidRPr="004F5FE6" w:rsidRDefault="000D1A50" w:rsidP="00300587">
                  <w:pPr>
                    <w:framePr w:hSpace="180" w:wrap="around" w:vAnchor="text" w:hAnchor="margin" w:y="487"/>
                    <w:rPr>
                      <w:color w:val="000000"/>
                    </w:rPr>
                  </w:pPr>
                </w:p>
              </w:tc>
              <w:tc>
                <w:tcPr>
                  <w:tcW w:w="1029" w:type="dxa"/>
                </w:tcPr>
                <w:p w:rsidR="000D1A50" w:rsidRPr="004F5FE6" w:rsidRDefault="000D1A50" w:rsidP="00300587">
                  <w:pPr>
                    <w:framePr w:hSpace="180" w:wrap="around" w:vAnchor="text" w:hAnchor="margin" w:y="487"/>
                    <w:rPr>
                      <w:color w:val="000000"/>
                    </w:rPr>
                  </w:pPr>
                </w:p>
              </w:tc>
            </w:tr>
          </w:tbl>
          <w:p w:rsidR="000D1A50" w:rsidRPr="004F5FE6" w:rsidRDefault="000D1A50" w:rsidP="00300587">
            <w:pPr>
              <w:rPr>
                <w:bCs/>
                <w:color w:val="000000"/>
                <w:sz w:val="24"/>
                <w:szCs w:val="24"/>
              </w:rPr>
            </w:pPr>
          </w:p>
          <w:p w:rsidR="000D1A50" w:rsidRPr="004F5FE6" w:rsidRDefault="000D1A50" w:rsidP="00300587">
            <w:pPr>
              <w:rPr>
                <w:bCs/>
                <w:color w:val="000000"/>
                <w:sz w:val="24"/>
                <w:szCs w:val="24"/>
              </w:rPr>
            </w:pPr>
            <w:r w:rsidRPr="004F5FE6">
              <w:rPr>
                <w:bCs/>
                <w:color w:val="000000"/>
                <w:sz w:val="24"/>
                <w:szCs w:val="24"/>
              </w:rPr>
              <w:t>Data Requirement for last five years:</w:t>
            </w:r>
            <w:r w:rsidRPr="004F5FE6">
              <w:rPr>
                <w:bCs/>
                <w:color w:val="000000"/>
                <w:szCs w:val="24"/>
              </w:rPr>
              <w:t xml:space="preserve">(As per </w:t>
            </w:r>
            <w:r>
              <w:rPr>
                <w:bCs/>
                <w:color w:val="000000"/>
                <w:szCs w:val="24"/>
              </w:rPr>
              <w:t>Data Template</w:t>
            </w:r>
            <w:r w:rsidRPr="004F5FE6">
              <w:rPr>
                <w:bCs/>
                <w:color w:val="000000"/>
                <w:szCs w:val="24"/>
              </w:rPr>
              <w:t>)</w:t>
            </w:r>
          </w:p>
          <w:p w:rsidR="000D1A50" w:rsidRPr="004F5FE6" w:rsidRDefault="000D1A50" w:rsidP="000D1A50">
            <w:pPr>
              <w:numPr>
                <w:ilvl w:val="0"/>
                <w:numId w:val="35"/>
              </w:numPr>
              <w:rPr>
                <w:color w:val="000000"/>
                <w:sz w:val="24"/>
                <w:szCs w:val="24"/>
              </w:rPr>
            </w:pPr>
            <w:r w:rsidRPr="004F5FE6">
              <w:rPr>
                <w:color w:val="000000"/>
                <w:sz w:val="24"/>
                <w:szCs w:val="24"/>
              </w:rPr>
              <w:t>Non salary expenditure incurred</w:t>
            </w:r>
          </w:p>
          <w:p w:rsidR="000D1A50" w:rsidRPr="00E75F88" w:rsidRDefault="000D1A50" w:rsidP="000D1A50">
            <w:pPr>
              <w:numPr>
                <w:ilvl w:val="0"/>
                <w:numId w:val="35"/>
              </w:numPr>
              <w:rPr>
                <w:color w:val="000000"/>
                <w:sz w:val="24"/>
                <w:szCs w:val="24"/>
              </w:rPr>
            </w:pPr>
            <w:r w:rsidRPr="00E75F88">
              <w:rPr>
                <w:color w:val="000000"/>
                <w:sz w:val="24"/>
                <w:szCs w:val="24"/>
              </w:rPr>
              <w:t>Expenditure incurred on maintenance of campus infrastructure</w:t>
            </w:r>
          </w:p>
          <w:p w:rsidR="000D1A50" w:rsidRPr="004F5FE6" w:rsidRDefault="000D1A50" w:rsidP="00300587">
            <w:pPr>
              <w:rPr>
                <w:bCs/>
                <w:color w:val="000000"/>
                <w:sz w:val="24"/>
                <w:szCs w:val="24"/>
              </w:rPr>
            </w:pPr>
          </w:p>
          <w:p w:rsidR="000D1A50" w:rsidRPr="004F5FE6" w:rsidRDefault="000D1A50" w:rsidP="00300587">
            <w:pPr>
              <w:rPr>
                <w:bCs/>
                <w:color w:val="000000"/>
                <w:sz w:val="24"/>
                <w:szCs w:val="24"/>
              </w:rPr>
            </w:pPr>
            <w:r w:rsidRPr="004F5FE6">
              <w:rPr>
                <w:bCs/>
                <w:color w:val="000000"/>
                <w:sz w:val="24"/>
                <w:szCs w:val="24"/>
              </w:rPr>
              <w:t xml:space="preserve">Formula: </w:t>
            </w:r>
          </w:p>
          <w:p w:rsidR="000D1A50" w:rsidRPr="004F5FE6" w:rsidRDefault="000D1A50" w:rsidP="00300587">
            <w:pPr>
              <w:rPr>
                <w:b/>
                <w:color w:val="000000"/>
                <w:sz w:val="28"/>
                <w:szCs w:val="28"/>
              </w:rPr>
            </w:pPr>
            <w:r w:rsidRPr="004F5FE6">
              <w:rPr>
                <w:bCs/>
                <w:iCs/>
                <w:color w:val="000000"/>
              </w:rPr>
              <w:t>Percentage per year</w:t>
            </w:r>
            <w:r w:rsidRPr="004F5FE6">
              <w:rPr>
                <w:b/>
                <w:bCs/>
                <w:iCs/>
                <w:color w:val="000000"/>
              </w:rPr>
              <w:t xml:space="preserve"> = </w:t>
            </w:r>
            <m:oMath>
              <m:f>
                <m:fPr>
                  <m:ctrlPr>
                    <w:rPr>
                      <w:rFonts w:ascii="Cambria Math" w:hAnsi="Cambria Math"/>
                      <w:bCs/>
                      <w:iCs/>
                      <w:sz w:val="28"/>
                      <w:szCs w:val="28"/>
                    </w:rPr>
                  </m:ctrlPr>
                </m:fPr>
                <m:num>
                  <m:eqArr>
                    <m:eqArrPr>
                      <m:ctrlPr>
                        <w:rPr>
                          <w:rFonts w:ascii="Cambria Math" w:hAnsi="Cambria Math"/>
                          <w:sz w:val="28"/>
                          <w:szCs w:val="28"/>
                        </w:rPr>
                      </m:ctrlPr>
                    </m:eqArrPr>
                    <m:e>
                      <m:r>
                        <m:rPr>
                          <m:sty m:val="p"/>
                        </m:rPr>
                        <w:rPr>
                          <w:rFonts w:ascii="Cambria Math" w:hAnsi="Cambria Math"/>
                          <w:sz w:val="28"/>
                          <w:szCs w:val="28"/>
                        </w:rPr>
                        <m:t xml:space="preserve">Expenditure on maintenance </m:t>
                      </m:r>
                      <m:r>
                        <m:rPr>
                          <m:sty m:val="p"/>
                        </m:rPr>
                        <w:rPr>
                          <w:rFonts w:ascii="Cambria Math" w:eastAsia="Cambria Math" w:hAnsi="Cambria Math"/>
                          <w:sz w:val="28"/>
                          <w:szCs w:val="28"/>
                        </w:rPr>
                        <m:t xml:space="preserve">of </m:t>
                      </m:r>
                    </m:e>
                    <m:e>
                      <m:r>
                        <m:rPr>
                          <m:sty m:val="p"/>
                        </m:rPr>
                        <w:rPr>
                          <w:rFonts w:ascii="Cambria Math" w:eastAsia="Cambria Math" w:hAnsi="Cambria Math"/>
                          <w:sz w:val="28"/>
                          <w:szCs w:val="28"/>
                        </w:rPr>
                        <m:t xml:space="preserve">physical and academic  </m:t>
                      </m:r>
                      <m:ctrlPr>
                        <w:rPr>
                          <w:rFonts w:ascii="Cambria Math" w:eastAsia="Cambria Math" w:hAnsi="Cambria Math" w:cs="Cambria Math"/>
                          <w:sz w:val="28"/>
                          <w:szCs w:val="28"/>
                        </w:rPr>
                      </m:ctrlPr>
                    </m:e>
                    <m:e>
                      <m:r>
                        <m:rPr>
                          <m:sty m:val="p"/>
                        </m:rPr>
                        <w:rPr>
                          <w:rFonts w:ascii="Cambria Math" w:hAnsi="Cambria Math"/>
                          <w:sz w:val="28"/>
                          <w:szCs w:val="28"/>
                        </w:rPr>
                        <m:t xml:space="preserve">support </m:t>
                      </m:r>
                      <m:r>
                        <m:rPr>
                          <m:sty m:val="p"/>
                        </m:rPr>
                        <w:rPr>
                          <w:rFonts w:ascii="Cambria Math" w:eastAsia="Cambria Math" w:hAnsi="Cambria Math"/>
                          <w:sz w:val="28"/>
                          <w:szCs w:val="28"/>
                        </w:rPr>
                        <m:t xml:space="preserve">facilities </m:t>
                      </m:r>
                      <m:ctrlPr>
                        <w:rPr>
                          <w:rFonts w:ascii="Cambria Math" w:eastAsia="Cambria Math" w:hAnsi="Cambria Math" w:cs="Cambria Math"/>
                          <w:sz w:val="28"/>
                          <w:szCs w:val="28"/>
                        </w:rPr>
                      </m:ctrlPr>
                    </m:e>
                    <m:e>
                      <m:r>
                        <m:rPr>
                          <m:sty m:val="p"/>
                        </m:rPr>
                        <w:rPr>
                          <w:rFonts w:ascii="Cambria Math" w:eastAsia="Cambria Math" w:hAnsi="Cambria Math"/>
                          <w:sz w:val="28"/>
                          <w:szCs w:val="28"/>
                        </w:rPr>
                        <m:t>excluding salary component</m:t>
                      </m:r>
                    </m:e>
                  </m:eqArr>
                </m:num>
                <m:den>
                  <m:eqArr>
                    <m:eqArrPr>
                      <m:ctrlPr>
                        <w:rPr>
                          <w:rFonts w:ascii="Cambria Math" w:hAnsi="Cambria Math"/>
                          <w:sz w:val="28"/>
                          <w:szCs w:val="28"/>
                        </w:rPr>
                      </m:ctrlPr>
                    </m:eqArrPr>
                    <m:e>
                      <m:r>
                        <m:rPr>
                          <m:sty m:val="p"/>
                        </m:rPr>
                        <w:rPr>
                          <w:rFonts w:ascii="Cambria Math" w:hAnsi="Cambria Math"/>
                          <w:sz w:val="28"/>
                          <w:szCs w:val="28"/>
                        </w:rPr>
                        <m:t xml:space="preserve">Total  expenditure </m:t>
                      </m:r>
                      <m:r>
                        <m:rPr>
                          <m:sty m:val="p"/>
                        </m:rPr>
                        <w:rPr>
                          <w:rFonts w:ascii="Cambria Math" w:eastAsia="Cambria Math" w:hAnsi="Cambria Math"/>
                          <w:sz w:val="28"/>
                          <w:szCs w:val="28"/>
                        </w:rPr>
                        <m:t xml:space="preserve">excluding salary </m:t>
                      </m:r>
                    </m:e>
                    <m:e>
                      <m:r>
                        <m:rPr>
                          <m:sty m:val="p"/>
                        </m:rPr>
                        <w:rPr>
                          <w:rFonts w:ascii="Cambria Math" w:eastAsia="Cambria Math" w:hAnsi="Cambria Math"/>
                          <w:sz w:val="28"/>
                          <w:szCs w:val="28"/>
                        </w:rPr>
                        <m:t xml:space="preserve">component </m:t>
                      </m:r>
                      <m:r>
                        <m:rPr>
                          <m:sty m:val="p"/>
                        </m:rPr>
                        <w:rPr>
                          <w:rFonts w:ascii="Cambria Math" w:hAnsi="Cambria Math"/>
                          <w:sz w:val="28"/>
                          <w:szCs w:val="28"/>
                        </w:rPr>
                        <m:t xml:space="preserve"> </m:t>
                      </m:r>
                    </m:e>
                  </m:eqArr>
                </m:den>
              </m:f>
              <m:r>
                <m:rPr>
                  <m:sty m:val="p"/>
                </m:rPr>
                <w:rPr>
                  <w:rFonts w:ascii="Cambria Math" w:hAnsi="Cambria Math"/>
                  <w:sz w:val="28"/>
                  <w:szCs w:val="28"/>
                </w:rPr>
                <m:t xml:space="preserve">X </m:t>
              </m:r>
              <m:r>
                <m:rPr>
                  <m:sty m:val="b"/>
                </m:rPr>
                <w:rPr>
                  <w:rFonts w:ascii="Cambria Math" w:hAnsi="Cambria Math"/>
                  <w:sz w:val="28"/>
                  <w:szCs w:val="28"/>
                </w:rPr>
                <m:t>100</m:t>
              </m:r>
            </m:oMath>
          </w:p>
          <w:p w:rsidR="000D1A50" w:rsidRPr="004F5FE6" w:rsidRDefault="000D1A50" w:rsidP="00300587">
            <w:pPr>
              <w:rPr>
                <w:b/>
                <w:bCs/>
                <w:iCs/>
                <w:color w:val="000000"/>
                <w:sz w:val="24"/>
                <w:szCs w:val="24"/>
              </w:rPr>
            </w:pPr>
          </w:p>
          <w:p w:rsidR="000D1A50" w:rsidRPr="004F5FE6" w:rsidRDefault="000D1A50" w:rsidP="00300587">
            <w:pPr>
              <w:jc w:val="center"/>
              <w:rPr>
                <w:color w:val="000000"/>
                <w:sz w:val="24"/>
                <w:szCs w:val="24"/>
              </w:rPr>
            </w:pPr>
            <w:r w:rsidRPr="004F5FE6">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4F5FE6" w:rsidRDefault="000D1A50" w:rsidP="00300587">
            <w:pPr>
              <w:rPr>
                <w:b/>
                <w:color w:val="000000"/>
              </w:rPr>
            </w:pPr>
            <w:r w:rsidRPr="004F5FE6">
              <w:rPr>
                <w:b/>
                <w:color w:val="000000"/>
              </w:rPr>
              <w:t xml:space="preserve">File Description </w:t>
            </w:r>
          </w:p>
          <w:p w:rsidR="000D1A50" w:rsidRPr="004F5FE6" w:rsidRDefault="000D1A50" w:rsidP="000D1A50">
            <w:pPr>
              <w:numPr>
                <w:ilvl w:val="0"/>
                <w:numId w:val="167"/>
              </w:numPr>
              <w:spacing w:line="276" w:lineRule="auto"/>
              <w:rPr>
                <w:color w:val="000000"/>
              </w:rPr>
            </w:pPr>
            <w:r w:rsidRPr="004F5FE6">
              <w:rPr>
                <w:color w:val="000000"/>
              </w:rPr>
              <w:t>Upload any additional information</w:t>
            </w:r>
          </w:p>
          <w:p w:rsidR="000D1A50" w:rsidRPr="004F5FE6" w:rsidRDefault="000D1A50" w:rsidP="000D1A50">
            <w:pPr>
              <w:numPr>
                <w:ilvl w:val="0"/>
                <w:numId w:val="167"/>
              </w:numPr>
              <w:spacing w:line="276" w:lineRule="auto"/>
              <w:rPr>
                <w:color w:val="000000"/>
              </w:rPr>
            </w:pPr>
            <w:r w:rsidRPr="004F5FE6">
              <w:rPr>
                <w:color w:val="000000"/>
              </w:rPr>
              <w:t>Audited statements of accounts.</w:t>
            </w:r>
          </w:p>
          <w:p w:rsidR="000D1A50" w:rsidRPr="004F5FE6" w:rsidRDefault="000D1A50" w:rsidP="000D1A50">
            <w:pPr>
              <w:numPr>
                <w:ilvl w:val="0"/>
                <w:numId w:val="167"/>
              </w:numPr>
              <w:spacing w:line="276" w:lineRule="auto"/>
              <w:rPr>
                <w:color w:val="000000"/>
              </w:rPr>
            </w:pPr>
            <w:r w:rsidRPr="004F5FE6">
              <w:rPr>
                <w:color w:val="000000"/>
              </w:rPr>
              <w:t>Details about assigned budget and expenditure on physical facilities and academic facilities (Data Templates</w:t>
            </w:r>
            <w:r w:rsidR="0066672F">
              <w:rPr>
                <w:color w:val="000000"/>
              </w:rPr>
              <w:t xml:space="preserve"> as of 4.1.4</w:t>
            </w:r>
            <w:r w:rsidRPr="004F5FE6">
              <w:rPr>
                <w:color w:val="000000"/>
              </w:rPr>
              <w:t>)</w:t>
            </w:r>
          </w:p>
        </w:tc>
        <w:tc>
          <w:tcPr>
            <w:tcW w:w="1620" w:type="dxa"/>
          </w:tcPr>
          <w:p w:rsidR="000D1A50" w:rsidRPr="004F5FE6" w:rsidRDefault="000D1A50" w:rsidP="00300587">
            <w:pPr>
              <w:widowControl w:val="0"/>
              <w:autoSpaceDE w:val="0"/>
              <w:autoSpaceDN w:val="0"/>
              <w:adjustRightInd w:val="0"/>
              <w:ind w:right="75"/>
              <w:jc w:val="center"/>
              <w:rPr>
                <w:b/>
                <w:bCs/>
                <w:color w:val="000000"/>
                <w:sz w:val="24"/>
                <w:szCs w:val="24"/>
              </w:rPr>
            </w:pPr>
            <w:r w:rsidRPr="004F5FE6">
              <w:rPr>
                <w:b/>
                <w:bCs/>
                <w:color w:val="000000"/>
                <w:sz w:val="24"/>
                <w:szCs w:val="24"/>
              </w:rPr>
              <w:t>10</w:t>
            </w:r>
          </w:p>
        </w:tc>
      </w:tr>
      <w:tr w:rsidR="000D1A50" w:rsidRPr="004F5FE6" w:rsidTr="00300587">
        <w:trPr>
          <w:trHeight w:val="563"/>
        </w:trPr>
        <w:tc>
          <w:tcPr>
            <w:tcW w:w="1368" w:type="dxa"/>
          </w:tcPr>
          <w:p w:rsidR="000D1A50" w:rsidRPr="004F5FE6" w:rsidRDefault="000D1A50" w:rsidP="00300587">
            <w:pPr>
              <w:jc w:val="center"/>
              <w:rPr>
                <w:b/>
                <w:bCs/>
                <w:color w:val="000000"/>
                <w:sz w:val="24"/>
                <w:szCs w:val="24"/>
              </w:rPr>
            </w:pPr>
            <w:r w:rsidRPr="004F5FE6">
              <w:rPr>
                <w:b/>
                <w:bCs/>
                <w:color w:val="000000"/>
                <w:sz w:val="24"/>
                <w:szCs w:val="24"/>
              </w:rPr>
              <w:lastRenderedPageBreak/>
              <w:t>4.4.2</w:t>
            </w:r>
          </w:p>
          <w:p w:rsidR="000D1A50" w:rsidRPr="004F5FE6" w:rsidRDefault="000D1A50" w:rsidP="00300587">
            <w:pPr>
              <w:jc w:val="center"/>
              <w:rPr>
                <w:b/>
                <w:bCs/>
                <w:color w:val="000000"/>
                <w:sz w:val="24"/>
                <w:szCs w:val="24"/>
              </w:rPr>
            </w:pPr>
          </w:p>
          <w:p w:rsidR="000D1A50" w:rsidRPr="004F5FE6" w:rsidRDefault="000D1A50" w:rsidP="00300587">
            <w:pPr>
              <w:jc w:val="center"/>
              <w:rPr>
                <w:b/>
                <w:bCs/>
                <w:color w:val="000000"/>
                <w:sz w:val="24"/>
                <w:szCs w:val="24"/>
              </w:rPr>
            </w:pPr>
            <w:r w:rsidRPr="004F5FE6">
              <w:rPr>
                <w:b/>
                <w:bCs/>
                <w:color w:val="000000"/>
                <w:sz w:val="24"/>
                <w:szCs w:val="24"/>
              </w:rPr>
              <w:t>Q</w:t>
            </w:r>
            <w:r w:rsidRPr="004F5FE6">
              <w:rPr>
                <w:b/>
                <w:bCs/>
                <w:color w:val="000000"/>
                <w:sz w:val="24"/>
                <w:szCs w:val="24"/>
                <w:vertAlign w:val="subscript"/>
              </w:rPr>
              <w:t>l</w:t>
            </w:r>
            <w:r w:rsidRPr="004F5FE6">
              <w:rPr>
                <w:b/>
                <w:bCs/>
                <w:color w:val="000000"/>
                <w:sz w:val="24"/>
                <w:szCs w:val="24"/>
              </w:rPr>
              <w:t>M</w:t>
            </w:r>
          </w:p>
        </w:tc>
        <w:tc>
          <w:tcPr>
            <w:tcW w:w="7020" w:type="dxa"/>
          </w:tcPr>
          <w:p w:rsidR="000D1A50" w:rsidRPr="0099316B" w:rsidRDefault="000D1A50" w:rsidP="00300587">
            <w:pPr>
              <w:rPr>
                <w:b/>
                <w:i/>
                <w:color w:val="000000"/>
                <w:sz w:val="24"/>
                <w:szCs w:val="24"/>
              </w:rPr>
            </w:pPr>
            <w:r w:rsidRPr="0099316B">
              <w:rPr>
                <w:b/>
                <w:i/>
                <w:color w:val="000000"/>
                <w:spacing w:val="11"/>
                <w:sz w:val="24"/>
                <w:szCs w:val="24"/>
              </w:rPr>
              <w:t>Ther</w:t>
            </w:r>
            <w:r w:rsidRPr="0099316B">
              <w:rPr>
                <w:b/>
                <w:i/>
                <w:color w:val="000000"/>
                <w:sz w:val="24"/>
                <w:szCs w:val="24"/>
              </w:rPr>
              <w:t>e</w:t>
            </w:r>
            <w:r w:rsidRPr="0099316B">
              <w:rPr>
                <w:b/>
                <w:i/>
                <w:color w:val="000000"/>
                <w:spacing w:val="42"/>
                <w:sz w:val="24"/>
                <w:szCs w:val="24"/>
              </w:rPr>
              <w:t xml:space="preserve"> </w:t>
            </w:r>
            <w:r w:rsidRPr="0099316B">
              <w:rPr>
                <w:b/>
                <w:i/>
                <w:color w:val="000000"/>
                <w:spacing w:val="11"/>
                <w:sz w:val="24"/>
                <w:szCs w:val="24"/>
              </w:rPr>
              <w:t>ar</w:t>
            </w:r>
            <w:r w:rsidRPr="0099316B">
              <w:rPr>
                <w:b/>
                <w:i/>
                <w:color w:val="000000"/>
                <w:sz w:val="24"/>
                <w:szCs w:val="24"/>
              </w:rPr>
              <w:t>e</w:t>
            </w:r>
            <w:r w:rsidRPr="0099316B">
              <w:rPr>
                <w:b/>
                <w:i/>
                <w:color w:val="000000"/>
                <w:spacing w:val="42"/>
                <w:sz w:val="24"/>
                <w:szCs w:val="24"/>
              </w:rPr>
              <w:t xml:space="preserve"> </w:t>
            </w:r>
            <w:r w:rsidRPr="0099316B">
              <w:rPr>
                <w:b/>
                <w:i/>
                <w:color w:val="000000"/>
                <w:spacing w:val="11"/>
                <w:sz w:val="24"/>
                <w:szCs w:val="24"/>
              </w:rPr>
              <w:t>establishe</w:t>
            </w:r>
            <w:r w:rsidRPr="0099316B">
              <w:rPr>
                <w:b/>
                <w:i/>
                <w:color w:val="000000"/>
                <w:sz w:val="24"/>
                <w:szCs w:val="24"/>
              </w:rPr>
              <w:t>d</w:t>
            </w:r>
            <w:r w:rsidRPr="0099316B">
              <w:rPr>
                <w:b/>
                <w:i/>
                <w:color w:val="000000"/>
                <w:spacing w:val="42"/>
                <w:sz w:val="24"/>
                <w:szCs w:val="24"/>
              </w:rPr>
              <w:t xml:space="preserve"> systems and </w:t>
            </w:r>
            <w:r w:rsidRPr="0099316B">
              <w:rPr>
                <w:b/>
                <w:i/>
                <w:color w:val="000000"/>
                <w:spacing w:val="11"/>
                <w:sz w:val="24"/>
                <w:szCs w:val="24"/>
              </w:rPr>
              <w:t>procedure</w:t>
            </w:r>
            <w:r w:rsidRPr="0099316B">
              <w:rPr>
                <w:b/>
                <w:i/>
                <w:color w:val="000000"/>
                <w:sz w:val="24"/>
                <w:szCs w:val="24"/>
              </w:rPr>
              <w:t>s</w:t>
            </w:r>
            <w:r w:rsidRPr="0099316B">
              <w:rPr>
                <w:b/>
                <w:i/>
                <w:color w:val="000000"/>
                <w:spacing w:val="42"/>
                <w:sz w:val="24"/>
                <w:szCs w:val="24"/>
              </w:rPr>
              <w:t xml:space="preserve"> </w:t>
            </w:r>
            <w:r w:rsidRPr="0099316B">
              <w:rPr>
                <w:b/>
                <w:i/>
                <w:color w:val="000000"/>
                <w:spacing w:val="11"/>
                <w:sz w:val="24"/>
                <w:szCs w:val="24"/>
              </w:rPr>
              <w:t xml:space="preserve">for </w:t>
            </w:r>
            <w:r w:rsidRPr="0099316B">
              <w:rPr>
                <w:b/>
                <w:i/>
                <w:color w:val="000000"/>
                <w:sz w:val="24"/>
                <w:szCs w:val="24"/>
              </w:rPr>
              <w:t>maintaining</w:t>
            </w:r>
            <w:r w:rsidRPr="0099316B">
              <w:rPr>
                <w:b/>
                <w:i/>
                <w:color w:val="000000"/>
                <w:spacing w:val="-4"/>
                <w:sz w:val="24"/>
                <w:szCs w:val="24"/>
              </w:rPr>
              <w:t xml:space="preserve"> </w:t>
            </w:r>
            <w:r w:rsidRPr="0099316B">
              <w:rPr>
                <w:b/>
                <w:i/>
                <w:color w:val="000000"/>
                <w:sz w:val="24"/>
                <w:szCs w:val="24"/>
              </w:rPr>
              <w:t>and</w:t>
            </w:r>
            <w:r w:rsidRPr="0099316B">
              <w:rPr>
                <w:b/>
                <w:i/>
                <w:color w:val="000000"/>
                <w:spacing w:val="-4"/>
                <w:sz w:val="24"/>
                <w:szCs w:val="24"/>
              </w:rPr>
              <w:t xml:space="preserve"> </w:t>
            </w:r>
            <w:r w:rsidRPr="0099316B">
              <w:rPr>
                <w:b/>
                <w:i/>
                <w:color w:val="000000"/>
                <w:sz w:val="24"/>
                <w:szCs w:val="24"/>
              </w:rPr>
              <w:t>utilizing</w:t>
            </w:r>
            <w:r w:rsidRPr="0099316B">
              <w:rPr>
                <w:b/>
                <w:i/>
                <w:color w:val="000000"/>
                <w:spacing w:val="-4"/>
                <w:sz w:val="24"/>
                <w:szCs w:val="24"/>
              </w:rPr>
              <w:t xml:space="preserve"> </w:t>
            </w:r>
            <w:r w:rsidRPr="0099316B">
              <w:rPr>
                <w:b/>
                <w:i/>
                <w:color w:val="000000"/>
                <w:sz w:val="24"/>
                <w:szCs w:val="24"/>
              </w:rPr>
              <w:t>physical,</w:t>
            </w:r>
            <w:r w:rsidRPr="0099316B">
              <w:rPr>
                <w:b/>
                <w:i/>
                <w:color w:val="000000"/>
                <w:spacing w:val="-4"/>
                <w:sz w:val="24"/>
                <w:szCs w:val="24"/>
              </w:rPr>
              <w:t xml:space="preserve"> </w:t>
            </w:r>
            <w:r w:rsidRPr="0099316B">
              <w:rPr>
                <w:b/>
                <w:i/>
                <w:color w:val="000000"/>
                <w:sz w:val="24"/>
                <w:szCs w:val="24"/>
              </w:rPr>
              <w:t>academic</w:t>
            </w:r>
            <w:r w:rsidRPr="0099316B">
              <w:rPr>
                <w:b/>
                <w:i/>
                <w:color w:val="000000"/>
                <w:spacing w:val="-4"/>
                <w:sz w:val="24"/>
                <w:szCs w:val="24"/>
              </w:rPr>
              <w:t xml:space="preserve"> </w:t>
            </w:r>
            <w:r w:rsidRPr="0099316B">
              <w:rPr>
                <w:b/>
                <w:i/>
                <w:color w:val="000000"/>
                <w:sz w:val="24"/>
                <w:szCs w:val="24"/>
              </w:rPr>
              <w:t xml:space="preserve">and support </w:t>
            </w:r>
            <w:r w:rsidRPr="0099316B">
              <w:rPr>
                <w:b/>
                <w:i/>
                <w:color w:val="000000"/>
                <w:spacing w:val="-2"/>
                <w:sz w:val="24"/>
                <w:szCs w:val="24"/>
              </w:rPr>
              <w:t>facilitie</w:t>
            </w:r>
            <w:r w:rsidRPr="0099316B">
              <w:rPr>
                <w:b/>
                <w:i/>
                <w:color w:val="000000"/>
                <w:sz w:val="24"/>
                <w:szCs w:val="24"/>
              </w:rPr>
              <w:t>s - laboratory</w:t>
            </w:r>
            <w:r w:rsidRPr="0099316B">
              <w:rPr>
                <w:b/>
                <w:i/>
                <w:color w:val="000000"/>
                <w:spacing w:val="-18"/>
                <w:sz w:val="24"/>
                <w:szCs w:val="24"/>
              </w:rPr>
              <w:t xml:space="preserve">, </w:t>
            </w:r>
            <w:r w:rsidRPr="0099316B">
              <w:rPr>
                <w:b/>
                <w:i/>
                <w:color w:val="000000"/>
                <w:spacing w:val="-2"/>
                <w:sz w:val="24"/>
                <w:szCs w:val="24"/>
              </w:rPr>
              <w:t>library</w:t>
            </w:r>
            <w:r w:rsidRPr="0099316B">
              <w:rPr>
                <w:b/>
                <w:i/>
                <w:color w:val="000000"/>
                <w:sz w:val="24"/>
                <w:szCs w:val="24"/>
              </w:rPr>
              <w:t>,</w:t>
            </w:r>
            <w:r w:rsidRPr="0099316B">
              <w:rPr>
                <w:b/>
                <w:i/>
                <w:color w:val="000000"/>
                <w:spacing w:val="-18"/>
                <w:sz w:val="24"/>
                <w:szCs w:val="24"/>
              </w:rPr>
              <w:t xml:space="preserve"> </w:t>
            </w:r>
            <w:r w:rsidRPr="0099316B">
              <w:rPr>
                <w:b/>
                <w:i/>
                <w:color w:val="000000"/>
                <w:spacing w:val="-2"/>
                <w:sz w:val="24"/>
                <w:szCs w:val="24"/>
              </w:rPr>
              <w:t>sport</w:t>
            </w:r>
            <w:r w:rsidRPr="0099316B">
              <w:rPr>
                <w:b/>
                <w:i/>
                <w:color w:val="000000"/>
                <w:sz w:val="24"/>
                <w:szCs w:val="24"/>
              </w:rPr>
              <w:t>s</w:t>
            </w:r>
            <w:r w:rsidRPr="0099316B">
              <w:rPr>
                <w:b/>
                <w:i/>
                <w:color w:val="000000"/>
                <w:spacing w:val="-18"/>
                <w:sz w:val="24"/>
                <w:szCs w:val="24"/>
              </w:rPr>
              <w:t xml:space="preserve"> </w:t>
            </w:r>
            <w:r w:rsidRPr="0099316B">
              <w:rPr>
                <w:b/>
                <w:i/>
                <w:color w:val="000000"/>
                <w:spacing w:val="-2"/>
                <w:sz w:val="24"/>
                <w:szCs w:val="24"/>
              </w:rPr>
              <w:t>complex</w:t>
            </w:r>
            <w:r w:rsidRPr="0099316B">
              <w:rPr>
                <w:b/>
                <w:i/>
                <w:color w:val="000000"/>
                <w:sz w:val="24"/>
                <w:szCs w:val="24"/>
              </w:rPr>
              <w:t>,</w:t>
            </w:r>
            <w:r w:rsidRPr="0099316B">
              <w:rPr>
                <w:b/>
                <w:i/>
                <w:color w:val="000000"/>
                <w:spacing w:val="-18"/>
                <w:sz w:val="24"/>
                <w:szCs w:val="24"/>
              </w:rPr>
              <w:t xml:space="preserve"> </w:t>
            </w:r>
            <w:r w:rsidRPr="0099316B">
              <w:rPr>
                <w:b/>
                <w:i/>
                <w:color w:val="000000"/>
                <w:spacing w:val="-2"/>
                <w:sz w:val="24"/>
                <w:szCs w:val="24"/>
              </w:rPr>
              <w:t>computers</w:t>
            </w:r>
            <w:r w:rsidRPr="0099316B">
              <w:rPr>
                <w:b/>
                <w:i/>
                <w:color w:val="000000"/>
                <w:sz w:val="24"/>
                <w:szCs w:val="24"/>
              </w:rPr>
              <w:t>,</w:t>
            </w:r>
            <w:r w:rsidRPr="0099316B">
              <w:rPr>
                <w:b/>
                <w:i/>
                <w:color w:val="000000"/>
                <w:spacing w:val="-18"/>
                <w:sz w:val="24"/>
                <w:szCs w:val="24"/>
              </w:rPr>
              <w:t xml:space="preserve"> </w:t>
            </w:r>
            <w:r w:rsidRPr="0099316B">
              <w:rPr>
                <w:b/>
                <w:i/>
                <w:color w:val="000000"/>
                <w:spacing w:val="-2"/>
                <w:sz w:val="24"/>
                <w:szCs w:val="24"/>
              </w:rPr>
              <w:t>classrooms</w:t>
            </w:r>
            <w:r w:rsidRPr="0099316B">
              <w:rPr>
                <w:b/>
                <w:i/>
                <w:color w:val="000000"/>
                <w:sz w:val="24"/>
                <w:szCs w:val="24"/>
              </w:rPr>
              <w:t xml:space="preserve"> etc.</w:t>
            </w:r>
          </w:p>
          <w:p w:rsidR="000D1A50" w:rsidRPr="004F5FE6" w:rsidRDefault="000D1A50" w:rsidP="00300587">
            <w:pPr>
              <w:rPr>
                <w:color w:val="000000"/>
                <w:sz w:val="24"/>
                <w:szCs w:val="24"/>
              </w:rPr>
            </w:pPr>
          </w:p>
          <w:p w:rsidR="000D1A50" w:rsidRPr="004F5FE6" w:rsidRDefault="000D1A50" w:rsidP="00300587">
            <w:pPr>
              <w:jc w:val="both"/>
              <w:rPr>
                <w:color w:val="000000"/>
                <w:sz w:val="24"/>
                <w:szCs w:val="24"/>
              </w:rPr>
            </w:pPr>
            <w:r w:rsidRPr="004F5FE6">
              <w:rPr>
                <w:color w:val="000000"/>
                <w:sz w:val="24"/>
                <w:szCs w:val="24"/>
              </w:rPr>
              <w:t xml:space="preserve">Describe policy details of systems and procedures for maintaining and utilizing physical, academic and support facilities within a minimum of 500 word and maximum of 1000 words </w:t>
            </w:r>
          </w:p>
          <w:p w:rsidR="000D1A50" w:rsidRPr="004F5FE6" w:rsidRDefault="000D1A50" w:rsidP="00300587">
            <w:pPr>
              <w:rPr>
                <w:b/>
                <w:color w:val="000000"/>
              </w:rPr>
            </w:pPr>
            <w:r w:rsidRPr="004F5FE6">
              <w:rPr>
                <w:color w:val="000000"/>
                <w:sz w:val="24"/>
                <w:szCs w:val="24"/>
              </w:rPr>
              <w:t xml:space="preserve">    </w:t>
            </w:r>
            <w:r w:rsidRPr="004F5FE6">
              <w:rPr>
                <w:b/>
                <w:color w:val="000000"/>
              </w:rPr>
              <w:t xml:space="preserve">File Description </w:t>
            </w:r>
          </w:p>
          <w:p w:rsidR="000D1A50" w:rsidRPr="004F5FE6" w:rsidRDefault="000D1A50" w:rsidP="000D1A50">
            <w:pPr>
              <w:numPr>
                <w:ilvl w:val="0"/>
                <w:numId w:val="167"/>
              </w:numPr>
              <w:spacing w:line="276" w:lineRule="auto"/>
              <w:rPr>
                <w:color w:val="000000"/>
              </w:rPr>
            </w:pPr>
            <w:r w:rsidRPr="004F5FE6">
              <w:rPr>
                <w:color w:val="000000"/>
              </w:rPr>
              <w:t>Upload any additional information</w:t>
            </w:r>
          </w:p>
          <w:p w:rsidR="000D1A50" w:rsidRPr="0062408E" w:rsidRDefault="000D1A50" w:rsidP="000D1A50">
            <w:pPr>
              <w:numPr>
                <w:ilvl w:val="0"/>
                <w:numId w:val="167"/>
              </w:numPr>
              <w:rPr>
                <w:bCs/>
                <w:iCs/>
                <w:noProof/>
                <w:color w:val="000000"/>
                <w:sz w:val="24"/>
                <w:szCs w:val="24"/>
              </w:rPr>
            </w:pPr>
            <w:r w:rsidRPr="004F5FE6">
              <w:rPr>
                <w:color w:val="000000"/>
              </w:rPr>
              <w:t>Paste  link for additional information</w:t>
            </w:r>
          </w:p>
          <w:p w:rsidR="000D1A50" w:rsidRPr="004F5FE6" w:rsidRDefault="000D1A50" w:rsidP="00300587">
            <w:pPr>
              <w:ind w:left="360"/>
              <w:rPr>
                <w:bCs/>
                <w:iCs/>
                <w:noProof/>
                <w:color w:val="000000"/>
                <w:sz w:val="24"/>
                <w:szCs w:val="24"/>
              </w:rPr>
            </w:pPr>
          </w:p>
          <w:p w:rsidR="000D1A50" w:rsidRPr="004F5FE6" w:rsidRDefault="000D1A50" w:rsidP="00300587">
            <w:pPr>
              <w:rPr>
                <w:b/>
                <w:bCs/>
                <w:iCs/>
                <w:noProof/>
                <w:color w:val="000000"/>
                <w:sz w:val="24"/>
                <w:szCs w:val="24"/>
              </w:rPr>
            </w:pPr>
            <w:r w:rsidRPr="004F5FE6">
              <w:rPr>
                <w:color w:val="000000"/>
                <w:sz w:val="24"/>
                <w:szCs w:val="24"/>
              </w:rPr>
              <w:t xml:space="preserve">                                 </w:t>
            </w:r>
          </w:p>
        </w:tc>
        <w:tc>
          <w:tcPr>
            <w:tcW w:w="1620" w:type="dxa"/>
          </w:tcPr>
          <w:p w:rsidR="000D1A50" w:rsidRPr="004F5FE6" w:rsidRDefault="000D1A50" w:rsidP="00300587">
            <w:pPr>
              <w:jc w:val="center"/>
              <w:rPr>
                <w:b/>
                <w:bCs/>
                <w:color w:val="000000"/>
                <w:sz w:val="24"/>
                <w:szCs w:val="24"/>
              </w:rPr>
            </w:pPr>
            <w:r w:rsidRPr="004F5FE6">
              <w:rPr>
                <w:b/>
                <w:bCs/>
                <w:color w:val="000000"/>
                <w:sz w:val="24"/>
                <w:szCs w:val="24"/>
              </w:rPr>
              <w:t>10</w:t>
            </w:r>
          </w:p>
        </w:tc>
      </w:tr>
    </w:tbl>
    <w:p w:rsidR="000D1A50" w:rsidRDefault="000D1A50" w:rsidP="000D1A50">
      <w:pPr>
        <w:ind w:left="-90"/>
        <w:jc w:val="center"/>
        <w:rPr>
          <w:rFonts w:ascii="Book Antiqua" w:hAnsi="Book Antiqua"/>
          <w:b/>
          <w:bCs/>
          <w:color w:val="000000"/>
          <w:sz w:val="24"/>
          <w:szCs w:val="24"/>
        </w:rPr>
      </w:pPr>
    </w:p>
    <w:p w:rsidR="000D1A50" w:rsidRDefault="000D1A50" w:rsidP="000D1A50">
      <w:pPr>
        <w:ind w:left="-90"/>
        <w:jc w:val="center"/>
        <w:rPr>
          <w:rFonts w:ascii="Book Antiqua" w:hAnsi="Book Antiqua"/>
          <w:b/>
          <w:bCs/>
          <w:color w:val="000000"/>
          <w:sz w:val="24"/>
          <w:szCs w:val="24"/>
        </w:rPr>
      </w:pPr>
    </w:p>
    <w:p w:rsidR="000D1A50" w:rsidRPr="004F5FE6" w:rsidRDefault="000D1A50" w:rsidP="000D1A50">
      <w:pPr>
        <w:ind w:left="-90"/>
        <w:jc w:val="center"/>
        <w:rPr>
          <w:rFonts w:ascii="Book Antiqua" w:hAnsi="Book Antiqua"/>
          <w:b/>
          <w:bCs/>
          <w:color w:val="000000"/>
          <w:sz w:val="24"/>
          <w:szCs w:val="24"/>
        </w:rPr>
      </w:pPr>
      <w:r w:rsidRPr="004F5FE6">
        <w:rPr>
          <w:rFonts w:ascii="Book Antiqua" w:hAnsi="Book Antiqua"/>
          <w:b/>
          <w:bCs/>
          <w:color w:val="000000"/>
          <w:sz w:val="24"/>
          <w:szCs w:val="24"/>
        </w:rPr>
        <w:t>Criterion V - Student Support and Progression (100)</w:t>
      </w:r>
    </w:p>
    <w:p w:rsidR="000D1A50" w:rsidRPr="004F5FE6" w:rsidRDefault="000D1A50" w:rsidP="000D1A50">
      <w:pPr>
        <w:ind w:left="-90"/>
        <w:jc w:val="center"/>
        <w:rPr>
          <w:rFonts w:ascii="Book Antiqua" w:hAnsi="Book Antiqua"/>
          <w:b/>
          <w:bCs/>
          <w:color w:val="000000"/>
          <w:sz w:val="24"/>
          <w:szCs w:val="24"/>
        </w:rPr>
      </w:pPr>
    </w:p>
    <w:p w:rsidR="000D1A50" w:rsidRPr="004F5FE6" w:rsidRDefault="000D1A50" w:rsidP="000D1A50">
      <w:pPr>
        <w:jc w:val="center"/>
        <w:rPr>
          <w:b/>
          <w:bCs/>
          <w:color w:val="000000"/>
          <w:sz w:val="24"/>
          <w:szCs w:val="24"/>
        </w:rPr>
      </w:pPr>
      <w:r w:rsidRPr="004F5FE6">
        <w:rPr>
          <w:b/>
          <w:bCs/>
          <w:color w:val="000000"/>
          <w:sz w:val="24"/>
          <w:szCs w:val="24"/>
        </w:rPr>
        <w:t>Key Indicator - 5.1 Student Support (30)</w:t>
      </w:r>
    </w:p>
    <w:p w:rsidR="000D1A50" w:rsidRPr="004F5FE6" w:rsidRDefault="000D1A50" w:rsidP="000D1A50">
      <w:pPr>
        <w:jc w:val="center"/>
        <w:rPr>
          <w:b/>
          <w:bCs/>
          <w:color w:val="000000"/>
          <w:sz w:val="24"/>
          <w:szCs w:val="24"/>
        </w:rPr>
      </w:pPr>
    </w:p>
    <w:tbl>
      <w:tblPr>
        <w:tblW w:w="999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50"/>
        <w:gridCol w:w="7020"/>
        <w:gridCol w:w="1620"/>
      </w:tblGrid>
      <w:tr w:rsidR="000D1A50" w:rsidRPr="004F5FE6" w:rsidTr="00300587">
        <w:trPr>
          <w:trHeight w:val="413"/>
        </w:trPr>
        <w:tc>
          <w:tcPr>
            <w:tcW w:w="1350" w:type="dxa"/>
          </w:tcPr>
          <w:p w:rsidR="000D1A50" w:rsidRPr="004F5FE6" w:rsidRDefault="000D1A50" w:rsidP="00300587">
            <w:pPr>
              <w:jc w:val="center"/>
              <w:rPr>
                <w:b/>
                <w:bCs/>
                <w:color w:val="000000"/>
                <w:sz w:val="24"/>
                <w:szCs w:val="24"/>
              </w:rPr>
            </w:pPr>
            <w:r w:rsidRPr="004F5FE6">
              <w:rPr>
                <w:b/>
                <w:bCs/>
                <w:color w:val="000000"/>
                <w:sz w:val="24"/>
                <w:szCs w:val="24"/>
              </w:rPr>
              <w:t>Metric No.</w:t>
            </w:r>
          </w:p>
        </w:tc>
        <w:tc>
          <w:tcPr>
            <w:tcW w:w="7020" w:type="dxa"/>
          </w:tcPr>
          <w:p w:rsidR="000D1A50" w:rsidRPr="004F5FE6" w:rsidRDefault="000D1A50" w:rsidP="00300587">
            <w:pPr>
              <w:jc w:val="center"/>
              <w:rPr>
                <w:b/>
                <w:bCs/>
                <w:color w:val="000000"/>
                <w:sz w:val="24"/>
                <w:szCs w:val="24"/>
              </w:rPr>
            </w:pPr>
          </w:p>
        </w:tc>
        <w:tc>
          <w:tcPr>
            <w:tcW w:w="1620" w:type="dxa"/>
          </w:tcPr>
          <w:p w:rsidR="000D1A50" w:rsidRPr="004F5FE6" w:rsidRDefault="000D1A50" w:rsidP="00300587">
            <w:pPr>
              <w:jc w:val="center"/>
              <w:rPr>
                <w:b/>
                <w:bCs/>
                <w:color w:val="000000"/>
                <w:sz w:val="24"/>
                <w:szCs w:val="24"/>
              </w:rPr>
            </w:pPr>
            <w:r w:rsidRPr="004F5FE6">
              <w:rPr>
                <w:b/>
                <w:bCs/>
                <w:color w:val="000000"/>
                <w:sz w:val="24"/>
                <w:szCs w:val="24"/>
              </w:rPr>
              <w:t>Weightage</w:t>
            </w:r>
          </w:p>
        </w:tc>
      </w:tr>
      <w:tr w:rsidR="000D1A50" w:rsidRPr="00093E46" w:rsidTr="00300587">
        <w:trPr>
          <w:trHeight w:val="1387"/>
        </w:trPr>
        <w:tc>
          <w:tcPr>
            <w:tcW w:w="1350" w:type="dxa"/>
          </w:tcPr>
          <w:p w:rsidR="000D1A50" w:rsidRPr="004F5FE6" w:rsidRDefault="000D1A50" w:rsidP="00300587">
            <w:pPr>
              <w:jc w:val="center"/>
              <w:rPr>
                <w:b/>
                <w:bCs/>
                <w:color w:val="000000"/>
                <w:sz w:val="24"/>
                <w:szCs w:val="24"/>
              </w:rPr>
            </w:pPr>
            <w:r w:rsidRPr="004F5FE6">
              <w:rPr>
                <w:b/>
                <w:bCs/>
                <w:color w:val="000000"/>
                <w:sz w:val="24"/>
                <w:szCs w:val="24"/>
              </w:rPr>
              <w:t>5.1.1</w:t>
            </w:r>
          </w:p>
          <w:p w:rsidR="000D1A50" w:rsidRPr="004F5FE6" w:rsidRDefault="000D1A50" w:rsidP="00300587">
            <w:pPr>
              <w:jc w:val="center"/>
              <w:rPr>
                <w:b/>
                <w:bCs/>
                <w:color w:val="000000"/>
                <w:sz w:val="24"/>
                <w:szCs w:val="24"/>
              </w:rPr>
            </w:pPr>
          </w:p>
          <w:p w:rsidR="000D1A50" w:rsidRPr="004F5FE6" w:rsidRDefault="000D1A50" w:rsidP="00300587">
            <w:pPr>
              <w:jc w:val="center"/>
              <w:rPr>
                <w:b/>
                <w:bCs/>
                <w:color w:val="000000"/>
                <w:sz w:val="24"/>
                <w:szCs w:val="24"/>
              </w:rPr>
            </w:pPr>
          </w:p>
          <w:p w:rsidR="000D1A50" w:rsidRPr="004F5FE6" w:rsidRDefault="000D1A50" w:rsidP="00300587">
            <w:pPr>
              <w:jc w:val="center"/>
              <w:rPr>
                <w:b/>
                <w:bCs/>
                <w:color w:val="000000"/>
                <w:sz w:val="24"/>
                <w:szCs w:val="24"/>
              </w:rPr>
            </w:pPr>
            <w:r w:rsidRPr="004F5FE6">
              <w:rPr>
                <w:b/>
                <w:bCs/>
                <w:color w:val="000000"/>
                <w:sz w:val="24"/>
                <w:szCs w:val="24"/>
              </w:rPr>
              <w:t>Q</w:t>
            </w:r>
            <w:r w:rsidRPr="004F5FE6">
              <w:rPr>
                <w:b/>
                <w:bCs/>
                <w:color w:val="000000"/>
                <w:sz w:val="24"/>
                <w:szCs w:val="24"/>
                <w:vertAlign w:val="subscript"/>
              </w:rPr>
              <w:t>n</w:t>
            </w:r>
            <w:r w:rsidRPr="004F5FE6">
              <w:rPr>
                <w:b/>
                <w:bCs/>
                <w:color w:val="000000"/>
                <w:sz w:val="24"/>
                <w:szCs w:val="24"/>
              </w:rPr>
              <w:t>M</w:t>
            </w:r>
          </w:p>
          <w:p w:rsidR="000D1A50" w:rsidRPr="004F5FE6" w:rsidRDefault="000D1A50" w:rsidP="00300587">
            <w:pPr>
              <w:jc w:val="center"/>
              <w:rPr>
                <w:b/>
                <w:bCs/>
                <w:color w:val="000000"/>
                <w:sz w:val="24"/>
                <w:szCs w:val="24"/>
              </w:rPr>
            </w:pPr>
            <w:r w:rsidRPr="004F5FE6">
              <w:rPr>
                <w:b/>
                <w:bCs/>
                <w:color w:val="000000"/>
                <w:sz w:val="24"/>
                <w:szCs w:val="24"/>
              </w:rPr>
              <w:t xml:space="preserve"> </w:t>
            </w:r>
          </w:p>
        </w:tc>
        <w:tc>
          <w:tcPr>
            <w:tcW w:w="7020" w:type="dxa"/>
          </w:tcPr>
          <w:p w:rsidR="000D1A50" w:rsidRDefault="000D1A50" w:rsidP="00300587">
            <w:pPr>
              <w:jc w:val="both"/>
              <w:rPr>
                <w:b/>
                <w:i/>
                <w:color w:val="000000"/>
                <w:sz w:val="24"/>
                <w:szCs w:val="24"/>
              </w:rPr>
            </w:pPr>
            <w:r w:rsidRPr="00B513C3">
              <w:rPr>
                <w:b/>
                <w:i/>
                <w:color w:val="000000"/>
                <w:sz w:val="24"/>
                <w:szCs w:val="24"/>
              </w:rPr>
              <w:t>Average percentage of students benefited by</w:t>
            </w:r>
            <w:r w:rsidRPr="00B513C3">
              <w:rPr>
                <w:b/>
                <w:i/>
                <w:color w:val="000000"/>
                <w:spacing w:val="13"/>
                <w:sz w:val="24"/>
                <w:szCs w:val="24"/>
              </w:rPr>
              <w:t xml:space="preserve"> scholarships</w:t>
            </w:r>
            <w:r>
              <w:rPr>
                <w:b/>
                <w:i/>
                <w:color w:val="000000"/>
                <w:spacing w:val="13"/>
                <w:sz w:val="24"/>
                <w:szCs w:val="24"/>
              </w:rPr>
              <w:t xml:space="preserve"> and </w:t>
            </w:r>
            <w:r w:rsidRPr="00B513C3">
              <w:rPr>
                <w:b/>
                <w:i/>
                <w:color w:val="000000"/>
                <w:spacing w:val="13"/>
                <w:sz w:val="24"/>
                <w:szCs w:val="24"/>
              </w:rPr>
              <w:t xml:space="preserve"> </w:t>
            </w:r>
            <w:r w:rsidRPr="00B513C3">
              <w:rPr>
                <w:b/>
                <w:i/>
                <w:color w:val="000000"/>
                <w:sz w:val="24"/>
                <w:szCs w:val="24"/>
              </w:rPr>
              <w:t>freeship</w:t>
            </w:r>
            <w:r>
              <w:rPr>
                <w:b/>
                <w:i/>
                <w:color w:val="000000"/>
                <w:sz w:val="24"/>
                <w:szCs w:val="24"/>
              </w:rPr>
              <w:t>s</w:t>
            </w:r>
            <w:r w:rsidRPr="00B513C3">
              <w:rPr>
                <w:b/>
                <w:i/>
                <w:color w:val="000000"/>
                <w:spacing w:val="3"/>
                <w:sz w:val="24"/>
                <w:szCs w:val="24"/>
              </w:rPr>
              <w:t xml:space="preserve"> </w:t>
            </w:r>
            <w:r w:rsidRPr="00B513C3">
              <w:rPr>
                <w:b/>
                <w:i/>
                <w:color w:val="000000"/>
                <w:sz w:val="24"/>
                <w:szCs w:val="24"/>
              </w:rPr>
              <w:t>provided</w:t>
            </w:r>
            <w:r w:rsidRPr="00B513C3">
              <w:rPr>
                <w:b/>
                <w:i/>
                <w:color w:val="000000"/>
                <w:spacing w:val="3"/>
                <w:sz w:val="24"/>
                <w:szCs w:val="24"/>
              </w:rPr>
              <w:t xml:space="preserve"> </w:t>
            </w:r>
            <w:r w:rsidRPr="00B513C3">
              <w:rPr>
                <w:b/>
                <w:i/>
                <w:color w:val="000000"/>
                <w:sz w:val="24"/>
                <w:szCs w:val="24"/>
              </w:rPr>
              <w:t>by</w:t>
            </w:r>
            <w:r w:rsidRPr="00B513C3">
              <w:rPr>
                <w:b/>
                <w:i/>
                <w:color w:val="000000"/>
                <w:spacing w:val="3"/>
                <w:sz w:val="24"/>
                <w:szCs w:val="24"/>
              </w:rPr>
              <w:t xml:space="preserve"> </w:t>
            </w:r>
            <w:r w:rsidRPr="00B513C3">
              <w:rPr>
                <w:b/>
                <w:i/>
                <w:color w:val="000000"/>
                <w:sz w:val="24"/>
                <w:szCs w:val="24"/>
              </w:rPr>
              <w:t>the</w:t>
            </w:r>
            <w:r w:rsidRPr="00B513C3">
              <w:rPr>
                <w:b/>
                <w:i/>
                <w:color w:val="000000"/>
                <w:spacing w:val="3"/>
                <w:sz w:val="24"/>
                <w:szCs w:val="24"/>
              </w:rPr>
              <w:t xml:space="preserve"> </w:t>
            </w:r>
            <w:r w:rsidRPr="00B513C3">
              <w:rPr>
                <w:b/>
                <w:i/>
                <w:color w:val="000000"/>
                <w:sz w:val="24"/>
                <w:szCs w:val="24"/>
              </w:rPr>
              <w:t>institution</w:t>
            </w:r>
            <w:r>
              <w:rPr>
                <w:b/>
                <w:i/>
                <w:color w:val="000000"/>
                <w:sz w:val="24"/>
                <w:szCs w:val="24"/>
              </w:rPr>
              <w:t>,</w:t>
            </w:r>
            <w:r>
              <w:rPr>
                <w:b/>
                <w:i/>
                <w:color w:val="000000"/>
                <w:spacing w:val="3"/>
                <w:sz w:val="24"/>
                <w:szCs w:val="24"/>
              </w:rPr>
              <w:t xml:space="preserve"> Government</w:t>
            </w:r>
            <w:r w:rsidRPr="00B513C3">
              <w:rPr>
                <w:b/>
                <w:i/>
                <w:color w:val="000000"/>
                <w:sz w:val="24"/>
                <w:szCs w:val="24"/>
              </w:rPr>
              <w:t xml:space="preserve"> and non-government agencies (NGOs) during the last five years</w:t>
            </w:r>
            <w:r>
              <w:rPr>
                <w:b/>
                <w:i/>
                <w:color w:val="000000"/>
                <w:sz w:val="24"/>
                <w:szCs w:val="24"/>
              </w:rPr>
              <w:t xml:space="preserve"> (other than the students receiving scholarships under the government schemes for reserved categories) </w:t>
            </w:r>
          </w:p>
          <w:p w:rsidR="000D1A50" w:rsidRPr="00EE022D" w:rsidRDefault="000D1A50" w:rsidP="00300587">
            <w:pPr>
              <w:jc w:val="both"/>
              <w:rPr>
                <w:color w:val="000000"/>
                <w:sz w:val="24"/>
                <w:szCs w:val="24"/>
              </w:rPr>
            </w:pPr>
            <w:r w:rsidRPr="004F5FE6">
              <w:rPr>
                <w:color w:val="000000"/>
                <w:sz w:val="24"/>
                <w:szCs w:val="24"/>
              </w:rPr>
              <w:t xml:space="preserve">5.1.1.1: Number of students benefited by scholarships and freeships provided by the </w:t>
            </w:r>
            <w:r w:rsidRPr="00EE022D">
              <w:rPr>
                <w:color w:val="000000"/>
                <w:sz w:val="24"/>
                <w:szCs w:val="24"/>
              </w:rPr>
              <w:t>institution,</w:t>
            </w:r>
            <w:r w:rsidRPr="004F5FE6">
              <w:rPr>
                <w:color w:val="000000"/>
                <w:sz w:val="24"/>
                <w:szCs w:val="24"/>
              </w:rPr>
              <w:t xml:space="preserve"> Government</w:t>
            </w:r>
            <w:r w:rsidRPr="00EE022D">
              <w:rPr>
                <w:color w:val="000000"/>
                <w:sz w:val="24"/>
                <w:szCs w:val="24"/>
              </w:rPr>
              <w:t xml:space="preserve"> and non-government agencies (NGOs)</w:t>
            </w:r>
            <w:r w:rsidRPr="004F5FE6">
              <w:rPr>
                <w:color w:val="000000"/>
                <w:sz w:val="24"/>
                <w:szCs w:val="24"/>
              </w:rPr>
              <w:t xml:space="preserve"> year wise during the last five years </w:t>
            </w:r>
            <w:r w:rsidRPr="00EE022D">
              <w:rPr>
                <w:color w:val="000000"/>
                <w:sz w:val="24"/>
                <w:szCs w:val="24"/>
              </w:rPr>
              <w:t xml:space="preserve">(other than the students receiving scholarships under the government schemes for reserved categories) </w:t>
            </w:r>
          </w:p>
          <w:p w:rsidR="000D1A50" w:rsidRPr="004F5FE6" w:rsidRDefault="000D1A50" w:rsidP="00300587">
            <w:pPr>
              <w:jc w:val="both"/>
              <w:rPr>
                <w:color w:val="000000"/>
                <w:sz w:val="24"/>
                <w:szCs w:val="24"/>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4F5FE6" w:rsidTr="00300587">
              <w:trPr>
                <w:trHeight w:val="387"/>
              </w:trPr>
              <w:tc>
                <w:tcPr>
                  <w:tcW w:w="1044" w:type="dxa"/>
                </w:tcPr>
                <w:p w:rsidR="000D1A50" w:rsidRPr="004F5FE6" w:rsidRDefault="000D1A50" w:rsidP="00300587">
                  <w:pPr>
                    <w:rPr>
                      <w:b/>
                      <w:color w:val="000000"/>
                    </w:rPr>
                  </w:pPr>
                  <w:r w:rsidRPr="004F5FE6">
                    <w:rPr>
                      <w:b/>
                      <w:color w:val="000000"/>
                    </w:rPr>
                    <w:t>Year</w:t>
                  </w:r>
                </w:p>
              </w:tc>
              <w:tc>
                <w:tcPr>
                  <w:tcW w:w="708" w:type="dxa"/>
                </w:tcPr>
                <w:p w:rsidR="000D1A50" w:rsidRPr="004F5FE6" w:rsidRDefault="000D1A50" w:rsidP="00300587">
                  <w:pPr>
                    <w:rPr>
                      <w:color w:val="000000"/>
                    </w:rPr>
                  </w:pPr>
                </w:p>
              </w:tc>
              <w:tc>
                <w:tcPr>
                  <w:tcW w:w="567" w:type="dxa"/>
                </w:tcPr>
                <w:p w:rsidR="000D1A50" w:rsidRPr="004F5FE6" w:rsidRDefault="000D1A50" w:rsidP="00300587">
                  <w:pPr>
                    <w:rPr>
                      <w:color w:val="000000"/>
                    </w:rPr>
                  </w:pPr>
                </w:p>
              </w:tc>
              <w:tc>
                <w:tcPr>
                  <w:tcW w:w="709" w:type="dxa"/>
                </w:tcPr>
                <w:p w:rsidR="000D1A50" w:rsidRPr="004F5FE6" w:rsidRDefault="000D1A50" w:rsidP="00300587">
                  <w:pPr>
                    <w:rPr>
                      <w:color w:val="000000"/>
                    </w:rPr>
                  </w:pPr>
                </w:p>
              </w:tc>
              <w:tc>
                <w:tcPr>
                  <w:tcW w:w="870" w:type="dxa"/>
                </w:tcPr>
                <w:p w:rsidR="000D1A50" w:rsidRPr="004F5FE6" w:rsidRDefault="000D1A50" w:rsidP="00300587">
                  <w:pPr>
                    <w:rPr>
                      <w:color w:val="000000"/>
                    </w:rPr>
                  </w:pPr>
                </w:p>
              </w:tc>
              <w:tc>
                <w:tcPr>
                  <w:tcW w:w="870" w:type="dxa"/>
                </w:tcPr>
                <w:p w:rsidR="000D1A50" w:rsidRPr="004F5FE6" w:rsidRDefault="000D1A50" w:rsidP="00300587">
                  <w:pPr>
                    <w:rPr>
                      <w:color w:val="000000"/>
                    </w:rPr>
                  </w:pPr>
                </w:p>
              </w:tc>
            </w:tr>
            <w:tr w:rsidR="000D1A50" w:rsidRPr="004F5FE6" w:rsidTr="00300587">
              <w:trPr>
                <w:trHeight w:val="387"/>
              </w:trPr>
              <w:tc>
                <w:tcPr>
                  <w:tcW w:w="1044" w:type="dxa"/>
                </w:tcPr>
                <w:p w:rsidR="000D1A50" w:rsidRPr="004F5FE6" w:rsidRDefault="000D1A50" w:rsidP="00300587">
                  <w:pPr>
                    <w:rPr>
                      <w:b/>
                      <w:color w:val="000000"/>
                    </w:rPr>
                  </w:pPr>
                  <w:r w:rsidRPr="004F5FE6">
                    <w:rPr>
                      <w:b/>
                      <w:color w:val="000000"/>
                    </w:rPr>
                    <w:t>Number</w:t>
                  </w:r>
                </w:p>
              </w:tc>
              <w:tc>
                <w:tcPr>
                  <w:tcW w:w="708" w:type="dxa"/>
                </w:tcPr>
                <w:p w:rsidR="000D1A50" w:rsidRPr="004F5FE6" w:rsidRDefault="000D1A50" w:rsidP="00300587">
                  <w:pPr>
                    <w:rPr>
                      <w:color w:val="000000"/>
                    </w:rPr>
                  </w:pPr>
                </w:p>
              </w:tc>
              <w:tc>
                <w:tcPr>
                  <w:tcW w:w="567" w:type="dxa"/>
                </w:tcPr>
                <w:p w:rsidR="000D1A50" w:rsidRPr="004F5FE6" w:rsidRDefault="000D1A50" w:rsidP="00300587">
                  <w:pPr>
                    <w:rPr>
                      <w:color w:val="000000"/>
                    </w:rPr>
                  </w:pPr>
                </w:p>
              </w:tc>
              <w:tc>
                <w:tcPr>
                  <w:tcW w:w="709" w:type="dxa"/>
                </w:tcPr>
                <w:p w:rsidR="000D1A50" w:rsidRPr="004F5FE6" w:rsidRDefault="000D1A50" w:rsidP="00300587">
                  <w:pPr>
                    <w:rPr>
                      <w:color w:val="000000"/>
                    </w:rPr>
                  </w:pPr>
                </w:p>
              </w:tc>
              <w:tc>
                <w:tcPr>
                  <w:tcW w:w="870" w:type="dxa"/>
                </w:tcPr>
                <w:p w:rsidR="000D1A50" w:rsidRPr="004F5FE6" w:rsidRDefault="000D1A50" w:rsidP="00300587">
                  <w:pPr>
                    <w:rPr>
                      <w:color w:val="000000"/>
                    </w:rPr>
                  </w:pPr>
                </w:p>
              </w:tc>
              <w:tc>
                <w:tcPr>
                  <w:tcW w:w="870" w:type="dxa"/>
                </w:tcPr>
                <w:p w:rsidR="000D1A50" w:rsidRPr="004F5FE6" w:rsidRDefault="000D1A50" w:rsidP="00300587">
                  <w:pPr>
                    <w:rPr>
                      <w:color w:val="000000"/>
                    </w:rPr>
                  </w:pPr>
                </w:p>
              </w:tc>
            </w:tr>
          </w:tbl>
          <w:p w:rsidR="000D1A50" w:rsidRPr="004F5FE6" w:rsidRDefault="000D1A50" w:rsidP="00300587">
            <w:pPr>
              <w:jc w:val="both"/>
              <w:rPr>
                <w:color w:val="000000"/>
              </w:rPr>
            </w:pPr>
          </w:p>
          <w:p w:rsidR="000D1A50" w:rsidRPr="004F5FE6" w:rsidRDefault="000D1A50" w:rsidP="00300587">
            <w:pPr>
              <w:rPr>
                <w:bCs/>
                <w:color w:val="000000"/>
                <w:sz w:val="24"/>
                <w:szCs w:val="24"/>
              </w:rPr>
            </w:pPr>
            <w:r w:rsidRPr="004F5FE6">
              <w:rPr>
                <w:bCs/>
                <w:color w:val="000000"/>
                <w:sz w:val="24"/>
                <w:szCs w:val="24"/>
              </w:rPr>
              <w:t>Data Requirement for last five years:</w:t>
            </w:r>
            <w:r w:rsidRPr="004F5FE6">
              <w:rPr>
                <w:bCs/>
                <w:color w:val="000000"/>
                <w:szCs w:val="24"/>
              </w:rPr>
              <w:t xml:space="preserve">(As per </w:t>
            </w:r>
            <w:r>
              <w:rPr>
                <w:bCs/>
                <w:color w:val="000000"/>
                <w:szCs w:val="24"/>
              </w:rPr>
              <w:t>Data Template</w:t>
            </w:r>
            <w:r w:rsidRPr="004F5FE6">
              <w:rPr>
                <w:bCs/>
                <w:color w:val="000000"/>
                <w:szCs w:val="24"/>
              </w:rPr>
              <w:t>)</w:t>
            </w:r>
          </w:p>
          <w:p w:rsidR="000D1A50" w:rsidRPr="004F5FE6" w:rsidRDefault="000D1A50" w:rsidP="000D1A50">
            <w:pPr>
              <w:widowControl w:val="0"/>
              <w:numPr>
                <w:ilvl w:val="0"/>
                <w:numId w:val="36"/>
              </w:numPr>
              <w:tabs>
                <w:tab w:val="left" w:pos="560"/>
              </w:tabs>
              <w:autoSpaceDE w:val="0"/>
              <w:autoSpaceDN w:val="0"/>
              <w:adjustRightInd w:val="0"/>
              <w:ind w:right="75"/>
              <w:contextualSpacing/>
              <w:rPr>
                <w:color w:val="000000"/>
                <w:sz w:val="24"/>
                <w:szCs w:val="24"/>
              </w:rPr>
            </w:pPr>
            <w:r w:rsidRPr="004F5FE6">
              <w:rPr>
                <w:color w:val="000000"/>
                <w:sz w:val="24"/>
                <w:szCs w:val="24"/>
              </w:rPr>
              <w:t>Name of the scheme</w:t>
            </w:r>
          </w:p>
          <w:p w:rsidR="000D1A50" w:rsidRPr="004F5FE6" w:rsidRDefault="000D1A50" w:rsidP="000D1A50">
            <w:pPr>
              <w:widowControl w:val="0"/>
              <w:numPr>
                <w:ilvl w:val="0"/>
                <w:numId w:val="36"/>
              </w:numPr>
              <w:tabs>
                <w:tab w:val="left" w:pos="560"/>
              </w:tabs>
              <w:autoSpaceDE w:val="0"/>
              <w:autoSpaceDN w:val="0"/>
              <w:adjustRightInd w:val="0"/>
              <w:ind w:right="75"/>
              <w:contextualSpacing/>
              <w:rPr>
                <w:b/>
                <w:bCs/>
                <w:color w:val="000000"/>
                <w:sz w:val="24"/>
                <w:szCs w:val="24"/>
              </w:rPr>
            </w:pPr>
            <w:r w:rsidRPr="004F5FE6">
              <w:rPr>
                <w:color w:val="000000"/>
                <w:sz w:val="24"/>
                <w:szCs w:val="24"/>
              </w:rPr>
              <w:t>Number of students benefiting</w:t>
            </w:r>
          </w:p>
          <w:p w:rsidR="000D1A50" w:rsidRPr="004F5FE6" w:rsidRDefault="000D1A50" w:rsidP="00300587">
            <w:pPr>
              <w:widowControl w:val="0"/>
              <w:tabs>
                <w:tab w:val="left" w:pos="560"/>
              </w:tabs>
              <w:autoSpaceDE w:val="0"/>
              <w:autoSpaceDN w:val="0"/>
              <w:adjustRightInd w:val="0"/>
              <w:ind w:right="75"/>
              <w:rPr>
                <w:b/>
                <w:bCs/>
                <w:color w:val="000000"/>
                <w:sz w:val="24"/>
                <w:szCs w:val="24"/>
              </w:rPr>
            </w:pPr>
          </w:p>
          <w:p w:rsidR="000D1A50" w:rsidRPr="004F5FE6" w:rsidRDefault="000D1A50" w:rsidP="00300587">
            <w:pPr>
              <w:rPr>
                <w:bCs/>
                <w:color w:val="000000"/>
                <w:sz w:val="24"/>
                <w:szCs w:val="24"/>
              </w:rPr>
            </w:pPr>
            <w:r w:rsidRPr="004F5FE6">
              <w:rPr>
                <w:bCs/>
                <w:color w:val="000000"/>
                <w:sz w:val="24"/>
                <w:szCs w:val="24"/>
              </w:rPr>
              <w:t xml:space="preserve">Formula: </w:t>
            </w:r>
          </w:p>
          <w:p w:rsidR="000D1A50" w:rsidRPr="004F5FE6" w:rsidRDefault="000D1A50" w:rsidP="00300587">
            <w:pPr>
              <w:rPr>
                <w:b/>
                <w:color w:val="000000"/>
              </w:rPr>
            </w:pPr>
            <w:r w:rsidRPr="004F5FE6">
              <w:rPr>
                <w:bCs/>
                <w:iCs/>
                <w:color w:val="000000"/>
                <w:sz w:val="24"/>
                <w:szCs w:val="24"/>
              </w:rPr>
              <w:t>Percentage per year</w:t>
            </w:r>
            <w:r w:rsidRPr="004F5FE6">
              <w:rPr>
                <w:b/>
                <w:bCs/>
                <w:iCs/>
                <w:color w:val="000000"/>
                <w:sz w:val="24"/>
                <w:szCs w:val="24"/>
              </w:rPr>
              <w:t xml:space="preserve"> = </w:t>
            </w:r>
            <w:r w:rsidR="00E1124E" w:rsidRPr="006E76F7">
              <w:rPr>
                <w:b/>
                <w:color w:val="000000"/>
              </w:rPr>
              <w:fldChar w:fldCharType="begin"/>
            </w:r>
            <w:r w:rsidRPr="006E76F7">
              <w:rPr>
                <w:b/>
                <w:color w:val="000000"/>
              </w:rPr>
              <w:instrText xml:space="preserve"> QUOTE </w:instrText>
            </w:r>
            <m:oMath>
              <m:f>
                <m:fPr>
                  <m:ctrlPr>
                    <w:rPr>
                      <w:rFonts w:ascii="Cambria Math" w:eastAsia="Calibri" w:hAnsi="Sylfaen"/>
                      <w:bCs/>
                      <w:iCs/>
                      <w:sz w:val="24"/>
                      <w:szCs w:val="24"/>
                    </w:rPr>
                  </m:ctrlPr>
                </m:fPr>
                <m:num>
                  <m:eqArr>
                    <m:eqArrPr>
                      <m:ctrlPr>
                        <w:rPr>
                          <w:rFonts w:ascii="Cambria Math" w:eastAsia="Calibri" w:hAnsi="Sylfaen"/>
                          <w:bCs/>
                          <w:iCs/>
                          <w:sz w:val="24"/>
                          <w:szCs w:val="24"/>
                        </w:rPr>
                      </m:ctrlPr>
                    </m:eqArrPr>
                    <m:e>
                      <m:r>
                        <m:rPr>
                          <m:sty m:val="p"/>
                        </m:rPr>
                        <w:rPr>
                          <w:rFonts w:ascii="Cambria Math" w:eastAsia="Calibri" w:hAnsi="Sylfaen"/>
                          <w:sz w:val="24"/>
                          <w:szCs w:val="24"/>
                        </w:rPr>
                        <m:t>Number of students benefited by scholarships</m:t>
                      </m:r>
                      <m:ctrlPr>
                        <w:rPr>
                          <w:rFonts w:ascii="Cambria Math" w:eastAsia="Cambria Math" w:hAnsi="Sylfaen" w:cs="Cambria Math"/>
                          <w:bCs/>
                          <w:iCs/>
                          <w:sz w:val="24"/>
                          <w:szCs w:val="24"/>
                        </w:rPr>
                      </m:ctrlPr>
                    </m:e>
                    <m:e>
                      <m:r>
                        <m:rPr>
                          <m:sty m:val="p"/>
                        </m:rPr>
                        <w:rPr>
                          <w:rFonts w:ascii="Cambria Math" w:eastAsia="Calibri" w:hAnsi="Sylfaen"/>
                          <w:sz w:val="24"/>
                          <w:szCs w:val="24"/>
                        </w:rPr>
                        <m:t xml:space="preserve"> and freeships by government </m:t>
                      </m:r>
                      <m:ctrlPr>
                        <w:rPr>
                          <w:rFonts w:ascii="Cambria Math" w:eastAsia="Cambria Math" w:hAnsi="Sylfaen" w:cs="Cambria Math"/>
                          <w:sz w:val="24"/>
                          <w:szCs w:val="24"/>
                        </w:rPr>
                      </m:ctrlPr>
                    </m:e>
                    <m:e>
                      <m:r>
                        <m:rPr>
                          <m:sty m:val="p"/>
                        </m:rPr>
                        <w:rPr>
                          <w:rFonts w:ascii="Cambria Math" w:eastAsia="Calibri" w:hAnsi="Sylfaen"/>
                          <w:sz w:val="24"/>
                          <w:szCs w:val="24"/>
                        </w:rPr>
                        <m:t xml:space="preserve"> </m:t>
                      </m:r>
                      <m:ctrlPr>
                        <w:rPr>
                          <w:rFonts w:ascii="Cambria Math" w:eastAsia="Cambria Math" w:hAnsi="Sylfaen" w:cs="Cambria Math"/>
                          <w:sz w:val="24"/>
                          <w:szCs w:val="24"/>
                        </w:rPr>
                      </m:ctrlPr>
                    </m:e>
                    <m:e>
                      <m:r>
                        <m:rPr>
                          <m:sty m:val="p"/>
                        </m:rPr>
                        <w:rPr>
                          <w:rFonts w:ascii="Cambria Math" w:eastAsia="Calibri" w:hAnsi="Sylfaen"/>
                          <w:sz w:val="24"/>
                          <w:szCs w:val="24"/>
                        </w:rPr>
                        <m:t xml:space="preserve">  </m:t>
                      </m:r>
                    </m:e>
                  </m:eqArr>
                </m:num>
                <m:den>
                  <m:eqArr>
                    <m:eqArrPr>
                      <m:ctrlPr>
                        <w:rPr>
                          <w:rFonts w:ascii="Cambria Math" w:eastAsia="Calibri" w:hAnsi="Sylfaen"/>
                          <w:sz w:val="24"/>
                          <w:szCs w:val="24"/>
                        </w:rPr>
                      </m:ctrlPr>
                    </m:eqArrPr>
                    <m:e>
                      <m:r>
                        <m:rPr>
                          <m:sty m:val="p"/>
                        </m:rPr>
                        <w:rPr>
                          <w:rFonts w:ascii="Cambria Math" w:eastAsia="Calibri" w:hAnsi="Sylfaen"/>
                          <w:sz w:val="24"/>
                          <w:szCs w:val="24"/>
                        </w:rPr>
                        <m:t xml:space="preserve">Number of students  </m:t>
                      </m:r>
                    </m:e>
                  </m:eqArr>
                </m:den>
              </m:f>
              <m:r>
                <m:rPr>
                  <m:sty m:val="p"/>
                </m:rPr>
                <w:rPr>
                  <w:rFonts w:ascii="Cambria Math" w:eastAsia="Calibri" w:hAnsi="Sylfaen"/>
                  <w:sz w:val="24"/>
                  <w:szCs w:val="24"/>
                </w:rPr>
                <m:t xml:space="preserve">X </m:t>
              </m:r>
              <m:r>
                <m:rPr>
                  <m:sty m:val="b"/>
                </m:rPr>
                <w:rPr>
                  <w:rFonts w:ascii="Cambria Math" w:eastAsia="Calibri" w:hAnsi="Cambria Math"/>
                  <w:sz w:val="24"/>
                  <w:szCs w:val="24"/>
                </w:rPr>
                <m:t>100</m:t>
              </m:r>
            </m:oMath>
            <w:r w:rsidRPr="006E76F7">
              <w:rPr>
                <w:b/>
                <w:color w:val="000000"/>
              </w:rPr>
              <w:instrText xml:space="preserve"> </w:instrText>
            </w:r>
            <w:r w:rsidR="00E1124E" w:rsidRPr="006E76F7">
              <w:rPr>
                <w:b/>
                <w:color w:val="000000"/>
              </w:rPr>
              <w:fldChar w:fldCharType="separate"/>
            </w:r>
            <m:oMath>
              <m:f>
                <m:fPr>
                  <m:ctrlPr>
                    <w:rPr>
                      <w:rFonts w:ascii="Cambria Math" w:hAnsi="Sylfaen"/>
                      <w:bCs/>
                      <w:iCs/>
                      <w:sz w:val="24"/>
                      <w:szCs w:val="24"/>
                    </w:rPr>
                  </m:ctrlPr>
                </m:fPr>
                <m:num>
                  <m:eqArr>
                    <m:eqArrPr>
                      <m:ctrlPr>
                        <w:rPr>
                          <w:rFonts w:ascii="Cambria Math" w:hAnsi="Sylfaen"/>
                          <w:sz w:val="24"/>
                          <w:szCs w:val="24"/>
                        </w:rPr>
                      </m:ctrlPr>
                    </m:eqArrPr>
                    <m:e>
                      <m:r>
                        <m:rPr>
                          <m:sty m:val="p"/>
                        </m:rPr>
                        <w:rPr>
                          <w:rFonts w:ascii="Cambria Math" w:hAnsi="Sylfaen"/>
                          <w:sz w:val="24"/>
                          <w:szCs w:val="24"/>
                        </w:rPr>
                        <m:t>Number of students benefited by scholarships</m:t>
                      </m:r>
                      <m:ctrlPr>
                        <w:rPr>
                          <w:rFonts w:ascii="Cambria Math" w:eastAsia="Cambria Math" w:hAnsi="Sylfaen" w:cs="Cambria Math"/>
                          <w:sz w:val="24"/>
                          <w:szCs w:val="24"/>
                        </w:rPr>
                      </m:ctrlPr>
                    </m:e>
                    <m:e>
                      <m:r>
                        <m:rPr>
                          <m:sty m:val="p"/>
                        </m:rPr>
                        <w:rPr>
                          <w:rFonts w:ascii="Cambria Math" w:hAnsi="Sylfaen"/>
                          <w:sz w:val="24"/>
                          <w:szCs w:val="24"/>
                        </w:rPr>
                        <m:t xml:space="preserve"> and freeships by </m:t>
                      </m:r>
                      <m:r>
                        <m:rPr>
                          <m:sty m:val="p"/>
                        </m:rPr>
                        <w:rPr>
                          <w:rFonts w:ascii="Cambria Math" w:hAnsi="Cambria Math"/>
                          <w:sz w:val="24"/>
                          <w:szCs w:val="24"/>
                        </w:rPr>
                        <m:t>institution</m:t>
                      </m:r>
                      <m:r>
                        <m:rPr>
                          <m:sty m:val="p"/>
                        </m:rPr>
                        <w:rPr>
                          <w:rFonts w:ascii="Cambria Math" w:hAnsi="Sylfaen"/>
                          <w:sz w:val="24"/>
                          <w:szCs w:val="24"/>
                        </w:rPr>
                        <m:t xml:space="preserve">,  </m:t>
                      </m:r>
                      <m:ctrlPr>
                        <w:rPr>
                          <w:rFonts w:ascii="Cambria Math" w:eastAsia="Cambria Math" w:hAnsi="Sylfaen" w:cs="Cambria Math"/>
                          <w:sz w:val="24"/>
                          <w:szCs w:val="24"/>
                        </w:rPr>
                      </m:ctrlPr>
                    </m:e>
                    <m:e>
                      <m:r>
                        <m:rPr>
                          <m:sty m:val="p"/>
                        </m:rPr>
                        <w:rPr>
                          <w:rFonts w:ascii="Cambria Math" w:hAnsi="Sylfaen"/>
                          <w:sz w:val="24"/>
                          <w:szCs w:val="24"/>
                        </w:rPr>
                        <m:t xml:space="preserve">government </m:t>
                      </m:r>
                      <m:r>
                        <m:rPr>
                          <m:sty m:val="p"/>
                        </m:rPr>
                        <w:rPr>
                          <w:rFonts w:ascii="Cambria Math" w:hAnsi="Cambria Math"/>
                          <w:sz w:val="24"/>
                          <w:szCs w:val="24"/>
                        </w:rPr>
                        <m:t>and non-government agencies</m:t>
                      </m:r>
                      <m:r>
                        <m:rPr>
                          <m:sty m:val="p"/>
                        </m:rPr>
                        <w:rPr>
                          <w:rFonts w:ascii="Cambria Math" w:hAnsi="Sylfaen"/>
                          <w:sz w:val="24"/>
                          <w:szCs w:val="24"/>
                        </w:rPr>
                        <m:t xml:space="preserve"> </m:t>
                      </m:r>
                      <m:ctrlPr>
                        <w:rPr>
                          <w:rFonts w:ascii="Cambria Math" w:eastAsia="Cambria Math" w:hAnsi="Cambria Math" w:cs="Cambria Math"/>
                          <w:sz w:val="24"/>
                          <w:szCs w:val="24"/>
                        </w:rPr>
                      </m:ctrlPr>
                    </m:e>
                    <m:e>
                      <m:r>
                        <m:rPr>
                          <m:sty m:val="p"/>
                        </m:rPr>
                        <w:rPr>
                          <w:rFonts w:ascii="Cambria Math" w:hAnsi="Sylfaen"/>
                          <w:sz w:val="24"/>
                          <w:szCs w:val="24"/>
                        </w:rPr>
                        <m:t xml:space="preserve"> </m:t>
                      </m:r>
                      <m:ctrlPr>
                        <w:rPr>
                          <w:rFonts w:ascii="Cambria Math" w:eastAsia="Cambria Math" w:hAnsi="Sylfaen" w:cs="Cambria Math"/>
                          <w:sz w:val="24"/>
                          <w:szCs w:val="24"/>
                        </w:rPr>
                      </m:ctrlPr>
                    </m:e>
                    <m:e>
                      <m:r>
                        <m:rPr>
                          <m:sty m:val="p"/>
                        </m:rPr>
                        <w:rPr>
                          <w:rFonts w:ascii="Cambria Math" w:hAnsi="Sylfaen"/>
                          <w:sz w:val="24"/>
                          <w:szCs w:val="24"/>
                        </w:rPr>
                        <m:t xml:space="preserve">  </m:t>
                      </m:r>
                    </m:e>
                  </m:eqArr>
                </m:num>
                <m:den>
                  <m:eqArr>
                    <m:eqArrPr>
                      <m:ctrlPr>
                        <w:rPr>
                          <w:rFonts w:ascii="Cambria Math" w:hAnsi="Sylfaen"/>
                          <w:sz w:val="24"/>
                          <w:szCs w:val="24"/>
                        </w:rPr>
                      </m:ctrlPr>
                    </m:eqArrPr>
                    <m:e>
                      <m:r>
                        <m:rPr>
                          <m:sty m:val="p"/>
                        </m:rPr>
                        <w:rPr>
                          <w:rFonts w:ascii="Cambria Math" w:hAnsi="Sylfaen"/>
                          <w:sz w:val="24"/>
                          <w:szCs w:val="24"/>
                        </w:rPr>
                        <m:t xml:space="preserve">Number of students  </m:t>
                      </m:r>
                    </m:e>
                  </m:eqArr>
                </m:den>
              </m:f>
              <m:r>
                <m:rPr>
                  <m:sty m:val="p"/>
                </m:rPr>
                <w:rPr>
                  <w:rFonts w:ascii="Cambria Math" w:hAnsi="Sylfaen"/>
                  <w:sz w:val="24"/>
                  <w:szCs w:val="24"/>
                </w:rPr>
                <m:t xml:space="preserve">X </m:t>
              </m:r>
              <m:r>
                <m:rPr>
                  <m:sty m:val="b"/>
                </m:rPr>
                <w:rPr>
                  <w:rFonts w:ascii="Cambria Math" w:hAnsi="Cambria Math"/>
                  <w:sz w:val="24"/>
                  <w:szCs w:val="24"/>
                </w:rPr>
                <m:t>100</m:t>
              </m:r>
            </m:oMath>
            <w:r w:rsidRPr="006E76F7">
              <w:rPr>
                <w:b/>
                <w:color w:val="000000"/>
              </w:rPr>
              <w:t xml:space="preserve"> </w:t>
            </w:r>
            <w:r w:rsidR="00E1124E" w:rsidRPr="006E76F7">
              <w:rPr>
                <w:b/>
                <w:color w:val="000000"/>
              </w:rPr>
              <w:fldChar w:fldCharType="end"/>
            </w:r>
            <w:r w:rsidRPr="004F5FE6">
              <w:rPr>
                <w:b/>
                <w:color w:val="000000"/>
              </w:rPr>
              <w:t xml:space="preserve"> </w:t>
            </w:r>
            <w:r w:rsidR="00E1124E" w:rsidRPr="004F5FE6">
              <w:rPr>
                <w:b/>
                <w:color w:val="000000"/>
              </w:rPr>
              <w:fldChar w:fldCharType="begin"/>
            </w:r>
            <w:r w:rsidRPr="004F5FE6">
              <w:rPr>
                <w:b/>
                <w:color w:val="000000"/>
              </w:rPr>
              <w:instrText xml:space="preserve"> QUOTE </w:instrTex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hAnsi="Cambria Math"/>
                          <w:sz w:val="28"/>
                          <w:szCs w:val="28"/>
                        </w:rPr>
                        <m:t xml:space="preserve">Number of students benefited by </m:t>
                      </m:r>
                      <m:ctrlPr>
                        <w:rPr>
                          <w:rFonts w:ascii="Cambria Math" w:eastAsia="Cambria Math" w:hAnsi="Cambria Math"/>
                          <w:bCs/>
                          <w:iCs/>
                          <w:sz w:val="28"/>
                          <w:szCs w:val="28"/>
                        </w:rPr>
                      </m:ctrlPr>
                    </m:e>
                    <m:e>
                      <m:r>
                        <m:rPr>
                          <m:sty m:val="p"/>
                        </m:rPr>
                        <w:rPr>
                          <w:rFonts w:ascii="Cambria Math" w:hAnsi="Cambria Math"/>
                          <w:sz w:val="28"/>
                          <w:szCs w:val="28"/>
                        </w:rPr>
                        <m:t>scholarships</m:t>
                      </m:r>
                      <m:ctrlPr>
                        <w:rPr>
                          <w:rFonts w:ascii="Cambria Math" w:eastAsia="Cambria Math" w:hAnsi="Cambria Math" w:cs="Cambria Math"/>
                          <w:sz w:val="28"/>
                          <w:szCs w:val="28"/>
                        </w:rPr>
                      </m:ctrlPr>
                    </m:e>
                    <m:e>
                      <m:r>
                        <m:rPr>
                          <m:sty m:val="p"/>
                        </m:rPr>
                        <w:rPr>
                          <w:rFonts w:ascii="Cambria Math" w:hAnsi="Cambria Math"/>
                          <w:sz w:val="28"/>
                          <w:szCs w:val="28"/>
                        </w:rPr>
                        <m:t xml:space="preserve"> and freeships by government </m:t>
                      </m:r>
                      <m:ctrlPr>
                        <w:rPr>
                          <w:rFonts w:ascii="Cambria Math" w:eastAsia="Cambria Math" w:hAnsi="Cambria Math"/>
                          <w:sz w:val="28"/>
                          <w:szCs w:val="28"/>
                        </w:rPr>
                      </m:ctrlPr>
                    </m:e>
                    <m:e>
                      <m:r>
                        <m:rPr>
                          <m:sty m:val="p"/>
                        </m:rPr>
                        <w:rPr>
                          <w:rFonts w:ascii="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number of students  </m:t>
                      </m: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4F5FE6">
              <w:rPr>
                <w:b/>
                <w:color w:val="000000"/>
              </w:rPr>
              <w:instrText xml:space="preserve"> </w:instrText>
            </w:r>
            <w:r w:rsidR="00E1124E" w:rsidRPr="004F5FE6">
              <w:rPr>
                <w:b/>
                <w:color w:val="000000"/>
              </w:rPr>
              <w:fldChar w:fldCharType="end"/>
            </w:r>
          </w:p>
          <w:p w:rsidR="000D1A50" w:rsidRPr="004F5FE6" w:rsidRDefault="000D1A50" w:rsidP="00300587">
            <w:pPr>
              <w:rPr>
                <w:b/>
                <w:bCs/>
                <w:iCs/>
                <w:color w:val="000000"/>
                <w:sz w:val="24"/>
                <w:szCs w:val="24"/>
              </w:rPr>
            </w:pPr>
          </w:p>
          <w:p w:rsidR="000D1A50" w:rsidRPr="004F5FE6" w:rsidRDefault="000D1A50" w:rsidP="00300587">
            <w:pPr>
              <w:rPr>
                <w:color w:val="000000"/>
                <w:sz w:val="24"/>
                <w:szCs w:val="24"/>
              </w:rPr>
            </w:pPr>
          </w:p>
          <w:p w:rsidR="000D1A50" w:rsidRPr="004F5FE6" w:rsidRDefault="000D1A50" w:rsidP="00300587">
            <w:pPr>
              <w:rPr>
                <w:color w:val="000000"/>
                <w:sz w:val="24"/>
                <w:szCs w:val="24"/>
              </w:rPr>
            </w:pPr>
            <w:r w:rsidRPr="004F5FE6">
              <w:rPr>
                <w:color w:val="000000"/>
                <w:sz w:val="24"/>
                <w:szCs w:val="24"/>
              </w:rPr>
              <w:t xml:space="preserve">Average percentage = </w:t>
            </w:r>
            <m:oMath>
              <m:f>
                <m:fPr>
                  <m:ctrlPr>
                    <w:rPr>
                      <w:rFonts w:ascii="Cambria Math" w:hAnsi="Cambria Math"/>
                      <w:i/>
                      <w:sz w:val="24"/>
                      <w:szCs w:val="24"/>
                    </w:rPr>
                  </m:ctrlPr>
                </m:fPr>
                <m:num>
                  <m:r>
                    <m:rPr>
                      <m:sty m:val="p"/>
                    </m:rPr>
                    <w:rPr>
                      <w:rFonts w:ascii="Cambria Math" w:hAnsi="Cambria Math"/>
                      <w:sz w:val="24"/>
                      <w:szCs w:val="24"/>
                    </w:rPr>
                    <m:t>∑ Percentage per year</m:t>
                  </m:r>
                </m:num>
                <m:den>
                  <m:r>
                    <w:rPr>
                      <w:rFonts w:ascii="Cambria Math" w:hAnsi="Cambria Math"/>
                      <w:sz w:val="24"/>
                      <w:szCs w:val="24"/>
                    </w:rPr>
                    <m:t>5</m:t>
                  </m:r>
                </m:den>
              </m:f>
            </m:oMath>
          </w:p>
          <w:p w:rsidR="000D1A50" w:rsidRPr="004F5FE6" w:rsidRDefault="000D1A50" w:rsidP="00300587">
            <w:pPr>
              <w:rPr>
                <w:b/>
                <w:color w:val="000000"/>
              </w:rPr>
            </w:pPr>
            <w:r w:rsidRPr="004F5FE6">
              <w:rPr>
                <w:b/>
                <w:color w:val="000000"/>
              </w:rPr>
              <w:t xml:space="preserve">File Description </w:t>
            </w:r>
          </w:p>
          <w:p w:rsidR="000D1A50" w:rsidRPr="004F5FE6" w:rsidRDefault="000D1A50" w:rsidP="000D1A50">
            <w:pPr>
              <w:numPr>
                <w:ilvl w:val="0"/>
                <w:numId w:val="167"/>
              </w:numPr>
              <w:spacing w:line="276" w:lineRule="auto"/>
              <w:rPr>
                <w:color w:val="000000"/>
              </w:rPr>
            </w:pPr>
            <w:r>
              <w:rPr>
                <w:color w:val="000000"/>
              </w:rPr>
              <w:t>U</w:t>
            </w:r>
            <w:r w:rsidRPr="004F5FE6">
              <w:rPr>
                <w:color w:val="000000"/>
              </w:rPr>
              <w:t>pload self attested letter with the list of students sanctioned scholarship</w:t>
            </w:r>
          </w:p>
          <w:p w:rsidR="000D1A50" w:rsidRPr="004F5FE6" w:rsidRDefault="000D1A50" w:rsidP="000D1A50">
            <w:pPr>
              <w:numPr>
                <w:ilvl w:val="0"/>
                <w:numId w:val="167"/>
              </w:numPr>
              <w:spacing w:line="276" w:lineRule="auto"/>
              <w:rPr>
                <w:color w:val="000000"/>
              </w:rPr>
            </w:pPr>
            <w:r w:rsidRPr="004F5FE6">
              <w:rPr>
                <w:color w:val="000000"/>
              </w:rPr>
              <w:lastRenderedPageBreak/>
              <w:t>Upload any additional information</w:t>
            </w:r>
          </w:p>
          <w:p w:rsidR="000D1A50" w:rsidRPr="004F5FE6" w:rsidRDefault="000D1A50" w:rsidP="000D1A50">
            <w:pPr>
              <w:numPr>
                <w:ilvl w:val="0"/>
                <w:numId w:val="167"/>
              </w:numPr>
              <w:spacing w:after="200" w:line="276" w:lineRule="auto"/>
              <w:rPr>
                <w:bCs/>
                <w:color w:val="000000"/>
                <w:sz w:val="24"/>
                <w:szCs w:val="24"/>
              </w:rPr>
            </w:pPr>
            <w:r w:rsidRPr="004F5FE6">
              <w:rPr>
                <w:color w:val="000000"/>
              </w:rPr>
              <w:t xml:space="preserve">Average percentage of students benefited by scholarships and freeships provided by the </w:t>
            </w:r>
            <w:r w:rsidRPr="00EE022D">
              <w:rPr>
                <w:color w:val="000000"/>
                <w:sz w:val="24"/>
                <w:szCs w:val="24"/>
              </w:rPr>
              <w:t>institution,</w:t>
            </w:r>
            <w:r w:rsidRPr="004F5FE6">
              <w:rPr>
                <w:color w:val="000000"/>
                <w:sz w:val="24"/>
                <w:szCs w:val="24"/>
              </w:rPr>
              <w:t xml:space="preserve"> Government</w:t>
            </w:r>
            <w:r w:rsidRPr="00EE022D">
              <w:rPr>
                <w:color w:val="000000"/>
                <w:sz w:val="24"/>
                <w:szCs w:val="24"/>
              </w:rPr>
              <w:t xml:space="preserve"> and non-government agencies (NGOs)</w:t>
            </w:r>
            <w:r>
              <w:rPr>
                <w:color w:val="000000"/>
                <w:sz w:val="24"/>
                <w:szCs w:val="24"/>
              </w:rPr>
              <w:t xml:space="preserve"> </w:t>
            </w:r>
            <w:r w:rsidRPr="004F5FE6">
              <w:rPr>
                <w:color w:val="000000"/>
              </w:rPr>
              <w:t>during the last five years (Data Template)</w:t>
            </w:r>
          </w:p>
        </w:tc>
        <w:tc>
          <w:tcPr>
            <w:tcW w:w="1620" w:type="dxa"/>
          </w:tcPr>
          <w:p w:rsidR="000D1A50" w:rsidRPr="004F5FE6" w:rsidRDefault="000D1A50" w:rsidP="00300587">
            <w:pPr>
              <w:jc w:val="center"/>
              <w:rPr>
                <w:b/>
                <w:bCs/>
                <w:iCs/>
                <w:color w:val="000000"/>
                <w:sz w:val="24"/>
                <w:szCs w:val="24"/>
              </w:rPr>
            </w:pPr>
            <w:r>
              <w:rPr>
                <w:b/>
                <w:bCs/>
                <w:color w:val="000000"/>
                <w:sz w:val="24"/>
                <w:szCs w:val="24"/>
              </w:rPr>
              <w:lastRenderedPageBreak/>
              <w:t>10</w:t>
            </w:r>
          </w:p>
        </w:tc>
      </w:tr>
      <w:tr w:rsidR="000D1A50" w:rsidRPr="00093E46" w:rsidTr="00300587">
        <w:trPr>
          <w:trHeight w:val="675"/>
        </w:trPr>
        <w:tc>
          <w:tcPr>
            <w:tcW w:w="1350" w:type="dxa"/>
          </w:tcPr>
          <w:p w:rsidR="000D1A50" w:rsidRPr="00074E50" w:rsidRDefault="000D1A50" w:rsidP="00300587">
            <w:pPr>
              <w:jc w:val="center"/>
              <w:rPr>
                <w:b/>
                <w:bCs/>
                <w:color w:val="000000"/>
                <w:sz w:val="24"/>
                <w:szCs w:val="24"/>
              </w:rPr>
            </w:pPr>
            <w:r w:rsidRPr="00074E50">
              <w:rPr>
                <w:b/>
                <w:bCs/>
                <w:color w:val="000000"/>
                <w:sz w:val="24"/>
                <w:szCs w:val="24"/>
              </w:rPr>
              <w:lastRenderedPageBreak/>
              <w:t>5.1.2</w:t>
            </w:r>
          </w:p>
          <w:p w:rsidR="000D1A50" w:rsidRPr="00074E50" w:rsidRDefault="000D1A50" w:rsidP="00300587">
            <w:pPr>
              <w:jc w:val="center"/>
              <w:rPr>
                <w:b/>
                <w:bCs/>
                <w:color w:val="000000"/>
                <w:sz w:val="24"/>
                <w:szCs w:val="24"/>
              </w:rPr>
            </w:pPr>
          </w:p>
          <w:p w:rsidR="000D1A50" w:rsidRPr="00074E50" w:rsidRDefault="000D1A50" w:rsidP="00300587">
            <w:pPr>
              <w:jc w:val="center"/>
              <w:rPr>
                <w:b/>
                <w:bCs/>
                <w:color w:val="000000"/>
                <w:sz w:val="24"/>
                <w:szCs w:val="24"/>
              </w:rPr>
            </w:pPr>
          </w:p>
          <w:p w:rsidR="000D1A50" w:rsidRPr="00074E50" w:rsidRDefault="000D1A50" w:rsidP="00300587">
            <w:pPr>
              <w:jc w:val="center"/>
              <w:rPr>
                <w:b/>
                <w:bCs/>
                <w:color w:val="000000"/>
                <w:sz w:val="24"/>
                <w:szCs w:val="24"/>
              </w:rPr>
            </w:pPr>
            <w:r w:rsidRPr="00074E50">
              <w:rPr>
                <w:b/>
                <w:bCs/>
                <w:color w:val="000000"/>
                <w:sz w:val="24"/>
                <w:szCs w:val="24"/>
              </w:rPr>
              <w:t>Q</w:t>
            </w:r>
            <w:r w:rsidRPr="00074E50">
              <w:rPr>
                <w:b/>
                <w:bCs/>
                <w:color w:val="000000"/>
                <w:sz w:val="24"/>
                <w:szCs w:val="24"/>
                <w:vertAlign w:val="subscript"/>
              </w:rPr>
              <w:t>n</w:t>
            </w:r>
            <w:r w:rsidRPr="00074E50">
              <w:rPr>
                <w:b/>
                <w:bCs/>
                <w:color w:val="000000"/>
                <w:sz w:val="24"/>
                <w:szCs w:val="24"/>
              </w:rPr>
              <w:t>M</w:t>
            </w:r>
          </w:p>
          <w:p w:rsidR="000D1A50" w:rsidRPr="00074E50" w:rsidRDefault="000D1A50" w:rsidP="00300587">
            <w:pPr>
              <w:jc w:val="center"/>
              <w:rPr>
                <w:b/>
                <w:bCs/>
                <w:color w:val="000000"/>
                <w:sz w:val="24"/>
                <w:szCs w:val="24"/>
              </w:rPr>
            </w:pPr>
          </w:p>
        </w:tc>
        <w:tc>
          <w:tcPr>
            <w:tcW w:w="7020" w:type="dxa"/>
          </w:tcPr>
          <w:p w:rsidR="000D1A50" w:rsidRPr="00074E50" w:rsidRDefault="000D1A50" w:rsidP="00300587">
            <w:pPr>
              <w:widowControl w:val="0"/>
              <w:tabs>
                <w:tab w:val="left" w:pos="540"/>
              </w:tabs>
              <w:autoSpaceDE w:val="0"/>
              <w:autoSpaceDN w:val="0"/>
              <w:adjustRightInd w:val="0"/>
              <w:ind w:right="60"/>
              <w:rPr>
                <w:b/>
                <w:i/>
                <w:color w:val="000000"/>
                <w:sz w:val="24"/>
                <w:szCs w:val="24"/>
              </w:rPr>
            </w:pPr>
            <w:r w:rsidRPr="00074E50">
              <w:rPr>
                <w:b/>
                <w:i/>
                <w:color w:val="000000"/>
                <w:sz w:val="24"/>
                <w:szCs w:val="24"/>
              </w:rPr>
              <w:t xml:space="preserve">Average percentage of students benefited by </w:t>
            </w:r>
            <w:r w:rsidRPr="00074E50">
              <w:rPr>
                <w:b/>
                <w:i/>
                <w:color w:val="000000"/>
                <w:sz w:val="24"/>
                <w:szCs w:val="24"/>
                <w:lang w:eastAsia="en-IN"/>
              </w:rPr>
              <w:t>career</w:t>
            </w:r>
            <w:r w:rsidRPr="00074E50">
              <w:rPr>
                <w:b/>
                <w:i/>
                <w:color w:val="000000"/>
                <w:sz w:val="24"/>
                <w:szCs w:val="24"/>
              </w:rPr>
              <w:t xml:space="preserve"> </w:t>
            </w:r>
            <w:r w:rsidRPr="00074E50">
              <w:rPr>
                <w:b/>
                <w:i/>
                <w:color w:val="000000"/>
                <w:spacing w:val="1"/>
                <w:sz w:val="24"/>
                <w:szCs w:val="24"/>
              </w:rPr>
              <w:t>counseling</w:t>
            </w:r>
            <w:r w:rsidRPr="00074E50">
              <w:rPr>
                <w:b/>
                <w:i/>
                <w:color w:val="000000"/>
                <w:spacing w:val="19"/>
                <w:sz w:val="24"/>
                <w:szCs w:val="24"/>
              </w:rPr>
              <w:t xml:space="preserve"> and </w:t>
            </w:r>
            <w:r w:rsidRPr="00074E50">
              <w:rPr>
                <w:b/>
                <w:i/>
                <w:color w:val="000000"/>
                <w:spacing w:val="5"/>
                <w:sz w:val="24"/>
                <w:szCs w:val="24"/>
              </w:rPr>
              <w:t>guidance</w:t>
            </w:r>
            <w:r w:rsidRPr="00074E50">
              <w:rPr>
                <w:b/>
                <w:i/>
                <w:color w:val="000000"/>
                <w:sz w:val="24"/>
                <w:szCs w:val="24"/>
              </w:rPr>
              <w:t xml:space="preserve"> </w:t>
            </w:r>
            <w:r w:rsidRPr="00074E50">
              <w:rPr>
                <w:b/>
                <w:i/>
                <w:color w:val="000000"/>
                <w:spacing w:val="5"/>
                <w:sz w:val="24"/>
                <w:szCs w:val="24"/>
              </w:rPr>
              <w:t>fo</w:t>
            </w:r>
            <w:r w:rsidRPr="00074E50">
              <w:rPr>
                <w:b/>
                <w:i/>
                <w:color w:val="000000"/>
                <w:sz w:val="24"/>
                <w:szCs w:val="24"/>
              </w:rPr>
              <w:t>r</w:t>
            </w:r>
            <w:r w:rsidRPr="00074E50">
              <w:rPr>
                <w:b/>
                <w:i/>
                <w:color w:val="000000"/>
                <w:spacing w:val="30"/>
                <w:sz w:val="24"/>
                <w:szCs w:val="24"/>
              </w:rPr>
              <w:t xml:space="preserve"> </w:t>
            </w:r>
            <w:r w:rsidRPr="00074E50">
              <w:rPr>
                <w:b/>
                <w:i/>
                <w:color w:val="000000"/>
                <w:spacing w:val="5"/>
                <w:sz w:val="24"/>
                <w:szCs w:val="24"/>
              </w:rPr>
              <w:t>competitiv</w:t>
            </w:r>
            <w:r w:rsidRPr="00074E50">
              <w:rPr>
                <w:b/>
                <w:i/>
                <w:color w:val="000000"/>
                <w:sz w:val="24"/>
                <w:szCs w:val="24"/>
              </w:rPr>
              <w:t xml:space="preserve">e </w:t>
            </w:r>
            <w:r w:rsidRPr="00074E50">
              <w:rPr>
                <w:b/>
                <w:i/>
                <w:color w:val="000000"/>
                <w:spacing w:val="5"/>
                <w:sz w:val="24"/>
                <w:szCs w:val="24"/>
              </w:rPr>
              <w:t>examinations</w:t>
            </w:r>
            <w:r w:rsidRPr="00074E50">
              <w:rPr>
                <w:b/>
                <w:i/>
                <w:color w:val="000000"/>
                <w:sz w:val="24"/>
                <w:szCs w:val="24"/>
              </w:rPr>
              <w:t xml:space="preserve"> </w:t>
            </w:r>
            <w:r w:rsidRPr="00074E50">
              <w:rPr>
                <w:b/>
                <w:i/>
                <w:color w:val="000000"/>
                <w:spacing w:val="-1"/>
                <w:sz w:val="24"/>
                <w:szCs w:val="24"/>
              </w:rPr>
              <w:t>offered by th</w:t>
            </w:r>
            <w:r w:rsidRPr="00074E50">
              <w:rPr>
                <w:b/>
                <w:i/>
                <w:color w:val="000000"/>
                <w:sz w:val="24"/>
                <w:szCs w:val="24"/>
              </w:rPr>
              <w:t>e</w:t>
            </w:r>
            <w:r w:rsidRPr="00074E50">
              <w:rPr>
                <w:b/>
                <w:i/>
                <w:color w:val="000000"/>
                <w:spacing w:val="-17"/>
                <w:sz w:val="24"/>
                <w:szCs w:val="24"/>
              </w:rPr>
              <w:t xml:space="preserve"> </w:t>
            </w:r>
            <w:r>
              <w:rPr>
                <w:b/>
                <w:i/>
                <w:color w:val="000000"/>
                <w:spacing w:val="-17"/>
                <w:sz w:val="24"/>
                <w:szCs w:val="24"/>
              </w:rPr>
              <w:t xml:space="preserve">Institution </w:t>
            </w:r>
            <w:r w:rsidRPr="00074E50">
              <w:rPr>
                <w:b/>
                <w:i/>
                <w:color w:val="000000"/>
                <w:sz w:val="24"/>
                <w:szCs w:val="24"/>
              </w:rPr>
              <w:t>during the last five years</w:t>
            </w:r>
          </w:p>
          <w:p w:rsidR="000D1A50" w:rsidRPr="00074E50" w:rsidRDefault="000D1A50" w:rsidP="00300587">
            <w:pPr>
              <w:jc w:val="both"/>
              <w:rPr>
                <w:color w:val="000000"/>
                <w:sz w:val="24"/>
                <w:szCs w:val="24"/>
              </w:rPr>
            </w:pPr>
            <w:r w:rsidRPr="00074E50">
              <w:rPr>
                <w:color w:val="000000"/>
                <w:sz w:val="24"/>
                <w:szCs w:val="24"/>
              </w:rPr>
              <w:t xml:space="preserve">5.1.2.1:  Number of students benefited by guidance for competitive examinations and career counselling offered by the institution year wise during the last five years </w:t>
            </w:r>
          </w:p>
          <w:p w:rsidR="000D1A50" w:rsidRPr="00074E50" w:rsidRDefault="000D1A50" w:rsidP="00300587">
            <w:pPr>
              <w:jc w:val="both"/>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74E50" w:rsidTr="00300587">
              <w:trPr>
                <w:trHeight w:val="387"/>
              </w:trPr>
              <w:tc>
                <w:tcPr>
                  <w:tcW w:w="1044" w:type="dxa"/>
                </w:tcPr>
                <w:p w:rsidR="000D1A50" w:rsidRPr="00074E50" w:rsidRDefault="000D1A50" w:rsidP="00300587">
                  <w:pPr>
                    <w:rPr>
                      <w:b/>
                      <w:color w:val="000000"/>
                    </w:rPr>
                  </w:pPr>
                  <w:r w:rsidRPr="00074E50">
                    <w:rPr>
                      <w:b/>
                      <w:color w:val="000000"/>
                    </w:rPr>
                    <w:t>Year</w:t>
                  </w:r>
                </w:p>
              </w:tc>
              <w:tc>
                <w:tcPr>
                  <w:tcW w:w="708" w:type="dxa"/>
                </w:tcPr>
                <w:p w:rsidR="000D1A50" w:rsidRPr="00074E50" w:rsidRDefault="000D1A50" w:rsidP="00300587">
                  <w:pPr>
                    <w:rPr>
                      <w:color w:val="000000"/>
                    </w:rPr>
                  </w:pPr>
                </w:p>
              </w:tc>
              <w:tc>
                <w:tcPr>
                  <w:tcW w:w="567" w:type="dxa"/>
                </w:tcPr>
                <w:p w:rsidR="000D1A50" w:rsidRPr="00074E50" w:rsidRDefault="000D1A50" w:rsidP="00300587">
                  <w:pPr>
                    <w:rPr>
                      <w:color w:val="000000"/>
                    </w:rPr>
                  </w:pPr>
                </w:p>
              </w:tc>
              <w:tc>
                <w:tcPr>
                  <w:tcW w:w="709" w:type="dxa"/>
                </w:tcPr>
                <w:p w:rsidR="000D1A50" w:rsidRPr="00074E50" w:rsidRDefault="000D1A50" w:rsidP="00300587">
                  <w:pPr>
                    <w:rPr>
                      <w:color w:val="000000"/>
                    </w:rPr>
                  </w:pPr>
                </w:p>
              </w:tc>
              <w:tc>
                <w:tcPr>
                  <w:tcW w:w="870" w:type="dxa"/>
                </w:tcPr>
                <w:p w:rsidR="000D1A50" w:rsidRPr="00074E50" w:rsidRDefault="000D1A50" w:rsidP="00300587">
                  <w:pPr>
                    <w:rPr>
                      <w:color w:val="000000"/>
                    </w:rPr>
                  </w:pPr>
                </w:p>
              </w:tc>
              <w:tc>
                <w:tcPr>
                  <w:tcW w:w="870" w:type="dxa"/>
                </w:tcPr>
                <w:p w:rsidR="000D1A50" w:rsidRPr="00074E50" w:rsidRDefault="000D1A50" w:rsidP="00300587">
                  <w:pPr>
                    <w:rPr>
                      <w:color w:val="000000"/>
                    </w:rPr>
                  </w:pPr>
                </w:p>
              </w:tc>
            </w:tr>
            <w:tr w:rsidR="000D1A50" w:rsidRPr="00074E50" w:rsidTr="00300587">
              <w:trPr>
                <w:trHeight w:val="387"/>
              </w:trPr>
              <w:tc>
                <w:tcPr>
                  <w:tcW w:w="1044" w:type="dxa"/>
                </w:tcPr>
                <w:p w:rsidR="000D1A50" w:rsidRPr="00074E50" w:rsidRDefault="000D1A50" w:rsidP="00300587">
                  <w:pPr>
                    <w:rPr>
                      <w:b/>
                      <w:color w:val="000000"/>
                    </w:rPr>
                  </w:pPr>
                  <w:r w:rsidRPr="00074E50">
                    <w:rPr>
                      <w:b/>
                      <w:color w:val="000000"/>
                    </w:rPr>
                    <w:t>Number</w:t>
                  </w:r>
                </w:p>
              </w:tc>
              <w:tc>
                <w:tcPr>
                  <w:tcW w:w="708" w:type="dxa"/>
                </w:tcPr>
                <w:p w:rsidR="000D1A50" w:rsidRPr="00074E50" w:rsidRDefault="000D1A50" w:rsidP="00300587">
                  <w:pPr>
                    <w:rPr>
                      <w:color w:val="000000"/>
                    </w:rPr>
                  </w:pPr>
                </w:p>
              </w:tc>
              <w:tc>
                <w:tcPr>
                  <w:tcW w:w="567" w:type="dxa"/>
                </w:tcPr>
                <w:p w:rsidR="000D1A50" w:rsidRPr="00074E50" w:rsidRDefault="000D1A50" w:rsidP="00300587">
                  <w:pPr>
                    <w:rPr>
                      <w:color w:val="000000"/>
                    </w:rPr>
                  </w:pPr>
                </w:p>
              </w:tc>
              <w:tc>
                <w:tcPr>
                  <w:tcW w:w="709" w:type="dxa"/>
                </w:tcPr>
                <w:p w:rsidR="000D1A50" w:rsidRPr="00074E50" w:rsidRDefault="000D1A50" w:rsidP="00300587">
                  <w:pPr>
                    <w:rPr>
                      <w:color w:val="000000"/>
                    </w:rPr>
                  </w:pPr>
                </w:p>
              </w:tc>
              <w:tc>
                <w:tcPr>
                  <w:tcW w:w="870" w:type="dxa"/>
                </w:tcPr>
                <w:p w:rsidR="000D1A50" w:rsidRPr="00074E50" w:rsidRDefault="000D1A50" w:rsidP="00300587">
                  <w:pPr>
                    <w:rPr>
                      <w:color w:val="000000"/>
                    </w:rPr>
                  </w:pPr>
                </w:p>
              </w:tc>
              <w:tc>
                <w:tcPr>
                  <w:tcW w:w="870" w:type="dxa"/>
                </w:tcPr>
                <w:p w:rsidR="000D1A50" w:rsidRPr="00074E50" w:rsidRDefault="000D1A50" w:rsidP="00300587">
                  <w:pPr>
                    <w:rPr>
                      <w:color w:val="000000"/>
                    </w:rPr>
                  </w:pPr>
                </w:p>
              </w:tc>
            </w:tr>
          </w:tbl>
          <w:p w:rsidR="000D1A50" w:rsidRPr="00074E50" w:rsidRDefault="000D1A50" w:rsidP="00300587">
            <w:pPr>
              <w:rPr>
                <w:bCs/>
                <w:color w:val="000000"/>
                <w:sz w:val="24"/>
                <w:szCs w:val="24"/>
              </w:rPr>
            </w:pPr>
            <w:r w:rsidRPr="00074E50">
              <w:rPr>
                <w:bCs/>
                <w:color w:val="000000"/>
                <w:sz w:val="24"/>
                <w:szCs w:val="24"/>
              </w:rPr>
              <w:t>Data Requirement for last five years:</w:t>
            </w:r>
            <w:r w:rsidRPr="00074E50">
              <w:rPr>
                <w:bCs/>
                <w:color w:val="000000"/>
                <w:szCs w:val="24"/>
              </w:rPr>
              <w:t xml:space="preserve">(As per </w:t>
            </w:r>
            <w:r>
              <w:rPr>
                <w:bCs/>
                <w:color w:val="000000"/>
                <w:szCs w:val="24"/>
              </w:rPr>
              <w:t>Data Template</w:t>
            </w:r>
            <w:r w:rsidRPr="00074E50">
              <w:rPr>
                <w:bCs/>
                <w:color w:val="000000"/>
                <w:szCs w:val="24"/>
              </w:rPr>
              <w:t>)</w:t>
            </w:r>
          </w:p>
          <w:p w:rsidR="000D1A50" w:rsidRPr="00074E50" w:rsidRDefault="000D1A50" w:rsidP="000D1A50">
            <w:pPr>
              <w:widowControl w:val="0"/>
              <w:numPr>
                <w:ilvl w:val="0"/>
                <w:numId w:val="38"/>
              </w:numPr>
              <w:tabs>
                <w:tab w:val="left" w:pos="540"/>
              </w:tabs>
              <w:autoSpaceDE w:val="0"/>
              <w:autoSpaceDN w:val="0"/>
              <w:adjustRightInd w:val="0"/>
              <w:ind w:left="483" w:right="59"/>
              <w:contextualSpacing/>
              <w:rPr>
                <w:color w:val="000000"/>
                <w:sz w:val="24"/>
                <w:szCs w:val="24"/>
              </w:rPr>
            </w:pPr>
            <w:r w:rsidRPr="00074E50">
              <w:rPr>
                <w:color w:val="000000"/>
                <w:sz w:val="24"/>
                <w:szCs w:val="24"/>
              </w:rPr>
              <w:t>Name of the scheme</w:t>
            </w:r>
          </w:p>
          <w:p w:rsidR="000D1A50" w:rsidRPr="00074E50" w:rsidRDefault="000D1A50" w:rsidP="000D1A50">
            <w:pPr>
              <w:widowControl w:val="0"/>
              <w:numPr>
                <w:ilvl w:val="0"/>
                <w:numId w:val="38"/>
              </w:numPr>
              <w:tabs>
                <w:tab w:val="left" w:pos="540"/>
              </w:tabs>
              <w:autoSpaceDE w:val="0"/>
              <w:autoSpaceDN w:val="0"/>
              <w:adjustRightInd w:val="0"/>
              <w:ind w:left="483" w:right="59"/>
              <w:contextualSpacing/>
              <w:rPr>
                <w:b/>
                <w:bCs/>
                <w:color w:val="000000"/>
                <w:sz w:val="24"/>
                <w:szCs w:val="24"/>
              </w:rPr>
            </w:pPr>
            <w:r w:rsidRPr="00074E50">
              <w:rPr>
                <w:color w:val="000000"/>
                <w:sz w:val="24"/>
                <w:szCs w:val="24"/>
              </w:rPr>
              <w:t>Number of students who have passed in the competitive exam</w:t>
            </w:r>
          </w:p>
          <w:p w:rsidR="000D1A50" w:rsidRPr="00074E50" w:rsidRDefault="000D1A50" w:rsidP="000D1A50">
            <w:pPr>
              <w:widowControl w:val="0"/>
              <w:numPr>
                <w:ilvl w:val="0"/>
                <w:numId w:val="38"/>
              </w:numPr>
              <w:tabs>
                <w:tab w:val="left" w:pos="540"/>
              </w:tabs>
              <w:autoSpaceDE w:val="0"/>
              <w:autoSpaceDN w:val="0"/>
              <w:adjustRightInd w:val="0"/>
              <w:ind w:left="483" w:right="59"/>
              <w:contextualSpacing/>
              <w:rPr>
                <w:b/>
                <w:bCs/>
                <w:color w:val="000000"/>
                <w:sz w:val="24"/>
                <w:szCs w:val="24"/>
              </w:rPr>
            </w:pPr>
            <w:r w:rsidRPr="00074E50">
              <w:rPr>
                <w:color w:val="000000"/>
                <w:sz w:val="24"/>
                <w:szCs w:val="24"/>
              </w:rPr>
              <w:t xml:space="preserve">Number of students </w:t>
            </w:r>
            <w:r w:rsidR="00164438">
              <w:rPr>
                <w:color w:val="000000"/>
                <w:sz w:val="24"/>
                <w:szCs w:val="24"/>
              </w:rPr>
              <w:t>benefited by career counseling.</w:t>
            </w:r>
            <w:r w:rsidRPr="00074E50">
              <w:rPr>
                <w:color w:val="000000"/>
                <w:sz w:val="24"/>
                <w:szCs w:val="24"/>
              </w:rPr>
              <w:t xml:space="preserve"> </w:t>
            </w:r>
          </w:p>
          <w:p w:rsidR="000D1A50" w:rsidRPr="00074E50" w:rsidRDefault="000D1A50" w:rsidP="00300587">
            <w:pPr>
              <w:widowControl w:val="0"/>
              <w:tabs>
                <w:tab w:val="left" w:pos="540"/>
              </w:tabs>
              <w:autoSpaceDE w:val="0"/>
              <w:autoSpaceDN w:val="0"/>
              <w:adjustRightInd w:val="0"/>
              <w:ind w:left="483" w:right="59"/>
              <w:contextualSpacing/>
              <w:rPr>
                <w:b/>
                <w:bCs/>
                <w:color w:val="000000"/>
                <w:sz w:val="16"/>
                <w:szCs w:val="16"/>
              </w:rPr>
            </w:pPr>
          </w:p>
          <w:p w:rsidR="000D1A50" w:rsidRPr="00074E50" w:rsidRDefault="000D1A50" w:rsidP="00300587">
            <w:pPr>
              <w:rPr>
                <w:bCs/>
                <w:color w:val="000000"/>
                <w:sz w:val="24"/>
                <w:szCs w:val="24"/>
              </w:rPr>
            </w:pPr>
            <w:r w:rsidRPr="00074E50">
              <w:rPr>
                <w:bCs/>
                <w:color w:val="000000"/>
                <w:sz w:val="24"/>
                <w:szCs w:val="24"/>
              </w:rPr>
              <w:t xml:space="preserve">Formula: </w:t>
            </w:r>
          </w:p>
          <w:p w:rsidR="000D1A50" w:rsidRPr="00074E50" w:rsidRDefault="000D1A50" w:rsidP="00300587">
            <w:pPr>
              <w:rPr>
                <w:bCs/>
                <w:iCs/>
                <w:color w:val="000000"/>
                <w:sz w:val="12"/>
                <w:szCs w:val="12"/>
              </w:rPr>
            </w:pPr>
          </w:p>
          <w:p w:rsidR="000D1A50" w:rsidRPr="00074E50" w:rsidRDefault="000D1A50" w:rsidP="00164438">
            <w:pPr>
              <w:ind w:left="-2" w:firstLine="2"/>
              <w:rPr>
                <w:rFonts w:ascii="Sylfaen" w:hAnsi="Sylfaen"/>
                <w:b/>
                <w:color w:val="000000"/>
                <w:sz w:val="24"/>
                <w:szCs w:val="24"/>
              </w:rPr>
            </w:pPr>
            <w:r w:rsidRPr="00074E50">
              <w:rPr>
                <w:bCs/>
                <w:iCs/>
                <w:color w:val="000000"/>
                <w:sz w:val="20"/>
                <w:szCs w:val="20"/>
              </w:rPr>
              <w:t>Percentage per year</w:t>
            </w:r>
            <w:r w:rsidRPr="00074E50">
              <w:rPr>
                <w:b/>
                <w:bCs/>
                <w:iCs/>
                <w:color w:val="000000"/>
                <w:sz w:val="20"/>
                <w:szCs w:val="20"/>
              </w:rPr>
              <w:t xml:space="preserve"> =</w:t>
            </w:r>
            <w:r w:rsidRPr="00074E50">
              <w:rPr>
                <w:b/>
                <w:bCs/>
                <w:iCs/>
                <w:color w:val="000000"/>
                <w:sz w:val="24"/>
                <w:szCs w:val="24"/>
              </w:rPr>
              <w:t xml:space="preserve"> </w:t>
            </w:r>
            <m:oMath>
              <m:f>
                <m:fPr>
                  <m:ctrlPr>
                    <w:rPr>
                      <w:rFonts w:ascii="Cambria Math" w:eastAsia="Calibri" w:hAnsi="Sylfaen"/>
                      <w:bCs/>
                      <w:iCs/>
                      <w:sz w:val="24"/>
                      <w:szCs w:val="24"/>
                    </w:rPr>
                  </m:ctrlPr>
                </m:fPr>
                <m:num>
                  <m:eqArr>
                    <m:eqArrPr>
                      <m:ctrlPr>
                        <w:rPr>
                          <w:rFonts w:ascii="Cambria Math" w:eastAsia="Calibri" w:hAnsi="Sylfaen"/>
                          <w:bCs/>
                          <w:iCs/>
                          <w:sz w:val="24"/>
                          <w:szCs w:val="24"/>
                        </w:rPr>
                      </m:ctrlPr>
                    </m:eqArrPr>
                    <m:e>
                      <m:r>
                        <m:rPr>
                          <m:sty m:val="p"/>
                        </m:rPr>
                        <w:rPr>
                          <w:rFonts w:ascii="Cambria Math" w:eastAsia="Calibri" w:hAnsi="Sylfaen"/>
                          <w:sz w:val="24"/>
                          <w:szCs w:val="24"/>
                        </w:rPr>
                        <m:t xml:space="preserve">Number of students benefited by career counseling  </m:t>
                      </m:r>
                      <m:ctrlPr>
                        <w:rPr>
                          <w:rFonts w:ascii="Cambria Math" w:eastAsia="Cambria Math" w:hAnsi="Sylfaen" w:cs="Cambria Math"/>
                          <w:bCs/>
                          <w:iCs/>
                          <w:sz w:val="24"/>
                          <w:szCs w:val="24"/>
                        </w:rPr>
                      </m:ctrlPr>
                    </m:e>
                    <m:e>
                      <m:r>
                        <m:rPr>
                          <m:sty m:val="p"/>
                        </m:rPr>
                        <w:rPr>
                          <w:rFonts w:ascii="Cambria Math" w:eastAsia="Calibri" w:hAnsi="Sylfaen"/>
                          <w:sz w:val="24"/>
                          <w:szCs w:val="24"/>
                        </w:rPr>
                        <m:t xml:space="preserve">and guidance for competitive examinations </m:t>
                      </m:r>
                      <m:ctrlPr>
                        <w:rPr>
                          <w:rFonts w:ascii="Cambria Math" w:eastAsia="Cambria Math" w:hAnsi="Sylfaen" w:cs="Cambria Math"/>
                          <w:sz w:val="24"/>
                          <w:szCs w:val="24"/>
                        </w:rPr>
                      </m:ctrlPr>
                    </m:e>
                    <m:e>
                      <m:ctrlPr>
                        <w:rPr>
                          <w:rFonts w:ascii="Cambria Math" w:eastAsia="Cambria Math" w:hAnsi="Sylfaen" w:cs="Cambria Math"/>
                          <w:sz w:val="24"/>
                          <w:szCs w:val="24"/>
                        </w:rPr>
                      </m:ctrlPr>
                    </m:e>
                    <m:e>
                      <m:r>
                        <m:rPr>
                          <m:sty m:val="p"/>
                        </m:rPr>
                        <w:rPr>
                          <w:rFonts w:ascii="Cambria Math" w:eastAsia="Calibri" w:hAnsi="Sylfaen"/>
                          <w:sz w:val="24"/>
                          <w:szCs w:val="24"/>
                        </w:rPr>
                        <m:t xml:space="preserve"> </m:t>
                      </m:r>
                      <m:ctrlPr>
                        <w:rPr>
                          <w:rFonts w:ascii="Cambria Math" w:eastAsia="Cambria Math" w:hAnsi="Sylfaen" w:cs="Cambria Math"/>
                          <w:sz w:val="24"/>
                          <w:szCs w:val="24"/>
                        </w:rPr>
                      </m:ctrlPr>
                    </m:e>
                    <m:e>
                      <m:r>
                        <m:rPr>
                          <m:sty m:val="p"/>
                        </m:rPr>
                        <w:rPr>
                          <w:rFonts w:ascii="Cambria Math" w:eastAsia="Calibri" w:hAnsi="Sylfaen"/>
                          <w:sz w:val="24"/>
                          <w:szCs w:val="24"/>
                        </w:rPr>
                        <m:t xml:space="preserve">  </m:t>
                      </m:r>
                    </m:e>
                  </m:eqArr>
                </m:num>
                <m:den>
                  <m:r>
                    <m:rPr>
                      <m:sty m:val="p"/>
                    </m:rPr>
                    <w:rPr>
                      <w:rFonts w:ascii="Cambria Math" w:eastAsia="Calibri" w:hAnsi="Sylfaen"/>
                      <w:sz w:val="24"/>
                      <w:szCs w:val="24"/>
                    </w:rPr>
                    <m:t>Number of students</m:t>
                  </m:r>
                </m:den>
              </m:f>
              <m:r>
                <m:rPr>
                  <m:sty m:val="p"/>
                </m:rPr>
                <w:rPr>
                  <w:rFonts w:ascii="Cambria Math" w:eastAsia="Calibri" w:hAnsi="Sylfaen"/>
                  <w:sz w:val="24"/>
                  <w:szCs w:val="24"/>
                </w:rPr>
                <m:t xml:space="preserve">  X </m:t>
              </m:r>
              <m:r>
                <m:rPr>
                  <m:sty m:val="b"/>
                </m:rPr>
                <w:rPr>
                  <w:rFonts w:ascii="Cambria Math" w:eastAsia="Calibri" w:hAnsi="Cambria Math"/>
                  <w:sz w:val="24"/>
                  <w:szCs w:val="24"/>
                </w:rPr>
                <m:t>100</m:t>
              </m:r>
            </m:oMath>
          </w:p>
          <w:p w:rsidR="000D1A50" w:rsidRPr="00074E50" w:rsidRDefault="00E1124E" w:rsidP="00300587">
            <w:pPr>
              <w:jc w:val="center"/>
              <w:rPr>
                <w:b/>
                <w:color w:val="000000"/>
                <w:sz w:val="24"/>
                <w:szCs w:val="24"/>
              </w:rPr>
            </w:pPr>
            <w:r w:rsidRPr="00074E50">
              <w:rPr>
                <w:b/>
                <w:color w:val="000000"/>
                <w:sz w:val="24"/>
                <w:szCs w:val="24"/>
              </w:rPr>
              <w:fldChar w:fldCharType="begin"/>
            </w:r>
            <w:r w:rsidR="000D1A50" w:rsidRPr="00074E50">
              <w:rPr>
                <w:b/>
                <w:color w:val="000000"/>
                <w:sz w:val="24"/>
                <w:szCs w:val="24"/>
              </w:rPr>
              <w:instrText xml:space="preserve"> QUOTE </w:instrText>
            </w:r>
            <m:oMath>
              <m:f>
                <m:fPr>
                  <m:ctrlPr>
                    <w:rPr>
                      <w:rFonts w:ascii="Cambria Math" w:hAnsi="Cambria Math"/>
                      <w:bCs/>
                      <w:iCs/>
                      <w:sz w:val="24"/>
                      <w:szCs w:val="24"/>
                    </w:rPr>
                  </m:ctrlPr>
                </m:fPr>
                <m:num>
                  <m:eqArr>
                    <m:eqArrPr>
                      <m:ctrlPr>
                        <w:rPr>
                          <w:rFonts w:ascii="Cambria Math" w:hAnsi="Cambria Math"/>
                          <w:bCs/>
                          <w:iCs/>
                          <w:sz w:val="24"/>
                          <w:szCs w:val="24"/>
                        </w:rPr>
                      </m:ctrlPr>
                    </m:eqArrPr>
                    <m:e>
                      <m:r>
                        <m:rPr>
                          <m:sty m:val="p"/>
                        </m:rPr>
                        <w:rPr>
                          <w:rFonts w:ascii="Cambria Math" w:hAnsi="Cambria Math"/>
                          <w:sz w:val="24"/>
                          <w:szCs w:val="24"/>
                        </w:rPr>
                        <m:t>Number of students benefited</m:t>
                      </m:r>
                      <m:ctrlPr>
                        <w:rPr>
                          <w:rFonts w:ascii="Cambria Math" w:eastAsia="Cambria Math" w:hAnsi="Cambria Math"/>
                          <w:bCs/>
                          <w:iCs/>
                          <w:sz w:val="24"/>
                          <w:szCs w:val="24"/>
                        </w:rPr>
                      </m:ctrlPr>
                    </m:e>
                    <m:e>
                      <m:r>
                        <m:rPr>
                          <m:sty m:val="p"/>
                        </m:rPr>
                        <w:rPr>
                          <w:rFonts w:ascii="Cambria Math" w:hAnsi="Cambria Math"/>
                          <w:sz w:val="24"/>
                          <w:szCs w:val="24"/>
                        </w:rPr>
                        <m:t xml:space="preserve">by guidance for competitive examinations </m:t>
                      </m:r>
                      <m:ctrlPr>
                        <w:rPr>
                          <w:rFonts w:ascii="Cambria Math" w:eastAsia="Cambria Math" w:hAnsi="Cambria Math"/>
                          <w:sz w:val="24"/>
                          <w:szCs w:val="24"/>
                        </w:rPr>
                      </m:ctrlPr>
                    </m:e>
                    <m:e>
                      <m:r>
                        <m:rPr>
                          <m:sty m:val="p"/>
                        </m:rPr>
                        <w:rPr>
                          <w:rFonts w:ascii="Cambria Math" w:hAnsi="Cambria Math"/>
                          <w:sz w:val="24"/>
                          <w:szCs w:val="24"/>
                        </w:rPr>
                        <m:t>and career counselling offered by the institution</m:t>
                      </m:r>
                      <m:ctrlPr>
                        <w:rPr>
                          <w:rFonts w:ascii="Cambria Math" w:eastAsia="Cambria Math" w:hAnsi="Cambria Math"/>
                          <w:sz w:val="24"/>
                          <w:szCs w:val="24"/>
                        </w:rPr>
                      </m:ctrlPr>
                    </m:e>
                    <m:e>
                      <m:r>
                        <m:rPr>
                          <m:sty m:val="p"/>
                        </m:rPr>
                        <w:rPr>
                          <w:rFonts w:ascii="Cambria Math" w:hAnsi="Cambria Math"/>
                          <w:sz w:val="24"/>
                          <w:szCs w:val="24"/>
                        </w:rPr>
                        <m:t xml:space="preserve"> </m:t>
                      </m:r>
                      <m:ctrlPr>
                        <w:rPr>
                          <w:rFonts w:ascii="Cambria Math" w:eastAsia="Cambria Math" w:hAnsi="Cambria Math"/>
                          <w:sz w:val="24"/>
                          <w:szCs w:val="24"/>
                        </w:rPr>
                      </m:ctrlPr>
                    </m:e>
                    <m:e>
                      <m:r>
                        <m:rPr>
                          <m:sty m:val="p"/>
                        </m:rPr>
                        <w:rPr>
                          <w:rFonts w:ascii="Cambria Math" w:hAnsi="Cambria Math"/>
                          <w:sz w:val="24"/>
                          <w:szCs w:val="24"/>
                        </w:rPr>
                        <m:t xml:space="preserve">  </m:t>
                      </m:r>
                    </m:e>
                  </m:eqArr>
                </m:num>
                <m:den>
                  <m:r>
                    <m:rPr>
                      <m:sty m:val="p"/>
                    </m:rPr>
                    <w:rPr>
                      <w:rFonts w:ascii="Cambria Math" w:hAnsi="Cambria Math"/>
                      <w:sz w:val="24"/>
                      <w:szCs w:val="24"/>
                    </w:rPr>
                    <m:t>Total number of students</m:t>
                  </m:r>
                </m:den>
              </m:f>
              <m:r>
                <m:rPr>
                  <m:sty m:val="p"/>
                </m:rPr>
                <w:rPr>
                  <w:rFonts w:ascii="Cambria Math" w:hAnsi="Cambria Math"/>
                  <w:sz w:val="24"/>
                  <w:szCs w:val="24"/>
                </w:rPr>
                <m:t xml:space="preserve">X </m:t>
              </m:r>
              <m:r>
                <m:rPr>
                  <m:sty m:val="b"/>
                </m:rPr>
                <w:rPr>
                  <w:rFonts w:ascii="Cambria Math" w:hAnsi="Cambria Math"/>
                  <w:sz w:val="24"/>
                  <w:szCs w:val="24"/>
                </w:rPr>
                <m:t>100</m:t>
              </m:r>
            </m:oMath>
            <w:r w:rsidR="000D1A50" w:rsidRPr="00074E50">
              <w:rPr>
                <w:b/>
                <w:color w:val="000000"/>
                <w:sz w:val="24"/>
                <w:szCs w:val="24"/>
              </w:rPr>
              <w:instrText xml:space="preserve"> </w:instrText>
            </w:r>
            <w:r w:rsidRPr="00074E50">
              <w:rPr>
                <w:b/>
                <w:color w:val="000000"/>
                <w:sz w:val="24"/>
                <w:szCs w:val="24"/>
              </w:rPr>
              <w:fldChar w:fldCharType="end"/>
            </w:r>
          </w:p>
          <w:p w:rsidR="000D1A50" w:rsidRPr="00074E50" w:rsidRDefault="000D1A50" w:rsidP="00300587">
            <w:pPr>
              <w:jc w:val="center"/>
              <w:rPr>
                <w:color w:val="000000"/>
                <w:sz w:val="24"/>
                <w:szCs w:val="24"/>
              </w:rPr>
            </w:pPr>
          </w:p>
          <w:p w:rsidR="000D1A50" w:rsidRPr="00074E50" w:rsidRDefault="000D1A50" w:rsidP="00300587">
            <w:pPr>
              <w:jc w:val="center"/>
              <w:rPr>
                <w:color w:val="000000"/>
                <w:sz w:val="24"/>
                <w:szCs w:val="24"/>
              </w:rPr>
            </w:pPr>
            <w:r w:rsidRPr="00074E50">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074E50" w:rsidRDefault="000D1A50" w:rsidP="00300587">
            <w:pPr>
              <w:rPr>
                <w:b/>
                <w:color w:val="000000"/>
              </w:rPr>
            </w:pPr>
          </w:p>
          <w:p w:rsidR="000D1A50" w:rsidRPr="00074E50" w:rsidRDefault="000D1A50" w:rsidP="00300587">
            <w:pPr>
              <w:rPr>
                <w:b/>
                <w:color w:val="000000"/>
              </w:rPr>
            </w:pPr>
            <w:r w:rsidRPr="00074E50">
              <w:rPr>
                <w:b/>
                <w:color w:val="000000"/>
              </w:rPr>
              <w:t>File Description (Upload)</w:t>
            </w:r>
          </w:p>
          <w:p w:rsidR="000D1A50" w:rsidRPr="00074E50" w:rsidRDefault="000D1A50" w:rsidP="000D1A50">
            <w:pPr>
              <w:numPr>
                <w:ilvl w:val="0"/>
                <w:numId w:val="167"/>
              </w:numPr>
              <w:spacing w:line="276" w:lineRule="auto"/>
              <w:rPr>
                <w:color w:val="000000"/>
              </w:rPr>
            </w:pPr>
            <w:r w:rsidRPr="00074E50">
              <w:rPr>
                <w:color w:val="000000"/>
              </w:rPr>
              <w:t>Any additional information</w:t>
            </w:r>
          </w:p>
          <w:p w:rsidR="000D1A50" w:rsidRPr="00074E50" w:rsidRDefault="000D1A50" w:rsidP="000D1A50">
            <w:pPr>
              <w:numPr>
                <w:ilvl w:val="0"/>
                <w:numId w:val="167"/>
              </w:numPr>
              <w:spacing w:after="200" w:line="276" w:lineRule="auto"/>
              <w:rPr>
                <w:bCs/>
                <w:color w:val="000000"/>
                <w:sz w:val="24"/>
                <w:szCs w:val="24"/>
              </w:rPr>
            </w:pPr>
            <w:r w:rsidRPr="00074E50">
              <w:rPr>
                <w:color w:val="000000"/>
              </w:rPr>
              <w:t>Number of students benefited by guidance for competitive examinations and career counselling during the last five years (Data Template)</w:t>
            </w:r>
          </w:p>
        </w:tc>
        <w:tc>
          <w:tcPr>
            <w:tcW w:w="1620" w:type="dxa"/>
          </w:tcPr>
          <w:p w:rsidR="000D1A50" w:rsidRPr="00074E50" w:rsidRDefault="000D1A50" w:rsidP="00300587">
            <w:pPr>
              <w:jc w:val="center"/>
              <w:rPr>
                <w:bCs/>
                <w:iCs/>
                <w:color w:val="000000"/>
                <w:sz w:val="24"/>
                <w:szCs w:val="24"/>
              </w:rPr>
            </w:pPr>
            <w:r w:rsidRPr="00074E50">
              <w:rPr>
                <w:b/>
                <w:bCs/>
                <w:color w:val="000000"/>
                <w:sz w:val="24"/>
                <w:szCs w:val="24"/>
              </w:rPr>
              <w:t>10</w:t>
            </w:r>
          </w:p>
        </w:tc>
      </w:tr>
      <w:tr w:rsidR="000D1A50" w:rsidRPr="00093E46" w:rsidTr="00300587">
        <w:tc>
          <w:tcPr>
            <w:tcW w:w="1350" w:type="dxa"/>
          </w:tcPr>
          <w:p w:rsidR="000D1A50" w:rsidRPr="00074E50" w:rsidRDefault="000D1A50" w:rsidP="00300587">
            <w:pPr>
              <w:jc w:val="center"/>
              <w:rPr>
                <w:b/>
                <w:bCs/>
                <w:color w:val="000000"/>
                <w:sz w:val="24"/>
                <w:szCs w:val="24"/>
              </w:rPr>
            </w:pPr>
            <w:r w:rsidRPr="00074E50">
              <w:rPr>
                <w:b/>
                <w:bCs/>
                <w:color w:val="000000"/>
                <w:sz w:val="24"/>
                <w:szCs w:val="24"/>
              </w:rPr>
              <w:t>5.1.3</w:t>
            </w:r>
          </w:p>
          <w:p w:rsidR="000D1A50" w:rsidRPr="00074E50" w:rsidRDefault="000D1A50" w:rsidP="00300587">
            <w:pPr>
              <w:jc w:val="center"/>
              <w:rPr>
                <w:b/>
                <w:bCs/>
                <w:color w:val="000000"/>
                <w:sz w:val="24"/>
                <w:szCs w:val="24"/>
              </w:rPr>
            </w:pPr>
          </w:p>
          <w:p w:rsidR="000D1A50" w:rsidRPr="00074E50" w:rsidRDefault="000D1A50" w:rsidP="00300587">
            <w:pPr>
              <w:jc w:val="center"/>
              <w:rPr>
                <w:b/>
                <w:bCs/>
                <w:color w:val="000000"/>
                <w:sz w:val="24"/>
                <w:szCs w:val="24"/>
              </w:rPr>
            </w:pPr>
          </w:p>
          <w:p w:rsidR="000D1A50" w:rsidRPr="00074E50" w:rsidRDefault="000D1A50" w:rsidP="00300587">
            <w:pPr>
              <w:jc w:val="center"/>
              <w:rPr>
                <w:b/>
                <w:bCs/>
                <w:color w:val="000000"/>
                <w:sz w:val="24"/>
                <w:szCs w:val="24"/>
              </w:rPr>
            </w:pPr>
            <w:r w:rsidRPr="00074E50">
              <w:rPr>
                <w:b/>
                <w:bCs/>
                <w:color w:val="000000"/>
                <w:sz w:val="24"/>
                <w:szCs w:val="24"/>
              </w:rPr>
              <w:t>Q</w:t>
            </w:r>
            <w:r w:rsidRPr="00074E50">
              <w:rPr>
                <w:b/>
                <w:bCs/>
                <w:color w:val="000000"/>
                <w:sz w:val="24"/>
                <w:szCs w:val="24"/>
                <w:vertAlign w:val="subscript"/>
              </w:rPr>
              <w:t>n</w:t>
            </w:r>
            <w:r w:rsidRPr="00074E50">
              <w:rPr>
                <w:b/>
                <w:bCs/>
                <w:color w:val="000000"/>
                <w:sz w:val="24"/>
                <w:szCs w:val="24"/>
              </w:rPr>
              <w:t>M</w:t>
            </w:r>
          </w:p>
          <w:p w:rsidR="000D1A50" w:rsidRPr="00074E50" w:rsidRDefault="000D1A50" w:rsidP="00300587">
            <w:pPr>
              <w:jc w:val="center"/>
              <w:rPr>
                <w:b/>
                <w:bCs/>
                <w:color w:val="000000"/>
                <w:sz w:val="24"/>
                <w:szCs w:val="24"/>
              </w:rPr>
            </w:pPr>
          </w:p>
        </w:tc>
        <w:tc>
          <w:tcPr>
            <w:tcW w:w="7020" w:type="dxa"/>
          </w:tcPr>
          <w:p w:rsidR="000D1A50" w:rsidRDefault="000D1A50" w:rsidP="00300587">
            <w:pPr>
              <w:rPr>
                <w:b/>
                <w:bCs/>
                <w:i/>
                <w:iCs/>
                <w:sz w:val="24"/>
                <w:szCs w:val="24"/>
              </w:rPr>
            </w:pPr>
            <w:r>
              <w:rPr>
                <w:b/>
                <w:bCs/>
                <w:i/>
                <w:iCs/>
                <w:sz w:val="24"/>
                <w:szCs w:val="24"/>
              </w:rPr>
              <w:t>Following C</w:t>
            </w:r>
            <w:r w:rsidRPr="00090551">
              <w:rPr>
                <w:b/>
                <w:bCs/>
                <w:i/>
                <w:iCs/>
                <w:sz w:val="24"/>
                <w:szCs w:val="24"/>
              </w:rPr>
              <w:t>apa</w:t>
            </w:r>
            <w:r>
              <w:rPr>
                <w:b/>
                <w:bCs/>
                <w:i/>
                <w:iCs/>
                <w:sz w:val="24"/>
                <w:szCs w:val="24"/>
              </w:rPr>
              <w:t>city  development</w:t>
            </w:r>
            <w:r w:rsidRPr="00090551">
              <w:rPr>
                <w:b/>
                <w:bCs/>
                <w:i/>
                <w:iCs/>
                <w:sz w:val="24"/>
                <w:szCs w:val="24"/>
              </w:rPr>
              <w:t xml:space="preserve"> </w:t>
            </w:r>
            <w:r>
              <w:rPr>
                <w:b/>
                <w:bCs/>
                <w:i/>
                <w:iCs/>
                <w:sz w:val="24"/>
                <w:szCs w:val="24"/>
              </w:rPr>
              <w:t>and skills enhancement initiative</w:t>
            </w:r>
            <w:r w:rsidRPr="00090551">
              <w:rPr>
                <w:b/>
                <w:bCs/>
                <w:i/>
                <w:iCs/>
                <w:sz w:val="24"/>
                <w:szCs w:val="24"/>
              </w:rPr>
              <w:t>s</w:t>
            </w:r>
            <w:r>
              <w:rPr>
                <w:b/>
                <w:bCs/>
                <w:i/>
                <w:iCs/>
                <w:sz w:val="24"/>
                <w:szCs w:val="24"/>
              </w:rPr>
              <w:t xml:space="preserve"> are taken by the institution </w:t>
            </w:r>
          </w:p>
          <w:p w:rsidR="000D1A50" w:rsidRPr="005170DF" w:rsidRDefault="000D1A50" w:rsidP="000D1A50">
            <w:pPr>
              <w:pStyle w:val="ListParagraph"/>
              <w:numPr>
                <w:ilvl w:val="0"/>
                <w:numId w:val="217"/>
              </w:numPr>
              <w:shd w:val="clear" w:color="auto" w:fill="FFFFFF"/>
              <w:spacing w:after="0" w:line="240" w:lineRule="auto"/>
              <w:jc w:val="both"/>
              <w:rPr>
                <w:rFonts w:ascii="Times New Roman" w:hAnsi="Times New Roman"/>
                <w:b/>
                <w:i/>
                <w:sz w:val="24"/>
                <w:szCs w:val="24"/>
                <w:lang w:bidi="kn-IN"/>
              </w:rPr>
            </w:pPr>
            <w:r w:rsidRPr="005170DF">
              <w:rPr>
                <w:rFonts w:ascii="Times New Roman" w:hAnsi="Times New Roman"/>
                <w:b/>
                <w:i/>
                <w:sz w:val="24"/>
                <w:szCs w:val="24"/>
                <w:lang w:bidi="kn-IN"/>
              </w:rPr>
              <w:t xml:space="preserve">Soft skills </w:t>
            </w:r>
          </w:p>
          <w:p w:rsidR="000D1A50" w:rsidRPr="005170DF" w:rsidRDefault="000D1A50" w:rsidP="000D1A50">
            <w:pPr>
              <w:pStyle w:val="ListParagraph"/>
              <w:numPr>
                <w:ilvl w:val="0"/>
                <w:numId w:val="217"/>
              </w:numPr>
              <w:shd w:val="clear" w:color="auto" w:fill="FFFFFF"/>
              <w:spacing w:after="0" w:line="240" w:lineRule="auto"/>
              <w:jc w:val="both"/>
              <w:rPr>
                <w:rFonts w:ascii="Times New Roman" w:hAnsi="Times New Roman"/>
                <w:b/>
                <w:i/>
                <w:sz w:val="24"/>
                <w:szCs w:val="24"/>
                <w:lang w:bidi="kn-IN"/>
              </w:rPr>
            </w:pPr>
            <w:r w:rsidRPr="005170DF">
              <w:rPr>
                <w:rFonts w:ascii="Times New Roman" w:hAnsi="Times New Roman"/>
                <w:b/>
                <w:i/>
                <w:sz w:val="24"/>
                <w:szCs w:val="24"/>
                <w:lang w:bidi="kn-IN"/>
              </w:rPr>
              <w:t xml:space="preserve">Language and communication skills </w:t>
            </w:r>
          </w:p>
          <w:p w:rsidR="000D1A50" w:rsidRPr="005170DF" w:rsidRDefault="000D1A50" w:rsidP="000D1A50">
            <w:pPr>
              <w:pStyle w:val="ListParagraph"/>
              <w:numPr>
                <w:ilvl w:val="0"/>
                <w:numId w:val="217"/>
              </w:numPr>
              <w:shd w:val="clear" w:color="auto" w:fill="FFFFFF"/>
              <w:spacing w:after="0" w:line="240" w:lineRule="auto"/>
              <w:jc w:val="both"/>
              <w:rPr>
                <w:rFonts w:ascii="Times New Roman" w:hAnsi="Times New Roman"/>
                <w:b/>
                <w:i/>
                <w:sz w:val="24"/>
                <w:szCs w:val="24"/>
                <w:lang w:bidi="kn-IN"/>
              </w:rPr>
            </w:pPr>
            <w:r w:rsidRPr="005170DF">
              <w:rPr>
                <w:rFonts w:ascii="Times New Roman" w:hAnsi="Times New Roman"/>
                <w:b/>
                <w:i/>
                <w:sz w:val="24"/>
                <w:szCs w:val="24"/>
                <w:lang w:bidi="kn-IN"/>
              </w:rPr>
              <w:t>Life skills (Yoga, physical fitness, health and hygiene)</w:t>
            </w:r>
          </w:p>
          <w:p w:rsidR="000D1A50" w:rsidRPr="005170DF" w:rsidRDefault="000D1A50" w:rsidP="000D1A50">
            <w:pPr>
              <w:pStyle w:val="ListParagraph"/>
              <w:numPr>
                <w:ilvl w:val="0"/>
                <w:numId w:val="217"/>
              </w:numPr>
              <w:shd w:val="clear" w:color="auto" w:fill="FFFFFF"/>
              <w:spacing w:after="0" w:line="240" w:lineRule="auto"/>
              <w:jc w:val="both"/>
              <w:rPr>
                <w:rFonts w:ascii="Times New Roman" w:hAnsi="Times New Roman"/>
                <w:b/>
                <w:i/>
                <w:sz w:val="24"/>
                <w:szCs w:val="24"/>
                <w:lang w:bidi="kn-IN"/>
              </w:rPr>
            </w:pPr>
            <w:r w:rsidRPr="005170DF">
              <w:rPr>
                <w:rFonts w:ascii="Times New Roman" w:hAnsi="Times New Roman"/>
                <w:b/>
                <w:i/>
                <w:sz w:val="24"/>
                <w:szCs w:val="24"/>
                <w:lang w:bidi="kn-IN"/>
              </w:rPr>
              <w:t xml:space="preserve">Awareness of trends in technology </w:t>
            </w:r>
          </w:p>
          <w:p w:rsidR="000D1A50" w:rsidRPr="00D60CF5" w:rsidRDefault="000D1A50" w:rsidP="00300587">
            <w:pPr>
              <w:widowControl w:val="0"/>
              <w:tabs>
                <w:tab w:val="left" w:pos="540"/>
              </w:tabs>
              <w:autoSpaceDE w:val="0"/>
              <w:autoSpaceDN w:val="0"/>
              <w:adjustRightInd w:val="0"/>
              <w:ind w:right="54"/>
              <w:rPr>
                <w:b/>
                <w:bCs/>
                <w:color w:val="000000"/>
                <w:sz w:val="24"/>
                <w:szCs w:val="24"/>
              </w:rPr>
            </w:pPr>
            <w:r w:rsidRPr="00D60CF5">
              <w:rPr>
                <w:b/>
                <w:bCs/>
                <w:color w:val="000000"/>
                <w:sz w:val="24"/>
                <w:szCs w:val="24"/>
              </w:rPr>
              <w:t>Options:</w:t>
            </w:r>
          </w:p>
          <w:p w:rsidR="000D1A50" w:rsidRPr="00322EE2" w:rsidRDefault="000D1A50" w:rsidP="00C605CC">
            <w:pPr>
              <w:numPr>
                <w:ilvl w:val="0"/>
                <w:numId w:val="218"/>
              </w:numPr>
              <w:ind w:left="707" w:hanging="425"/>
              <w:rPr>
                <w:color w:val="000000"/>
                <w:sz w:val="24"/>
                <w:szCs w:val="24"/>
              </w:rPr>
            </w:pPr>
            <w:r>
              <w:rPr>
                <w:color w:val="000000"/>
                <w:sz w:val="24"/>
                <w:szCs w:val="24"/>
              </w:rPr>
              <w:t xml:space="preserve">All of the above </w:t>
            </w:r>
          </w:p>
          <w:p w:rsidR="000D1A50" w:rsidRPr="00322EE2" w:rsidRDefault="00C605CC" w:rsidP="00C605CC">
            <w:pPr>
              <w:numPr>
                <w:ilvl w:val="0"/>
                <w:numId w:val="218"/>
              </w:numPr>
              <w:ind w:left="707" w:hanging="425"/>
              <w:rPr>
                <w:color w:val="000000"/>
                <w:sz w:val="24"/>
                <w:szCs w:val="24"/>
              </w:rPr>
            </w:pPr>
            <w:r>
              <w:rPr>
                <w:color w:val="000000"/>
                <w:sz w:val="24"/>
                <w:szCs w:val="24"/>
              </w:rPr>
              <w:t xml:space="preserve">Any </w:t>
            </w:r>
            <w:r w:rsidR="000D1A50">
              <w:rPr>
                <w:color w:val="000000"/>
                <w:sz w:val="24"/>
                <w:szCs w:val="24"/>
              </w:rPr>
              <w:t>3</w:t>
            </w:r>
            <w:r w:rsidR="000D1A50" w:rsidRPr="00322EE2">
              <w:rPr>
                <w:color w:val="000000"/>
                <w:sz w:val="24"/>
                <w:szCs w:val="24"/>
              </w:rPr>
              <w:t xml:space="preserve"> of the above</w:t>
            </w:r>
          </w:p>
          <w:p w:rsidR="000D1A50" w:rsidRPr="00322EE2" w:rsidRDefault="00C605CC" w:rsidP="00C605CC">
            <w:pPr>
              <w:numPr>
                <w:ilvl w:val="0"/>
                <w:numId w:val="218"/>
              </w:numPr>
              <w:ind w:left="707" w:hanging="425"/>
              <w:rPr>
                <w:color w:val="000000"/>
                <w:sz w:val="24"/>
                <w:szCs w:val="24"/>
              </w:rPr>
            </w:pPr>
            <w:r>
              <w:rPr>
                <w:color w:val="000000"/>
                <w:sz w:val="24"/>
                <w:szCs w:val="24"/>
              </w:rPr>
              <w:t xml:space="preserve">Any </w:t>
            </w:r>
            <w:r w:rsidR="000D1A50">
              <w:rPr>
                <w:color w:val="000000"/>
                <w:sz w:val="24"/>
                <w:szCs w:val="24"/>
              </w:rPr>
              <w:t>2</w:t>
            </w:r>
            <w:r w:rsidR="000D1A50" w:rsidRPr="00322EE2">
              <w:rPr>
                <w:color w:val="000000"/>
                <w:sz w:val="24"/>
                <w:szCs w:val="24"/>
              </w:rPr>
              <w:t xml:space="preserve"> of the above</w:t>
            </w:r>
            <w:r w:rsidR="000D1A50">
              <w:rPr>
                <w:color w:val="000000"/>
                <w:sz w:val="24"/>
                <w:szCs w:val="24"/>
              </w:rPr>
              <w:t xml:space="preserve">                 </w:t>
            </w:r>
          </w:p>
          <w:p w:rsidR="000D1A50" w:rsidRPr="00074E50" w:rsidRDefault="00C605CC" w:rsidP="00C605CC">
            <w:pPr>
              <w:widowControl w:val="0"/>
              <w:numPr>
                <w:ilvl w:val="0"/>
                <w:numId w:val="218"/>
              </w:numPr>
              <w:autoSpaceDE w:val="0"/>
              <w:autoSpaceDN w:val="0"/>
              <w:adjustRightInd w:val="0"/>
              <w:ind w:left="707" w:right="54" w:hanging="425"/>
              <w:rPr>
                <w:b/>
                <w:i/>
                <w:color w:val="000000"/>
                <w:spacing w:val="41"/>
                <w:sz w:val="24"/>
                <w:szCs w:val="24"/>
              </w:rPr>
            </w:pPr>
            <w:r>
              <w:rPr>
                <w:color w:val="000000"/>
                <w:sz w:val="24"/>
                <w:szCs w:val="24"/>
              </w:rPr>
              <w:t>Any</w:t>
            </w:r>
            <w:r w:rsidRPr="00074E50">
              <w:rPr>
                <w:color w:val="000000"/>
                <w:sz w:val="24"/>
                <w:szCs w:val="24"/>
              </w:rPr>
              <w:t xml:space="preserve"> </w:t>
            </w:r>
            <w:r w:rsidR="000D1A50" w:rsidRPr="00074E50">
              <w:rPr>
                <w:color w:val="000000"/>
                <w:sz w:val="24"/>
                <w:szCs w:val="24"/>
              </w:rPr>
              <w:t>1of the above</w:t>
            </w:r>
          </w:p>
          <w:p w:rsidR="000D1A50" w:rsidRPr="00074E50" w:rsidRDefault="000D1A50" w:rsidP="00C605CC">
            <w:pPr>
              <w:widowControl w:val="0"/>
              <w:numPr>
                <w:ilvl w:val="0"/>
                <w:numId w:val="218"/>
              </w:numPr>
              <w:autoSpaceDE w:val="0"/>
              <w:autoSpaceDN w:val="0"/>
              <w:adjustRightInd w:val="0"/>
              <w:ind w:left="707" w:right="54" w:hanging="425"/>
              <w:rPr>
                <w:b/>
                <w:i/>
                <w:color w:val="000000"/>
                <w:spacing w:val="41"/>
                <w:sz w:val="24"/>
                <w:szCs w:val="24"/>
              </w:rPr>
            </w:pPr>
            <w:r w:rsidRPr="00074E50">
              <w:rPr>
                <w:bCs/>
                <w:color w:val="000000"/>
                <w:sz w:val="24"/>
                <w:szCs w:val="24"/>
              </w:rPr>
              <w:t>None of the above</w:t>
            </w:r>
          </w:p>
          <w:p w:rsidR="000D1A50" w:rsidRPr="00074E50" w:rsidRDefault="000D1A50" w:rsidP="00300587">
            <w:pPr>
              <w:widowControl w:val="0"/>
              <w:tabs>
                <w:tab w:val="left" w:pos="540"/>
              </w:tabs>
              <w:autoSpaceDE w:val="0"/>
              <w:autoSpaceDN w:val="0"/>
              <w:adjustRightInd w:val="0"/>
              <w:ind w:right="46"/>
              <w:rPr>
                <w:b/>
                <w:bCs/>
                <w:color w:val="000000"/>
                <w:spacing w:val="13"/>
                <w:sz w:val="12"/>
                <w:szCs w:val="12"/>
              </w:rPr>
            </w:pPr>
          </w:p>
          <w:p w:rsidR="000D1A50" w:rsidRPr="00074E50" w:rsidRDefault="000D1A50" w:rsidP="00300587">
            <w:pPr>
              <w:widowControl w:val="0"/>
              <w:tabs>
                <w:tab w:val="left" w:pos="540"/>
              </w:tabs>
              <w:autoSpaceDE w:val="0"/>
              <w:autoSpaceDN w:val="0"/>
              <w:adjustRightInd w:val="0"/>
              <w:ind w:right="46"/>
              <w:rPr>
                <w:b/>
                <w:bCs/>
                <w:color w:val="000000"/>
                <w:spacing w:val="13"/>
                <w:sz w:val="14"/>
                <w:szCs w:val="14"/>
              </w:rPr>
            </w:pPr>
          </w:p>
          <w:p w:rsidR="000D1A50" w:rsidRPr="00074E50" w:rsidRDefault="000D1A50" w:rsidP="00300587">
            <w:pPr>
              <w:widowControl w:val="0"/>
              <w:autoSpaceDE w:val="0"/>
              <w:autoSpaceDN w:val="0"/>
              <w:adjustRightInd w:val="0"/>
              <w:ind w:right="38"/>
              <w:rPr>
                <w:bCs/>
                <w:color w:val="000000"/>
                <w:sz w:val="24"/>
                <w:szCs w:val="24"/>
              </w:rPr>
            </w:pPr>
            <w:r w:rsidRPr="00074E50">
              <w:rPr>
                <w:bCs/>
                <w:color w:val="000000"/>
                <w:sz w:val="24"/>
                <w:szCs w:val="24"/>
              </w:rPr>
              <w:lastRenderedPageBreak/>
              <w:t>Data Requirements:</w:t>
            </w:r>
            <w:r>
              <w:rPr>
                <w:bCs/>
                <w:color w:val="000000"/>
                <w:szCs w:val="24"/>
              </w:rPr>
              <w:t xml:space="preserve"> (As per Data Template</w:t>
            </w:r>
            <w:r w:rsidRPr="00074E50">
              <w:rPr>
                <w:bCs/>
                <w:color w:val="000000"/>
                <w:szCs w:val="24"/>
              </w:rPr>
              <w:t>)</w:t>
            </w:r>
          </w:p>
          <w:p w:rsidR="000D1A50" w:rsidRPr="00074E50" w:rsidRDefault="00B73B80" w:rsidP="00757B22">
            <w:pPr>
              <w:widowControl w:val="0"/>
              <w:numPr>
                <w:ilvl w:val="0"/>
                <w:numId w:val="37"/>
              </w:numPr>
              <w:tabs>
                <w:tab w:val="left" w:pos="540"/>
              </w:tabs>
              <w:autoSpaceDE w:val="0"/>
              <w:autoSpaceDN w:val="0"/>
              <w:adjustRightInd w:val="0"/>
              <w:ind w:left="565" w:right="46" w:hanging="283"/>
              <w:contextualSpacing/>
              <w:rPr>
                <w:color w:val="000000"/>
                <w:sz w:val="24"/>
                <w:szCs w:val="24"/>
              </w:rPr>
            </w:pPr>
            <w:r>
              <w:rPr>
                <w:color w:val="000000"/>
                <w:sz w:val="24"/>
                <w:szCs w:val="24"/>
              </w:rPr>
              <w:t>Name of the capaci</w:t>
            </w:r>
            <w:r w:rsidR="000D1A50" w:rsidRPr="00074E50">
              <w:rPr>
                <w:color w:val="000000"/>
                <w:sz w:val="24"/>
                <w:szCs w:val="24"/>
              </w:rPr>
              <w:t>ty</w:t>
            </w:r>
            <w:r>
              <w:rPr>
                <w:color w:val="000000"/>
                <w:sz w:val="24"/>
                <w:szCs w:val="24"/>
              </w:rPr>
              <w:t xml:space="preserve"> development and skills</w:t>
            </w:r>
            <w:r w:rsidR="000D1A50" w:rsidRPr="00074E50">
              <w:rPr>
                <w:color w:val="000000"/>
                <w:sz w:val="24"/>
                <w:szCs w:val="24"/>
              </w:rPr>
              <w:t xml:space="preserve"> enhancement scheme</w:t>
            </w:r>
          </w:p>
          <w:p w:rsidR="000D1A50" w:rsidRPr="00074E50" w:rsidRDefault="000D1A50" w:rsidP="000D1A50">
            <w:pPr>
              <w:widowControl w:val="0"/>
              <w:numPr>
                <w:ilvl w:val="0"/>
                <w:numId w:val="37"/>
              </w:numPr>
              <w:tabs>
                <w:tab w:val="left" w:pos="540"/>
              </w:tabs>
              <w:autoSpaceDE w:val="0"/>
              <w:autoSpaceDN w:val="0"/>
              <w:adjustRightInd w:val="0"/>
              <w:ind w:right="46"/>
              <w:contextualSpacing/>
              <w:rPr>
                <w:color w:val="000000"/>
                <w:sz w:val="24"/>
                <w:szCs w:val="24"/>
              </w:rPr>
            </w:pPr>
            <w:r w:rsidRPr="00074E50">
              <w:rPr>
                <w:color w:val="000000"/>
                <w:sz w:val="24"/>
                <w:szCs w:val="24"/>
              </w:rPr>
              <w:t>Year of implementation</w:t>
            </w:r>
          </w:p>
          <w:p w:rsidR="000D1A50" w:rsidRPr="00074E50" w:rsidRDefault="000D1A50" w:rsidP="000D1A50">
            <w:pPr>
              <w:widowControl w:val="0"/>
              <w:numPr>
                <w:ilvl w:val="0"/>
                <w:numId w:val="37"/>
              </w:numPr>
              <w:tabs>
                <w:tab w:val="left" w:pos="540"/>
              </w:tabs>
              <w:autoSpaceDE w:val="0"/>
              <w:autoSpaceDN w:val="0"/>
              <w:adjustRightInd w:val="0"/>
              <w:ind w:right="46"/>
              <w:contextualSpacing/>
              <w:rPr>
                <w:color w:val="000000"/>
                <w:sz w:val="24"/>
                <w:szCs w:val="24"/>
              </w:rPr>
            </w:pPr>
            <w:r w:rsidRPr="00074E50">
              <w:rPr>
                <w:color w:val="000000"/>
                <w:sz w:val="24"/>
                <w:szCs w:val="24"/>
              </w:rPr>
              <w:t>Number of students enrolled</w:t>
            </w:r>
          </w:p>
          <w:p w:rsidR="000D1A50" w:rsidRPr="00074E50" w:rsidRDefault="000D1A50" w:rsidP="000D1A50">
            <w:pPr>
              <w:widowControl w:val="0"/>
              <w:numPr>
                <w:ilvl w:val="0"/>
                <w:numId w:val="37"/>
              </w:numPr>
              <w:tabs>
                <w:tab w:val="left" w:pos="540"/>
              </w:tabs>
              <w:autoSpaceDE w:val="0"/>
              <w:autoSpaceDN w:val="0"/>
              <w:adjustRightInd w:val="0"/>
              <w:ind w:right="46"/>
              <w:contextualSpacing/>
              <w:rPr>
                <w:color w:val="000000"/>
                <w:sz w:val="24"/>
                <w:szCs w:val="24"/>
              </w:rPr>
            </w:pPr>
            <w:r w:rsidRPr="00074E50">
              <w:rPr>
                <w:iCs/>
                <w:color w:val="000000"/>
                <w:sz w:val="24"/>
                <w:szCs w:val="24"/>
              </w:rPr>
              <w:t>Name of the agencies involved with contact details</w:t>
            </w:r>
          </w:p>
          <w:p w:rsidR="000D1A50" w:rsidRPr="00074E50" w:rsidRDefault="000D1A50" w:rsidP="00300587">
            <w:pPr>
              <w:rPr>
                <w:b/>
                <w:color w:val="000000"/>
              </w:rPr>
            </w:pPr>
          </w:p>
          <w:p w:rsidR="000D1A50" w:rsidRPr="00074E50" w:rsidRDefault="000D1A50" w:rsidP="00300587">
            <w:pPr>
              <w:rPr>
                <w:b/>
                <w:color w:val="000000"/>
              </w:rPr>
            </w:pPr>
            <w:r w:rsidRPr="00074E50">
              <w:rPr>
                <w:b/>
                <w:color w:val="000000"/>
              </w:rPr>
              <w:t>File Description (Upload)</w:t>
            </w:r>
          </w:p>
          <w:p w:rsidR="000D1A50" w:rsidRPr="00074E50" w:rsidRDefault="000D1A50" w:rsidP="000D1A50">
            <w:pPr>
              <w:numPr>
                <w:ilvl w:val="0"/>
                <w:numId w:val="167"/>
              </w:numPr>
              <w:spacing w:line="276" w:lineRule="auto"/>
              <w:ind w:left="342"/>
              <w:rPr>
                <w:color w:val="000000"/>
              </w:rPr>
            </w:pPr>
            <w:r w:rsidRPr="00074E50">
              <w:rPr>
                <w:color w:val="000000"/>
              </w:rPr>
              <w:t>Link to Institutional website</w:t>
            </w:r>
          </w:p>
          <w:p w:rsidR="000D1A50" w:rsidRPr="00074E50" w:rsidRDefault="000D1A50" w:rsidP="000D1A50">
            <w:pPr>
              <w:numPr>
                <w:ilvl w:val="0"/>
                <w:numId w:val="167"/>
              </w:numPr>
              <w:spacing w:line="276" w:lineRule="auto"/>
              <w:ind w:left="342"/>
              <w:rPr>
                <w:color w:val="000000"/>
              </w:rPr>
            </w:pPr>
            <w:r w:rsidRPr="00074E50">
              <w:rPr>
                <w:color w:val="000000"/>
              </w:rPr>
              <w:t>Any additional information</w:t>
            </w:r>
          </w:p>
          <w:p w:rsidR="000D1A50" w:rsidRPr="005C79D4" w:rsidRDefault="00B73B80" w:rsidP="00B73B80">
            <w:pPr>
              <w:numPr>
                <w:ilvl w:val="0"/>
                <w:numId w:val="167"/>
              </w:numPr>
              <w:spacing w:line="276" w:lineRule="auto"/>
              <w:ind w:left="342"/>
              <w:rPr>
                <w:color w:val="000000"/>
              </w:rPr>
            </w:pPr>
            <w:r>
              <w:rPr>
                <w:color w:val="000000"/>
              </w:rPr>
              <w:t>Details of capaci</w:t>
            </w:r>
            <w:r w:rsidR="000D1A50" w:rsidRPr="005C79D4">
              <w:rPr>
                <w:color w:val="000000"/>
              </w:rPr>
              <w:t xml:space="preserve">ty </w:t>
            </w:r>
            <w:r>
              <w:rPr>
                <w:color w:val="000000"/>
              </w:rPr>
              <w:t xml:space="preserve">development and skills </w:t>
            </w:r>
            <w:r w:rsidR="000D1A50" w:rsidRPr="005C79D4">
              <w:rPr>
                <w:color w:val="000000"/>
              </w:rPr>
              <w:t>enhancement</w:t>
            </w:r>
            <w:r>
              <w:rPr>
                <w:color w:val="000000"/>
              </w:rPr>
              <w:t xml:space="preserve"> </w:t>
            </w:r>
            <w:r w:rsidR="000D1A50" w:rsidRPr="005C79D4">
              <w:rPr>
                <w:color w:val="000000"/>
              </w:rPr>
              <w:t xml:space="preserve">schemes (Data Template) </w:t>
            </w:r>
          </w:p>
        </w:tc>
        <w:tc>
          <w:tcPr>
            <w:tcW w:w="1620" w:type="dxa"/>
          </w:tcPr>
          <w:p w:rsidR="000D1A50" w:rsidRPr="00074E50" w:rsidRDefault="000D1A50" w:rsidP="00300587">
            <w:pPr>
              <w:jc w:val="center"/>
              <w:rPr>
                <w:b/>
                <w:bCs/>
                <w:color w:val="000000"/>
                <w:sz w:val="24"/>
                <w:szCs w:val="24"/>
              </w:rPr>
            </w:pPr>
            <w:r>
              <w:rPr>
                <w:b/>
                <w:bCs/>
                <w:color w:val="000000"/>
                <w:spacing w:val="13"/>
                <w:sz w:val="24"/>
                <w:szCs w:val="24"/>
              </w:rPr>
              <w:lastRenderedPageBreak/>
              <w:t>5</w:t>
            </w:r>
          </w:p>
        </w:tc>
      </w:tr>
      <w:tr w:rsidR="000D1A50" w:rsidRPr="00093E46" w:rsidTr="00300587">
        <w:tc>
          <w:tcPr>
            <w:tcW w:w="1350" w:type="dxa"/>
          </w:tcPr>
          <w:p w:rsidR="000D1A50" w:rsidRPr="009C3EC2" w:rsidRDefault="000D1A50" w:rsidP="00300587">
            <w:pPr>
              <w:jc w:val="center"/>
              <w:rPr>
                <w:b/>
                <w:bCs/>
                <w:color w:val="000000"/>
                <w:sz w:val="24"/>
                <w:szCs w:val="24"/>
              </w:rPr>
            </w:pPr>
            <w:r w:rsidRPr="009C3EC2">
              <w:rPr>
                <w:b/>
                <w:bCs/>
                <w:color w:val="000000"/>
                <w:sz w:val="24"/>
                <w:szCs w:val="24"/>
              </w:rPr>
              <w:lastRenderedPageBreak/>
              <w:t>5.1.4</w:t>
            </w:r>
          </w:p>
          <w:p w:rsidR="000D1A50" w:rsidRPr="009C3EC2" w:rsidRDefault="000D1A50" w:rsidP="00300587">
            <w:pPr>
              <w:jc w:val="center"/>
              <w:rPr>
                <w:b/>
                <w:bCs/>
                <w:color w:val="000000"/>
                <w:sz w:val="24"/>
                <w:szCs w:val="24"/>
              </w:rPr>
            </w:pPr>
          </w:p>
          <w:p w:rsidR="000D1A50" w:rsidRPr="00093E46" w:rsidRDefault="000D1A50" w:rsidP="00300587">
            <w:pPr>
              <w:jc w:val="center"/>
              <w:rPr>
                <w:b/>
                <w:bCs/>
                <w:color w:val="000000"/>
                <w:sz w:val="24"/>
                <w:szCs w:val="24"/>
                <w:highlight w:val="yellow"/>
              </w:rPr>
            </w:pPr>
            <w:r w:rsidRPr="009C3EC2">
              <w:rPr>
                <w:b/>
                <w:bCs/>
                <w:color w:val="000000"/>
                <w:sz w:val="24"/>
                <w:szCs w:val="24"/>
              </w:rPr>
              <w:t>Q</w:t>
            </w:r>
            <w:r w:rsidRPr="009C3EC2">
              <w:rPr>
                <w:b/>
                <w:bCs/>
                <w:color w:val="000000"/>
                <w:sz w:val="24"/>
                <w:szCs w:val="24"/>
                <w:vertAlign w:val="subscript"/>
              </w:rPr>
              <w:t>n</w:t>
            </w:r>
            <w:r w:rsidRPr="009C3EC2">
              <w:rPr>
                <w:b/>
                <w:bCs/>
                <w:color w:val="000000"/>
                <w:sz w:val="24"/>
                <w:szCs w:val="24"/>
              </w:rPr>
              <w:t>M</w:t>
            </w:r>
          </w:p>
        </w:tc>
        <w:tc>
          <w:tcPr>
            <w:tcW w:w="7020" w:type="dxa"/>
          </w:tcPr>
          <w:p w:rsidR="000D1A50" w:rsidRDefault="000D1A50" w:rsidP="00300587">
            <w:pPr>
              <w:rPr>
                <w:b/>
                <w:bCs/>
                <w:i/>
                <w:iCs/>
                <w:sz w:val="24"/>
                <w:szCs w:val="24"/>
              </w:rPr>
            </w:pPr>
            <w:r w:rsidRPr="00090551">
              <w:rPr>
                <w:b/>
                <w:bCs/>
                <w:i/>
                <w:iCs/>
                <w:sz w:val="24"/>
                <w:szCs w:val="24"/>
              </w:rPr>
              <w:t xml:space="preserve">The </w:t>
            </w:r>
            <w:r w:rsidRPr="00CB6B52">
              <w:rPr>
                <w:b/>
                <w:bCs/>
                <w:i/>
                <w:iCs/>
                <w:sz w:val="24"/>
                <w:szCs w:val="24"/>
              </w:rPr>
              <w:t>Institution adopts  the following</w:t>
            </w:r>
            <w:r>
              <w:rPr>
                <w:bCs/>
                <w:iCs/>
                <w:sz w:val="24"/>
                <w:szCs w:val="24"/>
              </w:rPr>
              <w:t xml:space="preserve"> </w:t>
            </w:r>
            <w:r w:rsidRPr="00090551">
              <w:rPr>
                <w:b/>
                <w:bCs/>
                <w:i/>
                <w:iCs/>
                <w:sz w:val="24"/>
                <w:szCs w:val="24"/>
              </w:rPr>
              <w:t xml:space="preserve"> for redressal of student grievances including sexual harassment and ragging cases</w:t>
            </w:r>
            <w:r>
              <w:rPr>
                <w:b/>
                <w:bCs/>
                <w:i/>
                <w:iCs/>
                <w:sz w:val="24"/>
                <w:szCs w:val="24"/>
              </w:rPr>
              <w:t xml:space="preserve"> </w:t>
            </w:r>
          </w:p>
          <w:p w:rsidR="000D1A50" w:rsidRPr="004B32F1" w:rsidRDefault="000D1A50" w:rsidP="00300587">
            <w:pPr>
              <w:rPr>
                <w:b/>
                <w:bCs/>
                <w:i/>
                <w:iCs/>
                <w:sz w:val="24"/>
                <w:szCs w:val="24"/>
              </w:rPr>
            </w:pPr>
          </w:p>
          <w:p w:rsidR="000D1A50" w:rsidRPr="00CB6B52" w:rsidRDefault="000D1A50" w:rsidP="000D1A50">
            <w:pPr>
              <w:numPr>
                <w:ilvl w:val="0"/>
                <w:numId w:val="219"/>
              </w:numPr>
              <w:rPr>
                <w:b/>
                <w:bCs/>
                <w:i/>
                <w:iCs/>
                <w:sz w:val="24"/>
                <w:szCs w:val="24"/>
              </w:rPr>
            </w:pPr>
            <w:r w:rsidRPr="00CB6B52">
              <w:rPr>
                <w:b/>
                <w:bCs/>
                <w:i/>
                <w:iCs/>
                <w:sz w:val="24"/>
                <w:szCs w:val="24"/>
              </w:rPr>
              <w:t>Implementation of guidelines of statutory/regulatory bodies</w:t>
            </w:r>
          </w:p>
          <w:p w:rsidR="000D1A50" w:rsidRPr="00CB6B52" w:rsidRDefault="000D1A50" w:rsidP="000D1A50">
            <w:pPr>
              <w:numPr>
                <w:ilvl w:val="0"/>
                <w:numId w:val="219"/>
              </w:numPr>
              <w:rPr>
                <w:b/>
                <w:bCs/>
                <w:i/>
                <w:iCs/>
                <w:sz w:val="24"/>
                <w:szCs w:val="24"/>
              </w:rPr>
            </w:pPr>
            <w:r w:rsidRPr="00CB6B52">
              <w:rPr>
                <w:b/>
                <w:bCs/>
                <w:i/>
                <w:iCs/>
                <w:sz w:val="24"/>
                <w:szCs w:val="24"/>
              </w:rPr>
              <w:t xml:space="preserve">Organisation wide awareness and undertakings on policies with zero tolerance </w:t>
            </w:r>
          </w:p>
          <w:p w:rsidR="000D1A50" w:rsidRPr="00CB6B52" w:rsidRDefault="000D1A50" w:rsidP="000D1A50">
            <w:pPr>
              <w:numPr>
                <w:ilvl w:val="0"/>
                <w:numId w:val="219"/>
              </w:numPr>
              <w:rPr>
                <w:b/>
                <w:bCs/>
                <w:i/>
                <w:iCs/>
                <w:sz w:val="24"/>
                <w:szCs w:val="24"/>
              </w:rPr>
            </w:pPr>
            <w:r w:rsidRPr="00CB6B52">
              <w:rPr>
                <w:b/>
                <w:bCs/>
                <w:i/>
                <w:iCs/>
                <w:sz w:val="24"/>
                <w:szCs w:val="24"/>
              </w:rPr>
              <w:t>Mechanisms for submission of  online/offline students’ grievances</w:t>
            </w:r>
          </w:p>
          <w:p w:rsidR="000D1A50" w:rsidRPr="00CB6B52" w:rsidRDefault="000D1A50" w:rsidP="000D1A50">
            <w:pPr>
              <w:numPr>
                <w:ilvl w:val="0"/>
                <w:numId w:val="219"/>
              </w:numPr>
              <w:rPr>
                <w:b/>
                <w:bCs/>
                <w:i/>
                <w:iCs/>
                <w:sz w:val="24"/>
                <w:szCs w:val="24"/>
              </w:rPr>
            </w:pPr>
            <w:r w:rsidRPr="00CB6B52">
              <w:rPr>
                <w:b/>
                <w:bCs/>
                <w:i/>
                <w:iCs/>
                <w:sz w:val="24"/>
                <w:szCs w:val="24"/>
              </w:rPr>
              <w:t>Timely redressal of the  grievances through appropriate committees</w:t>
            </w:r>
          </w:p>
          <w:p w:rsidR="000D1A50" w:rsidRDefault="000D1A50" w:rsidP="00300587">
            <w:pPr>
              <w:jc w:val="center"/>
              <w:rPr>
                <w:b/>
                <w:bCs/>
                <w:sz w:val="24"/>
                <w:szCs w:val="24"/>
              </w:rPr>
            </w:pPr>
          </w:p>
          <w:p w:rsidR="000D1A50" w:rsidRPr="00B03023" w:rsidRDefault="000D1A50" w:rsidP="00300587">
            <w:pPr>
              <w:tabs>
                <w:tab w:val="left" w:pos="230"/>
              </w:tabs>
              <w:jc w:val="both"/>
              <w:rPr>
                <w:b/>
                <w:bCs/>
                <w:iCs/>
                <w:sz w:val="24"/>
                <w:szCs w:val="24"/>
              </w:rPr>
            </w:pPr>
            <w:r w:rsidRPr="00B03023">
              <w:rPr>
                <w:b/>
                <w:bCs/>
                <w:iCs/>
                <w:sz w:val="24"/>
                <w:szCs w:val="24"/>
              </w:rPr>
              <w:t>Options:</w:t>
            </w:r>
          </w:p>
          <w:p w:rsidR="000D1A50" w:rsidRPr="00B03023" w:rsidRDefault="000D1A50" w:rsidP="00300587">
            <w:pPr>
              <w:tabs>
                <w:tab w:val="left" w:pos="230"/>
              </w:tabs>
              <w:jc w:val="both"/>
              <w:rPr>
                <w:bCs/>
                <w:iCs/>
                <w:sz w:val="24"/>
                <w:szCs w:val="24"/>
              </w:rPr>
            </w:pPr>
          </w:p>
          <w:p w:rsidR="000D1A50" w:rsidRPr="00B03023" w:rsidRDefault="000D1A50" w:rsidP="000D1A50">
            <w:pPr>
              <w:numPr>
                <w:ilvl w:val="0"/>
                <w:numId w:val="220"/>
              </w:numPr>
              <w:tabs>
                <w:tab w:val="left" w:pos="230"/>
              </w:tabs>
              <w:jc w:val="both"/>
              <w:rPr>
                <w:bCs/>
                <w:iCs/>
                <w:sz w:val="24"/>
                <w:szCs w:val="24"/>
              </w:rPr>
            </w:pPr>
            <w:r w:rsidRPr="00B03023">
              <w:rPr>
                <w:bCs/>
                <w:iCs/>
                <w:sz w:val="24"/>
                <w:szCs w:val="24"/>
              </w:rPr>
              <w:t>All of the above</w:t>
            </w:r>
          </w:p>
          <w:p w:rsidR="000D1A50" w:rsidRPr="00B03023" w:rsidRDefault="00E727CC" w:rsidP="000D1A50">
            <w:pPr>
              <w:numPr>
                <w:ilvl w:val="0"/>
                <w:numId w:val="220"/>
              </w:numPr>
              <w:tabs>
                <w:tab w:val="left" w:pos="230"/>
              </w:tabs>
              <w:jc w:val="both"/>
              <w:rPr>
                <w:bCs/>
                <w:iCs/>
                <w:sz w:val="24"/>
                <w:szCs w:val="24"/>
              </w:rPr>
            </w:pPr>
            <w:r>
              <w:rPr>
                <w:bCs/>
                <w:iCs/>
                <w:sz w:val="24"/>
                <w:szCs w:val="24"/>
              </w:rPr>
              <w:t>Any 3</w:t>
            </w:r>
            <w:r w:rsidR="000D1A50" w:rsidRPr="00B03023">
              <w:rPr>
                <w:bCs/>
                <w:iCs/>
                <w:sz w:val="24"/>
                <w:szCs w:val="24"/>
              </w:rPr>
              <w:t xml:space="preserve"> of the above</w:t>
            </w:r>
          </w:p>
          <w:p w:rsidR="000D1A50" w:rsidRPr="00B03023" w:rsidRDefault="00E727CC" w:rsidP="000D1A50">
            <w:pPr>
              <w:numPr>
                <w:ilvl w:val="0"/>
                <w:numId w:val="220"/>
              </w:numPr>
              <w:tabs>
                <w:tab w:val="left" w:pos="230"/>
              </w:tabs>
              <w:jc w:val="both"/>
              <w:rPr>
                <w:bCs/>
                <w:iCs/>
                <w:sz w:val="24"/>
                <w:szCs w:val="24"/>
              </w:rPr>
            </w:pPr>
            <w:r>
              <w:rPr>
                <w:bCs/>
                <w:iCs/>
                <w:sz w:val="24"/>
                <w:szCs w:val="24"/>
              </w:rPr>
              <w:t>Any 2</w:t>
            </w:r>
            <w:r w:rsidR="000D1A50" w:rsidRPr="00B03023">
              <w:rPr>
                <w:bCs/>
                <w:iCs/>
                <w:sz w:val="24"/>
                <w:szCs w:val="24"/>
              </w:rPr>
              <w:t xml:space="preserve"> of the above</w:t>
            </w:r>
          </w:p>
          <w:p w:rsidR="000D1A50" w:rsidRDefault="00E727CC" w:rsidP="000D1A50">
            <w:pPr>
              <w:widowControl w:val="0"/>
              <w:numPr>
                <w:ilvl w:val="0"/>
                <w:numId w:val="220"/>
              </w:numPr>
              <w:tabs>
                <w:tab w:val="left" w:pos="230"/>
              </w:tabs>
              <w:autoSpaceDE w:val="0"/>
              <w:autoSpaceDN w:val="0"/>
              <w:adjustRightInd w:val="0"/>
              <w:ind w:right="59"/>
              <w:jc w:val="both"/>
              <w:rPr>
                <w:bCs/>
                <w:iCs/>
                <w:sz w:val="24"/>
                <w:szCs w:val="24"/>
              </w:rPr>
            </w:pPr>
            <w:r>
              <w:rPr>
                <w:bCs/>
                <w:iCs/>
                <w:sz w:val="24"/>
                <w:szCs w:val="24"/>
              </w:rPr>
              <w:t>Any</w:t>
            </w:r>
            <w:r w:rsidRPr="009C3EC2">
              <w:rPr>
                <w:bCs/>
                <w:iCs/>
                <w:sz w:val="24"/>
                <w:szCs w:val="24"/>
              </w:rPr>
              <w:t xml:space="preserve"> </w:t>
            </w:r>
            <w:r w:rsidR="000D1A50" w:rsidRPr="009C3EC2">
              <w:rPr>
                <w:bCs/>
                <w:iCs/>
                <w:sz w:val="24"/>
                <w:szCs w:val="24"/>
              </w:rPr>
              <w:t>1 of the above</w:t>
            </w:r>
          </w:p>
          <w:p w:rsidR="000D1A50" w:rsidRPr="009C3EC2" w:rsidRDefault="000D1A50" w:rsidP="000D1A50">
            <w:pPr>
              <w:widowControl w:val="0"/>
              <w:numPr>
                <w:ilvl w:val="0"/>
                <w:numId w:val="220"/>
              </w:numPr>
              <w:tabs>
                <w:tab w:val="left" w:pos="230"/>
              </w:tabs>
              <w:autoSpaceDE w:val="0"/>
              <w:autoSpaceDN w:val="0"/>
              <w:adjustRightInd w:val="0"/>
              <w:ind w:right="59"/>
              <w:jc w:val="both"/>
              <w:rPr>
                <w:bCs/>
                <w:iCs/>
                <w:sz w:val="24"/>
                <w:szCs w:val="24"/>
              </w:rPr>
            </w:pPr>
            <w:r w:rsidRPr="009C3EC2">
              <w:rPr>
                <w:bCs/>
                <w:iCs/>
                <w:sz w:val="24"/>
                <w:szCs w:val="24"/>
              </w:rPr>
              <w:t>None of the above</w:t>
            </w:r>
          </w:p>
          <w:p w:rsidR="000D1A50" w:rsidRPr="00093E46" w:rsidRDefault="000D1A50" w:rsidP="00300587">
            <w:pPr>
              <w:widowControl w:val="0"/>
              <w:autoSpaceDE w:val="0"/>
              <w:autoSpaceDN w:val="0"/>
              <w:adjustRightInd w:val="0"/>
              <w:ind w:right="59"/>
              <w:jc w:val="both"/>
              <w:rPr>
                <w:color w:val="000000"/>
                <w:sz w:val="24"/>
                <w:szCs w:val="24"/>
                <w:highlight w:val="yellow"/>
              </w:rPr>
            </w:pPr>
            <w:r w:rsidRPr="009C3EC2">
              <w:rPr>
                <w:color w:val="000000"/>
                <w:sz w:val="24"/>
                <w:szCs w:val="24"/>
              </w:rPr>
              <w:t xml:space="preserve">Data Requirement: </w:t>
            </w:r>
          </w:p>
          <w:p w:rsidR="000D1A50" w:rsidRPr="009C3EC2" w:rsidRDefault="000D1A50" w:rsidP="00300587">
            <w:pPr>
              <w:jc w:val="both"/>
              <w:rPr>
                <w:color w:val="000000"/>
                <w:sz w:val="24"/>
                <w:szCs w:val="24"/>
              </w:rPr>
            </w:pPr>
            <w:r w:rsidRPr="009C3EC2">
              <w:rPr>
                <w:color w:val="000000"/>
                <w:sz w:val="24"/>
                <w:szCs w:val="24"/>
              </w:rPr>
              <w:t xml:space="preserve">Upload the </w:t>
            </w:r>
            <w:r w:rsidRPr="00C46D8C">
              <w:rPr>
                <w:color w:val="000000"/>
                <w:sz w:val="24"/>
                <w:szCs w:val="24"/>
              </w:rPr>
              <w:t>grievance</w:t>
            </w:r>
            <w:r>
              <w:rPr>
                <w:color w:val="000000"/>
                <w:sz w:val="24"/>
                <w:szCs w:val="24"/>
              </w:rPr>
              <w:t xml:space="preserve"> redressal</w:t>
            </w:r>
            <w:r w:rsidRPr="00090551">
              <w:rPr>
                <w:b/>
                <w:bCs/>
                <w:i/>
                <w:iCs/>
                <w:sz w:val="24"/>
                <w:szCs w:val="24"/>
              </w:rPr>
              <w:t xml:space="preserve"> </w:t>
            </w:r>
            <w:r>
              <w:rPr>
                <w:color w:val="000000"/>
                <w:sz w:val="24"/>
                <w:szCs w:val="24"/>
              </w:rPr>
              <w:t>policy document</w:t>
            </w:r>
            <w:r w:rsidRPr="009C3EC2">
              <w:rPr>
                <w:color w:val="000000"/>
                <w:sz w:val="24"/>
                <w:szCs w:val="24"/>
              </w:rPr>
              <w:t xml:space="preserve"> </w:t>
            </w:r>
            <w:r>
              <w:rPr>
                <w:color w:val="000000"/>
                <w:sz w:val="24"/>
                <w:szCs w:val="24"/>
              </w:rPr>
              <w:t xml:space="preserve">with reference to </w:t>
            </w:r>
            <w:r w:rsidRPr="009C3EC2">
              <w:rPr>
                <w:color w:val="000000"/>
                <w:sz w:val="24"/>
                <w:szCs w:val="24"/>
              </w:rPr>
              <w:t>prevention of sexual harassment committee and anti ragging committee</w:t>
            </w:r>
            <w:r>
              <w:rPr>
                <w:color w:val="000000"/>
                <w:sz w:val="24"/>
                <w:szCs w:val="24"/>
              </w:rPr>
              <w:t xml:space="preserve">, constitution of various committees for addressing the issues, minutes </w:t>
            </w:r>
            <w:r w:rsidRPr="009C3EC2">
              <w:rPr>
                <w:color w:val="000000"/>
                <w:sz w:val="24"/>
                <w:szCs w:val="24"/>
              </w:rPr>
              <w:t>of the meetings of</w:t>
            </w:r>
            <w:r>
              <w:rPr>
                <w:color w:val="000000"/>
                <w:sz w:val="24"/>
                <w:szCs w:val="24"/>
              </w:rPr>
              <w:t xml:space="preserve"> the committees, number of cases received and redressed.</w:t>
            </w:r>
            <w:r w:rsidRPr="009C3EC2">
              <w:rPr>
                <w:color w:val="000000"/>
                <w:sz w:val="24"/>
                <w:szCs w:val="24"/>
              </w:rPr>
              <w:t xml:space="preserve"> </w:t>
            </w:r>
          </w:p>
          <w:p w:rsidR="000D1A50" w:rsidRPr="009C3EC2" w:rsidRDefault="000D1A50" w:rsidP="00300587">
            <w:pPr>
              <w:rPr>
                <w:b/>
                <w:color w:val="000000"/>
              </w:rPr>
            </w:pPr>
            <w:r w:rsidRPr="009C3EC2">
              <w:rPr>
                <w:b/>
                <w:color w:val="000000"/>
              </w:rPr>
              <w:t xml:space="preserve">File Description (Upload) </w:t>
            </w:r>
          </w:p>
          <w:p w:rsidR="000D1A50" w:rsidRPr="009C3EC2" w:rsidRDefault="000D1A50" w:rsidP="000D1A50">
            <w:pPr>
              <w:numPr>
                <w:ilvl w:val="0"/>
                <w:numId w:val="171"/>
              </w:numPr>
              <w:spacing w:line="276" w:lineRule="auto"/>
              <w:rPr>
                <w:color w:val="000000"/>
              </w:rPr>
            </w:pPr>
            <w:r w:rsidRPr="009C3EC2">
              <w:rPr>
                <w:color w:val="000000"/>
              </w:rPr>
              <w:t>Minutes of the meetings of student redressal committee, prevention of sexual harassment committee and Anti Ragging committee</w:t>
            </w:r>
          </w:p>
          <w:p w:rsidR="000D1A50" w:rsidRDefault="000D1A50" w:rsidP="000D1A50">
            <w:pPr>
              <w:numPr>
                <w:ilvl w:val="0"/>
                <w:numId w:val="171"/>
              </w:numPr>
              <w:spacing w:line="276" w:lineRule="auto"/>
              <w:rPr>
                <w:color w:val="000000"/>
              </w:rPr>
            </w:pPr>
            <w:r w:rsidRPr="009C3EC2">
              <w:rPr>
                <w:color w:val="000000"/>
              </w:rPr>
              <w:t>Upload any additional information</w:t>
            </w:r>
          </w:p>
          <w:p w:rsidR="000D1A50" w:rsidRPr="009C3EC2" w:rsidRDefault="000D1A50" w:rsidP="000D1A50">
            <w:pPr>
              <w:numPr>
                <w:ilvl w:val="0"/>
                <w:numId w:val="171"/>
              </w:numPr>
              <w:spacing w:line="276" w:lineRule="auto"/>
              <w:rPr>
                <w:color w:val="000000"/>
              </w:rPr>
            </w:pPr>
            <w:r w:rsidRPr="009C3EC2">
              <w:rPr>
                <w:color w:val="000000"/>
              </w:rPr>
              <w:t xml:space="preserve">Details of student grievances including sexual harassment and ragging cases </w:t>
            </w:r>
          </w:p>
        </w:tc>
        <w:tc>
          <w:tcPr>
            <w:tcW w:w="1620" w:type="dxa"/>
          </w:tcPr>
          <w:p w:rsidR="000D1A50" w:rsidRPr="00093E46" w:rsidRDefault="000D1A50" w:rsidP="00300587">
            <w:pPr>
              <w:jc w:val="center"/>
              <w:rPr>
                <w:b/>
                <w:bCs/>
                <w:color w:val="000000"/>
                <w:sz w:val="24"/>
                <w:szCs w:val="24"/>
                <w:highlight w:val="yellow"/>
              </w:rPr>
            </w:pPr>
            <w:r w:rsidRPr="009C3EC2">
              <w:rPr>
                <w:b/>
                <w:bCs/>
                <w:color w:val="000000"/>
                <w:sz w:val="24"/>
                <w:szCs w:val="24"/>
              </w:rPr>
              <w:t>5</w:t>
            </w:r>
          </w:p>
        </w:tc>
      </w:tr>
    </w:tbl>
    <w:p w:rsidR="000D1A50" w:rsidRPr="00093E46" w:rsidRDefault="000D1A50" w:rsidP="000D1A50">
      <w:pPr>
        <w:jc w:val="center"/>
        <w:rPr>
          <w:b/>
          <w:bCs/>
          <w:color w:val="000000"/>
          <w:sz w:val="24"/>
          <w:szCs w:val="24"/>
          <w:highlight w:val="yellow"/>
        </w:rPr>
      </w:pPr>
    </w:p>
    <w:p w:rsidR="000D1A50" w:rsidRPr="00093E46" w:rsidRDefault="000D1A50" w:rsidP="000D1A50">
      <w:pPr>
        <w:jc w:val="center"/>
        <w:rPr>
          <w:b/>
          <w:bCs/>
          <w:color w:val="000000"/>
          <w:sz w:val="24"/>
          <w:szCs w:val="24"/>
          <w:highlight w:val="yellow"/>
        </w:rPr>
      </w:pPr>
    </w:p>
    <w:p w:rsidR="00891F3F" w:rsidRDefault="00891F3F" w:rsidP="000D1A50">
      <w:pPr>
        <w:jc w:val="center"/>
        <w:rPr>
          <w:b/>
          <w:bCs/>
          <w:color w:val="000000"/>
          <w:sz w:val="24"/>
          <w:szCs w:val="24"/>
        </w:rPr>
      </w:pPr>
    </w:p>
    <w:p w:rsidR="00891F3F" w:rsidRDefault="00891F3F" w:rsidP="000D1A50">
      <w:pPr>
        <w:jc w:val="center"/>
        <w:rPr>
          <w:b/>
          <w:bCs/>
          <w:color w:val="000000"/>
          <w:sz w:val="24"/>
          <w:szCs w:val="24"/>
        </w:rPr>
      </w:pPr>
    </w:p>
    <w:p w:rsidR="00891F3F" w:rsidRDefault="00891F3F" w:rsidP="000D1A50">
      <w:pPr>
        <w:jc w:val="center"/>
        <w:rPr>
          <w:b/>
          <w:bCs/>
          <w:color w:val="000000"/>
          <w:sz w:val="24"/>
          <w:szCs w:val="24"/>
        </w:rPr>
      </w:pPr>
    </w:p>
    <w:p w:rsidR="00891F3F" w:rsidRDefault="00891F3F" w:rsidP="000D1A50">
      <w:pPr>
        <w:jc w:val="center"/>
        <w:rPr>
          <w:b/>
          <w:bCs/>
          <w:color w:val="000000"/>
          <w:sz w:val="24"/>
          <w:szCs w:val="24"/>
        </w:rPr>
      </w:pPr>
    </w:p>
    <w:p w:rsidR="00891F3F" w:rsidRDefault="00891F3F" w:rsidP="000D1A50">
      <w:pPr>
        <w:jc w:val="center"/>
        <w:rPr>
          <w:b/>
          <w:bCs/>
          <w:color w:val="000000"/>
          <w:sz w:val="24"/>
          <w:szCs w:val="24"/>
        </w:rPr>
      </w:pPr>
    </w:p>
    <w:p w:rsidR="00891F3F" w:rsidRDefault="00891F3F" w:rsidP="000D1A50">
      <w:pPr>
        <w:jc w:val="center"/>
        <w:rPr>
          <w:b/>
          <w:bCs/>
          <w:color w:val="000000"/>
          <w:sz w:val="24"/>
          <w:szCs w:val="24"/>
        </w:rPr>
      </w:pPr>
    </w:p>
    <w:p w:rsidR="000D1A50" w:rsidRPr="009C3EC2" w:rsidRDefault="000D1A50" w:rsidP="000D1A50">
      <w:pPr>
        <w:jc w:val="center"/>
        <w:rPr>
          <w:b/>
          <w:bCs/>
          <w:color w:val="000000"/>
          <w:sz w:val="24"/>
          <w:szCs w:val="24"/>
        </w:rPr>
      </w:pPr>
      <w:r w:rsidRPr="009C3EC2">
        <w:rPr>
          <w:b/>
          <w:bCs/>
          <w:color w:val="000000"/>
          <w:sz w:val="24"/>
          <w:szCs w:val="24"/>
        </w:rPr>
        <w:t>Key Indicator - 5.2 Student Progression (40)</w:t>
      </w:r>
    </w:p>
    <w:p w:rsidR="000D1A50" w:rsidRPr="00093E46" w:rsidRDefault="000D1A50" w:rsidP="000D1A50">
      <w:pPr>
        <w:jc w:val="center"/>
        <w:rPr>
          <w:b/>
          <w:bCs/>
          <w:color w:val="000000"/>
          <w:sz w:val="24"/>
          <w:szCs w:val="24"/>
          <w:highlight w:val="yellow"/>
        </w:rPr>
      </w:pPr>
    </w:p>
    <w:tbl>
      <w:tblPr>
        <w:tblW w:w="999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50"/>
        <w:gridCol w:w="7200"/>
        <w:gridCol w:w="1440"/>
      </w:tblGrid>
      <w:tr w:rsidR="000D1A50" w:rsidRPr="00093E46" w:rsidTr="00300587">
        <w:trPr>
          <w:trHeight w:val="528"/>
        </w:trPr>
        <w:tc>
          <w:tcPr>
            <w:tcW w:w="1350" w:type="dxa"/>
            <w:tcBorders>
              <w:top w:val="single" w:sz="4" w:space="0" w:color="auto"/>
              <w:left w:val="single" w:sz="4" w:space="0" w:color="auto"/>
              <w:bottom w:val="nil"/>
              <w:right w:val="single" w:sz="4" w:space="0" w:color="auto"/>
            </w:tcBorders>
          </w:tcPr>
          <w:p w:rsidR="000D1A50" w:rsidRPr="00093E46" w:rsidRDefault="000D1A50" w:rsidP="00300587">
            <w:pPr>
              <w:jc w:val="center"/>
              <w:rPr>
                <w:b/>
                <w:bCs/>
                <w:color w:val="000000"/>
                <w:sz w:val="24"/>
                <w:szCs w:val="24"/>
                <w:highlight w:val="yellow"/>
              </w:rPr>
            </w:pPr>
            <w:r w:rsidRPr="00506866">
              <w:rPr>
                <w:b/>
                <w:bCs/>
                <w:color w:val="000000"/>
                <w:sz w:val="24"/>
                <w:szCs w:val="24"/>
              </w:rPr>
              <w:t>Metric No.</w:t>
            </w:r>
          </w:p>
        </w:tc>
        <w:tc>
          <w:tcPr>
            <w:tcW w:w="7200" w:type="dxa"/>
            <w:tcBorders>
              <w:top w:val="single" w:sz="4" w:space="0" w:color="auto"/>
              <w:left w:val="single" w:sz="4" w:space="0" w:color="auto"/>
              <w:bottom w:val="nil"/>
              <w:right w:val="single" w:sz="4" w:space="0" w:color="auto"/>
            </w:tcBorders>
          </w:tcPr>
          <w:p w:rsidR="000D1A50" w:rsidRPr="00093E46" w:rsidRDefault="000D1A50" w:rsidP="00300587">
            <w:pPr>
              <w:rPr>
                <w:b/>
                <w:bCs/>
                <w:color w:val="000000"/>
                <w:sz w:val="24"/>
                <w:szCs w:val="24"/>
                <w:highlight w:val="yellow"/>
              </w:rPr>
            </w:pPr>
          </w:p>
        </w:tc>
        <w:tc>
          <w:tcPr>
            <w:tcW w:w="1440" w:type="dxa"/>
            <w:vMerge w:val="restart"/>
            <w:tcBorders>
              <w:top w:val="single" w:sz="4" w:space="0" w:color="auto"/>
              <w:left w:val="single" w:sz="4" w:space="0" w:color="auto"/>
              <w:right w:val="single" w:sz="4" w:space="0" w:color="auto"/>
            </w:tcBorders>
          </w:tcPr>
          <w:p w:rsidR="000D1A50" w:rsidRPr="00093E46" w:rsidRDefault="000D1A50" w:rsidP="00300587">
            <w:pPr>
              <w:jc w:val="center"/>
              <w:rPr>
                <w:b/>
                <w:bCs/>
                <w:color w:val="000000"/>
                <w:sz w:val="24"/>
                <w:szCs w:val="24"/>
                <w:highlight w:val="yellow"/>
              </w:rPr>
            </w:pPr>
            <w:r w:rsidRPr="00506866">
              <w:rPr>
                <w:b/>
                <w:bCs/>
                <w:color w:val="000000"/>
                <w:sz w:val="24"/>
                <w:szCs w:val="24"/>
              </w:rPr>
              <w:t>Weightage</w:t>
            </w:r>
          </w:p>
        </w:tc>
      </w:tr>
      <w:tr w:rsidR="000D1A50" w:rsidRPr="00093E46" w:rsidTr="00B61954">
        <w:trPr>
          <w:trHeight w:val="84"/>
        </w:trPr>
        <w:tc>
          <w:tcPr>
            <w:tcW w:w="1350" w:type="dxa"/>
            <w:tcBorders>
              <w:top w:val="nil"/>
              <w:left w:val="single" w:sz="4" w:space="0" w:color="auto"/>
            </w:tcBorders>
          </w:tcPr>
          <w:p w:rsidR="000D1A50" w:rsidRPr="00093E46" w:rsidRDefault="000D1A50" w:rsidP="00300587">
            <w:pPr>
              <w:rPr>
                <w:b/>
                <w:bCs/>
                <w:color w:val="000000"/>
                <w:sz w:val="18"/>
                <w:szCs w:val="18"/>
                <w:highlight w:val="yellow"/>
              </w:rPr>
            </w:pPr>
          </w:p>
        </w:tc>
        <w:tc>
          <w:tcPr>
            <w:tcW w:w="7200" w:type="dxa"/>
            <w:tcBorders>
              <w:top w:val="nil"/>
              <w:right w:val="single" w:sz="4" w:space="0" w:color="auto"/>
            </w:tcBorders>
          </w:tcPr>
          <w:p w:rsidR="000D1A50" w:rsidRPr="00093E46" w:rsidRDefault="000D1A50" w:rsidP="00300587">
            <w:pPr>
              <w:rPr>
                <w:b/>
                <w:bCs/>
                <w:color w:val="000000"/>
                <w:sz w:val="24"/>
                <w:szCs w:val="24"/>
                <w:highlight w:val="yellow"/>
              </w:rPr>
            </w:pPr>
          </w:p>
        </w:tc>
        <w:tc>
          <w:tcPr>
            <w:tcW w:w="1440" w:type="dxa"/>
            <w:vMerge/>
            <w:tcBorders>
              <w:left w:val="single" w:sz="4" w:space="0" w:color="auto"/>
              <w:right w:val="single" w:sz="4" w:space="0" w:color="auto"/>
            </w:tcBorders>
          </w:tcPr>
          <w:p w:rsidR="000D1A50" w:rsidRPr="00093E46" w:rsidRDefault="000D1A50" w:rsidP="00300587">
            <w:pPr>
              <w:jc w:val="center"/>
              <w:rPr>
                <w:b/>
                <w:bCs/>
                <w:color w:val="000000"/>
                <w:sz w:val="24"/>
                <w:szCs w:val="24"/>
                <w:highlight w:val="yellow"/>
              </w:rPr>
            </w:pPr>
          </w:p>
        </w:tc>
      </w:tr>
      <w:tr w:rsidR="000D1A50" w:rsidRPr="00093E46" w:rsidTr="00300587">
        <w:trPr>
          <w:trHeight w:val="70"/>
        </w:trPr>
        <w:tc>
          <w:tcPr>
            <w:tcW w:w="1350" w:type="dxa"/>
            <w:tcBorders>
              <w:top w:val="nil"/>
              <w:lef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t>5.2.1</w:t>
            </w:r>
          </w:p>
          <w:p w:rsidR="000D1A50" w:rsidRPr="009C3EC2" w:rsidRDefault="000D1A50" w:rsidP="00300587">
            <w:pPr>
              <w:jc w:val="center"/>
              <w:rPr>
                <w:b/>
                <w:bCs/>
                <w:color w:val="000000"/>
                <w:sz w:val="24"/>
                <w:szCs w:val="24"/>
              </w:rPr>
            </w:pPr>
          </w:p>
          <w:p w:rsidR="000D1A50" w:rsidRPr="009C3EC2" w:rsidRDefault="000D1A50" w:rsidP="00300587">
            <w:pPr>
              <w:jc w:val="center"/>
              <w:rPr>
                <w:b/>
                <w:bCs/>
                <w:color w:val="000000"/>
                <w:sz w:val="24"/>
                <w:szCs w:val="24"/>
              </w:rPr>
            </w:pPr>
            <w:r w:rsidRPr="009C3EC2">
              <w:rPr>
                <w:b/>
                <w:bCs/>
                <w:color w:val="000000"/>
                <w:sz w:val="24"/>
                <w:szCs w:val="24"/>
              </w:rPr>
              <w:t>Q</w:t>
            </w:r>
            <w:r w:rsidRPr="009C3EC2">
              <w:rPr>
                <w:b/>
                <w:bCs/>
                <w:color w:val="000000"/>
                <w:sz w:val="24"/>
                <w:szCs w:val="24"/>
                <w:vertAlign w:val="subscript"/>
              </w:rPr>
              <w:t>n</w:t>
            </w:r>
            <w:r w:rsidRPr="009C3EC2">
              <w:rPr>
                <w:b/>
                <w:bCs/>
                <w:color w:val="000000"/>
                <w:sz w:val="24"/>
                <w:szCs w:val="24"/>
              </w:rPr>
              <w:t>M</w:t>
            </w:r>
          </w:p>
          <w:p w:rsidR="000D1A50" w:rsidRPr="009C3EC2" w:rsidRDefault="000D1A50" w:rsidP="00300587">
            <w:pPr>
              <w:jc w:val="center"/>
              <w:rPr>
                <w:b/>
                <w:bCs/>
                <w:color w:val="000000"/>
                <w:sz w:val="24"/>
                <w:szCs w:val="24"/>
              </w:rPr>
            </w:pPr>
          </w:p>
        </w:tc>
        <w:tc>
          <w:tcPr>
            <w:tcW w:w="7200" w:type="dxa"/>
            <w:tcBorders>
              <w:top w:val="nil"/>
              <w:right w:val="single" w:sz="4" w:space="0" w:color="auto"/>
            </w:tcBorders>
          </w:tcPr>
          <w:p w:rsidR="000D1A50" w:rsidRPr="009C3EC2" w:rsidRDefault="000D1A50" w:rsidP="00300587">
            <w:pPr>
              <w:rPr>
                <w:b/>
                <w:bCs/>
                <w:i/>
                <w:color w:val="000000"/>
                <w:sz w:val="24"/>
                <w:szCs w:val="24"/>
              </w:rPr>
            </w:pPr>
            <w:r w:rsidRPr="009C3EC2">
              <w:rPr>
                <w:b/>
                <w:bCs/>
                <w:i/>
                <w:color w:val="000000"/>
                <w:sz w:val="24"/>
                <w:szCs w:val="24"/>
              </w:rPr>
              <w:t>Average percentage of students qualifying in state/ national/ international level examinations during the last five years</w:t>
            </w:r>
          </w:p>
          <w:p w:rsidR="000D1A50" w:rsidRPr="009C3EC2" w:rsidRDefault="000D1A50" w:rsidP="00300587">
            <w:pPr>
              <w:rPr>
                <w:b/>
                <w:bCs/>
                <w:i/>
                <w:color w:val="000000"/>
                <w:sz w:val="24"/>
                <w:szCs w:val="24"/>
              </w:rPr>
            </w:pPr>
            <w:r w:rsidRPr="009C3EC2">
              <w:rPr>
                <w:b/>
                <w:bCs/>
                <w:i/>
                <w:color w:val="000000"/>
                <w:sz w:val="24"/>
                <w:szCs w:val="24"/>
              </w:rPr>
              <w:t>(eg: NET/SLET/GATE/GMAT/CAT/GRE/TOEFL/Civil Services/State government examinations)</w:t>
            </w:r>
          </w:p>
          <w:p w:rsidR="000D1A50" w:rsidRPr="009C3EC2" w:rsidRDefault="000D1A50" w:rsidP="00300587">
            <w:pPr>
              <w:rPr>
                <w:b/>
                <w:bCs/>
                <w:i/>
                <w:color w:val="000000"/>
                <w:sz w:val="24"/>
                <w:szCs w:val="24"/>
              </w:rPr>
            </w:pPr>
          </w:p>
          <w:p w:rsidR="000D1A50" w:rsidRPr="009C3EC2" w:rsidRDefault="000D1A50" w:rsidP="00300587">
            <w:pPr>
              <w:rPr>
                <w:color w:val="000000"/>
                <w:sz w:val="24"/>
                <w:szCs w:val="24"/>
              </w:rPr>
            </w:pPr>
            <w:r w:rsidRPr="009C3EC2">
              <w:rPr>
                <w:color w:val="000000"/>
                <w:sz w:val="24"/>
                <w:szCs w:val="24"/>
              </w:rPr>
              <w:t>5.2.</w:t>
            </w:r>
            <w:r>
              <w:rPr>
                <w:color w:val="000000"/>
                <w:sz w:val="24"/>
                <w:szCs w:val="24"/>
              </w:rPr>
              <w:t>1</w:t>
            </w:r>
            <w:r w:rsidRPr="009C3EC2">
              <w:rPr>
                <w:color w:val="000000"/>
                <w:sz w:val="24"/>
                <w:szCs w:val="24"/>
              </w:rPr>
              <w:t xml:space="preserve">.1: Number of students qualifying in state/ national/ international level examinations (eg: NET/SLET/GATE/GMAT/CAT/GRE/TOEFL/ Civil services/State government examinations)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Year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Number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bl>
          <w:p w:rsidR="000D1A50" w:rsidRPr="009C3EC2" w:rsidRDefault="000D1A50" w:rsidP="00300587">
            <w:pPr>
              <w:rPr>
                <w:color w:val="000000"/>
                <w:sz w:val="10"/>
                <w:szCs w:val="10"/>
              </w:rPr>
            </w:pPr>
          </w:p>
          <w:p w:rsidR="000D1A50" w:rsidRPr="009C3EC2" w:rsidRDefault="000D1A50" w:rsidP="00300587">
            <w:pPr>
              <w:rPr>
                <w:color w:val="000000"/>
                <w:sz w:val="24"/>
                <w:szCs w:val="24"/>
              </w:rPr>
            </w:pPr>
            <w:r w:rsidRPr="009C3EC2">
              <w:rPr>
                <w:color w:val="000000"/>
                <w:sz w:val="24"/>
                <w:szCs w:val="24"/>
              </w:rPr>
              <w:t>5.2.</w:t>
            </w:r>
            <w:r w:rsidR="00F21581">
              <w:rPr>
                <w:color w:val="000000"/>
                <w:sz w:val="24"/>
                <w:szCs w:val="24"/>
              </w:rPr>
              <w:t>1</w:t>
            </w:r>
            <w:r w:rsidRPr="009C3EC2">
              <w:rPr>
                <w:color w:val="000000"/>
                <w:sz w:val="24"/>
                <w:szCs w:val="24"/>
              </w:rPr>
              <w:t xml:space="preserve">.2: Number of students appearing in state/ national/ international level examinations (eg: NET/SLET/GATE/GMAT/CAT/GRE/TOEFL/ Civil Services/State government examinations)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Year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Number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bl>
          <w:p w:rsidR="000D1A50" w:rsidRPr="009C3EC2" w:rsidRDefault="000D1A50" w:rsidP="00300587">
            <w:pPr>
              <w:rPr>
                <w:bCs/>
                <w:color w:val="000000"/>
                <w:sz w:val="10"/>
                <w:szCs w:val="10"/>
              </w:rPr>
            </w:pPr>
          </w:p>
          <w:p w:rsidR="000D1A50" w:rsidRPr="009C3EC2" w:rsidRDefault="000D1A50" w:rsidP="00300587">
            <w:pPr>
              <w:rPr>
                <w:bCs/>
                <w:color w:val="000000"/>
                <w:sz w:val="24"/>
                <w:szCs w:val="24"/>
              </w:rPr>
            </w:pPr>
            <w:r w:rsidRPr="009C3EC2">
              <w:rPr>
                <w:bCs/>
                <w:color w:val="000000"/>
                <w:sz w:val="24"/>
                <w:szCs w:val="24"/>
              </w:rPr>
              <w:t>Data Requirement for last five years:</w:t>
            </w:r>
            <w:r w:rsidRPr="009C3EC2">
              <w:rPr>
                <w:bCs/>
                <w:color w:val="000000"/>
                <w:szCs w:val="24"/>
              </w:rPr>
              <w:t xml:space="preserve"> (As per Data Template)</w:t>
            </w:r>
          </w:p>
          <w:p w:rsidR="000D1A50" w:rsidRDefault="000D1A50" w:rsidP="00300587">
            <w:pPr>
              <w:rPr>
                <w:color w:val="000000"/>
                <w:sz w:val="24"/>
                <w:szCs w:val="24"/>
              </w:rPr>
            </w:pPr>
            <w:r w:rsidRPr="009C3EC2">
              <w:rPr>
                <w:color w:val="000000"/>
                <w:sz w:val="24"/>
                <w:szCs w:val="24"/>
              </w:rPr>
              <w:t xml:space="preserve"> </w:t>
            </w:r>
          </w:p>
          <w:p w:rsidR="000D1A50" w:rsidRDefault="000D1A50" w:rsidP="00300587">
            <w:pPr>
              <w:rPr>
                <w:color w:val="000000"/>
                <w:sz w:val="24"/>
                <w:szCs w:val="24"/>
              </w:rPr>
            </w:pPr>
          </w:p>
          <w:p w:rsidR="000D1A50" w:rsidRPr="009C3EC2" w:rsidRDefault="000D1A50" w:rsidP="00300587">
            <w:pPr>
              <w:rPr>
                <w:color w:val="000000"/>
                <w:sz w:val="24"/>
                <w:szCs w:val="24"/>
              </w:rPr>
            </w:pPr>
            <w:r w:rsidRPr="009C3EC2">
              <w:rPr>
                <w:color w:val="000000"/>
                <w:sz w:val="24"/>
                <w:szCs w:val="24"/>
              </w:rPr>
              <w:t xml:space="preserve">Number of students selected to </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NET</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SLET</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GATE</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GMAT</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CAT</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GRE</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TOEFL</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Civil Services</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State government examinations</w:t>
            </w:r>
          </w:p>
          <w:p w:rsidR="000D1A50" w:rsidRDefault="000D1A50" w:rsidP="00300587">
            <w:pPr>
              <w:rPr>
                <w:bCs/>
                <w:color w:val="000000"/>
                <w:sz w:val="24"/>
                <w:szCs w:val="24"/>
              </w:rPr>
            </w:pPr>
          </w:p>
          <w:p w:rsidR="000D1A50" w:rsidRDefault="000D1A50" w:rsidP="00300587">
            <w:pPr>
              <w:rPr>
                <w:bCs/>
                <w:color w:val="000000"/>
                <w:sz w:val="24"/>
                <w:szCs w:val="24"/>
              </w:rPr>
            </w:pPr>
          </w:p>
          <w:p w:rsidR="000D1A50" w:rsidRPr="009C3EC2" w:rsidRDefault="000D1A50" w:rsidP="00300587">
            <w:pPr>
              <w:rPr>
                <w:bCs/>
                <w:color w:val="000000"/>
                <w:sz w:val="24"/>
                <w:szCs w:val="24"/>
              </w:rPr>
            </w:pPr>
            <w:r w:rsidRPr="009C3EC2">
              <w:rPr>
                <w:bCs/>
                <w:color w:val="000000"/>
                <w:sz w:val="24"/>
                <w:szCs w:val="24"/>
              </w:rPr>
              <w:t xml:space="preserve">Formula: </w:t>
            </w:r>
          </w:p>
          <w:p w:rsidR="000D1A50" w:rsidRPr="009C3EC2" w:rsidRDefault="000D1A50" w:rsidP="00300587">
            <w:pPr>
              <w:jc w:val="center"/>
              <w:rPr>
                <w:b/>
                <w:color w:val="000000"/>
                <w:sz w:val="24"/>
                <w:szCs w:val="24"/>
              </w:rPr>
            </w:pPr>
            <w:r w:rsidRPr="009C3EC2">
              <w:rPr>
                <w:bCs/>
                <w:iCs/>
                <w:color w:val="000000"/>
                <w:sz w:val="20"/>
                <w:szCs w:val="20"/>
              </w:rPr>
              <w:t>Percentage per year</w:t>
            </w:r>
            <w:r w:rsidRPr="009C3EC2">
              <w:rPr>
                <w:b/>
                <w:bCs/>
                <w:iCs/>
                <w:color w:val="000000"/>
                <w:sz w:val="20"/>
                <w:szCs w:val="20"/>
              </w:rPr>
              <w:t xml:space="preserve"> = </w:t>
            </w:r>
            <w:r w:rsidR="00E1124E" w:rsidRPr="009C3EC2">
              <w:rPr>
                <w:b/>
                <w:color w:val="000000"/>
                <w:sz w:val="24"/>
                <w:szCs w:val="24"/>
              </w:rPr>
              <w:fldChar w:fldCharType="begin"/>
            </w:r>
            <w:r w:rsidRPr="009C3EC2">
              <w:rPr>
                <w:b/>
                <w:color w:val="000000"/>
                <w:sz w:val="24"/>
                <w:szCs w:val="24"/>
              </w:rPr>
              <w:instrText xml:space="preserve"> QUOTE </w:instrText>
            </w:r>
            <m:oMath>
              <m:f>
                <m:fPr>
                  <m:ctrlPr>
                    <w:rPr>
                      <w:rFonts w:ascii="Cambria Math" w:eastAsia="Calibri" w:hAnsi="Sylfaen"/>
                      <w:bCs/>
                      <w:iCs/>
                      <w:sz w:val="36"/>
                      <w:szCs w:val="36"/>
                    </w:rPr>
                  </m:ctrlPr>
                </m:fPr>
                <m:num>
                  <m:eqArr>
                    <m:eqArrPr>
                      <m:ctrlPr>
                        <w:rPr>
                          <w:rFonts w:ascii="Cambria Math" w:eastAsia="Calibri" w:hAnsi="Sylfaen"/>
                          <w:bCs/>
                          <w:iCs/>
                          <w:sz w:val="32"/>
                          <w:szCs w:val="32"/>
                        </w:rPr>
                      </m:ctrlPr>
                    </m:eqArrPr>
                    <m:e>
                      <m:r>
                        <m:rPr>
                          <m:sty m:val="p"/>
                        </m:rPr>
                        <w:rPr>
                          <w:rFonts w:ascii="Cambria Math" w:eastAsia="Calibri" w:hAnsi="Sylfaen"/>
                          <w:sz w:val="32"/>
                          <w:szCs w:val="32"/>
                        </w:rPr>
                        <m:t xml:space="preserve">Number of students </m:t>
                      </m:r>
                      <m:ctrlPr>
                        <w:rPr>
                          <w:rFonts w:ascii="Cambria Math" w:eastAsia="Cambria Math" w:hAnsi="Sylfaen" w:cs="Cambria Math"/>
                          <w:bCs/>
                          <w:iCs/>
                          <w:sz w:val="32"/>
                          <w:szCs w:val="32"/>
                        </w:rPr>
                      </m:ctrlPr>
                    </m:e>
                    <m:e>
                      <m:r>
                        <m:rPr>
                          <m:sty m:val="p"/>
                        </m:rPr>
                        <w:rPr>
                          <w:rFonts w:ascii="Cambria Math" w:eastAsia="Calibri" w:hAnsi="Sylfaen"/>
                          <w:sz w:val="32"/>
                          <w:szCs w:val="32"/>
                        </w:rPr>
                        <m:t>qualifying in state,national,international level exams</m:t>
                      </m:r>
                    </m:e>
                  </m:eqArr>
                </m:num>
                <m:den>
                  <m:eqArr>
                    <m:eqArrPr>
                      <m:ctrlPr>
                        <w:rPr>
                          <w:rFonts w:ascii="Cambria Math" w:eastAsia="Calibri" w:hAnsi="Sylfaen"/>
                          <w:sz w:val="36"/>
                          <w:szCs w:val="36"/>
                        </w:rPr>
                      </m:ctrlPr>
                    </m:eqArrPr>
                    <m:e>
                      <m:eqArr>
                        <m:eqArrPr>
                          <m:ctrlPr>
                            <w:rPr>
                              <w:rFonts w:ascii="Cambria Math" w:eastAsia="Calibri" w:hAnsi="Sylfaen"/>
                              <w:sz w:val="32"/>
                              <w:szCs w:val="32"/>
                            </w:rPr>
                          </m:ctrlPr>
                        </m:eqArrPr>
                        <m:e>
                          <m:r>
                            <m:rPr>
                              <m:sty m:val="p"/>
                            </m:rPr>
                            <w:rPr>
                              <w:rFonts w:ascii="Cambria Math" w:eastAsia="Calibri" w:hAnsi="Sylfaen"/>
                              <w:sz w:val="32"/>
                              <w:szCs w:val="32"/>
                            </w:rPr>
                            <m:t xml:space="preserve"> Number of students  who have  appeared </m:t>
                          </m:r>
                        </m:e>
                        <m:e>
                          <m:r>
                            <m:rPr>
                              <m:sty m:val="p"/>
                            </m:rPr>
                            <w:rPr>
                              <w:rFonts w:ascii="Cambria Math" w:eastAsia="Calibri" w:hAnsi="Sylfaen"/>
                              <w:sz w:val="32"/>
                              <w:szCs w:val="32"/>
                            </w:rPr>
                            <m:t xml:space="preserve"> for the exam </m:t>
                          </m:r>
                        </m:e>
                      </m:eqArr>
                    </m:e>
                  </m:eqArr>
                </m:den>
              </m:f>
              <m:r>
                <m:rPr>
                  <m:sty m:val="p"/>
                </m:rPr>
                <w:rPr>
                  <w:rFonts w:ascii="Cambria Math" w:eastAsia="Calibri" w:hAnsi="Sylfaen"/>
                  <w:sz w:val="36"/>
                  <w:szCs w:val="36"/>
                </w:rPr>
                <m:t xml:space="preserve">X </m:t>
              </m:r>
              <m:r>
                <m:rPr>
                  <m:sty m:val="b"/>
                </m:rPr>
                <w:rPr>
                  <w:rFonts w:ascii="Cambria Math" w:eastAsia="Calibri" w:hAnsi="Cambria Math"/>
                  <w:sz w:val="36"/>
                  <w:szCs w:val="36"/>
                </w:rPr>
                <m:t>100</m:t>
              </m:r>
            </m:oMath>
            <w:r w:rsidRPr="009C3EC2">
              <w:rPr>
                <w:b/>
                <w:color w:val="000000"/>
                <w:sz w:val="24"/>
                <w:szCs w:val="24"/>
              </w:rPr>
              <w:instrText xml:space="preserve"> </w:instrText>
            </w:r>
            <w:r w:rsidR="00E1124E" w:rsidRPr="009C3EC2">
              <w:rPr>
                <w:b/>
                <w:color w:val="000000"/>
                <w:sz w:val="24"/>
                <w:szCs w:val="24"/>
              </w:rPr>
              <w:fldChar w:fldCharType="separate"/>
            </w:r>
            <w:r w:rsidRPr="009C3EC2">
              <w:rPr>
                <w:b/>
                <w:color w:val="000000"/>
                <w:sz w:val="24"/>
                <w:szCs w:val="24"/>
              </w:rPr>
              <w:t xml:space="preserve"> </w:t>
            </w:r>
            <w:r w:rsidR="00E1124E" w:rsidRPr="009C3EC2">
              <w:rPr>
                <w:b/>
                <w:color w:val="000000"/>
                <w:sz w:val="24"/>
                <w:szCs w:val="24"/>
              </w:rPr>
              <w:fldChar w:fldCharType="end"/>
            </w:r>
            <w:r w:rsidRPr="009C3EC2">
              <w:rPr>
                <w:b/>
                <w:color w:val="000000"/>
                <w:sz w:val="24"/>
                <w:szCs w:val="24"/>
              </w:rPr>
              <w:t xml:space="preserve"> </w:t>
            </w:r>
            <m:oMath>
              <m:f>
                <m:fPr>
                  <m:ctrlPr>
                    <w:rPr>
                      <w:rFonts w:ascii="Cambria Math" w:eastAsia="Calibri" w:hAnsi="Sylfaen"/>
                      <w:bCs/>
                      <w:iCs/>
                      <w:sz w:val="28"/>
                      <w:szCs w:val="28"/>
                    </w:rPr>
                  </m:ctrlPr>
                </m:fPr>
                <m:num>
                  <m:eqArr>
                    <m:eqArrPr>
                      <m:ctrlPr>
                        <w:rPr>
                          <w:rFonts w:ascii="Cambria Math" w:eastAsia="Calibri" w:hAnsi="Sylfaen"/>
                          <w:bCs/>
                          <w:iCs/>
                          <w:sz w:val="28"/>
                          <w:szCs w:val="28"/>
                        </w:rPr>
                      </m:ctrlPr>
                    </m:eqArrPr>
                    <m:e>
                      <m:r>
                        <m:rPr>
                          <m:sty m:val="p"/>
                        </m:rPr>
                        <w:rPr>
                          <w:rFonts w:ascii="Cambria Math" w:eastAsia="Calibri" w:hAnsi="Sylfaen"/>
                          <w:sz w:val="28"/>
                          <w:szCs w:val="28"/>
                        </w:rPr>
                        <m:t xml:space="preserve">Number of students </m:t>
                      </m:r>
                      <m:ctrlPr>
                        <w:rPr>
                          <w:rFonts w:ascii="Cambria Math" w:eastAsia="Cambria Math" w:hAnsi="Sylfaen" w:cs="Cambria Math"/>
                          <w:bCs/>
                          <w:iCs/>
                          <w:sz w:val="28"/>
                          <w:szCs w:val="28"/>
                        </w:rPr>
                      </m:ctrlPr>
                    </m:e>
                    <m:e>
                      <m:r>
                        <m:rPr>
                          <m:sty m:val="p"/>
                        </m:rPr>
                        <w:rPr>
                          <w:rFonts w:ascii="Cambria Math" w:eastAsia="Calibri" w:hAnsi="Sylfaen"/>
                          <w:sz w:val="28"/>
                          <w:szCs w:val="28"/>
                        </w:rPr>
                        <m:t>qualifying in state,national,international level exams</m:t>
                      </m:r>
                    </m:e>
                  </m:eqArr>
                </m:num>
                <m:den>
                  <m:eqArr>
                    <m:eqArrPr>
                      <m:ctrlPr>
                        <w:rPr>
                          <w:rFonts w:ascii="Cambria Math" w:eastAsia="Calibri" w:hAnsi="Sylfaen"/>
                          <w:sz w:val="28"/>
                          <w:szCs w:val="28"/>
                        </w:rPr>
                      </m:ctrlPr>
                    </m:eqArrPr>
                    <m:e>
                      <m:eqArr>
                        <m:eqArrPr>
                          <m:ctrlPr>
                            <w:rPr>
                              <w:rFonts w:ascii="Cambria Math" w:eastAsia="Calibri" w:hAnsi="Sylfaen"/>
                              <w:sz w:val="28"/>
                              <w:szCs w:val="28"/>
                            </w:rPr>
                          </m:ctrlPr>
                        </m:eqArrPr>
                        <m:e>
                          <m:r>
                            <m:rPr>
                              <m:sty m:val="p"/>
                            </m:rPr>
                            <w:rPr>
                              <w:rFonts w:ascii="Cambria Math" w:eastAsia="Calibri" w:hAnsi="Sylfaen"/>
                              <w:sz w:val="28"/>
                              <w:szCs w:val="28"/>
                            </w:rPr>
                            <m:t xml:space="preserve"> Number of students  appeared </m:t>
                          </m:r>
                        </m:e>
                        <m:e>
                          <m:r>
                            <m:rPr>
                              <m:sty m:val="p"/>
                            </m:rPr>
                            <w:rPr>
                              <w:rFonts w:ascii="Cambria Math" w:eastAsia="Calibri" w:hAnsi="Sylfaen"/>
                              <w:sz w:val="28"/>
                              <w:szCs w:val="28"/>
                            </w:rPr>
                            <m:t xml:space="preserve"> for the state, national, International level exams</m:t>
                          </m:r>
                        </m:e>
                      </m:eqArr>
                    </m:e>
                  </m:eqArr>
                </m:den>
              </m:f>
              <m:r>
                <m:rPr>
                  <m:sty m:val="p"/>
                </m:rPr>
                <w:rPr>
                  <w:rFonts w:ascii="Cambria Math" w:eastAsia="Calibri" w:hAnsi="Sylfaen"/>
                  <w:sz w:val="28"/>
                  <w:szCs w:val="28"/>
                </w:rPr>
                <m:t xml:space="preserve">X </m:t>
              </m:r>
              <m:r>
                <m:rPr>
                  <m:sty m:val="b"/>
                </m:rPr>
                <w:rPr>
                  <w:rFonts w:ascii="Cambria Math" w:eastAsia="Calibri" w:hAnsi="Cambria Math"/>
                  <w:sz w:val="28"/>
                  <w:szCs w:val="28"/>
                </w:rPr>
                <m:t>100</m:t>
              </m:r>
            </m:oMath>
            <w:r w:rsidRPr="009C3EC2">
              <w:rPr>
                <w:b/>
                <w:color w:val="000000"/>
                <w:sz w:val="24"/>
                <w:szCs w:val="24"/>
              </w:rPr>
              <w:t xml:space="preserve"> </w:t>
            </w:r>
            <w:r w:rsidR="00E1124E" w:rsidRPr="009C3EC2">
              <w:rPr>
                <w:b/>
                <w:color w:val="000000"/>
                <w:sz w:val="24"/>
                <w:szCs w:val="24"/>
              </w:rPr>
              <w:fldChar w:fldCharType="begin"/>
            </w:r>
            <w:r w:rsidRPr="009C3EC2">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hAnsi="Cambria Math"/>
                          <w:sz w:val="28"/>
                          <w:szCs w:val="28"/>
                        </w:rPr>
                        <m:t xml:space="preserve">Number of students </m:t>
                      </m:r>
                      <m:ctrlPr>
                        <w:rPr>
                          <w:rFonts w:ascii="Cambria Math" w:eastAsia="Cambria Math" w:hAnsi="Cambria Math"/>
                          <w:bCs/>
                          <w:iCs/>
                          <w:sz w:val="28"/>
                          <w:szCs w:val="28"/>
                        </w:rPr>
                      </m:ctrlPr>
                    </m:e>
                    <m:e>
                      <m:r>
                        <m:rPr>
                          <m:sty m:val="p"/>
                        </m:rPr>
                        <w:rPr>
                          <w:rFonts w:ascii="Cambria Math" w:hAnsi="Cambria Math"/>
                          <w:sz w:val="28"/>
                          <w:szCs w:val="28"/>
                        </w:rPr>
                        <m:t>qualifying in state,national,</m:t>
                      </m:r>
                      <m:ctrlPr>
                        <w:rPr>
                          <w:rFonts w:ascii="Cambria Math" w:eastAsia="Cambria Math" w:hAnsi="Cambria Math" w:cs="Cambria Math"/>
                          <w:sz w:val="28"/>
                          <w:szCs w:val="28"/>
                        </w:rPr>
                      </m:ctrlPr>
                    </m:e>
                    <m:e>
                      <m:r>
                        <m:rPr>
                          <m:sty m:val="p"/>
                        </m:rPr>
                        <w:rPr>
                          <w:rFonts w:ascii="Cambria Math" w:hAnsi="Cambria Math"/>
                          <w:sz w:val="28"/>
                          <w:szCs w:val="28"/>
                        </w:rPr>
                        <m:t>international level exams</m:t>
                      </m:r>
                    </m:e>
                  </m:eqArr>
                </m:num>
                <m:den>
                  <m:eqArr>
                    <m:eqArrPr>
                      <m:ctrlPr>
                        <w:rPr>
                          <w:rFonts w:ascii="Cambria Math" w:hAnsi="Cambria Math"/>
                          <w:sz w:val="28"/>
                          <w:szCs w:val="28"/>
                        </w:rPr>
                      </m:ctrlPr>
                    </m:eqArrPr>
                    <m:e>
                      <m:eqArr>
                        <m:eqArrPr>
                          <m:ctrlPr>
                            <w:rPr>
                              <w:rFonts w:ascii="Cambria Math" w:hAnsi="Cambria Math"/>
                              <w:sz w:val="28"/>
                              <w:szCs w:val="28"/>
                            </w:rPr>
                          </m:ctrlPr>
                        </m:eqArrPr>
                        <m:e>
                          <m:r>
                            <m:rPr>
                              <m:sty m:val="p"/>
                            </m:rPr>
                            <w:rPr>
                              <w:rFonts w:ascii="Cambria Math" w:hAnsi="Cambria Math"/>
                              <w:sz w:val="28"/>
                              <w:szCs w:val="28"/>
                            </w:rPr>
                            <m:t xml:space="preserve">Total number of students  who have  appeared </m:t>
                          </m:r>
                        </m:e>
                        <m:e>
                          <m:r>
                            <m:rPr>
                              <m:sty m:val="p"/>
                            </m:rPr>
                            <w:rPr>
                              <w:rFonts w:ascii="Cambria Math" w:hAnsi="Cambria Math"/>
                              <w:sz w:val="28"/>
                              <w:szCs w:val="28"/>
                            </w:rPr>
                            <m:t xml:space="preserve"> for these exams </m:t>
                          </m:r>
                        </m:e>
                      </m:eqAr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9C3EC2">
              <w:rPr>
                <w:b/>
                <w:color w:val="000000"/>
                <w:sz w:val="24"/>
                <w:szCs w:val="24"/>
              </w:rPr>
              <w:instrText xml:space="preserve"> </w:instrText>
            </w:r>
            <w:r w:rsidR="00E1124E" w:rsidRPr="009C3EC2">
              <w:rPr>
                <w:b/>
                <w:color w:val="000000"/>
                <w:sz w:val="24"/>
                <w:szCs w:val="24"/>
              </w:rPr>
              <w:fldChar w:fldCharType="end"/>
            </w:r>
          </w:p>
          <w:p w:rsidR="000D1A50" w:rsidRPr="009C3EC2" w:rsidRDefault="000D1A50" w:rsidP="00300587">
            <w:pPr>
              <w:rPr>
                <w:b/>
                <w:bCs/>
                <w:iCs/>
                <w:color w:val="000000"/>
                <w:sz w:val="24"/>
                <w:szCs w:val="24"/>
              </w:rPr>
            </w:pPr>
          </w:p>
          <w:p w:rsidR="000D1A50" w:rsidRPr="009C3EC2" w:rsidRDefault="000D1A50" w:rsidP="00300587">
            <w:pPr>
              <w:jc w:val="center"/>
              <w:rPr>
                <w:color w:val="000000"/>
                <w:sz w:val="24"/>
                <w:szCs w:val="24"/>
              </w:rPr>
            </w:pPr>
            <w:r w:rsidRPr="009C3EC2">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9C3EC2" w:rsidRDefault="000D1A50" w:rsidP="00300587">
            <w:pPr>
              <w:jc w:val="center"/>
              <w:rPr>
                <w:color w:val="000000"/>
                <w:sz w:val="24"/>
                <w:szCs w:val="24"/>
              </w:rPr>
            </w:pPr>
          </w:p>
          <w:p w:rsidR="00891F3F" w:rsidRDefault="00891F3F" w:rsidP="00300587">
            <w:pPr>
              <w:rPr>
                <w:b/>
                <w:color w:val="000000"/>
              </w:rPr>
            </w:pPr>
          </w:p>
          <w:p w:rsidR="000D1A50" w:rsidRPr="009C3EC2" w:rsidRDefault="000D1A50" w:rsidP="00300587">
            <w:pPr>
              <w:rPr>
                <w:b/>
                <w:color w:val="000000"/>
              </w:rPr>
            </w:pPr>
            <w:r w:rsidRPr="009C3EC2">
              <w:rPr>
                <w:b/>
                <w:color w:val="000000"/>
              </w:rPr>
              <w:t xml:space="preserve">File Description (Upload) </w:t>
            </w:r>
          </w:p>
          <w:p w:rsidR="000D1A50" w:rsidRPr="009C3EC2" w:rsidRDefault="000D1A50" w:rsidP="000D1A50">
            <w:pPr>
              <w:numPr>
                <w:ilvl w:val="0"/>
                <w:numId w:val="174"/>
              </w:numPr>
              <w:spacing w:line="276" w:lineRule="auto"/>
              <w:rPr>
                <w:color w:val="000000"/>
              </w:rPr>
            </w:pPr>
            <w:r w:rsidRPr="009C3EC2">
              <w:rPr>
                <w:color w:val="000000"/>
              </w:rPr>
              <w:t>Upload supporting data for the same</w:t>
            </w:r>
          </w:p>
          <w:p w:rsidR="000D1A50" w:rsidRPr="009C3EC2" w:rsidRDefault="000D1A50" w:rsidP="000D1A50">
            <w:pPr>
              <w:numPr>
                <w:ilvl w:val="0"/>
                <w:numId w:val="174"/>
              </w:numPr>
              <w:spacing w:line="276" w:lineRule="auto"/>
              <w:rPr>
                <w:color w:val="000000"/>
              </w:rPr>
            </w:pPr>
            <w:r w:rsidRPr="009C3EC2">
              <w:rPr>
                <w:color w:val="000000"/>
              </w:rPr>
              <w:t>Any additional information</w:t>
            </w:r>
          </w:p>
          <w:p w:rsidR="000D1A50" w:rsidRPr="009C3EC2" w:rsidRDefault="000D1A50" w:rsidP="000D1A50">
            <w:pPr>
              <w:numPr>
                <w:ilvl w:val="0"/>
                <w:numId w:val="174"/>
              </w:numPr>
              <w:spacing w:line="276" w:lineRule="auto"/>
              <w:rPr>
                <w:bCs/>
                <w:color w:val="000000"/>
                <w:sz w:val="24"/>
                <w:szCs w:val="24"/>
              </w:rPr>
            </w:pPr>
            <w:r w:rsidRPr="009C3EC2">
              <w:rPr>
                <w:color w:val="000000"/>
              </w:rPr>
              <w:t xml:space="preserve">Number of students qualifying in state/ national/ international level examinations during the last five years (Data Template) </w:t>
            </w:r>
          </w:p>
        </w:tc>
        <w:tc>
          <w:tcPr>
            <w:tcW w:w="1440" w:type="dxa"/>
            <w:tcBorders>
              <w:left w:val="single" w:sz="4" w:space="0" w:color="auto"/>
              <w:right w:val="single" w:sz="4" w:space="0" w:color="auto"/>
            </w:tcBorders>
          </w:tcPr>
          <w:p w:rsidR="000D1A50" w:rsidRPr="009C3EC2" w:rsidRDefault="000D1A50" w:rsidP="00300587">
            <w:pPr>
              <w:jc w:val="center"/>
              <w:rPr>
                <w:b/>
                <w:bCs/>
                <w:iCs/>
                <w:color w:val="000000"/>
                <w:sz w:val="24"/>
                <w:szCs w:val="24"/>
              </w:rPr>
            </w:pPr>
            <w:r w:rsidRPr="009C3EC2">
              <w:rPr>
                <w:b/>
                <w:color w:val="000000"/>
                <w:sz w:val="24"/>
                <w:szCs w:val="24"/>
              </w:rPr>
              <w:lastRenderedPageBreak/>
              <w:t>10</w:t>
            </w:r>
          </w:p>
        </w:tc>
      </w:tr>
      <w:tr w:rsidR="000D1A50" w:rsidRPr="00093E46" w:rsidTr="00300587">
        <w:trPr>
          <w:trHeight w:val="264"/>
        </w:trPr>
        <w:tc>
          <w:tcPr>
            <w:tcW w:w="1350" w:type="dxa"/>
            <w:tcBorders>
              <w:lef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lastRenderedPageBreak/>
              <w:t>5.2.2</w:t>
            </w:r>
          </w:p>
          <w:p w:rsidR="000D1A50" w:rsidRPr="009C3EC2" w:rsidRDefault="000D1A50" w:rsidP="00300587">
            <w:pPr>
              <w:jc w:val="center"/>
              <w:rPr>
                <w:b/>
                <w:bCs/>
                <w:color w:val="000000"/>
                <w:sz w:val="24"/>
                <w:szCs w:val="24"/>
              </w:rPr>
            </w:pPr>
          </w:p>
          <w:p w:rsidR="000D1A50" w:rsidRPr="009C3EC2" w:rsidRDefault="000D1A50" w:rsidP="00300587">
            <w:pPr>
              <w:jc w:val="center"/>
              <w:rPr>
                <w:b/>
                <w:bCs/>
                <w:color w:val="000000"/>
                <w:sz w:val="24"/>
                <w:szCs w:val="24"/>
              </w:rPr>
            </w:pPr>
            <w:r w:rsidRPr="009C3EC2">
              <w:rPr>
                <w:b/>
                <w:bCs/>
                <w:color w:val="000000"/>
                <w:sz w:val="24"/>
                <w:szCs w:val="24"/>
              </w:rPr>
              <w:t>Q</w:t>
            </w:r>
            <w:r w:rsidRPr="009C3EC2">
              <w:rPr>
                <w:b/>
                <w:bCs/>
                <w:color w:val="000000"/>
                <w:sz w:val="24"/>
                <w:szCs w:val="24"/>
                <w:vertAlign w:val="subscript"/>
              </w:rPr>
              <w:t>n</w:t>
            </w:r>
            <w:r w:rsidRPr="009C3EC2">
              <w:rPr>
                <w:b/>
                <w:bCs/>
                <w:color w:val="000000"/>
                <w:sz w:val="24"/>
                <w:szCs w:val="24"/>
              </w:rPr>
              <w:t>M</w:t>
            </w:r>
          </w:p>
          <w:p w:rsidR="000D1A50" w:rsidRPr="009C3EC2" w:rsidRDefault="000D1A50" w:rsidP="00300587">
            <w:pPr>
              <w:jc w:val="center"/>
              <w:rPr>
                <w:b/>
                <w:bCs/>
                <w:color w:val="000000"/>
                <w:sz w:val="24"/>
                <w:szCs w:val="24"/>
              </w:rPr>
            </w:pPr>
          </w:p>
        </w:tc>
        <w:tc>
          <w:tcPr>
            <w:tcW w:w="7200" w:type="dxa"/>
          </w:tcPr>
          <w:p w:rsidR="000D1A50" w:rsidRPr="009C3EC2" w:rsidRDefault="000D1A50" w:rsidP="00300587">
            <w:pPr>
              <w:rPr>
                <w:b/>
                <w:bCs/>
                <w:i/>
                <w:color w:val="000000"/>
                <w:sz w:val="24"/>
                <w:szCs w:val="24"/>
              </w:rPr>
            </w:pPr>
            <w:r w:rsidRPr="009C3EC2">
              <w:rPr>
                <w:b/>
                <w:bCs/>
                <w:i/>
                <w:color w:val="000000"/>
                <w:sz w:val="24"/>
                <w:szCs w:val="24"/>
              </w:rPr>
              <w:t>Average percentage of placement of outgoing students during the last five years</w:t>
            </w:r>
          </w:p>
          <w:p w:rsidR="000D1A50" w:rsidRPr="009C3EC2" w:rsidRDefault="000D1A50" w:rsidP="00300587">
            <w:pPr>
              <w:rPr>
                <w:b/>
                <w:bCs/>
                <w:i/>
                <w:color w:val="000000"/>
                <w:sz w:val="24"/>
                <w:szCs w:val="24"/>
              </w:rPr>
            </w:pPr>
          </w:p>
          <w:p w:rsidR="000D1A50" w:rsidRPr="009C3EC2" w:rsidRDefault="000D1A50" w:rsidP="00300587">
            <w:pPr>
              <w:jc w:val="both"/>
              <w:rPr>
                <w:color w:val="000000"/>
                <w:sz w:val="24"/>
                <w:szCs w:val="24"/>
              </w:rPr>
            </w:pPr>
            <w:r>
              <w:rPr>
                <w:color w:val="000000"/>
                <w:sz w:val="24"/>
                <w:szCs w:val="24"/>
              </w:rPr>
              <w:t>5.2.2</w:t>
            </w:r>
            <w:r w:rsidRPr="009C3EC2">
              <w:rPr>
                <w:color w:val="000000"/>
                <w:sz w:val="24"/>
                <w:szCs w:val="24"/>
              </w:rPr>
              <w:t xml:space="preserve">.1: Number of outgoing students placed year wise during the last five years </w:t>
            </w: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Year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Number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bl>
          <w:p w:rsidR="000D1A50" w:rsidRPr="009C3EC2" w:rsidRDefault="000D1A50" w:rsidP="00300587">
            <w:pPr>
              <w:rPr>
                <w:bCs/>
                <w:color w:val="000000"/>
                <w:sz w:val="24"/>
                <w:szCs w:val="24"/>
              </w:rPr>
            </w:pPr>
            <w:r w:rsidRPr="009C3EC2">
              <w:rPr>
                <w:bCs/>
                <w:color w:val="000000"/>
                <w:sz w:val="24"/>
                <w:szCs w:val="24"/>
              </w:rPr>
              <w:t>Data Requirement for last five years:</w:t>
            </w:r>
            <w:r w:rsidRPr="009C3EC2">
              <w:rPr>
                <w:bCs/>
                <w:color w:val="000000"/>
                <w:szCs w:val="24"/>
              </w:rPr>
              <w:t xml:space="preserve"> (As per Data Template)</w:t>
            </w:r>
          </w:p>
          <w:p w:rsidR="000D1A50" w:rsidRPr="009C3EC2" w:rsidRDefault="000D1A50" w:rsidP="000D1A50">
            <w:pPr>
              <w:numPr>
                <w:ilvl w:val="0"/>
                <w:numId w:val="39"/>
              </w:numPr>
              <w:contextualSpacing/>
              <w:rPr>
                <w:iCs/>
                <w:color w:val="000000"/>
                <w:sz w:val="24"/>
                <w:szCs w:val="24"/>
              </w:rPr>
            </w:pPr>
            <w:r w:rsidRPr="009C3EC2">
              <w:rPr>
                <w:iCs/>
                <w:color w:val="000000"/>
                <w:sz w:val="24"/>
                <w:szCs w:val="24"/>
              </w:rPr>
              <w:t>Name of the employer with contact details</w:t>
            </w:r>
          </w:p>
          <w:p w:rsidR="000D1A50" w:rsidRPr="009C3EC2" w:rsidRDefault="000D1A50" w:rsidP="000D1A50">
            <w:pPr>
              <w:numPr>
                <w:ilvl w:val="0"/>
                <w:numId w:val="39"/>
              </w:numPr>
              <w:contextualSpacing/>
              <w:rPr>
                <w:b/>
                <w:color w:val="000000"/>
                <w:sz w:val="24"/>
                <w:szCs w:val="24"/>
              </w:rPr>
            </w:pPr>
            <w:r w:rsidRPr="009C3EC2">
              <w:rPr>
                <w:color w:val="000000"/>
                <w:sz w:val="24"/>
                <w:szCs w:val="24"/>
              </w:rPr>
              <w:t>Number of students placed</w:t>
            </w:r>
          </w:p>
          <w:p w:rsidR="000D1A50" w:rsidRPr="009C3EC2" w:rsidRDefault="000D1A50" w:rsidP="00300587">
            <w:pPr>
              <w:rPr>
                <w:bCs/>
                <w:color w:val="000000"/>
                <w:sz w:val="24"/>
                <w:szCs w:val="24"/>
              </w:rPr>
            </w:pPr>
          </w:p>
          <w:p w:rsidR="000D1A50" w:rsidRPr="009C3EC2" w:rsidRDefault="000D1A50" w:rsidP="00300587">
            <w:pPr>
              <w:rPr>
                <w:b/>
                <w:bCs/>
                <w:color w:val="000000"/>
                <w:sz w:val="24"/>
                <w:szCs w:val="24"/>
              </w:rPr>
            </w:pPr>
            <w:r w:rsidRPr="009C3EC2">
              <w:rPr>
                <w:bCs/>
                <w:color w:val="000000"/>
                <w:sz w:val="24"/>
                <w:szCs w:val="24"/>
              </w:rPr>
              <w:t>Formula:</w:t>
            </w:r>
            <w:r w:rsidRPr="009C3EC2">
              <w:rPr>
                <w:b/>
                <w:bCs/>
                <w:color w:val="000000"/>
                <w:sz w:val="24"/>
                <w:szCs w:val="24"/>
              </w:rPr>
              <w:t xml:space="preserve"> </w:t>
            </w:r>
          </w:p>
          <w:p w:rsidR="000D1A50" w:rsidRPr="009C3EC2" w:rsidRDefault="000D1A50" w:rsidP="00300587">
            <w:pPr>
              <w:rPr>
                <w:b/>
                <w:color w:val="000000"/>
                <w:sz w:val="24"/>
                <w:szCs w:val="24"/>
              </w:rPr>
            </w:pPr>
            <w:r w:rsidRPr="009C3EC2">
              <w:rPr>
                <w:bCs/>
                <w:iCs/>
                <w:color w:val="000000"/>
                <w:sz w:val="24"/>
                <w:szCs w:val="24"/>
              </w:rPr>
              <w:t>Percentage per year</w:t>
            </w:r>
            <w:r w:rsidRPr="009C3EC2">
              <w:rPr>
                <w:b/>
                <w:bCs/>
                <w:iCs/>
                <w:color w:val="000000"/>
                <w:sz w:val="24"/>
                <w:szCs w:val="24"/>
              </w:rPr>
              <w:t xml:space="preserve"> = </w:t>
            </w:r>
            <m:oMath>
              <m:f>
                <m:fPr>
                  <m:ctrlPr>
                    <w:rPr>
                      <w:rFonts w:ascii="Cambria Math" w:eastAsia="Calibri" w:hAnsi="Sylfaen"/>
                      <w:bCs/>
                      <w:iCs/>
                      <w:sz w:val="20"/>
                      <w:szCs w:val="20"/>
                    </w:rPr>
                  </m:ctrlPr>
                </m:fPr>
                <m:num>
                  <m:eqArr>
                    <m:eqArrPr>
                      <m:ctrlPr>
                        <w:rPr>
                          <w:rFonts w:ascii="Cambria Math" w:eastAsia="Calibri" w:hAnsi="Sylfaen"/>
                          <w:bCs/>
                          <w:iCs/>
                          <w:sz w:val="20"/>
                          <w:szCs w:val="20"/>
                        </w:rPr>
                      </m:ctrlPr>
                    </m:eqArrPr>
                    <m:e>
                      <m:r>
                        <m:rPr>
                          <m:sty m:val="p"/>
                        </m:rPr>
                        <w:rPr>
                          <w:rFonts w:ascii="Cambria Math" w:eastAsia="Calibri" w:hAnsi="Sylfaen"/>
                          <w:sz w:val="20"/>
                          <w:szCs w:val="20"/>
                        </w:rPr>
                        <m:t>Number of outgoing students placed</m:t>
                      </m:r>
                      <m:ctrlPr>
                        <w:rPr>
                          <w:rFonts w:ascii="Cambria Math" w:eastAsia="Cambria Math" w:hAnsi="Sylfaen" w:cs="Cambria Math"/>
                          <w:bCs/>
                          <w:iCs/>
                          <w:sz w:val="20"/>
                          <w:szCs w:val="20"/>
                        </w:rPr>
                      </m:ctrlPr>
                    </m:e>
                    <m:e>
                      <m:r>
                        <m:rPr>
                          <m:sty m:val="p"/>
                        </m:rPr>
                        <w:rPr>
                          <w:rFonts w:ascii="Cambria Math" w:eastAsia="Calibri" w:hAnsi="Sylfaen"/>
                          <w:sz w:val="20"/>
                          <w:szCs w:val="20"/>
                        </w:rPr>
                        <m:t xml:space="preserve"> </m:t>
                      </m:r>
                      <m:ctrlPr>
                        <w:rPr>
                          <w:rFonts w:ascii="Cambria Math" w:eastAsia="Cambria Math" w:hAnsi="Sylfaen" w:cs="Cambria Math"/>
                          <w:sz w:val="20"/>
                          <w:szCs w:val="20"/>
                        </w:rPr>
                      </m:ctrlPr>
                    </m:e>
                    <m:e>
                      <m:r>
                        <m:rPr>
                          <m:sty m:val="p"/>
                        </m:rPr>
                        <w:rPr>
                          <w:rFonts w:ascii="Cambria Math" w:eastAsia="Calibri" w:hAnsi="Sylfaen"/>
                          <w:sz w:val="20"/>
                          <w:szCs w:val="20"/>
                        </w:rPr>
                        <m:t xml:space="preserve">  </m:t>
                      </m:r>
                    </m:e>
                  </m:eqArr>
                </m:num>
                <m:den>
                  <m:eqArr>
                    <m:eqArrPr>
                      <m:ctrlPr>
                        <w:rPr>
                          <w:rFonts w:ascii="Cambria Math" w:eastAsia="Calibri" w:hAnsi="Sylfaen"/>
                          <w:sz w:val="20"/>
                          <w:szCs w:val="20"/>
                        </w:rPr>
                      </m:ctrlPr>
                    </m:eqArrPr>
                    <m:e>
                      <m:r>
                        <m:rPr>
                          <m:sty m:val="p"/>
                        </m:rPr>
                        <w:rPr>
                          <w:rFonts w:ascii="Cambria Math" w:eastAsia="Calibri" w:hAnsi="Sylfaen"/>
                          <w:sz w:val="20"/>
                          <w:szCs w:val="20"/>
                        </w:rPr>
                        <m:t xml:space="preserve">Number of outgoing students </m:t>
                      </m:r>
                    </m:e>
                  </m:eqArr>
                </m:den>
              </m:f>
              <m:r>
                <m:rPr>
                  <m:sty m:val="p"/>
                </m:rPr>
                <w:rPr>
                  <w:rFonts w:ascii="Cambria Math" w:eastAsia="Calibri" w:hAnsi="Sylfaen"/>
                  <w:sz w:val="20"/>
                  <w:szCs w:val="20"/>
                </w:rPr>
                <m:t xml:space="preserve">X </m:t>
              </m:r>
              <m:r>
                <m:rPr>
                  <m:sty m:val="b"/>
                </m:rPr>
                <w:rPr>
                  <w:rFonts w:ascii="Cambria Math" w:eastAsia="Calibri" w:hAnsi="Cambria Math"/>
                  <w:sz w:val="20"/>
                  <w:szCs w:val="20"/>
                </w:rPr>
                <m:t>100</m:t>
              </m:r>
            </m:oMath>
            <w:r w:rsidRPr="009C3EC2">
              <w:rPr>
                <w:b/>
                <w:color w:val="000000"/>
                <w:sz w:val="24"/>
                <w:szCs w:val="24"/>
              </w:rPr>
              <w:t xml:space="preserve"> </w:t>
            </w:r>
            <w:r w:rsidR="00E1124E" w:rsidRPr="009C3EC2">
              <w:rPr>
                <w:b/>
                <w:color w:val="000000"/>
                <w:sz w:val="24"/>
                <w:szCs w:val="24"/>
              </w:rPr>
              <w:fldChar w:fldCharType="begin"/>
            </w:r>
            <w:r w:rsidRPr="009C3EC2">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hAnsi="Cambria Math"/>
                          <w:sz w:val="28"/>
                          <w:szCs w:val="28"/>
                        </w:rPr>
                        <m:t>Number of outgoing students placed</m:t>
                      </m:r>
                      <m:ctrlPr>
                        <w:rPr>
                          <w:rFonts w:ascii="Cambria Math" w:eastAsia="Cambria Math" w:hAnsi="Cambria Math"/>
                          <w:bCs/>
                          <w:iCs/>
                          <w:sz w:val="28"/>
                          <w:szCs w:val="28"/>
                        </w:rPr>
                      </m:ctrlPr>
                    </m:e>
                    <m:e>
                      <m:r>
                        <m:rPr>
                          <m:sty m:val="p"/>
                        </m:rPr>
                        <w:rPr>
                          <w:rFonts w:ascii="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number of outgoing students </m:t>
                      </m: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9C3EC2">
              <w:rPr>
                <w:b/>
                <w:color w:val="000000"/>
                <w:sz w:val="24"/>
                <w:szCs w:val="24"/>
              </w:rPr>
              <w:instrText xml:space="preserve"> </w:instrText>
            </w:r>
            <w:r w:rsidR="00E1124E" w:rsidRPr="009C3EC2">
              <w:rPr>
                <w:b/>
                <w:color w:val="000000"/>
                <w:sz w:val="24"/>
                <w:szCs w:val="24"/>
              </w:rPr>
              <w:fldChar w:fldCharType="end"/>
            </w:r>
          </w:p>
          <w:p w:rsidR="000D1A50" w:rsidRPr="009C3EC2" w:rsidRDefault="000D1A50" w:rsidP="00300587">
            <w:pPr>
              <w:rPr>
                <w:b/>
                <w:bCs/>
                <w:iCs/>
                <w:color w:val="000000"/>
                <w:sz w:val="24"/>
                <w:szCs w:val="24"/>
              </w:rPr>
            </w:pPr>
          </w:p>
          <w:p w:rsidR="000D1A50" w:rsidRPr="009C3EC2" w:rsidRDefault="000D1A50" w:rsidP="00300587">
            <w:pPr>
              <w:jc w:val="center"/>
              <w:rPr>
                <w:color w:val="000000"/>
                <w:sz w:val="28"/>
                <w:szCs w:val="28"/>
              </w:rPr>
            </w:pPr>
            <w:r w:rsidRPr="009C3EC2">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9C3EC2" w:rsidRDefault="000D1A50" w:rsidP="00300587">
            <w:pPr>
              <w:rPr>
                <w:color w:val="000000"/>
                <w:sz w:val="24"/>
                <w:szCs w:val="24"/>
              </w:rPr>
            </w:pPr>
          </w:p>
          <w:p w:rsidR="000D1A50" w:rsidRPr="009C3EC2" w:rsidRDefault="000D1A50" w:rsidP="00300587">
            <w:pPr>
              <w:rPr>
                <w:b/>
                <w:color w:val="000000"/>
              </w:rPr>
            </w:pPr>
            <w:r w:rsidRPr="009C3EC2">
              <w:rPr>
                <w:b/>
                <w:color w:val="000000"/>
              </w:rPr>
              <w:t xml:space="preserve">File Description (Upload) </w:t>
            </w:r>
          </w:p>
          <w:p w:rsidR="000D1A50" w:rsidRPr="009C3EC2" w:rsidRDefault="000D1A50" w:rsidP="000D1A50">
            <w:pPr>
              <w:numPr>
                <w:ilvl w:val="0"/>
                <w:numId w:val="172"/>
              </w:numPr>
              <w:spacing w:line="276" w:lineRule="auto"/>
              <w:rPr>
                <w:color w:val="000000"/>
              </w:rPr>
            </w:pPr>
            <w:r w:rsidRPr="009C3EC2">
              <w:rPr>
                <w:color w:val="000000"/>
              </w:rPr>
              <w:t>Self attested list of students placed</w:t>
            </w:r>
          </w:p>
          <w:p w:rsidR="000D1A50" w:rsidRPr="009C3EC2" w:rsidRDefault="000D1A50" w:rsidP="000D1A50">
            <w:pPr>
              <w:numPr>
                <w:ilvl w:val="0"/>
                <w:numId w:val="172"/>
              </w:numPr>
              <w:spacing w:line="276" w:lineRule="auto"/>
              <w:rPr>
                <w:color w:val="000000"/>
              </w:rPr>
            </w:pPr>
            <w:r w:rsidRPr="009C3EC2">
              <w:rPr>
                <w:color w:val="000000"/>
              </w:rPr>
              <w:t>Upload any additional information</w:t>
            </w:r>
          </w:p>
          <w:p w:rsidR="000D1A50" w:rsidRPr="009C3EC2" w:rsidRDefault="000D1A50" w:rsidP="000D1A50">
            <w:pPr>
              <w:numPr>
                <w:ilvl w:val="0"/>
                <w:numId w:val="172"/>
              </w:numPr>
              <w:spacing w:line="276" w:lineRule="auto"/>
              <w:rPr>
                <w:b/>
                <w:bCs/>
                <w:color w:val="000000"/>
                <w:sz w:val="24"/>
                <w:szCs w:val="24"/>
              </w:rPr>
            </w:pPr>
            <w:r w:rsidRPr="009C3EC2">
              <w:rPr>
                <w:color w:val="000000"/>
              </w:rPr>
              <w:t xml:space="preserve">Details of student placement during the last five years (Data Template) </w:t>
            </w:r>
          </w:p>
        </w:tc>
        <w:tc>
          <w:tcPr>
            <w:tcW w:w="1440" w:type="dxa"/>
          </w:tcPr>
          <w:p w:rsidR="000D1A50" w:rsidRPr="009C3EC2" w:rsidRDefault="000D1A50" w:rsidP="00300587">
            <w:pPr>
              <w:jc w:val="center"/>
              <w:rPr>
                <w:bCs/>
                <w:iCs/>
                <w:color w:val="000000"/>
                <w:sz w:val="24"/>
                <w:szCs w:val="24"/>
              </w:rPr>
            </w:pPr>
            <w:r w:rsidRPr="009C3EC2">
              <w:rPr>
                <w:b/>
                <w:color w:val="000000"/>
                <w:sz w:val="24"/>
                <w:szCs w:val="24"/>
              </w:rPr>
              <w:t>15</w:t>
            </w:r>
          </w:p>
        </w:tc>
      </w:tr>
      <w:tr w:rsidR="000D1A50" w:rsidRPr="00093E46" w:rsidTr="00300587">
        <w:trPr>
          <w:trHeight w:val="841"/>
        </w:trPr>
        <w:tc>
          <w:tcPr>
            <w:tcW w:w="1350" w:type="dxa"/>
            <w:tcBorders>
              <w:lef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t>5.2.3</w:t>
            </w:r>
          </w:p>
          <w:p w:rsidR="000D1A50" w:rsidRPr="009C3EC2" w:rsidRDefault="000D1A50" w:rsidP="00300587">
            <w:pPr>
              <w:jc w:val="center"/>
              <w:rPr>
                <w:b/>
                <w:bCs/>
                <w:color w:val="000000"/>
                <w:sz w:val="24"/>
                <w:szCs w:val="24"/>
              </w:rPr>
            </w:pPr>
          </w:p>
          <w:p w:rsidR="000D1A50" w:rsidRPr="009C3EC2" w:rsidRDefault="000D1A50" w:rsidP="00300587">
            <w:pPr>
              <w:jc w:val="center"/>
              <w:rPr>
                <w:b/>
                <w:bCs/>
                <w:color w:val="000000"/>
                <w:sz w:val="24"/>
                <w:szCs w:val="24"/>
              </w:rPr>
            </w:pPr>
            <w:r w:rsidRPr="009C3EC2">
              <w:rPr>
                <w:b/>
                <w:bCs/>
                <w:color w:val="000000"/>
                <w:sz w:val="24"/>
                <w:szCs w:val="24"/>
              </w:rPr>
              <w:t>Q</w:t>
            </w:r>
            <w:r w:rsidRPr="009C3EC2">
              <w:rPr>
                <w:b/>
                <w:bCs/>
                <w:color w:val="000000"/>
                <w:sz w:val="24"/>
                <w:szCs w:val="24"/>
                <w:vertAlign w:val="subscript"/>
              </w:rPr>
              <w:t>n</w:t>
            </w:r>
            <w:r w:rsidRPr="009C3EC2">
              <w:rPr>
                <w:b/>
                <w:bCs/>
                <w:color w:val="000000"/>
                <w:sz w:val="24"/>
                <w:szCs w:val="24"/>
              </w:rPr>
              <w:t>M</w:t>
            </w:r>
          </w:p>
          <w:p w:rsidR="000D1A50" w:rsidRPr="009C3EC2" w:rsidRDefault="000D1A50" w:rsidP="00300587">
            <w:pPr>
              <w:jc w:val="center"/>
              <w:rPr>
                <w:b/>
                <w:bCs/>
                <w:color w:val="000000"/>
                <w:sz w:val="24"/>
                <w:szCs w:val="24"/>
              </w:rPr>
            </w:pPr>
          </w:p>
        </w:tc>
        <w:tc>
          <w:tcPr>
            <w:tcW w:w="7200" w:type="dxa"/>
          </w:tcPr>
          <w:p w:rsidR="000D1A50" w:rsidRPr="009C3EC2" w:rsidRDefault="000D1A50" w:rsidP="00300587">
            <w:pPr>
              <w:rPr>
                <w:b/>
                <w:i/>
                <w:color w:val="000000"/>
                <w:sz w:val="24"/>
                <w:szCs w:val="24"/>
              </w:rPr>
            </w:pPr>
            <w:r w:rsidRPr="009C3EC2">
              <w:rPr>
                <w:b/>
                <w:bCs/>
                <w:i/>
                <w:color w:val="000000"/>
                <w:sz w:val="24"/>
                <w:szCs w:val="24"/>
              </w:rPr>
              <w:t>Percentage of recently graduated students who have progressed to higher education (previous graduating batch)</w:t>
            </w:r>
            <w:r w:rsidRPr="009C3EC2">
              <w:rPr>
                <w:b/>
                <w:i/>
                <w:color w:val="000000"/>
                <w:sz w:val="24"/>
                <w:szCs w:val="24"/>
              </w:rPr>
              <w:t xml:space="preserve"> </w:t>
            </w:r>
          </w:p>
          <w:p w:rsidR="000D1A50" w:rsidRPr="009C3EC2" w:rsidRDefault="000D1A50" w:rsidP="00300587">
            <w:pPr>
              <w:rPr>
                <w:b/>
                <w:i/>
                <w:color w:val="000000"/>
                <w:sz w:val="24"/>
                <w:szCs w:val="24"/>
              </w:rPr>
            </w:pPr>
          </w:p>
          <w:p w:rsidR="000D1A50" w:rsidRPr="009C3EC2" w:rsidRDefault="000D1A50" w:rsidP="00300587">
            <w:pPr>
              <w:rPr>
                <w:color w:val="000000"/>
                <w:sz w:val="24"/>
                <w:szCs w:val="24"/>
              </w:rPr>
            </w:pPr>
            <w:r w:rsidRPr="009C3EC2">
              <w:rPr>
                <w:color w:val="000000"/>
                <w:sz w:val="24"/>
                <w:szCs w:val="24"/>
              </w:rPr>
              <w:t>5.2.3.1: Number of outgoing students progressing to higher education</w:t>
            </w:r>
          </w:p>
          <w:p w:rsidR="000D1A50" w:rsidRPr="009C3EC2" w:rsidRDefault="000D1A50" w:rsidP="00300587">
            <w:pPr>
              <w:rPr>
                <w:bCs/>
                <w:color w:val="000000"/>
                <w:sz w:val="10"/>
                <w:szCs w:val="10"/>
              </w:rPr>
            </w:pPr>
          </w:p>
          <w:p w:rsidR="000D1A50" w:rsidRPr="009C3EC2" w:rsidRDefault="000D1A50" w:rsidP="00300587">
            <w:pPr>
              <w:rPr>
                <w:bCs/>
                <w:color w:val="000000"/>
                <w:sz w:val="24"/>
                <w:szCs w:val="24"/>
              </w:rPr>
            </w:pPr>
            <w:r w:rsidRPr="009C3EC2">
              <w:rPr>
                <w:bCs/>
                <w:color w:val="000000"/>
                <w:sz w:val="24"/>
                <w:szCs w:val="24"/>
              </w:rPr>
              <w:t xml:space="preserve">Data Requirement : </w:t>
            </w:r>
            <w:r w:rsidRPr="009C3EC2">
              <w:rPr>
                <w:bCs/>
                <w:color w:val="000000"/>
                <w:szCs w:val="24"/>
              </w:rPr>
              <w:t xml:space="preserve">(As per </w:t>
            </w:r>
            <w:r>
              <w:rPr>
                <w:bCs/>
                <w:color w:val="000000"/>
                <w:szCs w:val="24"/>
              </w:rPr>
              <w:t>Data Template</w:t>
            </w:r>
            <w:r w:rsidRPr="009C3EC2">
              <w:rPr>
                <w:bCs/>
                <w:color w:val="000000"/>
                <w:szCs w:val="24"/>
              </w:rPr>
              <w:t>)</w:t>
            </w:r>
          </w:p>
          <w:p w:rsidR="000D1A50" w:rsidRPr="009C3EC2" w:rsidRDefault="000D1A50" w:rsidP="00300587">
            <w:pPr>
              <w:rPr>
                <w:iCs/>
                <w:color w:val="000000"/>
                <w:sz w:val="24"/>
                <w:szCs w:val="24"/>
              </w:rPr>
            </w:pPr>
            <w:r w:rsidRPr="009C3EC2">
              <w:rPr>
                <w:iCs/>
                <w:color w:val="000000"/>
                <w:sz w:val="24"/>
                <w:szCs w:val="24"/>
              </w:rPr>
              <w:t>Number of students proceeding from</w:t>
            </w:r>
          </w:p>
          <w:p w:rsidR="000D1A50" w:rsidRPr="009C3EC2" w:rsidRDefault="000D1A50" w:rsidP="000D1A50">
            <w:pPr>
              <w:numPr>
                <w:ilvl w:val="0"/>
                <w:numId w:val="40"/>
              </w:numPr>
              <w:contextualSpacing/>
              <w:rPr>
                <w:color w:val="000000"/>
                <w:sz w:val="24"/>
                <w:szCs w:val="24"/>
              </w:rPr>
            </w:pPr>
            <w:r>
              <w:rPr>
                <w:color w:val="000000"/>
                <w:sz w:val="24"/>
                <w:szCs w:val="24"/>
              </w:rPr>
              <w:t>UG to PG</w:t>
            </w:r>
          </w:p>
          <w:p w:rsidR="000D1A50" w:rsidRPr="009C3EC2" w:rsidRDefault="000D1A50" w:rsidP="000D1A50">
            <w:pPr>
              <w:numPr>
                <w:ilvl w:val="0"/>
                <w:numId w:val="40"/>
              </w:numPr>
              <w:contextualSpacing/>
              <w:rPr>
                <w:color w:val="000000"/>
                <w:sz w:val="24"/>
                <w:szCs w:val="24"/>
              </w:rPr>
            </w:pPr>
            <w:r>
              <w:rPr>
                <w:color w:val="000000"/>
                <w:sz w:val="24"/>
                <w:szCs w:val="24"/>
              </w:rPr>
              <w:t>PG to MPhil</w:t>
            </w:r>
          </w:p>
          <w:p w:rsidR="000D1A50" w:rsidRPr="009C3EC2" w:rsidRDefault="000D1A50" w:rsidP="000D1A50">
            <w:pPr>
              <w:numPr>
                <w:ilvl w:val="0"/>
                <w:numId w:val="40"/>
              </w:numPr>
              <w:contextualSpacing/>
              <w:rPr>
                <w:color w:val="000000"/>
                <w:sz w:val="24"/>
                <w:szCs w:val="24"/>
              </w:rPr>
            </w:pPr>
            <w:r>
              <w:rPr>
                <w:color w:val="000000"/>
                <w:sz w:val="24"/>
                <w:szCs w:val="24"/>
              </w:rPr>
              <w:t>PG to PhD</w:t>
            </w:r>
          </w:p>
          <w:p w:rsidR="000D1A50" w:rsidRPr="009C3EC2" w:rsidRDefault="000D1A50" w:rsidP="000D1A50">
            <w:pPr>
              <w:numPr>
                <w:ilvl w:val="0"/>
                <w:numId w:val="40"/>
              </w:numPr>
              <w:contextualSpacing/>
              <w:rPr>
                <w:color w:val="000000"/>
                <w:sz w:val="24"/>
                <w:szCs w:val="24"/>
              </w:rPr>
            </w:pPr>
            <w:r w:rsidRPr="009C3EC2">
              <w:rPr>
                <w:color w:val="000000"/>
                <w:sz w:val="24"/>
                <w:szCs w:val="24"/>
              </w:rPr>
              <w:t>MPhil to PhD</w:t>
            </w:r>
          </w:p>
          <w:p w:rsidR="000D1A50" w:rsidRPr="004229F3" w:rsidRDefault="000D1A50" w:rsidP="000D1A50">
            <w:pPr>
              <w:numPr>
                <w:ilvl w:val="0"/>
                <w:numId w:val="40"/>
              </w:numPr>
              <w:contextualSpacing/>
              <w:rPr>
                <w:bCs/>
                <w:color w:val="000000"/>
                <w:sz w:val="24"/>
                <w:szCs w:val="24"/>
              </w:rPr>
            </w:pPr>
            <w:r>
              <w:rPr>
                <w:color w:val="000000"/>
                <w:sz w:val="24"/>
                <w:szCs w:val="24"/>
              </w:rPr>
              <w:t>PhD to Post doctoral</w:t>
            </w:r>
          </w:p>
          <w:p w:rsidR="000D1A50" w:rsidRPr="009C3EC2" w:rsidRDefault="000D1A50" w:rsidP="00300587">
            <w:pPr>
              <w:rPr>
                <w:bCs/>
                <w:color w:val="000000"/>
                <w:sz w:val="24"/>
                <w:szCs w:val="24"/>
              </w:rPr>
            </w:pPr>
          </w:p>
          <w:p w:rsidR="000D1A50" w:rsidRPr="009C3EC2" w:rsidRDefault="000D1A50" w:rsidP="00300587">
            <w:pPr>
              <w:rPr>
                <w:bCs/>
                <w:color w:val="000000"/>
                <w:sz w:val="24"/>
                <w:szCs w:val="24"/>
              </w:rPr>
            </w:pPr>
            <w:r w:rsidRPr="009C3EC2">
              <w:rPr>
                <w:bCs/>
                <w:color w:val="000000"/>
                <w:sz w:val="24"/>
                <w:szCs w:val="24"/>
              </w:rPr>
              <w:t xml:space="preserve">Formula: </w:t>
            </w:r>
          </w:p>
          <w:p w:rsidR="000D1A50" w:rsidRPr="009C3EC2" w:rsidRDefault="00E1124E" w:rsidP="00300587">
            <w:pPr>
              <w:jc w:val="center"/>
              <w:rPr>
                <w:color w:val="000000"/>
                <w:sz w:val="24"/>
                <w:szCs w:val="24"/>
              </w:rPr>
            </w:pPr>
            <m:oMathPara>
              <m:oMath>
                <m:f>
                  <m:fPr>
                    <m:ctrlPr>
                      <w:rPr>
                        <w:rFonts w:ascii="Cambria Math" w:hAnsi="Cambria Math"/>
                        <w:bCs/>
                        <w:iCs/>
                        <w:sz w:val="24"/>
                        <w:szCs w:val="24"/>
                      </w:rPr>
                    </m:ctrlPr>
                  </m:fPr>
                  <m:num>
                    <m:eqArr>
                      <m:eqArrPr>
                        <m:ctrlPr>
                          <w:rPr>
                            <w:rFonts w:ascii="Cambria Math" w:hAnsi="Cambria Math"/>
                            <w:bCs/>
                            <w:iCs/>
                            <w:sz w:val="24"/>
                            <w:szCs w:val="24"/>
                          </w:rPr>
                        </m:ctrlPr>
                      </m:eqArrPr>
                      <m:e>
                        <m:r>
                          <m:rPr>
                            <m:sty m:val="p"/>
                          </m:rPr>
                          <w:rPr>
                            <w:rFonts w:ascii="Cambria Math" w:hAnsi="Cambria Math"/>
                            <w:sz w:val="24"/>
                            <w:szCs w:val="24"/>
                          </w:rPr>
                          <m:t xml:space="preserve">Number of outgoing </m:t>
                        </m:r>
                        <m:ctrlPr>
                          <w:rPr>
                            <w:rFonts w:ascii="Cambria Math" w:eastAsia="Cambria Math" w:hAnsi="Cambria Math"/>
                            <w:bCs/>
                            <w:iCs/>
                            <w:sz w:val="24"/>
                            <w:szCs w:val="24"/>
                          </w:rPr>
                        </m:ctrlPr>
                      </m:e>
                      <m:e>
                        <m:r>
                          <m:rPr>
                            <m:sty m:val="p"/>
                          </m:rPr>
                          <w:rPr>
                            <w:rFonts w:ascii="Cambria Math" w:hAnsi="Cambria Math"/>
                            <w:sz w:val="24"/>
                            <w:szCs w:val="24"/>
                          </w:rPr>
                          <m:t>students progressing to higher education</m:t>
                        </m:r>
                      </m:e>
                    </m:eqArr>
                  </m:num>
                  <m:den>
                    <m:eqArr>
                      <m:eqArrPr>
                        <m:ctrlPr>
                          <w:rPr>
                            <w:rFonts w:ascii="Cambria Math" w:hAnsi="Cambria Math"/>
                            <w:sz w:val="24"/>
                            <w:szCs w:val="24"/>
                          </w:rPr>
                        </m:ctrlPr>
                      </m:eqArrPr>
                      <m:e>
                        <m:r>
                          <m:rPr>
                            <m:sty m:val="p"/>
                          </m:rPr>
                          <w:rPr>
                            <w:rFonts w:ascii="Cambria Math" w:hAnsi="Cambria Math"/>
                            <w:sz w:val="24"/>
                            <w:szCs w:val="24"/>
                          </w:rPr>
                          <m:t xml:space="preserve">Total number of final year students </m:t>
                        </m:r>
                      </m:e>
                    </m:eqArr>
                  </m:den>
                </m:f>
                <m:r>
                  <m:rPr>
                    <m:sty m:val="p"/>
                  </m:rPr>
                  <w:rPr>
                    <w:rFonts w:ascii="Cambria Math" w:hAnsi="Cambria Math"/>
                    <w:sz w:val="24"/>
                    <w:szCs w:val="24"/>
                  </w:rPr>
                  <m:t>X100</m:t>
                </m:r>
              </m:oMath>
            </m:oMathPara>
          </w:p>
          <w:p w:rsidR="000D1A50" w:rsidRPr="009C3EC2" w:rsidRDefault="000D1A50" w:rsidP="00300587">
            <w:pPr>
              <w:rPr>
                <w:b/>
                <w:i/>
                <w:iCs/>
                <w:noProof/>
                <w:color w:val="000000"/>
                <w:sz w:val="24"/>
                <w:szCs w:val="24"/>
              </w:rPr>
            </w:pPr>
          </w:p>
          <w:p w:rsidR="000D1A50" w:rsidRPr="009C3EC2" w:rsidRDefault="000D1A50" w:rsidP="00300587">
            <w:pPr>
              <w:rPr>
                <w:b/>
                <w:color w:val="000000"/>
              </w:rPr>
            </w:pPr>
            <w:r w:rsidRPr="009C3EC2">
              <w:rPr>
                <w:b/>
                <w:color w:val="000000"/>
              </w:rPr>
              <w:t xml:space="preserve">File Description (Upload) </w:t>
            </w:r>
          </w:p>
          <w:p w:rsidR="000D1A50" w:rsidRPr="009C3EC2" w:rsidRDefault="000D1A50" w:rsidP="000D1A50">
            <w:pPr>
              <w:numPr>
                <w:ilvl w:val="0"/>
                <w:numId w:val="173"/>
              </w:numPr>
              <w:spacing w:line="276" w:lineRule="auto"/>
              <w:rPr>
                <w:color w:val="000000"/>
              </w:rPr>
            </w:pPr>
            <w:r w:rsidRPr="009C3EC2">
              <w:rPr>
                <w:color w:val="000000"/>
              </w:rPr>
              <w:t>Upload supporting data for student/alumni</w:t>
            </w:r>
          </w:p>
          <w:p w:rsidR="000D1A50" w:rsidRPr="009C3EC2" w:rsidRDefault="000D1A50" w:rsidP="000D1A50">
            <w:pPr>
              <w:numPr>
                <w:ilvl w:val="0"/>
                <w:numId w:val="173"/>
              </w:numPr>
              <w:spacing w:line="276" w:lineRule="auto"/>
              <w:rPr>
                <w:color w:val="000000"/>
              </w:rPr>
            </w:pPr>
            <w:r w:rsidRPr="009C3EC2">
              <w:rPr>
                <w:color w:val="000000"/>
              </w:rPr>
              <w:t>Any additional information</w:t>
            </w:r>
          </w:p>
          <w:p w:rsidR="000D1A50" w:rsidRPr="009C3EC2" w:rsidRDefault="000D1A50" w:rsidP="000D1A50">
            <w:pPr>
              <w:numPr>
                <w:ilvl w:val="0"/>
                <w:numId w:val="173"/>
              </w:numPr>
              <w:spacing w:line="276" w:lineRule="auto"/>
              <w:rPr>
                <w:iCs/>
                <w:color w:val="000000"/>
                <w:sz w:val="24"/>
                <w:szCs w:val="24"/>
              </w:rPr>
            </w:pPr>
            <w:r w:rsidRPr="009C3EC2">
              <w:rPr>
                <w:color w:val="000000"/>
              </w:rPr>
              <w:lastRenderedPageBreak/>
              <w:t>Details of student progression to higher education (Data Template)</w:t>
            </w:r>
          </w:p>
        </w:tc>
        <w:tc>
          <w:tcPr>
            <w:tcW w:w="1440" w:type="dxa"/>
          </w:tcPr>
          <w:p w:rsidR="000D1A50" w:rsidRPr="009C3EC2" w:rsidRDefault="000D1A50" w:rsidP="00300587">
            <w:pPr>
              <w:jc w:val="center"/>
              <w:rPr>
                <w:b/>
                <w:bCs/>
                <w:iCs/>
                <w:color w:val="000000"/>
                <w:sz w:val="24"/>
                <w:szCs w:val="24"/>
              </w:rPr>
            </w:pPr>
            <w:r w:rsidRPr="009C3EC2">
              <w:rPr>
                <w:b/>
                <w:color w:val="000000"/>
                <w:sz w:val="24"/>
                <w:szCs w:val="24"/>
              </w:rPr>
              <w:lastRenderedPageBreak/>
              <w:t>15</w:t>
            </w:r>
          </w:p>
        </w:tc>
      </w:tr>
    </w:tbl>
    <w:p w:rsidR="000D1A50" w:rsidRPr="009C3EC2" w:rsidRDefault="000D1A50" w:rsidP="000D1A50">
      <w:pPr>
        <w:ind w:left="720" w:firstLine="720"/>
        <w:rPr>
          <w:b/>
          <w:bCs/>
          <w:color w:val="000000"/>
          <w:sz w:val="24"/>
          <w:szCs w:val="24"/>
        </w:rPr>
      </w:pPr>
      <w:r w:rsidRPr="009C3EC2">
        <w:rPr>
          <w:b/>
          <w:bCs/>
          <w:color w:val="000000"/>
          <w:sz w:val="24"/>
          <w:szCs w:val="24"/>
        </w:rPr>
        <w:lastRenderedPageBreak/>
        <w:t>Key Indicator - 5.3 Student Participation and Activities (20)</w:t>
      </w:r>
    </w:p>
    <w:p w:rsidR="000D1A50" w:rsidRPr="00093E46" w:rsidRDefault="000D1A50" w:rsidP="000D1A50">
      <w:pPr>
        <w:ind w:left="720" w:firstLine="720"/>
        <w:rPr>
          <w:color w:val="000000"/>
          <w:spacing w:val="-2"/>
          <w:sz w:val="24"/>
          <w:szCs w:val="24"/>
          <w:highlight w:val="yellow"/>
          <w:u w:val="single"/>
        </w:rPr>
      </w:pPr>
    </w:p>
    <w:tbl>
      <w:tblPr>
        <w:tblW w:w="992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3"/>
        <w:gridCol w:w="7513"/>
        <w:gridCol w:w="1417"/>
      </w:tblGrid>
      <w:tr w:rsidR="000D1A50" w:rsidRPr="00093E46" w:rsidTr="00300587">
        <w:trPr>
          <w:trHeight w:val="510"/>
        </w:trPr>
        <w:tc>
          <w:tcPr>
            <w:tcW w:w="993" w:type="dxa"/>
            <w:tcBorders>
              <w:top w:val="single" w:sz="4" w:space="0" w:color="auto"/>
              <w:left w:val="single" w:sz="4" w:space="0" w:color="auto"/>
              <w:right w:val="single" w:sz="4" w:space="0" w:color="auto"/>
            </w:tcBorders>
          </w:tcPr>
          <w:p w:rsidR="000D1A50" w:rsidRPr="00093E46" w:rsidRDefault="000D1A50" w:rsidP="00300587">
            <w:pPr>
              <w:rPr>
                <w:b/>
                <w:bCs/>
                <w:color w:val="000000"/>
                <w:sz w:val="24"/>
                <w:szCs w:val="24"/>
                <w:highlight w:val="yellow"/>
              </w:rPr>
            </w:pPr>
            <w:r w:rsidRPr="004229F3">
              <w:rPr>
                <w:b/>
                <w:bCs/>
                <w:color w:val="000000"/>
                <w:sz w:val="24"/>
                <w:szCs w:val="24"/>
              </w:rPr>
              <w:t>Metric No.</w:t>
            </w:r>
          </w:p>
        </w:tc>
        <w:tc>
          <w:tcPr>
            <w:tcW w:w="7513" w:type="dxa"/>
            <w:tcBorders>
              <w:top w:val="single" w:sz="4" w:space="0" w:color="auto"/>
              <w:left w:val="single" w:sz="4" w:space="0" w:color="auto"/>
              <w:right w:val="single" w:sz="4" w:space="0" w:color="auto"/>
            </w:tcBorders>
          </w:tcPr>
          <w:p w:rsidR="000D1A50" w:rsidRPr="00093E46" w:rsidRDefault="000D1A50" w:rsidP="00300587">
            <w:pPr>
              <w:jc w:val="center"/>
              <w:rPr>
                <w:b/>
                <w:bCs/>
                <w:color w:val="000000"/>
                <w:sz w:val="24"/>
                <w:szCs w:val="24"/>
                <w:highlight w:val="yellow"/>
              </w:rPr>
            </w:pPr>
          </w:p>
        </w:tc>
        <w:tc>
          <w:tcPr>
            <w:tcW w:w="1417" w:type="dxa"/>
            <w:tcBorders>
              <w:top w:val="single" w:sz="4" w:space="0" w:color="auto"/>
              <w:left w:val="single" w:sz="4" w:space="0" w:color="auto"/>
              <w:right w:val="single" w:sz="4" w:space="0" w:color="auto"/>
            </w:tcBorders>
          </w:tcPr>
          <w:p w:rsidR="000D1A50" w:rsidRPr="00093E46" w:rsidRDefault="000D1A50" w:rsidP="00300587">
            <w:pPr>
              <w:jc w:val="center"/>
              <w:rPr>
                <w:b/>
                <w:bCs/>
                <w:color w:val="000000"/>
                <w:sz w:val="24"/>
                <w:szCs w:val="24"/>
                <w:highlight w:val="yellow"/>
              </w:rPr>
            </w:pPr>
            <w:r w:rsidRPr="004229F3">
              <w:rPr>
                <w:b/>
                <w:bCs/>
                <w:color w:val="000000"/>
                <w:sz w:val="24"/>
                <w:szCs w:val="24"/>
              </w:rPr>
              <w:t>Weightage</w:t>
            </w:r>
          </w:p>
        </w:tc>
      </w:tr>
      <w:tr w:rsidR="000D1A50" w:rsidRPr="00093E46" w:rsidTr="00300587">
        <w:trPr>
          <w:trHeight w:val="710"/>
        </w:trPr>
        <w:tc>
          <w:tcPr>
            <w:tcW w:w="993" w:type="dxa"/>
            <w:tcBorders>
              <w:left w:val="single" w:sz="4" w:space="0" w:color="auto"/>
              <w:righ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t>5.3.1</w:t>
            </w:r>
          </w:p>
          <w:p w:rsidR="000D1A50" w:rsidRPr="009C3EC2" w:rsidRDefault="000D1A50" w:rsidP="00300587">
            <w:pPr>
              <w:jc w:val="center"/>
              <w:rPr>
                <w:b/>
                <w:bCs/>
                <w:color w:val="000000"/>
                <w:sz w:val="24"/>
                <w:szCs w:val="24"/>
              </w:rPr>
            </w:pPr>
          </w:p>
          <w:p w:rsidR="000D1A50" w:rsidRPr="009C3EC2" w:rsidRDefault="000D1A50" w:rsidP="00300587">
            <w:pPr>
              <w:jc w:val="center"/>
              <w:rPr>
                <w:b/>
                <w:bCs/>
                <w:color w:val="000000"/>
                <w:sz w:val="24"/>
                <w:szCs w:val="24"/>
              </w:rPr>
            </w:pPr>
            <w:r w:rsidRPr="009C3EC2">
              <w:rPr>
                <w:b/>
                <w:bCs/>
                <w:color w:val="000000"/>
                <w:sz w:val="24"/>
                <w:szCs w:val="24"/>
              </w:rPr>
              <w:t>Q</w:t>
            </w:r>
            <w:r w:rsidRPr="009C3EC2">
              <w:rPr>
                <w:b/>
                <w:bCs/>
                <w:color w:val="000000"/>
                <w:sz w:val="24"/>
                <w:szCs w:val="24"/>
                <w:vertAlign w:val="subscript"/>
              </w:rPr>
              <w:t>n</w:t>
            </w:r>
            <w:r w:rsidRPr="009C3EC2">
              <w:rPr>
                <w:b/>
                <w:bCs/>
                <w:color w:val="000000"/>
                <w:sz w:val="24"/>
                <w:szCs w:val="24"/>
              </w:rPr>
              <w:t>M</w:t>
            </w:r>
          </w:p>
          <w:p w:rsidR="000D1A50" w:rsidRPr="009C3EC2" w:rsidRDefault="000D1A50" w:rsidP="00300587">
            <w:pPr>
              <w:jc w:val="center"/>
              <w:rPr>
                <w:b/>
                <w:bCs/>
                <w:color w:val="000000"/>
                <w:sz w:val="24"/>
                <w:szCs w:val="24"/>
              </w:rPr>
            </w:pPr>
          </w:p>
        </w:tc>
        <w:tc>
          <w:tcPr>
            <w:tcW w:w="7513" w:type="dxa"/>
            <w:tcBorders>
              <w:left w:val="single" w:sz="4" w:space="0" w:color="auto"/>
              <w:right w:val="single" w:sz="4" w:space="0" w:color="auto"/>
            </w:tcBorders>
          </w:tcPr>
          <w:p w:rsidR="000D1A50" w:rsidRPr="009C3EC2" w:rsidRDefault="000D1A50" w:rsidP="00300587">
            <w:pPr>
              <w:rPr>
                <w:b/>
                <w:i/>
                <w:color w:val="000000"/>
                <w:sz w:val="24"/>
                <w:szCs w:val="24"/>
              </w:rPr>
            </w:pPr>
            <w:r w:rsidRPr="009C3EC2">
              <w:rPr>
                <w:b/>
                <w:i/>
                <w:color w:val="000000"/>
                <w:sz w:val="24"/>
                <w:szCs w:val="24"/>
              </w:rPr>
              <w:t xml:space="preserve">Number of awards/medals  won by students for outstanding performance in sports/cultural activities at  </w:t>
            </w:r>
            <w:r>
              <w:rPr>
                <w:b/>
                <w:i/>
                <w:color w:val="000000"/>
                <w:sz w:val="24"/>
                <w:szCs w:val="24"/>
              </w:rPr>
              <w:t>inter-university/state/</w:t>
            </w:r>
            <w:r w:rsidRPr="009C3EC2">
              <w:rPr>
                <w:b/>
                <w:i/>
                <w:color w:val="000000"/>
                <w:sz w:val="24"/>
                <w:szCs w:val="24"/>
              </w:rPr>
              <w:t>national/international events (award for a team event should be counted as one) during the last five years</w:t>
            </w:r>
          </w:p>
          <w:p w:rsidR="000D1A50" w:rsidRPr="009C3EC2" w:rsidRDefault="000D1A50" w:rsidP="00300587">
            <w:pPr>
              <w:rPr>
                <w:b/>
                <w:i/>
                <w:color w:val="000000"/>
                <w:sz w:val="24"/>
                <w:szCs w:val="24"/>
              </w:rPr>
            </w:pPr>
          </w:p>
          <w:p w:rsidR="000D1A50" w:rsidRPr="009C3EC2" w:rsidRDefault="000D1A50" w:rsidP="00300587">
            <w:pPr>
              <w:jc w:val="both"/>
              <w:rPr>
                <w:color w:val="000000"/>
                <w:sz w:val="24"/>
                <w:szCs w:val="24"/>
              </w:rPr>
            </w:pPr>
            <w:r w:rsidRPr="009C3EC2">
              <w:rPr>
                <w:color w:val="000000"/>
                <w:sz w:val="24"/>
                <w:szCs w:val="24"/>
              </w:rPr>
              <w:t xml:space="preserve">5.3.1.1: Number of awards/medals </w:t>
            </w:r>
            <w:r w:rsidRPr="00F32102">
              <w:rPr>
                <w:i/>
                <w:color w:val="000000"/>
                <w:sz w:val="24"/>
                <w:szCs w:val="24"/>
              </w:rPr>
              <w:t xml:space="preserve">won by students </w:t>
            </w:r>
            <w:r w:rsidRPr="009C3EC2">
              <w:rPr>
                <w:color w:val="000000"/>
                <w:sz w:val="24"/>
                <w:szCs w:val="24"/>
              </w:rPr>
              <w:t>for outstanding performance in sports/cultural activities at </w:t>
            </w:r>
            <w:r w:rsidRPr="00D17055">
              <w:rPr>
                <w:color w:val="000000"/>
                <w:sz w:val="24"/>
                <w:szCs w:val="24"/>
              </w:rPr>
              <w:t>inter-university/state/</w:t>
            </w:r>
            <w:r w:rsidRPr="009C3EC2">
              <w:rPr>
                <w:color w:val="000000"/>
                <w:sz w:val="24"/>
                <w:szCs w:val="24"/>
              </w:rPr>
              <w:t xml:space="preserve"> national/international level (award for a team event should be counted as one) year wise during the last five years </w:t>
            </w:r>
          </w:p>
          <w:p w:rsidR="000D1A50" w:rsidRPr="009C3EC2" w:rsidRDefault="000D1A50" w:rsidP="00300587">
            <w:pPr>
              <w:rPr>
                <w:color w:val="000000"/>
                <w:sz w:val="10"/>
                <w:szCs w:val="1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Year</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r w:rsidR="000D1A50" w:rsidRPr="009C3EC2" w:rsidTr="00300587">
              <w:trPr>
                <w:trHeight w:val="387"/>
              </w:trPr>
              <w:tc>
                <w:tcPr>
                  <w:tcW w:w="1044" w:type="dxa"/>
                </w:tcPr>
                <w:p w:rsidR="000D1A50" w:rsidRPr="009C3EC2" w:rsidRDefault="000D1A50" w:rsidP="00300587">
                  <w:pPr>
                    <w:rPr>
                      <w:b/>
                      <w:color w:val="000000"/>
                    </w:rPr>
                  </w:pPr>
                  <w:r w:rsidRPr="009C3EC2">
                    <w:rPr>
                      <w:b/>
                      <w:color w:val="000000"/>
                    </w:rPr>
                    <w:t xml:space="preserve">Number </w:t>
                  </w:r>
                </w:p>
              </w:tc>
              <w:tc>
                <w:tcPr>
                  <w:tcW w:w="708" w:type="dxa"/>
                </w:tcPr>
                <w:p w:rsidR="000D1A50" w:rsidRPr="009C3EC2" w:rsidRDefault="000D1A50" w:rsidP="00300587">
                  <w:pPr>
                    <w:rPr>
                      <w:color w:val="000000"/>
                    </w:rPr>
                  </w:pPr>
                </w:p>
              </w:tc>
              <w:tc>
                <w:tcPr>
                  <w:tcW w:w="567" w:type="dxa"/>
                </w:tcPr>
                <w:p w:rsidR="000D1A50" w:rsidRPr="009C3EC2" w:rsidRDefault="000D1A50" w:rsidP="00300587">
                  <w:pPr>
                    <w:rPr>
                      <w:color w:val="000000"/>
                    </w:rPr>
                  </w:pPr>
                </w:p>
              </w:tc>
              <w:tc>
                <w:tcPr>
                  <w:tcW w:w="709"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c>
                <w:tcPr>
                  <w:tcW w:w="870" w:type="dxa"/>
                </w:tcPr>
                <w:p w:rsidR="000D1A50" w:rsidRPr="009C3EC2" w:rsidRDefault="000D1A50" w:rsidP="00300587">
                  <w:pPr>
                    <w:rPr>
                      <w:color w:val="000000"/>
                    </w:rPr>
                  </w:pPr>
                </w:p>
              </w:tc>
            </w:tr>
          </w:tbl>
          <w:p w:rsidR="000D1A50" w:rsidRPr="009C3EC2" w:rsidRDefault="000D1A50" w:rsidP="00300587">
            <w:pPr>
              <w:rPr>
                <w:bCs/>
                <w:color w:val="000000"/>
                <w:sz w:val="10"/>
                <w:szCs w:val="10"/>
              </w:rPr>
            </w:pPr>
          </w:p>
          <w:p w:rsidR="000D1A50" w:rsidRPr="009C3EC2" w:rsidRDefault="000D1A50" w:rsidP="00300587">
            <w:pPr>
              <w:rPr>
                <w:bCs/>
                <w:color w:val="000000"/>
                <w:sz w:val="24"/>
                <w:szCs w:val="24"/>
              </w:rPr>
            </w:pPr>
            <w:r w:rsidRPr="009C3EC2">
              <w:rPr>
                <w:bCs/>
                <w:color w:val="000000"/>
                <w:sz w:val="24"/>
                <w:szCs w:val="24"/>
              </w:rPr>
              <w:t>Data Requirement for last five years:</w:t>
            </w:r>
            <w:r w:rsidRPr="009C3EC2">
              <w:rPr>
                <w:bCs/>
                <w:color w:val="000000"/>
                <w:szCs w:val="24"/>
              </w:rPr>
              <w:t xml:space="preserve"> (As per Data Template)</w:t>
            </w:r>
          </w:p>
          <w:p w:rsidR="000D1A50" w:rsidRPr="009C3EC2" w:rsidRDefault="000D1A50" w:rsidP="000D1A50">
            <w:pPr>
              <w:numPr>
                <w:ilvl w:val="0"/>
                <w:numId w:val="40"/>
              </w:numPr>
              <w:contextualSpacing/>
              <w:rPr>
                <w:bCs/>
                <w:color w:val="000000"/>
                <w:sz w:val="24"/>
                <w:szCs w:val="24"/>
              </w:rPr>
            </w:pPr>
            <w:r w:rsidRPr="009C3EC2">
              <w:rPr>
                <w:bCs/>
                <w:color w:val="000000"/>
                <w:sz w:val="24"/>
                <w:szCs w:val="24"/>
              </w:rPr>
              <w:t>Name of the award/ medal</w:t>
            </w:r>
          </w:p>
          <w:p w:rsidR="000D1A50" w:rsidRPr="009C3EC2" w:rsidRDefault="000D1A50" w:rsidP="000D1A50">
            <w:pPr>
              <w:numPr>
                <w:ilvl w:val="0"/>
                <w:numId w:val="40"/>
              </w:numPr>
              <w:contextualSpacing/>
              <w:rPr>
                <w:bCs/>
                <w:color w:val="000000"/>
                <w:sz w:val="24"/>
                <w:szCs w:val="24"/>
              </w:rPr>
            </w:pPr>
            <w:r>
              <w:rPr>
                <w:bCs/>
                <w:color w:val="000000"/>
                <w:sz w:val="24"/>
                <w:szCs w:val="24"/>
              </w:rPr>
              <w:t>Inter-university/State/</w:t>
            </w:r>
            <w:r w:rsidRPr="009C3EC2">
              <w:rPr>
                <w:bCs/>
                <w:color w:val="000000"/>
                <w:sz w:val="24"/>
                <w:szCs w:val="24"/>
              </w:rPr>
              <w:t>National/ International</w:t>
            </w:r>
          </w:p>
          <w:p w:rsidR="000D1A50" w:rsidRPr="009C3EC2" w:rsidRDefault="000D1A50" w:rsidP="000D1A50">
            <w:pPr>
              <w:numPr>
                <w:ilvl w:val="0"/>
                <w:numId w:val="40"/>
              </w:numPr>
              <w:contextualSpacing/>
              <w:rPr>
                <w:bCs/>
                <w:color w:val="000000"/>
                <w:sz w:val="24"/>
                <w:szCs w:val="24"/>
              </w:rPr>
            </w:pPr>
            <w:r>
              <w:rPr>
                <w:bCs/>
                <w:color w:val="000000"/>
                <w:sz w:val="24"/>
                <w:szCs w:val="24"/>
              </w:rPr>
              <w:t>Name of the event</w:t>
            </w:r>
          </w:p>
          <w:p w:rsidR="000D1A50" w:rsidRPr="009C3EC2" w:rsidRDefault="000D1A50" w:rsidP="00300587">
            <w:pPr>
              <w:rPr>
                <w:b/>
                <w:color w:val="000000"/>
              </w:rPr>
            </w:pPr>
            <w:r w:rsidRPr="009C3EC2">
              <w:rPr>
                <w:b/>
                <w:color w:val="000000"/>
              </w:rPr>
              <w:t xml:space="preserve">File Description (Upload) </w:t>
            </w:r>
          </w:p>
          <w:p w:rsidR="000D1A50" w:rsidRPr="009C3EC2" w:rsidRDefault="000D1A50" w:rsidP="000D1A50">
            <w:pPr>
              <w:numPr>
                <w:ilvl w:val="0"/>
                <w:numId w:val="175"/>
              </w:numPr>
              <w:spacing w:line="276" w:lineRule="auto"/>
              <w:rPr>
                <w:color w:val="000000"/>
              </w:rPr>
            </w:pPr>
            <w:r w:rsidRPr="009C3EC2">
              <w:rPr>
                <w:color w:val="000000"/>
              </w:rPr>
              <w:t xml:space="preserve">e-copies of award letters and certificates </w:t>
            </w:r>
          </w:p>
          <w:p w:rsidR="000D1A50" w:rsidRPr="009C3EC2" w:rsidRDefault="000D1A50" w:rsidP="000D1A50">
            <w:pPr>
              <w:numPr>
                <w:ilvl w:val="0"/>
                <w:numId w:val="175"/>
              </w:numPr>
              <w:spacing w:line="276" w:lineRule="auto"/>
              <w:rPr>
                <w:color w:val="000000"/>
              </w:rPr>
            </w:pPr>
            <w:r w:rsidRPr="009C3EC2">
              <w:rPr>
                <w:color w:val="000000"/>
              </w:rPr>
              <w:t>Any additional information</w:t>
            </w:r>
          </w:p>
          <w:p w:rsidR="000D1A50" w:rsidRPr="009C3EC2" w:rsidRDefault="000D1A50" w:rsidP="000D1A50">
            <w:pPr>
              <w:numPr>
                <w:ilvl w:val="0"/>
                <w:numId w:val="175"/>
              </w:numPr>
              <w:spacing w:line="276" w:lineRule="auto"/>
              <w:rPr>
                <w:bCs/>
                <w:color w:val="000000"/>
                <w:sz w:val="24"/>
                <w:szCs w:val="24"/>
              </w:rPr>
            </w:pPr>
            <w:r w:rsidRPr="009C3EC2">
              <w:rPr>
                <w:color w:val="000000"/>
              </w:rPr>
              <w:t>Number of awards/medals for outstanding performance in sports/cultural activities at</w:t>
            </w:r>
            <w:r>
              <w:rPr>
                <w:color w:val="000000"/>
              </w:rPr>
              <w:t xml:space="preserve"> </w:t>
            </w:r>
            <w:r w:rsidRPr="00D17055">
              <w:rPr>
                <w:color w:val="000000"/>
                <w:sz w:val="24"/>
                <w:szCs w:val="24"/>
              </w:rPr>
              <w:t>inter-university/state/</w:t>
            </w:r>
            <w:r w:rsidRPr="009C3EC2">
              <w:rPr>
                <w:color w:val="000000"/>
              </w:rPr>
              <w:t xml:space="preserve"> national/international level during the last five year (Data Template) </w:t>
            </w:r>
          </w:p>
        </w:tc>
        <w:tc>
          <w:tcPr>
            <w:tcW w:w="1417" w:type="dxa"/>
            <w:tcBorders>
              <w:left w:val="single" w:sz="4" w:space="0" w:color="auto"/>
              <w:righ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t>10</w:t>
            </w:r>
          </w:p>
        </w:tc>
      </w:tr>
      <w:tr w:rsidR="000D1A50" w:rsidRPr="00093E46" w:rsidTr="00300587">
        <w:trPr>
          <w:trHeight w:val="264"/>
        </w:trPr>
        <w:tc>
          <w:tcPr>
            <w:tcW w:w="993" w:type="dxa"/>
            <w:tcBorders>
              <w:left w:val="single" w:sz="4" w:space="0" w:color="auto"/>
              <w:right w:val="single" w:sz="4" w:space="0" w:color="auto"/>
            </w:tcBorders>
          </w:tcPr>
          <w:p w:rsidR="000D1A50" w:rsidRPr="009C3EC2" w:rsidRDefault="000D1A50" w:rsidP="00300587">
            <w:pPr>
              <w:jc w:val="center"/>
              <w:rPr>
                <w:b/>
                <w:bCs/>
                <w:color w:val="000000"/>
                <w:sz w:val="24"/>
                <w:szCs w:val="24"/>
              </w:rPr>
            </w:pPr>
            <w:r w:rsidRPr="009C3EC2">
              <w:rPr>
                <w:b/>
                <w:bCs/>
                <w:color w:val="000000"/>
                <w:sz w:val="24"/>
                <w:szCs w:val="24"/>
              </w:rPr>
              <w:t>5.3.2</w:t>
            </w:r>
          </w:p>
          <w:p w:rsidR="000D1A50" w:rsidRPr="009C3EC2" w:rsidRDefault="000D1A50" w:rsidP="00300587">
            <w:pPr>
              <w:jc w:val="center"/>
              <w:rPr>
                <w:b/>
                <w:bCs/>
                <w:color w:val="000000"/>
                <w:sz w:val="24"/>
                <w:szCs w:val="24"/>
              </w:rPr>
            </w:pPr>
          </w:p>
          <w:p w:rsidR="000D1A50" w:rsidRPr="009C3EC2" w:rsidRDefault="000D1A50" w:rsidP="00300587">
            <w:pPr>
              <w:jc w:val="center"/>
              <w:rPr>
                <w:b/>
                <w:bCs/>
                <w:color w:val="000000"/>
                <w:sz w:val="24"/>
                <w:szCs w:val="24"/>
              </w:rPr>
            </w:pPr>
            <w:r w:rsidRPr="009C3EC2">
              <w:rPr>
                <w:b/>
                <w:bCs/>
                <w:color w:val="000000"/>
                <w:sz w:val="24"/>
                <w:szCs w:val="24"/>
              </w:rPr>
              <w:t>Q</w:t>
            </w:r>
            <w:r w:rsidRPr="009C3EC2">
              <w:rPr>
                <w:b/>
                <w:bCs/>
                <w:color w:val="000000"/>
                <w:sz w:val="24"/>
                <w:szCs w:val="24"/>
                <w:vertAlign w:val="subscript"/>
              </w:rPr>
              <w:t>1</w:t>
            </w:r>
            <w:r w:rsidRPr="009C3EC2">
              <w:rPr>
                <w:b/>
                <w:bCs/>
                <w:color w:val="000000"/>
                <w:sz w:val="24"/>
                <w:szCs w:val="24"/>
              </w:rPr>
              <w:t>M</w:t>
            </w:r>
          </w:p>
        </w:tc>
        <w:tc>
          <w:tcPr>
            <w:tcW w:w="7513" w:type="dxa"/>
            <w:tcBorders>
              <w:left w:val="single" w:sz="4" w:space="0" w:color="auto"/>
              <w:right w:val="single" w:sz="4" w:space="0" w:color="auto"/>
            </w:tcBorders>
          </w:tcPr>
          <w:p w:rsidR="000D1A50" w:rsidRPr="009C3EC2" w:rsidRDefault="000D1A50" w:rsidP="00300587">
            <w:pPr>
              <w:rPr>
                <w:b/>
                <w:i/>
                <w:color w:val="000000"/>
                <w:sz w:val="24"/>
                <w:szCs w:val="24"/>
              </w:rPr>
            </w:pPr>
            <w:r w:rsidRPr="009C3EC2">
              <w:rPr>
                <w:b/>
                <w:i/>
                <w:color w:val="000000"/>
                <w:sz w:val="24"/>
                <w:szCs w:val="24"/>
              </w:rPr>
              <w:t xml:space="preserve">Presence of Student Council and its activities for institutional development and student welfare. </w:t>
            </w:r>
          </w:p>
          <w:p w:rsidR="000D1A50" w:rsidRPr="009C3EC2" w:rsidRDefault="000D1A50" w:rsidP="00300587">
            <w:pPr>
              <w:rPr>
                <w:i/>
                <w:iCs/>
                <w:noProof/>
                <w:color w:val="000000"/>
                <w:sz w:val="24"/>
                <w:szCs w:val="24"/>
              </w:rPr>
            </w:pPr>
          </w:p>
          <w:p w:rsidR="000D1A50" w:rsidRPr="009C3EC2" w:rsidRDefault="000D1A50" w:rsidP="00300587">
            <w:pPr>
              <w:rPr>
                <w:color w:val="000000"/>
                <w:sz w:val="24"/>
                <w:szCs w:val="24"/>
              </w:rPr>
            </w:pPr>
            <w:r w:rsidRPr="009C3EC2">
              <w:rPr>
                <w:color w:val="000000"/>
                <w:sz w:val="24"/>
                <w:szCs w:val="24"/>
              </w:rPr>
              <w:t xml:space="preserve">Describe the  </w:t>
            </w:r>
            <w:r w:rsidRPr="009C3EC2">
              <w:rPr>
                <w:b/>
                <w:i/>
                <w:color w:val="000000"/>
                <w:sz w:val="24"/>
                <w:szCs w:val="24"/>
              </w:rPr>
              <w:t>Student Council and its activities for institutional development and student welfare</w:t>
            </w:r>
            <w:r w:rsidRPr="009C3EC2">
              <w:rPr>
                <w:color w:val="000000"/>
                <w:sz w:val="24"/>
                <w:szCs w:val="24"/>
              </w:rPr>
              <w:t xml:space="preserve"> within a maximum of 500 words </w:t>
            </w:r>
          </w:p>
          <w:p w:rsidR="000D1A50" w:rsidRPr="009C3EC2" w:rsidRDefault="000D1A50" w:rsidP="00300587">
            <w:pPr>
              <w:rPr>
                <w:b/>
                <w:color w:val="000000"/>
              </w:rPr>
            </w:pPr>
            <w:r w:rsidRPr="009C3EC2">
              <w:rPr>
                <w:b/>
                <w:color w:val="000000"/>
              </w:rPr>
              <w:t xml:space="preserve">File Description </w:t>
            </w:r>
          </w:p>
          <w:p w:rsidR="000D1A50" w:rsidRPr="009C3EC2" w:rsidRDefault="000D1A50" w:rsidP="000D1A50">
            <w:pPr>
              <w:numPr>
                <w:ilvl w:val="0"/>
                <w:numId w:val="167"/>
              </w:numPr>
              <w:rPr>
                <w:bCs/>
                <w:iCs/>
                <w:noProof/>
                <w:color w:val="000000"/>
                <w:sz w:val="24"/>
                <w:szCs w:val="24"/>
              </w:rPr>
            </w:pPr>
            <w:r w:rsidRPr="009C3EC2">
              <w:rPr>
                <w:color w:val="000000"/>
              </w:rPr>
              <w:t>Paste link for additional information</w:t>
            </w:r>
          </w:p>
          <w:p w:rsidR="000D1A50" w:rsidRPr="009C3EC2" w:rsidRDefault="000D1A50" w:rsidP="000D1A50">
            <w:pPr>
              <w:numPr>
                <w:ilvl w:val="0"/>
                <w:numId w:val="167"/>
              </w:numPr>
              <w:spacing w:line="276" w:lineRule="auto"/>
              <w:rPr>
                <w:iCs/>
                <w:color w:val="000000"/>
                <w:sz w:val="24"/>
                <w:szCs w:val="24"/>
              </w:rPr>
            </w:pPr>
            <w:r w:rsidRPr="009C3EC2">
              <w:rPr>
                <w:color w:val="000000"/>
              </w:rPr>
              <w:t>Upload any additional information</w:t>
            </w:r>
          </w:p>
        </w:tc>
        <w:tc>
          <w:tcPr>
            <w:tcW w:w="1417" w:type="dxa"/>
            <w:tcBorders>
              <w:left w:val="single" w:sz="4" w:space="0" w:color="auto"/>
              <w:right w:val="single" w:sz="4" w:space="0" w:color="auto"/>
            </w:tcBorders>
          </w:tcPr>
          <w:p w:rsidR="000D1A50" w:rsidRPr="009C3EC2" w:rsidRDefault="000D1A50" w:rsidP="00300587">
            <w:pPr>
              <w:jc w:val="center"/>
              <w:rPr>
                <w:bCs/>
                <w:color w:val="000000"/>
                <w:sz w:val="24"/>
                <w:szCs w:val="24"/>
              </w:rPr>
            </w:pPr>
            <w:r w:rsidRPr="009C3EC2">
              <w:rPr>
                <w:b/>
                <w:bCs/>
                <w:color w:val="000000"/>
                <w:sz w:val="24"/>
                <w:szCs w:val="24"/>
              </w:rPr>
              <w:t>5</w:t>
            </w:r>
          </w:p>
        </w:tc>
      </w:tr>
      <w:tr w:rsidR="000D1A50" w:rsidRPr="00093E46" w:rsidTr="00300587">
        <w:trPr>
          <w:trHeight w:val="264"/>
        </w:trPr>
        <w:tc>
          <w:tcPr>
            <w:tcW w:w="993" w:type="dxa"/>
            <w:tcBorders>
              <w:left w:val="single" w:sz="4" w:space="0" w:color="auto"/>
              <w:right w:val="single" w:sz="4" w:space="0" w:color="auto"/>
            </w:tcBorders>
          </w:tcPr>
          <w:p w:rsidR="000D1A50" w:rsidRPr="008C1ED3" w:rsidRDefault="000D1A50" w:rsidP="00300587">
            <w:pPr>
              <w:jc w:val="center"/>
              <w:rPr>
                <w:b/>
                <w:bCs/>
                <w:color w:val="000000"/>
                <w:sz w:val="24"/>
                <w:szCs w:val="24"/>
              </w:rPr>
            </w:pPr>
            <w:r w:rsidRPr="008C1ED3">
              <w:rPr>
                <w:b/>
                <w:bCs/>
                <w:color w:val="000000"/>
                <w:sz w:val="24"/>
                <w:szCs w:val="24"/>
              </w:rPr>
              <w:t>5.3.3</w:t>
            </w:r>
          </w:p>
          <w:p w:rsidR="000D1A50" w:rsidRPr="008C1ED3" w:rsidRDefault="000D1A50" w:rsidP="00300587">
            <w:pPr>
              <w:jc w:val="center"/>
              <w:rPr>
                <w:b/>
                <w:bCs/>
                <w:color w:val="000000"/>
                <w:sz w:val="24"/>
                <w:szCs w:val="24"/>
              </w:rPr>
            </w:pPr>
          </w:p>
          <w:p w:rsidR="000D1A50" w:rsidRPr="008C1ED3" w:rsidRDefault="000D1A50" w:rsidP="00300587">
            <w:pPr>
              <w:jc w:val="center"/>
              <w:rPr>
                <w:b/>
                <w:bCs/>
                <w:color w:val="000000"/>
                <w:sz w:val="24"/>
                <w:szCs w:val="24"/>
              </w:rPr>
            </w:pPr>
            <w:r w:rsidRPr="008C1ED3">
              <w:rPr>
                <w:b/>
                <w:bCs/>
                <w:color w:val="000000"/>
                <w:sz w:val="24"/>
                <w:szCs w:val="24"/>
              </w:rPr>
              <w:t>Q</w:t>
            </w:r>
            <w:r w:rsidRPr="008C1ED3">
              <w:rPr>
                <w:b/>
                <w:bCs/>
                <w:color w:val="000000"/>
                <w:sz w:val="24"/>
                <w:szCs w:val="24"/>
                <w:vertAlign w:val="subscript"/>
              </w:rPr>
              <w:t>n</w:t>
            </w:r>
            <w:r w:rsidRPr="008C1ED3">
              <w:rPr>
                <w:b/>
                <w:bCs/>
                <w:color w:val="000000"/>
                <w:sz w:val="24"/>
                <w:szCs w:val="24"/>
              </w:rPr>
              <w:t>M</w:t>
            </w:r>
          </w:p>
          <w:p w:rsidR="000D1A50" w:rsidRPr="008C1ED3" w:rsidRDefault="000D1A50" w:rsidP="00300587">
            <w:pPr>
              <w:jc w:val="center"/>
              <w:rPr>
                <w:b/>
                <w:bCs/>
                <w:color w:val="000000"/>
                <w:sz w:val="24"/>
                <w:szCs w:val="24"/>
              </w:rPr>
            </w:pPr>
          </w:p>
        </w:tc>
        <w:tc>
          <w:tcPr>
            <w:tcW w:w="7513" w:type="dxa"/>
            <w:tcBorders>
              <w:left w:val="single" w:sz="4" w:space="0" w:color="auto"/>
              <w:right w:val="single" w:sz="4" w:space="0" w:color="auto"/>
            </w:tcBorders>
          </w:tcPr>
          <w:p w:rsidR="000D1A50" w:rsidRPr="008C1ED3" w:rsidRDefault="000D1A50" w:rsidP="00300587">
            <w:pPr>
              <w:rPr>
                <w:b/>
                <w:bCs/>
                <w:i/>
                <w:color w:val="000000"/>
                <w:sz w:val="24"/>
                <w:szCs w:val="24"/>
              </w:rPr>
            </w:pPr>
            <w:r w:rsidRPr="008C1ED3">
              <w:rPr>
                <w:b/>
                <w:i/>
                <w:color w:val="000000"/>
                <w:sz w:val="24"/>
                <w:szCs w:val="24"/>
              </w:rPr>
              <w:t xml:space="preserve">Average number of sports and cultural </w:t>
            </w:r>
            <w:r>
              <w:rPr>
                <w:b/>
                <w:i/>
                <w:color w:val="000000"/>
                <w:sz w:val="24"/>
                <w:szCs w:val="24"/>
              </w:rPr>
              <w:t>events</w:t>
            </w:r>
            <w:r w:rsidRPr="008C1ED3">
              <w:rPr>
                <w:b/>
                <w:i/>
                <w:color w:val="000000"/>
                <w:sz w:val="24"/>
                <w:szCs w:val="24"/>
              </w:rPr>
              <w:t xml:space="preserve"> / competitions</w:t>
            </w:r>
            <w:r w:rsidRPr="008C1ED3">
              <w:rPr>
                <w:b/>
                <w:bCs/>
                <w:i/>
                <w:color w:val="000000"/>
                <w:sz w:val="24"/>
                <w:szCs w:val="24"/>
              </w:rPr>
              <w:t xml:space="preserve"> organised by the institution per year </w:t>
            </w:r>
          </w:p>
          <w:p w:rsidR="000D1A50" w:rsidRPr="008C1ED3" w:rsidRDefault="000D1A50" w:rsidP="00300587">
            <w:pPr>
              <w:rPr>
                <w:b/>
                <w:bCs/>
                <w:i/>
                <w:color w:val="000000"/>
                <w:sz w:val="24"/>
                <w:szCs w:val="24"/>
              </w:rPr>
            </w:pPr>
            <w:r w:rsidRPr="008C1ED3">
              <w:rPr>
                <w:b/>
                <w:bCs/>
                <w:i/>
                <w:color w:val="000000"/>
                <w:sz w:val="24"/>
                <w:szCs w:val="24"/>
              </w:rPr>
              <w:t xml:space="preserve"> </w:t>
            </w:r>
          </w:p>
          <w:p w:rsidR="000D1A50" w:rsidRPr="008C1ED3" w:rsidRDefault="000D1A50" w:rsidP="00300587">
            <w:pPr>
              <w:rPr>
                <w:color w:val="000000"/>
                <w:sz w:val="24"/>
                <w:szCs w:val="24"/>
              </w:rPr>
            </w:pPr>
            <w:r w:rsidRPr="008C1ED3">
              <w:rPr>
                <w:color w:val="000000"/>
                <w:sz w:val="24"/>
                <w:szCs w:val="24"/>
              </w:rPr>
              <w:t xml:space="preserve">5.3.3.1: Number of sports and cultural </w:t>
            </w:r>
            <w:r>
              <w:rPr>
                <w:color w:val="000000"/>
                <w:sz w:val="24"/>
                <w:szCs w:val="24"/>
              </w:rPr>
              <w:t>events</w:t>
            </w:r>
            <w:r w:rsidRPr="008C1ED3">
              <w:rPr>
                <w:color w:val="000000"/>
                <w:sz w:val="24"/>
                <w:szCs w:val="24"/>
              </w:rPr>
              <w:t xml:space="preserve"> / competitions organised by the institution year wise during the last five years </w:t>
            </w:r>
          </w:p>
          <w:p w:rsidR="000D1A50" w:rsidRPr="008C1ED3" w:rsidRDefault="000D1A50" w:rsidP="00300587">
            <w:pPr>
              <w:rPr>
                <w:color w:val="000000"/>
                <w:sz w:val="10"/>
                <w:szCs w:val="1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8C1ED3" w:rsidTr="00300587">
              <w:trPr>
                <w:trHeight w:val="387"/>
              </w:trPr>
              <w:tc>
                <w:tcPr>
                  <w:tcW w:w="1044" w:type="dxa"/>
                </w:tcPr>
                <w:p w:rsidR="000D1A50" w:rsidRPr="008C1ED3" w:rsidRDefault="000D1A50" w:rsidP="00300587">
                  <w:pPr>
                    <w:rPr>
                      <w:b/>
                      <w:color w:val="000000"/>
                    </w:rPr>
                  </w:pPr>
                  <w:r w:rsidRPr="008C1ED3">
                    <w:rPr>
                      <w:b/>
                      <w:color w:val="000000"/>
                    </w:rPr>
                    <w:t>Year</w:t>
                  </w:r>
                </w:p>
              </w:tc>
              <w:tc>
                <w:tcPr>
                  <w:tcW w:w="708" w:type="dxa"/>
                </w:tcPr>
                <w:p w:rsidR="000D1A50" w:rsidRPr="008C1ED3" w:rsidRDefault="000D1A50" w:rsidP="00300587">
                  <w:pPr>
                    <w:rPr>
                      <w:color w:val="000000"/>
                    </w:rPr>
                  </w:pPr>
                </w:p>
              </w:tc>
              <w:tc>
                <w:tcPr>
                  <w:tcW w:w="567" w:type="dxa"/>
                </w:tcPr>
                <w:p w:rsidR="000D1A50" w:rsidRPr="008C1ED3" w:rsidRDefault="000D1A50" w:rsidP="00300587">
                  <w:pPr>
                    <w:rPr>
                      <w:color w:val="000000"/>
                    </w:rPr>
                  </w:pPr>
                </w:p>
              </w:tc>
              <w:tc>
                <w:tcPr>
                  <w:tcW w:w="709" w:type="dxa"/>
                </w:tcPr>
                <w:p w:rsidR="000D1A50" w:rsidRPr="008C1ED3" w:rsidRDefault="000D1A50" w:rsidP="00300587">
                  <w:pPr>
                    <w:rPr>
                      <w:color w:val="000000"/>
                    </w:rPr>
                  </w:pPr>
                </w:p>
              </w:tc>
              <w:tc>
                <w:tcPr>
                  <w:tcW w:w="870" w:type="dxa"/>
                </w:tcPr>
                <w:p w:rsidR="000D1A50" w:rsidRPr="008C1ED3" w:rsidRDefault="000D1A50" w:rsidP="00300587">
                  <w:pPr>
                    <w:rPr>
                      <w:color w:val="000000"/>
                    </w:rPr>
                  </w:pPr>
                </w:p>
              </w:tc>
              <w:tc>
                <w:tcPr>
                  <w:tcW w:w="870" w:type="dxa"/>
                </w:tcPr>
                <w:p w:rsidR="000D1A50" w:rsidRPr="008C1ED3" w:rsidRDefault="000D1A50" w:rsidP="00300587">
                  <w:pPr>
                    <w:rPr>
                      <w:color w:val="000000"/>
                    </w:rPr>
                  </w:pPr>
                </w:p>
              </w:tc>
            </w:tr>
            <w:tr w:rsidR="000D1A50" w:rsidRPr="008C1ED3" w:rsidTr="00300587">
              <w:trPr>
                <w:trHeight w:val="387"/>
              </w:trPr>
              <w:tc>
                <w:tcPr>
                  <w:tcW w:w="1044" w:type="dxa"/>
                </w:tcPr>
                <w:p w:rsidR="000D1A50" w:rsidRPr="008C1ED3" w:rsidRDefault="000D1A50" w:rsidP="00300587">
                  <w:pPr>
                    <w:rPr>
                      <w:b/>
                      <w:color w:val="000000"/>
                    </w:rPr>
                  </w:pPr>
                  <w:r w:rsidRPr="008C1ED3">
                    <w:rPr>
                      <w:b/>
                      <w:color w:val="000000"/>
                    </w:rPr>
                    <w:t xml:space="preserve">Number </w:t>
                  </w:r>
                </w:p>
              </w:tc>
              <w:tc>
                <w:tcPr>
                  <w:tcW w:w="708" w:type="dxa"/>
                </w:tcPr>
                <w:p w:rsidR="000D1A50" w:rsidRPr="008C1ED3" w:rsidRDefault="000D1A50" w:rsidP="00300587">
                  <w:pPr>
                    <w:rPr>
                      <w:color w:val="000000"/>
                    </w:rPr>
                  </w:pPr>
                </w:p>
              </w:tc>
              <w:tc>
                <w:tcPr>
                  <w:tcW w:w="567" w:type="dxa"/>
                </w:tcPr>
                <w:p w:rsidR="000D1A50" w:rsidRPr="008C1ED3" w:rsidRDefault="000D1A50" w:rsidP="00300587">
                  <w:pPr>
                    <w:rPr>
                      <w:color w:val="000000"/>
                    </w:rPr>
                  </w:pPr>
                </w:p>
              </w:tc>
              <w:tc>
                <w:tcPr>
                  <w:tcW w:w="709" w:type="dxa"/>
                </w:tcPr>
                <w:p w:rsidR="000D1A50" w:rsidRPr="008C1ED3" w:rsidRDefault="000D1A50" w:rsidP="00300587">
                  <w:pPr>
                    <w:rPr>
                      <w:color w:val="000000"/>
                    </w:rPr>
                  </w:pPr>
                </w:p>
              </w:tc>
              <w:tc>
                <w:tcPr>
                  <w:tcW w:w="870" w:type="dxa"/>
                </w:tcPr>
                <w:p w:rsidR="000D1A50" w:rsidRPr="008C1ED3" w:rsidRDefault="000D1A50" w:rsidP="00300587">
                  <w:pPr>
                    <w:rPr>
                      <w:color w:val="000000"/>
                    </w:rPr>
                  </w:pPr>
                </w:p>
              </w:tc>
              <w:tc>
                <w:tcPr>
                  <w:tcW w:w="870" w:type="dxa"/>
                </w:tcPr>
                <w:p w:rsidR="000D1A50" w:rsidRPr="008C1ED3" w:rsidRDefault="000D1A50" w:rsidP="00300587">
                  <w:pPr>
                    <w:rPr>
                      <w:color w:val="000000"/>
                    </w:rPr>
                  </w:pPr>
                </w:p>
              </w:tc>
            </w:tr>
          </w:tbl>
          <w:p w:rsidR="000D1A50" w:rsidRPr="008C1ED3" w:rsidRDefault="000D1A50" w:rsidP="00300587">
            <w:pPr>
              <w:rPr>
                <w:bCs/>
                <w:color w:val="000000"/>
                <w:sz w:val="10"/>
                <w:szCs w:val="10"/>
              </w:rPr>
            </w:pPr>
          </w:p>
          <w:p w:rsidR="000D1A50" w:rsidRPr="008C1ED3" w:rsidRDefault="000D1A50" w:rsidP="00300587">
            <w:pPr>
              <w:rPr>
                <w:bCs/>
                <w:color w:val="000000"/>
                <w:sz w:val="24"/>
                <w:szCs w:val="24"/>
              </w:rPr>
            </w:pPr>
            <w:r w:rsidRPr="008C1ED3">
              <w:rPr>
                <w:bCs/>
                <w:color w:val="000000"/>
                <w:sz w:val="24"/>
                <w:szCs w:val="24"/>
              </w:rPr>
              <w:t xml:space="preserve">Data Requirement for last five years: </w:t>
            </w:r>
            <w:r>
              <w:rPr>
                <w:bCs/>
                <w:color w:val="000000"/>
                <w:szCs w:val="24"/>
              </w:rPr>
              <w:t>(As per Data Template</w:t>
            </w:r>
            <w:r w:rsidRPr="008C1ED3">
              <w:rPr>
                <w:bCs/>
                <w:color w:val="000000"/>
                <w:szCs w:val="24"/>
              </w:rPr>
              <w:t>)</w:t>
            </w:r>
          </w:p>
          <w:p w:rsidR="000D1A50" w:rsidRPr="008C1ED3" w:rsidRDefault="000D1A50" w:rsidP="000D1A50">
            <w:pPr>
              <w:numPr>
                <w:ilvl w:val="0"/>
                <w:numId w:val="82"/>
              </w:numPr>
              <w:rPr>
                <w:bCs/>
                <w:color w:val="000000"/>
                <w:sz w:val="24"/>
                <w:szCs w:val="24"/>
              </w:rPr>
            </w:pPr>
            <w:r w:rsidRPr="008C1ED3">
              <w:rPr>
                <w:color w:val="000000"/>
                <w:sz w:val="24"/>
                <w:szCs w:val="24"/>
              </w:rPr>
              <w:t xml:space="preserve">Name  of the </w:t>
            </w:r>
            <w:r>
              <w:rPr>
                <w:color w:val="000000"/>
                <w:sz w:val="24"/>
                <w:szCs w:val="24"/>
              </w:rPr>
              <w:t>event / competition</w:t>
            </w:r>
          </w:p>
          <w:p w:rsidR="000D1A50" w:rsidRPr="008C1ED3" w:rsidRDefault="000D1A50" w:rsidP="00300587">
            <w:pPr>
              <w:rPr>
                <w:bCs/>
                <w:color w:val="000000"/>
                <w:sz w:val="24"/>
                <w:szCs w:val="24"/>
              </w:rPr>
            </w:pPr>
          </w:p>
          <w:p w:rsidR="000D1A50" w:rsidRPr="008C1ED3" w:rsidRDefault="000D1A50" w:rsidP="00300587">
            <w:pPr>
              <w:rPr>
                <w:bCs/>
                <w:color w:val="000000"/>
                <w:sz w:val="24"/>
                <w:szCs w:val="24"/>
              </w:rPr>
            </w:pPr>
            <w:r w:rsidRPr="008C1ED3">
              <w:rPr>
                <w:bCs/>
                <w:color w:val="000000"/>
                <w:sz w:val="24"/>
                <w:szCs w:val="24"/>
              </w:rPr>
              <w:t>Formula:</w:t>
            </w:r>
          </w:p>
          <w:p w:rsidR="000D1A50" w:rsidRPr="008C1ED3" w:rsidRDefault="00E1124E" w:rsidP="00300587">
            <w:pPr>
              <w:jc w:val="center"/>
              <w:rPr>
                <w:color w:val="000000"/>
              </w:rPr>
            </w:pPr>
            <m:oMathPara>
              <m:oMath>
                <m:f>
                  <m:fPr>
                    <m:ctrlPr>
                      <w:rPr>
                        <w:rFonts w:ascii="Cambria Math" w:eastAsia="Calibri" w:hAnsi="Sylfaen"/>
                        <w:b/>
                        <w:bCs/>
                        <w:sz w:val="18"/>
                        <w:szCs w:val="18"/>
                      </w:rPr>
                    </m:ctrlPr>
                  </m:fPr>
                  <m:num>
                    <m:eqArr>
                      <m:eqArrPr>
                        <m:ctrlPr>
                          <w:rPr>
                            <w:rFonts w:ascii="Cambria Math" w:eastAsia="Calibri" w:hAnsi="Sylfaen"/>
                            <w:b/>
                            <w:bCs/>
                            <w:sz w:val="18"/>
                            <w:szCs w:val="18"/>
                          </w:rPr>
                        </m:ctrlPr>
                      </m:eqArrPr>
                      <m:e>
                        <m:r>
                          <m:rPr>
                            <m:sty m:val="b"/>
                          </m:rPr>
                          <w:rPr>
                            <w:rFonts w:ascii="Cambria Math" w:eastAsia="Calibri" w:hAnsi="Cambria Math"/>
                            <w:sz w:val="18"/>
                            <w:szCs w:val="18"/>
                          </w:rPr>
                          <m:t>Number</m:t>
                        </m:r>
                        <m:r>
                          <m:rPr>
                            <m:sty m:val="b"/>
                          </m:rPr>
                          <w:rPr>
                            <w:rFonts w:ascii="Cambria Math" w:eastAsia="Calibri" w:hAnsi="Sylfaen"/>
                            <w:sz w:val="18"/>
                            <w:szCs w:val="18"/>
                          </w:rPr>
                          <m:t xml:space="preserve"> </m:t>
                        </m:r>
                        <m:r>
                          <m:rPr>
                            <m:sty m:val="b"/>
                          </m:rPr>
                          <w:rPr>
                            <w:rFonts w:ascii="Cambria Math" w:eastAsia="Calibri" w:hAnsi="Cambria Math"/>
                            <w:sz w:val="18"/>
                            <w:szCs w:val="18"/>
                          </w:rPr>
                          <m:t>of</m:t>
                        </m:r>
                        <m:r>
                          <m:rPr>
                            <m:sty m:val="b"/>
                          </m:rPr>
                          <w:rPr>
                            <w:rFonts w:ascii="Cambria Math" w:eastAsia="Calibri" w:hAnsi="Sylfaen"/>
                            <w:sz w:val="18"/>
                            <w:szCs w:val="18"/>
                          </w:rPr>
                          <m:t xml:space="preserve"> </m:t>
                        </m:r>
                        <m:r>
                          <m:rPr>
                            <m:sty m:val="b"/>
                          </m:rPr>
                          <w:rPr>
                            <w:rFonts w:ascii="Cambria Math" w:eastAsia="Calibri" w:hAnsi="Cambria Math"/>
                            <w:sz w:val="18"/>
                            <w:szCs w:val="18"/>
                          </w:rPr>
                          <m:t>sports and cultural events or competitions</m:t>
                        </m:r>
                        <m:r>
                          <m:rPr>
                            <m:sty m:val="b"/>
                          </m:rPr>
                          <w:rPr>
                            <w:rFonts w:ascii="Cambria Math" w:eastAsia="Calibri" w:hAnsi="Sylfaen"/>
                            <w:sz w:val="18"/>
                            <w:szCs w:val="18"/>
                          </w:rPr>
                          <m:t xml:space="preserve"> </m:t>
                        </m:r>
                      </m:e>
                      <m:e>
                        <m:r>
                          <m:rPr>
                            <m:sty m:val="b"/>
                          </m:rPr>
                          <w:rPr>
                            <w:rFonts w:ascii="Cambria Math" w:eastAsia="Calibri" w:hAnsi="Cambria Math"/>
                            <w:sz w:val="18"/>
                            <w:szCs w:val="18"/>
                          </w:rPr>
                          <m:t>organised</m:t>
                        </m:r>
                        <m:r>
                          <m:rPr>
                            <m:sty m:val="b"/>
                          </m:rPr>
                          <w:rPr>
                            <w:rFonts w:ascii="Cambria Math" w:eastAsia="Calibri" w:hAnsi="Sylfaen"/>
                            <w:sz w:val="18"/>
                            <w:szCs w:val="18"/>
                          </w:rPr>
                          <m:t xml:space="preserve"> </m:t>
                        </m:r>
                        <m:r>
                          <m:rPr>
                            <m:sty m:val="b"/>
                          </m:rPr>
                          <w:rPr>
                            <w:rFonts w:ascii="Cambria Math" w:eastAsia="Calibri" w:hAnsi="Cambria Math"/>
                            <w:sz w:val="18"/>
                            <w:szCs w:val="18"/>
                          </w:rPr>
                          <m:t>by</m:t>
                        </m:r>
                        <m:r>
                          <m:rPr>
                            <m:sty m:val="b"/>
                          </m:rPr>
                          <w:rPr>
                            <w:rFonts w:ascii="Cambria Math" w:eastAsia="Calibri" w:hAnsi="Sylfaen"/>
                            <w:sz w:val="18"/>
                            <w:szCs w:val="18"/>
                          </w:rPr>
                          <m:t xml:space="preserve"> </m:t>
                        </m:r>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institution</m:t>
                        </m:r>
                        <m:r>
                          <m:rPr>
                            <m:sty m:val="b"/>
                          </m:rPr>
                          <w:rPr>
                            <w:rFonts w:ascii="Cambria Math" w:eastAsia="Calibri" w:hAnsi="Sylfaen"/>
                            <w:sz w:val="18"/>
                            <w:szCs w:val="18"/>
                          </w:rPr>
                          <m:t xml:space="preserve"> </m:t>
                        </m:r>
                        <m:r>
                          <m:rPr>
                            <m:sty m:val="b"/>
                          </m:rPr>
                          <w:rPr>
                            <w:rFonts w:ascii="Cambria Math" w:eastAsia="Calibri" w:hAnsi="Cambria Math"/>
                            <w:sz w:val="18"/>
                            <w:szCs w:val="18"/>
                          </w:rPr>
                          <m:t>during</m:t>
                        </m:r>
                        <m:r>
                          <m:rPr>
                            <m:sty m:val="b"/>
                          </m:rPr>
                          <w:rPr>
                            <w:rFonts w:ascii="Cambria Math" w:eastAsia="Calibri" w:hAnsi="Sylfaen"/>
                            <w:sz w:val="18"/>
                            <w:szCs w:val="18"/>
                          </w:rPr>
                          <m:t xml:space="preserve"> </m:t>
                        </m:r>
                        <m:ctrlPr>
                          <w:rPr>
                            <w:rFonts w:ascii="Cambria Math" w:eastAsia="Cambria Math" w:hAnsi="Sylfaen" w:cs="Cambria Math"/>
                            <w:b/>
                            <w:bCs/>
                            <w:sz w:val="18"/>
                            <w:szCs w:val="18"/>
                          </w:rPr>
                        </m:ctrlPr>
                      </m:e>
                      <m:e>
                        <m:r>
                          <m:rPr>
                            <m:sty m:val="b"/>
                          </m:rPr>
                          <w:rPr>
                            <w:rFonts w:ascii="Cambria Math" w:eastAsia="Calibri" w:hAnsi="Cambria Math"/>
                            <w:sz w:val="18"/>
                            <w:szCs w:val="18"/>
                          </w:rPr>
                          <m:t>the</m:t>
                        </m:r>
                        <m:r>
                          <m:rPr>
                            <m:sty m:val="b"/>
                          </m:rPr>
                          <w:rPr>
                            <w:rFonts w:ascii="Cambria Math" w:eastAsia="Calibri" w:hAnsi="Sylfaen"/>
                            <w:sz w:val="18"/>
                            <w:szCs w:val="18"/>
                          </w:rPr>
                          <m:t xml:space="preserve"> </m:t>
                        </m:r>
                        <m:r>
                          <m:rPr>
                            <m:sty m:val="b"/>
                          </m:rPr>
                          <w:rPr>
                            <w:rFonts w:ascii="Cambria Math" w:eastAsia="Calibri" w:hAnsi="Cambria Math"/>
                            <w:sz w:val="18"/>
                            <w:szCs w:val="18"/>
                          </w:rPr>
                          <m:t>last</m:t>
                        </m:r>
                        <m:r>
                          <m:rPr>
                            <m:sty m:val="b"/>
                          </m:rPr>
                          <w:rPr>
                            <w:rFonts w:ascii="Cambria Math" w:eastAsia="Calibri" w:hAnsi="Sylfaen"/>
                            <w:sz w:val="18"/>
                            <w:szCs w:val="18"/>
                          </w:rPr>
                          <m:t xml:space="preserve"> </m:t>
                        </m:r>
                        <m:r>
                          <m:rPr>
                            <m:sty m:val="b"/>
                          </m:rPr>
                          <w:rPr>
                            <w:rFonts w:ascii="Cambria Math" w:eastAsia="Calibri" w:hAnsi="Cambria Math"/>
                            <w:sz w:val="18"/>
                            <w:szCs w:val="18"/>
                          </w:rPr>
                          <m:t>5</m:t>
                        </m:r>
                        <m:r>
                          <m:rPr>
                            <m:sty m:val="b"/>
                          </m:rPr>
                          <w:rPr>
                            <w:rFonts w:ascii="Cambria Math" w:eastAsia="Calibri" w:hAnsi="Sylfaen"/>
                            <w:sz w:val="18"/>
                            <w:szCs w:val="18"/>
                          </w:rPr>
                          <m:t xml:space="preserve"> </m:t>
                        </m:r>
                        <m:r>
                          <m:rPr>
                            <m:sty m:val="b"/>
                          </m:rPr>
                          <w:rPr>
                            <w:rFonts w:ascii="Cambria Math" w:eastAsia="Calibri" w:hAnsi="Cambria Math"/>
                            <w:sz w:val="18"/>
                            <w:szCs w:val="18"/>
                          </w:rPr>
                          <m:t>years</m:t>
                        </m:r>
                      </m:e>
                    </m:eqArr>
                  </m:num>
                  <m:den>
                    <m:r>
                      <m:rPr>
                        <m:sty m:val="b"/>
                      </m:rPr>
                      <w:rPr>
                        <w:rFonts w:ascii="Cambria Math" w:eastAsia="Calibri" w:hAnsi="Cambria Math"/>
                        <w:sz w:val="18"/>
                        <w:szCs w:val="18"/>
                      </w:rPr>
                      <m:t>5</m:t>
                    </m:r>
                  </m:den>
                </m:f>
              </m:oMath>
            </m:oMathPara>
          </w:p>
          <w:p w:rsidR="000D1A50" w:rsidRPr="008C1ED3" w:rsidRDefault="000D1A50" w:rsidP="00300587">
            <w:pPr>
              <w:rPr>
                <w:color w:val="000000"/>
              </w:rPr>
            </w:pPr>
          </w:p>
          <w:p w:rsidR="000D1A50" w:rsidRPr="008C1ED3" w:rsidRDefault="000D1A50" w:rsidP="00300587">
            <w:pPr>
              <w:rPr>
                <w:b/>
                <w:iCs/>
                <w:noProof/>
                <w:color w:val="000000"/>
                <w:sz w:val="24"/>
                <w:szCs w:val="24"/>
              </w:rPr>
            </w:pPr>
            <w:r w:rsidRPr="008C1ED3">
              <w:rPr>
                <w:b/>
                <w:iCs/>
                <w:noProof/>
                <w:color w:val="000000"/>
                <w:sz w:val="24"/>
                <w:szCs w:val="24"/>
              </w:rPr>
              <w:t xml:space="preserve">File Description </w:t>
            </w:r>
          </w:p>
          <w:p w:rsidR="000D1A50" w:rsidRPr="008C1ED3" w:rsidRDefault="000D1A50" w:rsidP="000D1A50">
            <w:pPr>
              <w:numPr>
                <w:ilvl w:val="0"/>
                <w:numId w:val="167"/>
              </w:numPr>
              <w:spacing w:line="276" w:lineRule="auto"/>
              <w:rPr>
                <w:color w:val="000000"/>
              </w:rPr>
            </w:pPr>
            <w:r w:rsidRPr="008C1ED3">
              <w:rPr>
                <w:color w:val="000000"/>
              </w:rPr>
              <w:t>Report of the event</w:t>
            </w:r>
          </w:p>
          <w:p w:rsidR="000D1A50" w:rsidRPr="008C1ED3" w:rsidRDefault="000D1A50" w:rsidP="000D1A50">
            <w:pPr>
              <w:numPr>
                <w:ilvl w:val="0"/>
                <w:numId w:val="167"/>
              </w:numPr>
              <w:spacing w:line="276" w:lineRule="auto"/>
              <w:rPr>
                <w:color w:val="000000"/>
              </w:rPr>
            </w:pPr>
            <w:r w:rsidRPr="008C1ED3">
              <w:rPr>
                <w:color w:val="000000"/>
              </w:rPr>
              <w:t>Upload any additional information</w:t>
            </w:r>
          </w:p>
          <w:p w:rsidR="000D1A50" w:rsidRPr="008C1ED3" w:rsidRDefault="000D1A50" w:rsidP="000D1A50">
            <w:pPr>
              <w:numPr>
                <w:ilvl w:val="0"/>
                <w:numId w:val="167"/>
              </w:numPr>
              <w:spacing w:line="276" w:lineRule="auto"/>
              <w:rPr>
                <w:color w:val="000000"/>
              </w:rPr>
            </w:pPr>
            <w:r w:rsidRPr="008C1ED3">
              <w:rPr>
                <w:color w:val="000000"/>
              </w:rPr>
              <w:t xml:space="preserve">Number of sports and cultural </w:t>
            </w:r>
            <w:r>
              <w:rPr>
                <w:color w:val="000000"/>
              </w:rPr>
              <w:t>events</w:t>
            </w:r>
            <w:r w:rsidRPr="008C1ED3">
              <w:rPr>
                <w:color w:val="000000"/>
              </w:rPr>
              <w:t xml:space="preserve"> / competitions organised per year (Data Template) </w:t>
            </w:r>
          </w:p>
        </w:tc>
        <w:tc>
          <w:tcPr>
            <w:tcW w:w="1417" w:type="dxa"/>
            <w:tcBorders>
              <w:left w:val="single" w:sz="4" w:space="0" w:color="auto"/>
              <w:right w:val="single" w:sz="4" w:space="0" w:color="auto"/>
            </w:tcBorders>
          </w:tcPr>
          <w:p w:rsidR="000D1A50" w:rsidRPr="008C1ED3" w:rsidRDefault="000D1A50" w:rsidP="00300587">
            <w:pPr>
              <w:jc w:val="center"/>
              <w:rPr>
                <w:color w:val="000000"/>
                <w:sz w:val="24"/>
                <w:szCs w:val="24"/>
              </w:rPr>
            </w:pPr>
            <w:r w:rsidRPr="008C1ED3">
              <w:rPr>
                <w:b/>
                <w:bCs/>
                <w:color w:val="000000"/>
                <w:sz w:val="24"/>
                <w:szCs w:val="24"/>
              </w:rPr>
              <w:lastRenderedPageBreak/>
              <w:t>5</w:t>
            </w:r>
          </w:p>
        </w:tc>
      </w:tr>
    </w:tbl>
    <w:p w:rsidR="000D1A50" w:rsidRPr="00093E46" w:rsidRDefault="000D1A50" w:rsidP="000D1A50">
      <w:pPr>
        <w:jc w:val="center"/>
        <w:rPr>
          <w:b/>
          <w:bCs/>
          <w:color w:val="000000"/>
          <w:sz w:val="24"/>
          <w:szCs w:val="24"/>
          <w:highlight w:val="yellow"/>
        </w:rPr>
      </w:pPr>
    </w:p>
    <w:p w:rsidR="000D1A50" w:rsidRPr="008C1ED3" w:rsidRDefault="000D1A50" w:rsidP="000D1A50">
      <w:pPr>
        <w:jc w:val="center"/>
        <w:rPr>
          <w:b/>
          <w:bCs/>
          <w:color w:val="000000"/>
          <w:sz w:val="24"/>
          <w:szCs w:val="24"/>
        </w:rPr>
      </w:pPr>
      <w:r w:rsidRPr="008C1ED3">
        <w:rPr>
          <w:b/>
          <w:bCs/>
          <w:color w:val="000000"/>
          <w:sz w:val="24"/>
          <w:szCs w:val="24"/>
        </w:rPr>
        <w:t>Key Indicator - 5.4 Alumni Engagement (10)</w:t>
      </w:r>
    </w:p>
    <w:tbl>
      <w:tblPr>
        <w:tblpPr w:leftFromText="180" w:rightFromText="180" w:vertAnchor="text" w:horzAnchor="margin" w:tblpX="-68" w:tblpY="52"/>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7513"/>
        <w:gridCol w:w="1417"/>
      </w:tblGrid>
      <w:tr w:rsidR="000D1A50" w:rsidRPr="00093E46" w:rsidTr="00300587">
        <w:trPr>
          <w:trHeight w:val="350"/>
        </w:trPr>
        <w:tc>
          <w:tcPr>
            <w:tcW w:w="959" w:type="dxa"/>
          </w:tcPr>
          <w:p w:rsidR="000D1A50" w:rsidRPr="008C1ED3" w:rsidRDefault="000D1A50" w:rsidP="00300587">
            <w:pPr>
              <w:jc w:val="center"/>
              <w:rPr>
                <w:b/>
                <w:bCs/>
                <w:color w:val="000000"/>
                <w:sz w:val="24"/>
                <w:szCs w:val="24"/>
              </w:rPr>
            </w:pPr>
            <w:r w:rsidRPr="008C1ED3">
              <w:rPr>
                <w:b/>
                <w:bCs/>
                <w:color w:val="000000"/>
                <w:sz w:val="24"/>
                <w:szCs w:val="24"/>
              </w:rPr>
              <w:t>Metric No.</w:t>
            </w:r>
          </w:p>
        </w:tc>
        <w:tc>
          <w:tcPr>
            <w:tcW w:w="7513" w:type="dxa"/>
          </w:tcPr>
          <w:p w:rsidR="000D1A50" w:rsidRPr="008C1ED3" w:rsidRDefault="000D1A50" w:rsidP="00300587">
            <w:pPr>
              <w:jc w:val="center"/>
              <w:rPr>
                <w:b/>
                <w:bCs/>
                <w:color w:val="000000"/>
                <w:sz w:val="24"/>
                <w:szCs w:val="24"/>
              </w:rPr>
            </w:pPr>
          </w:p>
        </w:tc>
        <w:tc>
          <w:tcPr>
            <w:tcW w:w="1417" w:type="dxa"/>
          </w:tcPr>
          <w:p w:rsidR="000D1A50" w:rsidRPr="008C1ED3" w:rsidRDefault="000D1A50" w:rsidP="00300587">
            <w:pPr>
              <w:jc w:val="center"/>
              <w:rPr>
                <w:b/>
                <w:bCs/>
                <w:color w:val="000000"/>
                <w:sz w:val="24"/>
                <w:szCs w:val="24"/>
              </w:rPr>
            </w:pPr>
            <w:r w:rsidRPr="008C1ED3">
              <w:rPr>
                <w:b/>
                <w:bCs/>
                <w:color w:val="000000"/>
                <w:sz w:val="24"/>
                <w:szCs w:val="24"/>
              </w:rPr>
              <w:t>Weightage</w:t>
            </w:r>
          </w:p>
        </w:tc>
      </w:tr>
      <w:tr w:rsidR="000D1A50" w:rsidRPr="00093E46" w:rsidTr="00300587">
        <w:trPr>
          <w:trHeight w:val="1285"/>
        </w:trPr>
        <w:tc>
          <w:tcPr>
            <w:tcW w:w="959" w:type="dxa"/>
          </w:tcPr>
          <w:p w:rsidR="000D1A50" w:rsidRPr="008C1ED3" w:rsidRDefault="000D1A50" w:rsidP="00300587">
            <w:pPr>
              <w:jc w:val="center"/>
              <w:rPr>
                <w:b/>
                <w:bCs/>
                <w:color w:val="000000"/>
                <w:sz w:val="24"/>
                <w:szCs w:val="24"/>
              </w:rPr>
            </w:pPr>
            <w:r w:rsidRPr="008C1ED3">
              <w:rPr>
                <w:b/>
                <w:bCs/>
                <w:color w:val="000000"/>
                <w:sz w:val="24"/>
                <w:szCs w:val="24"/>
              </w:rPr>
              <w:t>5.4.1</w:t>
            </w:r>
          </w:p>
          <w:p w:rsidR="000D1A50" w:rsidRPr="008C1ED3" w:rsidRDefault="000D1A50" w:rsidP="00300587">
            <w:pPr>
              <w:jc w:val="center"/>
              <w:rPr>
                <w:b/>
                <w:bCs/>
                <w:color w:val="000000"/>
                <w:sz w:val="24"/>
                <w:szCs w:val="24"/>
              </w:rPr>
            </w:pPr>
          </w:p>
          <w:p w:rsidR="000D1A50" w:rsidRPr="008C1ED3" w:rsidRDefault="000D1A50" w:rsidP="00300587">
            <w:pPr>
              <w:jc w:val="center"/>
              <w:rPr>
                <w:b/>
                <w:bCs/>
                <w:color w:val="000000"/>
                <w:sz w:val="24"/>
                <w:szCs w:val="24"/>
              </w:rPr>
            </w:pPr>
            <w:r w:rsidRPr="008C1ED3">
              <w:rPr>
                <w:b/>
                <w:bCs/>
                <w:color w:val="000000"/>
                <w:sz w:val="24"/>
                <w:szCs w:val="24"/>
              </w:rPr>
              <w:t>Q</w:t>
            </w:r>
            <w:r w:rsidRPr="008C1ED3">
              <w:rPr>
                <w:b/>
                <w:bCs/>
                <w:color w:val="000000"/>
                <w:sz w:val="24"/>
                <w:szCs w:val="24"/>
                <w:vertAlign w:val="subscript"/>
              </w:rPr>
              <w:t>l</w:t>
            </w:r>
            <w:r w:rsidRPr="008C1ED3">
              <w:rPr>
                <w:b/>
                <w:bCs/>
                <w:color w:val="000000"/>
                <w:sz w:val="24"/>
                <w:szCs w:val="24"/>
              </w:rPr>
              <w:t xml:space="preserve">M </w:t>
            </w:r>
          </w:p>
        </w:tc>
        <w:tc>
          <w:tcPr>
            <w:tcW w:w="7513" w:type="dxa"/>
          </w:tcPr>
          <w:p w:rsidR="000D1A50" w:rsidRPr="008C1ED3" w:rsidRDefault="000D1A50" w:rsidP="00300587">
            <w:pPr>
              <w:widowControl w:val="0"/>
              <w:tabs>
                <w:tab w:val="left" w:pos="540"/>
              </w:tabs>
              <w:autoSpaceDE w:val="0"/>
              <w:autoSpaceDN w:val="0"/>
              <w:adjustRightInd w:val="0"/>
              <w:ind w:right="59"/>
              <w:rPr>
                <w:b/>
                <w:i/>
                <w:color w:val="000000"/>
                <w:sz w:val="24"/>
                <w:szCs w:val="24"/>
              </w:rPr>
            </w:pPr>
            <w:r w:rsidRPr="008C1ED3">
              <w:rPr>
                <w:b/>
                <w:i/>
                <w:color w:val="000000"/>
                <w:sz w:val="24"/>
                <w:szCs w:val="24"/>
              </w:rPr>
              <w:t>The</w:t>
            </w:r>
            <w:r w:rsidRPr="008C1ED3">
              <w:rPr>
                <w:b/>
                <w:i/>
                <w:color w:val="000000"/>
                <w:spacing w:val="21"/>
                <w:sz w:val="24"/>
                <w:szCs w:val="24"/>
              </w:rPr>
              <w:t xml:space="preserve"> </w:t>
            </w:r>
            <w:r w:rsidRPr="008C1ED3">
              <w:rPr>
                <w:b/>
                <w:i/>
                <w:color w:val="000000"/>
                <w:sz w:val="24"/>
                <w:szCs w:val="24"/>
              </w:rPr>
              <w:t>Alumni</w:t>
            </w:r>
            <w:r w:rsidRPr="008C1ED3">
              <w:rPr>
                <w:b/>
                <w:i/>
                <w:color w:val="000000"/>
                <w:spacing w:val="21"/>
                <w:sz w:val="24"/>
                <w:szCs w:val="24"/>
              </w:rPr>
              <w:t xml:space="preserve"> </w:t>
            </w:r>
            <w:r w:rsidRPr="008C1ED3">
              <w:rPr>
                <w:b/>
                <w:i/>
                <w:color w:val="000000"/>
                <w:sz w:val="24"/>
                <w:szCs w:val="24"/>
              </w:rPr>
              <w:t>Association/Chapters (registered and functional)</w:t>
            </w:r>
            <w:r w:rsidRPr="008C1ED3">
              <w:rPr>
                <w:b/>
                <w:i/>
                <w:color w:val="000000"/>
                <w:spacing w:val="21"/>
                <w:sz w:val="24"/>
                <w:szCs w:val="24"/>
              </w:rPr>
              <w:t xml:space="preserve"> </w:t>
            </w:r>
            <w:r w:rsidRPr="008C1ED3">
              <w:rPr>
                <w:b/>
                <w:i/>
                <w:color w:val="000000"/>
                <w:sz w:val="24"/>
                <w:szCs w:val="24"/>
              </w:rPr>
              <w:t>contributes</w:t>
            </w:r>
            <w:r w:rsidRPr="008C1ED3">
              <w:rPr>
                <w:b/>
                <w:i/>
                <w:color w:val="000000"/>
                <w:spacing w:val="21"/>
                <w:sz w:val="24"/>
                <w:szCs w:val="24"/>
              </w:rPr>
              <w:t xml:space="preserve"> </w:t>
            </w:r>
            <w:r w:rsidRPr="008C1ED3">
              <w:rPr>
                <w:b/>
                <w:i/>
                <w:color w:val="000000"/>
                <w:sz w:val="24"/>
                <w:szCs w:val="24"/>
              </w:rPr>
              <w:t>significantly</w:t>
            </w:r>
            <w:r w:rsidRPr="008C1ED3">
              <w:rPr>
                <w:b/>
                <w:i/>
                <w:color w:val="000000"/>
                <w:spacing w:val="21"/>
                <w:sz w:val="24"/>
                <w:szCs w:val="24"/>
              </w:rPr>
              <w:t xml:space="preserve"> </w:t>
            </w:r>
            <w:r w:rsidRPr="008C1ED3">
              <w:rPr>
                <w:b/>
                <w:i/>
                <w:color w:val="000000"/>
                <w:sz w:val="24"/>
                <w:szCs w:val="24"/>
              </w:rPr>
              <w:t>to</w:t>
            </w:r>
            <w:r w:rsidRPr="008C1ED3">
              <w:rPr>
                <w:b/>
                <w:i/>
                <w:color w:val="000000"/>
                <w:spacing w:val="21"/>
                <w:sz w:val="24"/>
                <w:szCs w:val="24"/>
              </w:rPr>
              <w:t xml:space="preserve"> </w:t>
            </w:r>
            <w:r w:rsidRPr="008C1ED3">
              <w:rPr>
                <w:b/>
                <w:i/>
                <w:color w:val="000000"/>
                <w:sz w:val="24"/>
                <w:szCs w:val="24"/>
              </w:rPr>
              <w:t>the development</w:t>
            </w:r>
            <w:r w:rsidRPr="008C1ED3">
              <w:rPr>
                <w:b/>
                <w:i/>
                <w:color w:val="000000"/>
                <w:spacing w:val="9"/>
                <w:sz w:val="24"/>
                <w:szCs w:val="24"/>
              </w:rPr>
              <w:t xml:space="preserve"> </w:t>
            </w:r>
            <w:r w:rsidRPr="008C1ED3">
              <w:rPr>
                <w:b/>
                <w:i/>
                <w:color w:val="000000"/>
                <w:sz w:val="24"/>
                <w:szCs w:val="24"/>
              </w:rPr>
              <w:t>of</w:t>
            </w:r>
            <w:r w:rsidRPr="008C1ED3">
              <w:rPr>
                <w:b/>
                <w:i/>
                <w:color w:val="000000"/>
                <w:spacing w:val="9"/>
                <w:sz w:val="24"/>
                <w:szCs w:val="24"/>
              </w:rPr>
              <w:t xml:space="preserve"> </w:t>
            </w:r>
            <w:r w:rsidRPr="008C1ED3">
              <w:rPr>
                <w:b/>
                <w:i/>
                <w:color w:val="000000"/>
                <w:sz w:val="24"/>
                <w:szCs w:val="24"/>
              </w:rPr>
              <w:t>the</w:t>
            </w:r>
            <w:r w:rsidRPr="008C1ED3">
              <w:rPr>
                <w:b/>
                <w:i/>
                <w:color w:val="000000"/>
                <w:spacing w:val="9"/>
                <w:sz w:val="24"/>
                <w:szCs w:val="24"/>
              </w:rPr>
              <w:t xml:space="preserve"> </w:t>
            </w:r>
            <w:r w:rsidRPr="008C1ED3">
              <w:rPr>
                <w:b/>
                <w:i/>
                <w:color w:val="000000"/>
                <w:sz w:val="24"/>
                <w:szCs w:val="24"/>
              </w:rPr>
              <w:t xml:space="preserve">institution through financial and other support services during the last five years </w:t>
            </w:r>
          </w:p>
          <w:p w:rsidR="000D1A50" w:rsidRPr="008C1ED3" w:rsidRDefault="000D1A50" w:rsidP="00300587">
            <w:pPr>
              <w:rPr>
                <w:color w:val="000000"/>
                <w:sz w:val="24"/>
                <w:szCs w:val="24"/>
              </w:rPr>
            </w:pPr>
            <w:r w:rsidRPr="008C1ED3">
              <w:rPr>
                <w:color w:val="000000"/>
                <w:sz w:val="24"/>
                <w:szCs w:val="24"/>
              </w:rPr>
              <w:t xml:space="preserve">Describe contribution of alumni association to the institution within a maximum of 500 words </w:t>
            </w:r>
          </w:p>
          <w:p w:rsidR="000D1A50" w:rsidRPr="008C1ED3" w:rsidRDefault="000D1A50" w:rsidP="00300587">
            <w:pPr>
              <w:rPr>
                <w:b/>
                <w:color w:val="000000"/>
              </w:rPr>
            </w:pPr>
            <w:r w:rsidRPr="008C1ED3">
              <w:rPr>
                <w:b/>
                <w:color w:val="000000"/>
              </w:rPr>
              <w:t xml:space="preserve">File Description </w:t>
            </w:r>
          </w:p>
          <w:p w:rsidR="000D1A50" w:rsidRPr="008C1ED3" w:rsidRDefault="000D1A50" w:rsidP="000D1A50">
            <w:pPr>
              <w:numPr>
                <w:ilvl w:val="0"/>
                <w:numId w:val="167"/>
              </w:numPr>
              <w:rPr>
                <w:bCs/>
                <w:iCs/>
                <w:noProof/>
                <w:color w:val="000000"/>
                <w:sz w:val="24"/>
                <w:szCs w:val="24"/>
              </w:rPr>
            </w:pPr>
            <w:r w:rsidRPr="008C1ED3">
              <w:rPr>
                <w:color w:val="000000"/>
              </w:rPr>
              <w:t>Paste link for additional information</w:t>
            </w:r>
          </w:p>
          <w:p w:rsidR="000D1A50" w:rsidRPr="008C1ED3" w:rsidRDefault="000D1A50" w:rsidP="000D1A50">
            <w:pPr>
              <w:numPr>
                <w:ilvl w:val="0"/>
                <w:numId w:val="167"/>
              </w:numPr>
              <w:spacing w:line="276" w:lineRule="auto"/>
              <w:rPr>
                <w:iCs/>
                <w:noProof/>
                <w:color w:val="000000"/>
                <w:sz w:val="24"/>
                <w:szCs w:val="24"/>
              </w:rPr>
            </w:pPr>
            <w:r w:rsidRPr="008C1ED3">
              <w:rPr>
                <w:color w:val="000000"/>
              </w:rPr>
              <w:t>Upload any additional information</w:t>
            </w:r>
          </w:p>
        </w:tc>
        <w:tc>
          <w:tcPr>
            <w:tcW w:w="1417" w:type="dxa"/>
          </w:tcPr>
          <w:p w:rsidR="000D1A50" w:rsidRPr="00BB7E67" w:rsidRDefault="000D1A50" w:rsidP="00300587">
            <w:pPr>
              <w:jc w:val="center"/>
              <w:rPr>
                <w:b/>
                <w:bCs/>
                <w:color w:val="000000"/>
                <w:sz w:val="24"/>
                <w:szCs w:val="24"/>
              </w:rPr>
            </w:pPr>
            <w:r w:rsidRPr="00BB7E67">
              <w:rPr>
                <w:b/>
                <w:bCs/>
                <w:color w:val="000000"/>
                <w:sz w:val="24"/>
                <w:szCs w:val="24"/>
              </w:rPr>
              <w:t>2</w:t>
            </w:r>
          </w:p>
        </w:tc>
      </w:tr>
      <w:tr w:rsidR="000D1A50" w:rsidRPr="00093E46" w:rsidTr="00300587">
        <w:trPr>
          <w:trHeight w:val="4148"/>
        </w:trPr>
        <w:tc>
          <w:tcPr>
            <w:tcW w:w="959" w:type="dxa"/>
          </w:tcPr>
          <w:p w:rsidR="000D1A50" w:rsidRPr="008C1ED3" w:rsidRDefault="000D1A50" w:rsidP="00300587">
            <w:pPr>
              <w:jc w:val="center"/>
              <w:rPr>
                <w:b/>
                <w:bCs/>
                <w:color w:val="000000"/>
                <w:sz w:val="24"/>
                <w:szCs w:val="24"/>
              </w:rPr>
            </w:pPr>
            <w:r w:rsidRPr="008C1ED3">
              <w:rPr>
                <w:b/>
                <w:bCs/>
                <w:color w:val="000000"/>
                <w:sz w:val="24"/>
                <w:szCs w:val="24"/>
              </w:rPr>
              <w:t>5.4.2</w:t>
            </w:r>
          </w:p>
          <w:p w:rsidR="000D1A50" w:rsidRPr="008C1ED3" w:rsidRDefault="000D1A50" w:rsidP="00300587">
            <w:pPr>
              <w:jc w:val="center"/>
              <w:rPr>
                <w:b/>
                <w:bCs/>
                <w:color w:val="000000"/>
                <w:sz w:val="24"/>
                <w:szCs w:val="24"/>
              </w:rPr>
            </w:pPr>
          </w:p>
          <w:p w:rsidR="000D1A50" w:rsidRPr="008C1ED3" w:rsidRDefault="000D1A50" w:rsidP="00300587">
            <w:pPr>
              <w:jc w:val="center"/>
              <w:rPr>
                <w:b/>
                <w:bCs/>
                <w:color w:val="000000"/>
                <w:sz w:val="24"/>
                <w:szCs w:val="24"/>
              </w:rPr>
            </w:pPr>
            <w:r w:rsidRPr="008C1ED3">
              <w:rPr>
                <w:b/>
                <w:bCs/>
                <w:color w:val="000000"/>
                <w:sz w:val="24"/>
                <w:szCs w:val="24"/>
              </w:rPr>
              <w:t>Q</w:t>
            </w:r>
            <w:r w:rsidRPr="008C1ED3">
              <w:rPr>
                <w:b/>
                <w:bCs/>
                <w:color w:val="000000"/>
                <w:sz w:val="24"/>
                <w:szCs w:val="24"/>
                <w:vertAlign w:val="subscript"/>
              </w:rPr>
              <w:t>n</w:t>
            </w:r>
            <w:r w:rsidRPr="008C1ED3">
              <w:rPr>
                <w:b/>
                <w:bCs/>
                <w:color w:val="000000"/>
                <w:sz w:val="24"/>
                <w:szCs w:val="24"/>
              </w:rPr>
              <w:t>M</w:t>
            </w:r>
          </w:p>
          <w:p w:rsidR="000D1A50" w:rsidRPr="008C1ED3" w:rsidRDefault="000D1A50" w:rsidP="00300587">
            <w:pPr>
              <w:jc w:val="center"/>
              <w:rPr>
                <w:b/>
                <w:bCs/>
                <w:color w:val="000000"/>
                <w:sz w:val="24"/>
                <w:szCs w:val="24"/>
              </w:rPr>
            </w:pPr>
          </w:p>
        </w:tc>
        <w:tc>
          <w:tcPr>
            <w:tcW w:w="7513" w:type="dxa"/>
          </w:tcPr>
          <w:p w:rsidR="000D1A50" w:rsidRPr="008C1ED3" w:rsidRDefault="000D1A50" w:rsidP="00300587">
            <w:pPr>
              <w:widowControl w:val="0"/>
              <w:tabs>
                <w:tab w:val="left" w:pos="540"/>
              </w:tabs>
              <w:autoSpaceDE w:val="0"/>
              <w:autoSpaceDN w:val="0"/>
              <w:adjustRightInd w:val="0"/>
              <w:ind w:right="59"/>
              <w:rPr>
                <w:b/>
                <w:i/>
                <w:sz w:val="24"/>
                <w:szCs w:val="24"/>
              </w:rPr>
            </w:pPr>
            <w:r w:rsidRPr="008C1ED3">
              <w:rPr>
                <w:b/>
                <w:i/>
                <w:sz w:val="24"/>
                <w:szCs w:val="24"/>
              </w:rPr>
              <w:t>Alumni contribution during the last five years (INR in lakhs)</w:t>
            </w:r>
          </w:p>
          <w:p w:rsidR="000D1A50" w:rsidRPr="008C1ED3" w:rsidRDefault="000D1A50" w:rsidP="00300587">
            <w:pPr>
              <w:widowControl w:val="0"/>
              <w:tabs>
                <w:tab w:val="left" w:pos="540"/>
              </w:tabs>
              <w:autoSpaceDE w:val="0"/>
              <w:autoSpaceDN w:val="0"/>
              <w:adjustRightInd w:val="0"/>
              <w:ind w:right="59"/>
              <w:rPr>
                <w:b/>
                <w:i/>
                <w:sz w:val="24"/>
                <w:szCs w:val="24"/>
              </w:rPr>
            </w:pPr>
          </w:p>
          <w:p w:rsidR="000D1A50" w:rsidRPr="008C1ED3" w:rsidRDefault="000D1A50" w:rsidP="00300587">
            <w:pPr>
              <w:widowControl w:val="0"/>
              <w:tabs>
                <w:tab w:val="left" w:pos="540"/>
              </w:tabs>
              <w:autoSpaceDE w:val="0"/>
              <w:autoSpaceDN w:val="0"/>
              <w:adjustRightInd w:val="0"/>
              <w:ind w:right="59"/>
              <w:rPr>
                <w:rFonts w:ascii="Sylfaen" w:hAnsi="Sylfaen"/>
                <w:b/>
                <w:bCs/>
                <w:sz w:val="24"/>
                <w:szCs w:val="24"/>
              </w:rPr>
            </w:pPr>
            <w:r w:rsidRPr="008C1ED3">
              <w:rPr>
                <w:rFonts w:ascii="Sylfaen" w:hAnsi="Sylfaen"/>
                <w:b/>
                <w:bCs/>
                <w:sz w:val="24"/>
                <w:szCs w:val="24"/>
              </w:rPr>
              <w:t>Options:</w:t>
            </w:r>
          </w:p>
          <w:p w:rsidR="000D1A50" w:rsidRPr="008C1ED3" w:rsidRDefault="000D1A50" w:rsidP="000D1A50">
            <w:pPr>
              <w:pStyle w:val="ListParagraph"/>
              <w:numPr>
                <w:ilvl w:val="0"/>
                <w:numId w:val="221"/>
              </w:numPr>
              <w:spacing w:after="0" w:line="240" w:lineRule="auto"/>
              <w:ind w:left="709"/>
              <w:rPr>
                <w:rFonts w:ascii="Sylfaen" w:hAnsi="Sylfaen"/>
                <w:b/>
                <w:bCs/>
                <w:sz w:val="36"/>
                <w:szCs w:val="36"/>
              </w:rPr>
            </w:pPr>
            <w:r w:rsidRPr="008C1ED3">
              <w:rPr>
                <w:rFonts w:ascii="Times New Roman" w:hAnsi="Times New Roman"/>
                <w:b/>
                <w:bCs/>
              </w:rPr>
              <w:t>≥ 100 Lakhs</w:t>
            </w:r>
          </w:p>
          <w:p w:rsidR="000D1A50" w:rsidRPr="008C1ED3" w:rsidRDefault="000D1A50" w:rsidP="000D1A50">
            <w:pPr>
              <w:pStyle w:val="ListParagraph"/>
              <w:numPr>
                <w:ilvl w:val="0"/>
                <w:numId w:val="221"/>
              </w:numPr>
              <w:spacing w:after="0" w:line="240" w:lineRule="auto"/>
              <w:ind w:left="709"/>
              <w:rPr>
                <w:rFonts w:ascii="Sylfaen" w:hAnsi="Sylfaen"/>
                <w:b/>
                <w:bCs/>
                <w:sz w:val="36"/>
                <w:szCs w:val="36"/>
              </w:rPr>
            </w:pPr>
            <w:r w:rsidRPr="008C1ED3">
              <w:rPr>
                <w:rFonts w:ascii="Times New Roman" w:hAnsi="Times New Roman"/>
                <w:b/>
                <w:bCs/>
              </w:rPr>
              <w:t>50Lakhs - 100 Lakhs</w:t>
            </w:r>
          </w:p>
          <w:p w:rsidR="000D1A50" w:rsidRPr="008C1ED3" w:rsidRDefault="000D1A50" w:rsidP="000D1A50">
            <w:pPr>
              <w:pStyle w:val="ListParagraph"/>
              <w:numPr>
                <w:ilvl w:val="0"/>
                <w:numId w:val="221"/>
              </w:numPr>
              <w:spacing w:after="0" w:line="240" w:lineRule="auto"/>
              <w:ind w:left="709"/>
              <w:rPr>
                <w:rFonts w:ascii="Sylfaen" w:hAnsi="Sylfaen"/>
                <w:b/>
                <w:bCs/>
                <w:sz w:val="36"/>
                <w:szCs w:val="36"/>
              </w:rPr>
            </w:pPr>
            <w:r w:rsidRPr="008C1ED3">
              <w:rPr>
                <w:rFonts w:ascii="Times New Roman" w:hAnsi="Times New Roman"/>
                <w:b/>
                <w:bCs/>
              </w:rPr>
              <w:t>20 Lakhs - 50 Lakhs</w:t>
            </w:r>
          </w:p>
          <w:p w:rsidR="000D1A50" w:rsidRPr="008C1ED3" w:rsidRDefault="000D1A50" w:rsidP="000D1A50">
            <w:pPr>
              <w:pStyle w:val="ListParagraph"/>
              <w:numPr>
                <w:ilvl w:val="0"/>
                <w:numId w:val="221"/>
              </w:numPr>
              <w:spacing w:after="0" w:line="240" w:lineRule="auto"/>
              <w:ind w:left="709"/>
              <w:rPr>
                <w:rFonts w:ascii="Sylfaen" w:hAnsi="Sylfaen"/>
                <w:b/>
                <w:bCs/>
                <w:sz w:val="36"/>
                <w:szCs w:val="36"/>
              </w:rPr>
            </w:pPr>
            <w:r w:rsidRPr="008C1ED3">
              <w:rPr>
                <w:rFonts w:ascii="Times New Roman" w:hAnsi="Times New Roman"/>
                <w:b/>
                <w:bCs/>
              </w:rPr>
              <w:t>5 Lakhs - 20 Lakhs</w:t>
            </w:r>
          </w:p>
          <w:p w:rsidR="000D1A50" w:rsidRPr="008C1ED3" w:rsidRDefault="000D1A50" w:rsidP="000D1A50">
            <w:pPr>
              <w:pStyle w:val="ListParagraph"/>
              <w:numPr>
                <w:ilvl w:val="0"/>
                <w:numId w:val="221"/>
              </w:numPr>
              <w:spacing w:after="0" w:line="240" w:lineRule="auto"/>
              <w:ind w:left="709"/>
              <w:rPr>
                <w:rFonts w:ascii="Sylfaen" w:hAnsi="Sylfaen"/>
                <w:b/>
                <w:bCs/>
                <w:sz w:val="36"/>
                <w:szCs w:val="36"/>
              </w:rPr>
            </w:pPr>
            <w:r w:rsidRPr="008C1ED3">
              <w:rPr>
                <w:rFonts w:ascii="Times New Roman" w:hAnsi="Times New Roman"/>
                <w:b/>
                <w:bCs/>
              </w:rPr>
              <w:t>&lt;5 Lakhs</w:t>
            </w:r>
            <w:r w:rsidRPr="008C1ED3">
              <w:rPr>
                <w:bCs/>
                <w:color w:val="000000"/>
                <w:sz w:val="10"/>
                <w:szCs w:val="10"/>
              </w:rPr>
              <w:t xml:space="preserve"> </w:t>
            </w:r>
          </w:p>
          <w:p w:rsidR="000D1A50" w:rsidRPr="008C1ED3" w:rsidRDefault="000D1A50" w:rsidP="00300587">
            <w:pPr>
              <w:rPr>
                <w:bCs/>
                <w:color w:val="000000"/>
                <w:sz w:val="24"/>
                <w:szCs w:val="24"/>
              </w:rPr>
            </w:pPr>
            <w:r w:rsidRPr="008C1ED3">
              <w:rPr>
                <w:bCs/>
                <w:color w:val="000000"/>
                <w:sz w:val="24"/>
                <w:szCs w:val="24"/>
              </w:rPr>
              <w:t>Data Requirement for last five years (year wise):</w:t>
            </w:r>
          </w:p>
          <w:p w:rsidR="000D1A50" w:rsidRPr="008C1ED3" w:rsidRDefault="000D1A50" w:rsidP="000D1A50">
            <w:pPr>
              <w:numPr>
                <w:ilvl w:val="0"/>
                <w:numId w:val="40"/>
              </w:numPr>
              <w:contextualSpacing/>
              <w:rPr>
                <w:bCs/>
                <w:color w:val="000000"/>
                <w:sz w:val="24"/>
                <w:szCs w:val="24"/>
              </w:rPr>
            </w:pPr>
            <w:r>
              <w:rPr>
                <w:bCs/>
                <w:color w:val="000000"/>
                <w:sz w:val="24"/>
                <w:szCs w:val="24"/>
              </w:rPr>
              <w:t>A</w:t>
            </w:r>
            <w:r w:rsidRPr="008C1ED3">
              <w:rPr>
                <w:bCs/>
                <w:color w:val="000000"/>
                <w:sz w:val="24"/>
                <w:szCs w:val="24"/>
              </w:rPr>
              <w:t>lumni association</w:t>
            </w:r>
            <w:r>
              <w:rPr>
                <w:bCs/>
                <w:color w:val="000000"/>
                <w:sz w:val="24"/>
                <w:szCs w:val="24"/>
              </w:rPr>
              <w:t xml:space="preserve"> / Name of the</w:t>
            </w:r>
            <w:r w:rsidRPr="008C1ED3">
              <w:rPr>
                <w:bCs/>
                <w:color w:val="000000"/>
                <w:sz w:val="24"/>
                <w:szCs w:val="24"/>
              </w:rPr>
              <w:t xml:space="preserve"> alumnus</w:t>
            </w:r>
          </w:p>
          <w:p w:rsidR="000D1A50" w:rsidRDefault="000D1A50" w:rsidP="000D1A50">
            <w:pPr>
              <w:numPr>
                <w:ilvl w:val="0"/>
                <w:numId w:val="40"/>
              </w:numPr>
              <w:contextualSpacing/>
              <w:rPr>
                <w:bCs/>
                <w:color w:val="000000"/>
                <w:sz w:val="24"/>
                <w:szCs w:val="24"/>
              </w:rPr>
            </w:pPr>
            <w:r w:rsidRPr="008C1ED3">
              <w:rPr>
                <w:bCs/>
                <w:color w:val="000000"/>
                <w:sz w:val="24"/>
                <w:szCs w:val="24"/>
              </w:rPr>
              <w:t>Quantum of contribution</w:t>
            </w:r>
          </w:p>
          <w:p w:rsidR="000D1A50" w:rsidRPr="008C1ED3" w:rsidRDefault="000D1A50" w:rsidP="000D1A50">
            <w:pPr>
              <w:numPr>
                <w:ilvl w:val="0"/>
                <w:numId w:val="40"/>
              </w:numPr>
              <w:contextualSpacing/>
              <w:rPr>
                <w:bCs/>
                <w:color w:val="000000"/>
                <w:sz w:val="24"/>
                <w:szCs w:val="24"/>
              </w:rPr>
            </w:pPr>
            <w:r>
              <w:rPr>
                <w:bCs/>
                <w:color w:val="000000"/>
                <w:sz w:val="24"/>
                <w:szCs w:val="24"/>
              </w:rPr>
              <w:t xml:space="preserve">Audited Statement of account of the institution reflecting the receipts. </w:t>
            </w:r>
          </w:p>
          <w:p w:rsidR="000D1A50" w:rsidRPr="008C1ED3" w:rsidRDefault="000D1A50" w:rsidP="00300587">
            <w:pPr>
              <w:rPr>
                <w:bCs/>
                <w:color w:val="000000"/>
                <w:sz w:val="24"/>
                <w:szCs w:val="24"/>
              </w:rPr>
            </w:pPr>
          </w:p>
          <w:p w:rsidR="000D1A50" w:rsidRPr="008C1ED3" w:rsidRDefault="000D1A50" w:rsidP="00300587">
            <w:pPr>
              <w:rPr>
                <w:b/>
                <w:color w:val="000000"/>
              </w:rPr>
            </w:pPr>
            <w:r w:rsidRPr="008C1ED3">
              <w:rPr>
                <w:b/>
                <w:color w:val="000000"/>
              </w:rPr>
              <w:t xml:space="preserve">File Description </w:t>
            </w:r>
          </w:p>
          <w:p w:rsidR="000D1A50" w:rsidRPr="005F52D6" w:rsidRDefault="000D1A50" w:rsidP="000D1A50">
            <w:pPr>
              <w:numPr>
                <w:ilvl w:val="0"/>
                <w:numId w:val="167"/>
              </w:numPr>
              <w:spacing w:line="276" w:lineRule="auto"/>
              <w:rPr>
                <w:color w:val="000000"/>
              </w:rPr>
            </w:pPr>
            <w:r w:rsidRPr="008C1ED3">
              <w:rPr>
                <w:color w:val="000000"/>
              </w:rPr>
              <w:t>Upload any additional information</w:t>
            </w:r>
          </w:p>
        </w:tc>
        <w:tc>
          <w:tcPr>
            <w:tcW w:w="1417" w:type="dxa"/>
          </w:tcPr>
          <w:p w:rsidR="000D1A50" w:rsidRPr="00BB7E67" w:rsidRDefault="000D1A50" w:rsidP="00300587">
            <w:pPr>
              <w:jc w:val="center"/>
              <w:rPr>
                <w:b/>
                <w:bCs/>
                <w:color w:val="000000"/>
                <w:sz w:val="24"/>
                <w:szCs w:val="24"/>
              </w:rPr>
            </w:pPr>
            <w:r w:rsidRPr="00BB7E67">
              <w:rPr>
                <w:b/>
                <w:bCs/>
                <w:color w:val="000000"/>
                <w:sz w:val="24"/>
                <w:szCs w:val="24"/>
              </w:rPr>
              <w:t>8</w:t>
            </w:r>
          </w:p>
        </w:tc>
      </w:tr>
    </w:tbl>
    <w:p w:rsidR="000D1A50" w:rsidRDefault="000D1A50" w:rsidP="000D1A50">
      <w:pPr>
        <w:rPr>
          <w:b/>
          <w:bCs/>
          <w:color w:val="000000"/>
          <w:sz w:val="24"/>
          <w:szCs w:val="24"/>
          <w:highlight w:val="yellow"/>
          <w:u w:val="single"/>
        </w:rPr>
      </w:pPr>
    </w:p>
    <w:p w:rsidR="000D1A50" w:rsidRDefault="000D1A50" w:rsidP="000D1A50">
      <w:pPr>
        <w:rPr>
          <w:b/>
          <w:bCs/>
          <w:color w:val="000000"/>
          <w:sz w:val="24"/>
          <w:szCs w:val="24"/>
          <w:highlight w:val="yellow"/>
          <w:u w:val="single"/>
        </w:rPr>
      </w:pPr>
    </w:p>
    <w:p w:rsidR="000D1A50" w:rsidRDefault="000D1A50"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Default="001310EB" w:rsidP="000D1A50">
      <w:pPr>
        <w:rPr>
          <w:b/>
          <w:bCs/>
          <w:color w:val="000000"/>
          <w:sz w:val="24"/>
          <w:szCs w:val="24"/>
          <w:highlight w:val="yellow"/>
          <w:u w:val="single"/>
        </w:rPr>
      </w:pPr>
    </w:p>
    <w:p w:rsidR="001310EB" w:rsidRPr="00093E46" w:rsidRDefault="001310EB" w:rsidP="000D1A50">
      <w:pPr>
        <w:rPr>
          <w:b/>
          <w:bCs/>
          <w:color w:val="000000"/>
          <w:sz w:val="24"/>
          <w:szCs w:val="24"/>
          <w:highlight w:val="yellow"/>
          <w:u w:val="single"/>
        </w:rPr>
      </w:pPr>
    </w:p>
    <w:p w:rsidR="000D1A50" w:rsidRDefault="000D1A50" w:rsidP="000D1A50">
      <w:pPr>
        <w:ind w:left="-90"/>
        <w:jc w:val="center"/>
        <w:rPr>
          <w:rFonts w:ascii="Book Antiqua" w:hAnsi="Book Antiqua"/>
          <w:b/>
          <w:bCs/>
          <w:color w:val="000000"/>
          <w:sz w:val="24"/>
          <w:szCs w:val="24"/>
        </w:rPr>
      </w:pPr>
    </w:p>
    <w:p w:rsidR="000D1A50" w:rsidRPr="008C1ED3" w:rsidRDefault="000D1A50" w:rsidP="000D1A50">
      <w:pPr>
        <w:ind w:left="-90"/>
        <w:jc w:val="center"/>
        <w:rPr>
          <w:b/>
          <w:bCs/>
          <w:color w:val="000000"/>
          <w:sz w:val="24"/>
          <w:szCs w:val="24"/>
        </w:rPr>
      </w:pPr>
      <w:r w:rsidRPr="008C1ED3">
        <w:rPr>
          <w:rFonts w:ascii="Book Antiqua" w:hAnsi="Book Antiqua"/>
          <w:b/>
          <w:bCs/>
          <w:color w:val="000000"/>
          <w:sz w:val="24"/>
          <w:szCs w:val="24"/>
        </w:rPr>
        <w:t>Criterion VI – Governance, Leadership and Management (100)</w:t>
      </w:r>
    </w:p>
    <w:p w:rsidR="000D1A50" w:rsidRPr="008C1ED3" w:rsidRDefault="000D1A50" w:rsidP="000D1A50">
      <w:pPr>
        <w:rPr>
          <w:b/>
          <w:bCs/>
          <w:color w:val="000000"/>
          <w:sz w:val="24"/>
          <w:szCs w:val="24"/>
        </w:rPr>
      </w:pPr>
    </w:p>
    <w:p w:rsidR="000D1A50" w:rsidRPr="008C1ED3" w:rsidRDefault="000D1A50" w:rsidP="000D1A50">
      <w:pPr>
        <w:jc w:val="center"/>
        <w:rPr>
          <w:b/>
          <w:bCs/>
          <w:color w:val="000000"/>
          <w:spacing w:val="2"/>
          <w:sz w:val="24"/>
          <w:szCs w:val="24"/>
        </w:rPr>
      </w:pPr>
      <w:r w:rsidRPr="008C1ED3">
        <w:rPr>
          <w:b/>
          <w:bCs/>
          <w:color w:val="000000"/>
          <w:sz w:val="24"/>
          <w:szCs w:val="24"/>
        </w:rPr>
        <w:t>Key Indicator - 6.1</w:t>
      </w:r>
      <w:r w:rsidRPr="008C1ED3">
        <w:rPr>
          <w:b/>
          <w:bCs/>
          <w:color w:val="000000"/>
          <w:spacing w:val="16"/>
          <w:sz w:val="24"/>
          <w:szCs w:val="24"/>
        </w:rPr>
        <w:t xml:space="preserve"> </w:t>
      </w:r>
      <w:r w:rsidRPr="008C1ED3">
        <w:rPr>
          <w:b/>
          <w:bCs/>
          <w:color w:val="000000"/>
          <w:sz w:val="24"/>
          <w:szCs w:val="24"/>
        </w:rPr>
        <w:t>Institutional Vision</w:t>
      </w:r>
      <w:r w:rsidRPr="008C1ED3">
        <w:rPr>
          <w:b/>
          <w:bCs/>
          <w:color w:val="000000"/>
          <w:spacing w:val="18"/>
          <w:sz w:val="24"/>
          <w:szCs w:val="24"/>
        </w:rPr>
        <w:t xml:space="preserve"> </w:t>
      </w:r>
      <w:r w:rsidRPr="008C1ED3">
        <w:rPr>
          <w:b/>
          <w:bCs/>
          <w:color w:val="000000"/>
          <w:sz w:val="24"/>
          <w:szCs w:val="24"/>
        </w:rPr>
        <w:t xml:space="preserve">and </w:t>
      </w:r>
      <w:r w:rsidRPr="008C1ED3">
        <w:rPr>
          <w:b/>
          <w:bCs/>
          <w:color w:val="000000"/>
          <w:spacing w:val="2"/>
          <w:sz w:val="24"/>
          <w:szCs w:val="24"/>
        </w:rPr>
        <w:t>Leadership (10)</w:t>
      </w:r>
    </w:p>
    <w:p w:rsidR="000D1A50" w:rsidRPr="008C1ED3" w:rsidRDefault="000D1A50" w:rsidP="000D1A50">
      <w:pPr>
        <w:jc w:val="center"/>
        <w:rPr>
          <w:color w:val="000000"/>
          <w:spacing w:val="-2"/>
          <w:sz w:val="24"/>
          <w:szCs w:val="24"/>
          <w:u w:val="single"/>
        </w:rPr>
      </w:pPr>
    </w:p>
    <w:tbl>
      <w:tblPr>
        <w:tblW w:w="992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5"/>
        <w:gridCol w:w="7371"/>
        <w:gridCol w:w="1417"/>
      </w:tblGrid>
      <w:tr w:rsidR="000D1A50" w:rsidRPr="00093E46" w:rsidTr="00300587">
        <w:trPr>
          <w:trHeight w:val="306"/>
        </w:trPr>
        <w:tc>
          <w:tcPr>
            <w:tcW w:w="1135" w:type="dxa"/>
            <w:vAlign w:val="center"/>
          </w:tcPr>
          <w:p w:rsidR="000D1A50" w:rsidRPr="008C1ED3" w:rsidRDefault="000D1A50" w:rsidP="00300587">
            <w:pPr>
              <w:jc w:val="center"/>
              <w:rPr>
                <w:b/>
                <w:bCs/>
                <w:color w:val="000000"/>
                <w:sz w:val="24"/>
                <w:szCs w:val="24"/>
              </w:rPr>
            </w:pPr>
            <w:r w:rsidRPr="008C1ED3">
              <w:rPr>
                <w:b/>
                <w:bCs/>
                <w:color w:val="000000"/>
                <w:sz w:val="24"/>
                <w:szCs w:val="24"/>
              </w:rPr>
              <w:t>Metric No.</w:t>
            </w:r>
          </w:p>
        </w:tc>
        <w:tc>
          <w:tcPr>
            <w:tcW w:w="7371" w:type="dxa"/>
            <w:vAlign w:val="center"/>
          </w:tcPr>
          <w:p w:rsidR="000D1A50" w:rsidRPr="008C1ED3" w:rsidRDefault="000D1A50" w:rsidP="00300587">
            <w:pPr>
              <w:jc w:val="center"/>
              <w:rPr>
                <w:b/>
                <w:bCs/>
                <w:color w:val="000000"/>
                <w:sz w:val="24"/>
                <w:szCs w:val="24"/>
              </w:rPr>
            </w:pPr>
          </w:p>
        </w:tc>
        <w:tc>
          <w:tcPr>
            <w:tcW w:w="1417" w:type="dxa"/>
          </w:tcPr>
          <w:p w:rsidR="000D1A50" w:rsidRPr="008C1ED3" w:rsidRDefault="000D1A50" w:rsidP="00300587">
            <w:pPr>
              <w:jc w:val="center"/>
              <w:rPr>
                <w:b/>
                <w:bCs/>
                <w:color w:val="000000"/>
                <w:sz w:val="24"/>
                <w:szCs w:val="24"/>
              </w:rPr>
            </w:pPr>
            <w:r w:rsidRPr="008C1ED3">
              <w:rPr>
                <w:b/>
                <w:bCs/>
                <w:color w:val="000000"/>
                <w:sz w:val="24"/>
                <w:szCs w:val="24"/>
              </w:rPr>
              <w:t>Weightage</w:t>
            </w:r>
          </w:p>
        </w:tc>
      </w:tr>
      <w:tr w:rsidR="000D1A50" w:rsidRPr="00093E46" w:rsidTr="00300587">
        <w:trPr>
          <w:trHeight w:val="1345"/>
        </w:trPr>
        <w:tc>
          <w:tcPr>
            <w:tcW w:w="1135" w:type="dxa"/>
          </w:tcPr>
          <w:p w:rsidR="000D1A50" w:rsidRPr="006521FF" w:rsidRDefault="000D1A50" w:rsidP="00300587">
            <w:pPr>
              <w:jc w:val="center"/>
              <w:rPr>
                <w:b/>
                <w:bCs/>
                <w:color w:val="000000"/>
                <w:sz w:val="24"/>
                <w:szCs w:val="24"/>
              </w:rPr>
            </w:pPr>
            <w:r w:rsidRPr="006521FF">
              <w:rPr>
                <w:b/>
                <w:bCs/>
                <w:color w:val="000000"/>
                <w:sz w:val="24"/>
                <w:szCs w:val="24"/>
              </w:rPr>
              <w:t>6.1.1</w:t>
            </w:r>
          </w:p>
          <w:p w:rsidR="000D1A50" w:rsidRPr="006521FF" w:rsidRDefault="000D1A50" w:rsidP="00300587">
            <w:pPr>
              <w:jc w:val="center"/>
              <w:rPr>
                <w:color w:val="000000"/>
                <w:sz w:val="24"/>
                <w:szCs w:val="24"/>
              </w:rPr>
            </w:pPr>
          </w:p>
          <w:p w:rsidR="000D1A50" w:rsidRPr="006521FF" w:rsidRDefault="000D1A50" w:rsidP="00300587">
            <w:pPr>
              <w:jc w:val="center"/>
              <w:rPr>
                <w:b/>
                <w:color w:val="000000"/>
                <w:sz w:val="24"/>
                <w:szCs w:val="24"/>
              </w:rPr>
            </w:pPr>
            <w:r w:rsidRPr="006521FF">
              <w:rPr>
                <w:b/>
                <w:bCs/>
                <w:color w:val="000000"/>
                <w:sz w:val="24"/>
                <w:szCs w:val="24"/>
              </w:rPr>
              <w:t>Q</w:t>
            </w:r>
            <w:r w:rsidRPr="006521FF">
              <w:rPr>
                <w:b/>
                <w:bCs/>
                <w:color w:val="000000"/>
                <w:sz w:val="24"/>
                <w:szCs w:val="24"/>
                <w:vertAlign w:val="subscript"/>
              </w:rPr>
              <w:t>l</w:t>
            </w:r>
            <w:r w:rsidRPr="006521FF">
              <w:rPr>
                <w:b/>
                <w:bCs/>
                <w:color w:val="000000"/>
                <w:sz w:val="24"/>
                <w:szCs w:val="24"/>
              </w:rPr>
              <w:t>M</w:t>
            </w:r>
          </w:p>
        </w:tc>
        <w:tc>
          <w:tcPr>
            <w:tcW w:w="7371" w:type="dxa"/>
          </w:tcPr>
          <w:p w:rsidR="000D1A50" w:rsidRPr="006521FF" w:rsidRDefault="000D1A50" w:rsidP="00300587">
            <w:pPr>
              <w:rPr>
                <w:color w:val="000000"/>
                <w:sz w:val="24"/>
                <w:szCs w:val="24"/>
              </w:rPr>
            </w:pPr>
            <w:r w:rsidRPr="006521FF">
              <w:rPr>
                <w:b/>
                <w:i/>
                <w:color w:val="000000"/>
                <w:sz w:val="24"/>
                <w:szCs w:val="24"/>
              </w:rPr>
              <w:t xml:space="preserve">The institution has a clearly stated vision and mission which are reflected in its academic and administrative governance                                      </w:t>
            </w:r>
          </w:p>
          <w:p w:rsidR="000D1A50" w:rsidRPr="006521FF" w:rsidRDefault="000D1A50" w:rsidP="00300587">
            <w:pPr>
              <w:rPr>
                <w:sz w:val="24"/>
              </w:rPr>
            </w:pPr>
            <w:r w:rsidRPr="006521FF">
              <w:rPr>
                <w:sz w:val="24"/>
              </w:rPr>
              <w:t>Write description in maximum of 500 words</w:t>
            </w:r>
          </w:p>
          <w:p w:rsidR="000D1A50" w:rsidRPr="006521FF" w:rsidRDefault="000D1A50" w:rsidP="00300587">
            <w:pPr>
              <w:rPr>
                <w:b/>
                <w:color w:val="000000"/>
              </w:rPr>
            </w:pPr>
            <w:r w:rsidRPr="006521FF">
              <w:rPr>
                <w:b/>
                <w:color w:val="000000"/>
              </w:rPr>
              <w:t xml:space="preserve">File Description </w:t>
            </w:r>
          </w:p>
          <w:p w:rsidR="000D1A50" w:rsidRPr="006521FF" w:rsidRDefault="000D1A50" w:rsidP="000D1A50">
            <w:pPr>
              <w:numPr>
                <w:ilvl w:val="0"/>
                <w:numId w:val="167"/>
              </w:numPr>
              <w:spacing w:line="276" w:lineRule="auto"/>
              <w:rPr>
                <w:color w:val="000000"/>
              </w:rPr>
            </w:pPr>
            <w:r w:rsidRPr="006521FF">
              <w:rPr>
                <w:color w:val="000000"/>
              </w:rPr>
              <w:t xml:space="preserve">Paste link for additional information </w:t>
            </w:r>
          </w:p>
          <w:p w:rsidR="000D1A50" w:rsidRPr="006521FF" w:rsidRDefault="000D1A50" w:rsidP="000D1A50">
            <w:pPr>
              <w:numPr>
                <w:ilvl w:val="0"/>
                <w:numId w:val="167"/>
              </w:numPr>
              <w:rPr>
                <w:b/>
                <w:i/>
                <w:color w:val="000000"/>
                <w:sz w:val="24"/>
                <w:szCs w:val="24"/>
              </w:rPr>
            </w:pPr>
            <w:r w:rsidRPr="006521FF">
              <w:rPr>
                <w:color w:val="000000"/>
              </w:rPr>
              <w:t>Upload any additional information</w:t>
            </w:r>
          </w:p>
          <w:p w:rsidR="000D1A50" w:rsidRPr="006521FF" w:rsidRDefault="000D1A50" w:rsidP="00300587">
            <w:pPr>
              <w:rPr>
                <w:b/>
                <w:bCs/>
                <w:color w:val="000000"/>
                <w:sz w:val="24"/>
                <w:szCs w:val="24"/>
              </w:rPr>
            </w:pPr>
          </w:p>
        </w:tc>
        <w:tc>
          <w:tcPr>
            <w:tcW w:w="1417" w:type="dxa"/>
          </w:tcPr>
          <w:p w:rsidR="000D1A50" w:rsidRPr="006521FF" w:rsidRDefault="000D1A50" w:rsidP="00300587">
            <w:pPr>
              <w:jc w:val="center"/>
              <w:rPr>
                <w:b/>
                <w:bCs/>
                <w:color w:val="000000"/>
                <w:sz w:val="24"/>
                <w:szCs w:val="24"/>
              </w:rPr>
            </w:pPr>
            <w:r w:rsidRPr="006521FF">
              <w:rPr>
                <w:b/>
                <w:bCs/>
                <w:color w:val="000000"/>
                <w:sz w:val="24"/>
                <w:szCs w:val="24"/>
              </w:rPr>
              <w:t>5</w:t>
            </w:r>
          </w:p>
        </w:tc>
      </w:tr>
      <w:tr w:rsidR="000D1A50" w:rsidRPr="00093E46" w:rsidTr="00300587">
        <w:trPr>
          <w:trHeight w:val="1041"/>
        </w:trPr>
        <w:tc>
          <w:tcPr>
            <w:tcW w:w="1135" w:type="dxa"/>
          </w:tcPr>
          <w:p w:rsidR="000D1A50" w:rsidRPr="006521FF" w:rsidRDefault="000D1A50" w:rsidP="00300587">
            <w:pPr>
              <w:jc w:val="center"/>
              <w:rPr>
                <w:b/>
                <w:bCs/>
                <w:color w:val="000000"/>
                <w:sz w:val="24"/>
                <w:szCs w:val="24"/>
              </w:rPr>
            </w:pPr>
            <w:r w:rsidRPr="006521FF">
              <w:rPr>
                <w:b/>
                <w:bCs/>
                <w:color w:val="000000"/>
                <w:sz w:val="24"/>
                <w:szCs w:val="24"/>
              </w:rPr>
              <w:t>6.1.2</w:t>
            </w:r>
          </w:p>
          <w:p w:rsidR="000D1A50" w:rsidRPr="006521FF" w:rsidRDefault="000D1A50" w:rsidP="00300587">
            <w:pPr>
              <w:jc w:val="center"/>
              <w:rPr>
                <w:b/>
                <w:bCs/>
                <w:color w:val="000000"/>
                <w:sz w:val="24"/>
                <w:szCs w:val="24"/>
              </w:rPr>
            </w:pPr>
          </w:p>
          <w:p w:rsidR="000D1A50" w:rsidRPr="006521FF" w:rsidRDefault="000D1A50" w:rsidP="00300587">
            <w:pPr>
              <w:jc w:val="center"/>
              <w:rPr>
                <w:b/>
                <w:bCs/>
                <w:color w:val="000000"/>
                <w:sz w:val="24"/>
                <w:szCs w:val="24"/>
              </w:rPr>
            </w:pPr>
            <w:r w:rsidRPr="006521FF">
              <w:rPr>
                <w:b/>
                <w:bCs/>
                <w:color w:val="000000"/>
                <w:sz w:val="24"/>
                <w:szCs w:val="24"/>
              </w:rPr>
              <w:t>Q</w:t>
            </w:r>
            <w:r w:rsidRPr="006521FF">
              <w:rPr>
                <w:b/>
                <w:bCs/>
                <w:color w:val="000000"/>
                <w:sz w:val="24"/>
                <w:szCs w:val="24"/>
                <w:vertAlign w:val="subscript"/>
              </w:rPr>
              <w:t>l</w:t>
            </w:r>
            <w:r w:rsidRPr="006521FF">
              <w:rPr>
                <w:b/>
                <w:bCs/>
                <w:color w:val="000000"/>
                <w:sz w:val="24"/>
                <w:szCs w:val="24"/>
              </w:rPr>
              <w:t>M</w:t>
            </w:r>
          </w:p>
        </w:tc>
        <w:tc>
          <w:tcPr>
            <w:tcW w:w="7371" w:type="dxa"/>
          </w:tcPr>
          <w:p w:rsidR="000D1A50" w:rsidRPr="006521FF" w:rsidRDefault="000D1A50" w:rsidP="00300587">
            <w:pPr>
              <w:rPr>
                <w:b/>
                <w:i/>
                <w:color w:val="000000"/>
                <w:sz w:val="24"/>
                <w:szCs w:val="24"/>
              </w:rPr>
            </w:pPr>
            <w:r w:rsidRPr="006521FF">
              <w:rPr>
                <w:b/>
                <w:i/>
                <w:color w:val="000000"/>
                <w:sz w:val="24"/>
                <w:szCs w:val="24"/>
              </w:rPr>
              <w:t xml:space="preserve">The effective leadership is reflected in various institutional practices such as decentralization and participative management.  </w:t>
            </w:r>
          </w:p>
          <w:p w:rsidR="000D1A50" w:rsidRPr="006521FF" w:rsidRDefault="000D1A50" w:rsidP="00300587">
            <w:pPr>
              <w:rPr>
                <w:sz w:val="24"/>
              </w:rPr>
            </w:pPr>
            <w:r w:rsidRPr="006521FF">
              <w:rPr>
                <w:sz w:val="24"/>
              </w:rPr>
              <w:t>Write description in maximum of 500 words</w:t>
            </w:r>
          </w:p>
          <w:p w:rsidR="000D1A50" w:rsidRPr="006521FF" w:rsidRDefault="000D1A50" w:rsidP="00300587">
            <w:pPr>
              <w:rPr>
                <w:b/>
                <w:color w:val="000000"/>
              </w:rPr>
            </w:pPr>
            <w:r w:rsidRPr="006521FF">
              <w:rPr>
                <w:b/>
                <w:color w:val="000000"/>
              </w:rPr>
              <w:t xml:space="preserve">File Description </w:t>
            </w:r>
          </w:p>
          <w:p w:rsidR="000D1A50" w:rsidRPr="006521FF" w:rsidRDefault="000D1A50" w:rsidP="000D1A50">
            <w:pPr>
              <w:numPr>
                <w:ilvl w:val="0"/>
                <w:numId w:val="167"/>
              </w:numPr>
              <w:spacing w:line="276" w:lineRule="auto"/>
              <w:rPr>
                <w:color w:val="000000"/>
              </w:rPr>
            </w:pPr>
            <w:r w:rsidRPr="006521FF">
              <w:rPr>
                <w:color w:val="000000"/>
              </w:rPr>
              <w:t>Paste link for additional information</w:t>
            </w:r>
            <w:r w:rsidRPr="006521FF">
              <w:rPr>
                <w:color w:val="000000"/>
                <w:sz w:val="24"/>
                <w:szCs w:val="24"/>
              </w:rPr>
              <w:t xml:space="preserve">         </w:t>
            </w:r>
          </w:p>
          <w:p w:rsidR="000D1A50" w:rsidRPr="006521FF" w:rsidRDefault="000D1A50" w:rsidP="000D1A50">
            <w:pPr>
              <w:numPr>
                <w:ilvl w:val="0"/>
                <w:numId w:val="167"/>
              </w:numPr>
              <w:spacing w:line="276" w:lineRule="auto"/>
              <w:rPr>
                <w:bCs/>
                <w:color w:val="000000"/>
                <w:sz w:val="24"/>
                <w:szCs w:val="24"/>
              </w:rPr>
            </w:pPr>
            <w:r w:rsidRPr="006521FF">
              <w:rPr>
                <w:color w:val="000000"/>
              </w:rPr>
              <w:t>Upload any additional information</w:t>
            </w:r>
          </w:p>
        </w:tc>
        <w:tc>
          <w:tcPr>
            <w:tcW w:w="1417" w:type="dxa"/>
          </w:tcPr>
          <w:p w:rsidR="000D1A50" w:rsidRPr="006521FF" w:rsidRDefault="000D1A50" w:rsidP="00300587">
            <w:pPr>
              <w:jc w:val="center"/>
              <w:rPr>
                <w:b/>
                <w:bCs/>
                <w:color w:val="000000"/>
                <w:sz w:val="24"/>
                <w:szCs w:val="24"/>
              </w:rPr>
            </w:pPr>
            <w:r w:rsidRPr="006521FF">
              <w:rPr>
                <w:b/>
                <w:bCs/>
                <w:color w:val="000000"/>
                <w:sz w:val="24"/>
                <w:szCs w:val="24"/>
              </w:rPr>
              <w:t>5</w:t>
            </w:r>
          </w:p>
        </w:tc>
      </w:tr>
    </w:tbl>
    <w:p w:rsidR="000D1A50" w:rsidRPr="00093E46" w:rsidRDefault="000D1A50" w:rsidP="000D1A50">
      <w:pPr>
        <w:jc w:val="center"/>
        <w:rPr>
          <w:b/>
          <w:bCs/>
          <w:color w:val="000000"/>
          <w:sz w:val="24"/>
          <w:szCs w:val="24"/>
          <w:highlight w:val="yellow"/>
        </w:rPr>
      </w:pPr>
    </w:p>
    <w:p w:rsidR="000D1A50" w:rsidRPr="00093E46" w:rsidRDefault="000D1A50" w:rsidP="000D1A50">
      <w:pPr>
        <w:jc w:val="center"/>
        <w:rPr>
          <w:b/>
          <w:bCs/>
          <w:color w:val="000000"/>
          <w:sz w:val="24"/>
          <w:szCs w:val="24"/>
          <w:highlight w:val="yellow"/>
        </w:rPr>
      </w:pPr>
    </w:p>
    <w:p w:rsidR="000D1A50" w:rsidRPr="006521FF" w:rsidRDefault="000D1A50" w:rsidP="000D1A50">
      <w:pPr>
        <w:jc w:val="center"/>
        <w:rPr>
          <w:b/>
          <w:bCs/>
          <w:color w:val="000000"/>
          <w:spacing w:val="1"/>
          <w:sz w:val="24"/>
          <w:szCs w:val="24"/>
        </w:rPr>
      </w:pPr>
      <w:r w:rsidRPr="006521FF">
        <w:rPr>
          <w:b/>
          <w:bCs/>
          <w:color w:val="000000"/>
          <w:sz w:val="24"/>
          <w:szCs w:val="24"/>
        </w:rPr>
        <w:t>Key Indicator - 6.2</w:t>
      </w:r>
      <w:r w:rsidRPr="006521FF">
        <w:rPr>
          <w:b/>
          <w:bCs/>
          <w:color w:val="000000"/>
          <w:spacing w:val="16"/>
          <w:sz w:val="24"/>
          <w:szCs w:val="24"/>
        </w:rPr>
        <w:t xml:space="preserve"> </w:t>
      </w:r>
      <w:r w:rsidRPr="006521FF">
        <w:rPr>
          <w:b/>
          <w:bCs/>
          <w:color w:val="000000"/>
          <w:spacing w:val="-1"/>
          <w:sz w:val="24"/>
          <w:szCs w:val="24"/>
        </w:rPr>
        <w:t xml:space="preserve">Strategy </w:t>
      </w:r>
      <w:r w:rsidRPr="006521FF">
        <w:rPr>
          <w:b/>
          <w:bCs/>
          <w:color w:val="000000"/>
          <w:spacing w:val="1"/>
          <w:sz w:val="24"/>
          <w:szCs w:val="24"/>
        </w:rPr>
        <w:t xml:space="preserve">Development </w:t>
      </w:r>
      <w:r w:rsidRPr="006521FF">
        <w:rPr>
          <w:b/>
          <w:bCs/>
          <w:color w:val="000000"/>
          <w:spacing w:val="-2"/>
          <w:sz w:val="24"/>
          <w:szCs w:val="24"/>
        </w:rPr>
        <w:t>and</w:t>
      </w:r>
      <w:r w:rsidRPr="006521FF">
        <w:rPr>
          <w:b/>
          <w:bCs/>
          <w:color w:val="000000"/>
          <w:sz w:val="24"/>
          <w:szCs w:val="24"/>
        </w:rPr>
        <w:t xml:space="preserve"> </w:t>
      </w:r>
      <w:r w:rsidRPr="006521FF">
        <w:rPr>
          <w:b/>
          <w:bCs/>
          <w:color w:val="000000"/>
          <w:spacing w:val="1"/>
          <w:sz w:val="24"/>
          <w:szCs w:val="24"/>
        </w:rPr>
        <w:t>Deployment (10)</w:t>
      </w:r>
    </w:p>
    <w:p w:rsidR="000D1A50" w:rsidRPr="00093E46" w:rsidRDefault="000D1A50" w:rsidP="000D1A50">
      <w:pPr>
        <w:jc w:val="center"/>
        <w:rPr>
          <w:b/>
          <w:bCs/>
          <w:color w:val="000000"/>
          <w:sz w:val="24"/>
          <w:szCs w:val="24"/>
          <w:highlight w:val="yellow"/>
        </w:rPr>
      </w:pPr>
    </w:p>
    <w:tbl>
      <w:tblPr>
        <w:tblW w:w="992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3"/>
        <w:gridCol w:w="7513"/>
        <w:gridCol w:w="1418"/>
      </w:tblGrid>
      <w:tr w:rsidR="000D1A50" w:rsidRPr="00093E46" w:rsidTr="00300587">
        <w:trPr>
          <w:trHeight w:val="242"/>
        </w:trPr>
        <w:tc>
          <w:tcPr>
            <w:tcW w:w="993" w:type="dxa"/>
          </w:tcPr>
          <w:p w:rsidR="000D1A50" w:rsidRPr="006521FF" w:rsidRDefault="000D1A50" w:rsidP="00300587">
            <w:pPr>
              <w:jc w:val="center"/>
              <w:rPr>
                <w:b/>
                <w:bCs/>
                <w:color w:val="000000"/>
                <w:sz w:val="24"/>
                <w:szCs w:val="24"/>
              </w:rPr>
            </w:pPr>
            <w:r w:rsidRPr="006521FF">
              <w:rPr>
                <w:b/>
                <w:bCs/>
                <w:color w:val="000000"/>
                <w:sz w:val="24"/>
                <w:szCs w:val="24"/>
              </w:rPr>
              <w:t>Metric No.</w:t>
            </w:r>
          </w:p>
        </w:tc>
        <w:tc>
          <w:tcPr>
            <w:tcW w:w="7513" w:type="dxa"/>
          </w:tcPr>
          <w:p w:rsidR="000D1A50" w:rsidRPr="006521FF" w:rsidRDefault="000D1A50" w:rsidP="00300587">
            <w:pPr>
              <w:jc w:val="center"/>
              <w:rPr>
                <w:b/>
                <w:bCs/>
                <w:color w:val="000000"/>
                <w:sz w:val="24"/>
                <w:szCs w:val="24"/>
              </w:rPr>
            </w:pPr>
          </w:p>
        </w:tc>
        <w:tc>
          <w:tcPr>
            <w:tcW w:w="1418" w:type="dxa"/>
          </w:tcPr>
          <w:p w:rsidR="000D1A50" w:rsidRPr="006521FF" w:rsidRDefault="000D1A50" w:rsidP="00300587">
            <w:pPr>
              <w:jc w:val="center"/>
              <w:rPr>
                <w:b/>
                <w:bCs/>
                <w:color w:val="000000"/>
                <w:sz w:val="24"/>
                <w:szCs w:val="24"/>
              </w:rPr>
            </w:pPr>
            <w:r w:rsidRPr="006521FF">
              <w:rPr>
                <w:b/>
                <w:bCs/>
                <w:color w:val="000000"/>
                <w:sz w:val="24"/>
                <w:szCs w:val="24"/>
              </w:rPr>
              <w:t>Weightage</w:t>
            </w:r>
          </w:p>
        </w:tc>
      </w:tr>
      <w:tr w:rsidR="000D1A50" w:rsidRPr="00093E46" w:rsidTr="00300587">
        <w:trPr>
          <w:trHeight w:val="1111"/>
        </w:trPr>
        <w:tc>
          <w:tcPr>
            <w:tcW w:w="993" w:type="dxa"/>
          </w:tcPr>
          <w:p w:rsidR="000D1A50" w:rsidRPr="006521FF" w:rsidRDefault="000D1A50" w:rsidP="00300587">
            <w:pPr>
              <w:jc w:val="center"/>
              <w:rPr>
                <w:b/>
                <w:bCs/>
                <w:color w:val="000000"/>
                <w:sz w:val="24"/>
                <w:szCs w:val="24"/>
              </w:rPr>
            </w:pPr>
            <w:r w:rsidRPr="006521FF">
              <w:rPr>
                <w:b/>
                <w:bCs/>
                <w:color w:val="000000"/>
                <w:sz w:val="24"/>
                <w:szCs w:val="24"/>
              </w:rPr>
              <w:t>6.2.1</w:t>
            </w:r>
          </w:p>
          <w:p w:rsidR="000D1A50" w:rsidRPr="006521FF" w:rsidRDefault="000D1A50" w:rsidP="00300587">
            <w:pPr>
              <w:jc w:val="center"/>
              <w:rPr>
                <w:color w:val="000000"/>
                <w:sz w:val="24"/>
                <w:szCs w:val="24"/>
              </w:rPr>
            </w:pPr>
          </w:p>
          <w:p w:rsidR="000D1A50" w:rsidRPr="006521FF" w:rsidRDefault="000D1A50" w:rsidP="00300587">
            <w:pPr>
              <w:jc w:val="center"/>
              <w:rPr>
                <w:color w:val="000000"/>
                <w:sz w:val="24"/>
                <w:szCs w:val="24"/>
              </w:rPr>
            </w:pPr>
            <w:r w:rsidRPr="006521FF">
              <w:rPr>
                <w:b/>
                <w:bCs/>
                <w:color w:val="000000"/>
                <w:sz w:val="24"/>
                <w:szCs w:val="24"/>
              </w:rPr>
              <w:t>Q</w:t>
            </w:r>
            <w:r w:rsidRPr="006521FF">
              <w:rPr>
                <w:b/>
                <w:bCs/>
                <w:color w:val="000000"/>
                <w:sz w:val="24"/>
                <w:szCs w:val="24"/>
                <w:vertAlign w:val="subscript"/>
              </w:rPr>
              <w:t>l</w:t>
            </w:r>
            <w:r w:rsidRPr="006521FF">
              <w:rPr>
                <w:b/>
                <w:bCs/>
                <w:color w:val="000000"/>
                <w:sz w:val="24"/>
                <w:szCs w:val="24"/>
              </w:rPr>
              <w:t>M</w:t>
            </w:r>
          </w:p>
        </w:tc>
        <w:tc>
          <w:tcPr>
            <w:tcW w:w="7513" w:type="dxa"/>
          </w:tcPr>
          <w:p w:rsidR="000D1A50" w:rsidRPr="006521FF" w:rsidRDefault="000D1A50" w:rsidP="00300587">
            <w:pPr>
              <w:jc w:val="both"/>
              <w:rPr>
                <w:b/>
                <w:i/>
                <w:color w:val="000000"/>
                <w:sz w:val="24"/>
                <w:szCs w:val="24"/>
              </w:rPr>
            </w:pPr>
            <w:r w:rsidRPr="006521FF">
              <w:rPr>
                <w:b/>
                <w:i/>
                <w:color w:val="000000"/>
                <w:sz w:val="24"/>
                <w:szCs w:val="24"/>
              </w:rPr>
              <w:t>The institutional Strategic plan is effectively deployed.</w:t>
            </w:r>
          </w:p>
          <w:p w:rsidR="000D1A50" w:rsidRPr="006521FF" w:rsidRDefault="000D1A50" w:rsidP="00300587">
            <w:pPr>
              <w:rPr>
                <w:color w:val="000000"/>
                <w:sz w:val="24"/>
                <w:szCs w:val="24"/>
              </w:rPr>
            </w:pPr>
          </w:p>
          <w:p w:rsidR="000D1A50" w:rsidRPr="006521FF" w:rsidRDefault="000D1A50" w:rsidP="00300587">
            <w:pPr>
              <w:rPr>
                <w:color w:val="000000"/>
              </w:rPr>
            </w:pPr>
            <w:r w:rsidRPr="006521FF">
              <w:rPr>
                <w:color w:val="000000"/>
              </w:rPr>
              <w:t xml:space="preserve">Describe one </w:t>
            </w:r>
            <w:r>
              <w:rPr>
                <w:color w:val="000000"/>
              </w:rPr>
              <w:t xml:space="preserve">successfully </w:t>
            </w:r>
            <w:r w:rsidRPr="006521FF">
              <w:rPr>
                <w:color w:val="000000"/>
              </w:rPr>
              <w:t xml:space="preserve">implemented activity  based on the strategic plan within a maximum of 500 words </w:t>
            </w:r>
          </w:p>
          <w:p w:rsidR="000D1A50" w:rsidRPr="006521FF" w:rsidRDefault="000D1A50" w:rsidP="00300587">
            <w:pPr>
              <w:rPr>
                <w:b/>
                <w:color w:val="000000"/>
              </w:rPr>
            </w:pPr>
            <w:r w:rsidRPr="006521FF">
              <w:rPr>
                <w:b/>
                <w:color w:val="000000"/>
              </w:rPr>
              <w:t xml:space="preserve">File Description </w:t>
            </w:r>
          </w:p>
          <w:p w:rsidR="000D1A50" w:rsidRPr="006521FF" w:rsidRDefault="000D1A50" w:rsidP="000D1A50">
            <w:pPr>
              <w:numPr>
                <w:ilvl w:val="0"/>
                <w:numId w:val="176"/>
              </w:numPr>
              <w:spacing w:line="276" w:lineRule="auto"/>
              <w:rPr>
                <w:color w:val="000000"/>
              </w:rPr>
            </w:pPr>
            <w:r w:rsidRPr="006521FF">
              <w:rPr>
                <w:color w:val="000000"/>
              </w:rPr>
              <w:t>Strategic Plan and deployment documents on the website</w:t>
            </w:r>
          </w:p>
          <w:p w:rsidR="000D1A50" w:rsidRPr="006521FF" w:rsidRDefault="000D1A50" w:rsidP="000D1A50">
            <w:pPr>
              <w:numPr>
                <w:ilvl w:val="0"/>
                <w:numId w:val="167"/>
              </w:numPr>
              <w:rPr>
                <w:bCs/>
                <w:iCs/>
                <w:noProof/>
                <w:color w:val="000000"/>
                <w:sz w:val="24"/>
                <w:szCs w:val="24"/>
              </w:rPr>
            </w:pPr>
            <w:r w:rsidRPr="006521FF">
              <w:rPr>
                <w:color w:val="000000"/>
              </w:rPr>
              <w:t>Paste link for additional information</w:t>
            </w:r>
          </w:p>
          <w:p w:rsidR="000D1A50" w:rsidRPr="006521FF" w:rsidRDefault="000D1A50" w:rsidP="000D1A50">
            <w:pPr>
              <w:numPr>
                <w:ilvl w:val="0"/>
                <w:numId w:val="167"/>
              </w:numPr>
              <w:spacing w:line="276" w:lineRule="auto"/>
              <w:rPr>
                <w:color w:val="000000"/>
                <w:sz w:val="24"/>
                <w:szCs w:val="24"/>
              </w:rPr>
            </w:pPr>
            <w:r w:rsidRPr="006521FF">
              <w:rPr>
                <w:color w:val="000000"/>
              </w:rPr>
              <w:t>Upload any additional information</w:t>
            </w:r>
          </w:p>
        </w:tc>
        <w:tc>
          <w:tcPr>
            <w:tcW w:w="1418" w:type="dxa"/>
          </w:tcPr>
          <w:p w:rsidR="000D1A50" w:rsidRPr="00BB7E67" w:rsidRDefault="000D1A50" w:rsidP="00300587">
            <w:pPr>
              <w:jc w:val="center"/>
              <w:rPr>
                <w:b/>
                <w:bCs/>
                <w:color w:val="000000"/>
                <w:sz w:val="24"/>
                <w:szCs w:val="24"/>
              </w:rPr>
            </w:pPr>
            <w:r w:rsidRPr="00BB7E67">
              <w:rPr>
                <w:b/>
                <w:bCs/>
                <w:color w:val="000000"/>
                <w:sz w:val="24"/>
                <w:szCs w:val="24"/>
              </w:rPr>
              <w:t>3</w:t>
            </w:r>
          </w:p>
        </w:tc>
      </w:tr>
      <w:tr w:rsidR="000D1A50" w:rsidRPr="00093E46" w:rsidTr="00300587">
        <w:trPr>
          <w:trHeight w:val="1648"/>
        </w:trPr>
        <w:tc>
          <w:tcPr>
            <w:tcW w:w="993" w:type="dxa"/>
          </w:tcPr>
          <w:p w:rsidR="000D1A50" w:rsidRPr="006521FF" w:rsidRDefault="000D1A50" w:rsidP="00300587">
            <w:pPr>
              <w:jc w:val="center"/>
              <w:rPr>
                <w:b/>
                <w:bCs/>
                <w:color w:val="000000"/>
                <w:sz w:val="24"/>
                <w:szCs w:val="24"/>
              </w:rPr>
            </w:pPr>
            <w:r w:rsidRPr="006521FF">
              <w:rPr>
                <w:b/>
                <w:bCs/>
                <w:color w:val="000000"/>
                <w:sz w:val="24"/>
                <w:szCs w:val="24"/>
              </w:rPr>
              <w:t>6.2.2</w:t>
            </w:r>
          </w:p>
          <w:p w:rsidR="000D1A50" w:rsidRPr="006521FF" w:rsidRDefault="000D1A50" w:rsidP="00300587">
            <w:pPr>
              <w:jc w:val="center"/>
              <w:rPr>
                <w:b/>
                <w:bCs/>
                <w:color w:val="000000"/>
                <w:sz w:val="24"/>
                <w:szCs w:val="24"/>
              </w:rPr>
            </w:pPr>
          </w:p>
          <w:p w:rsidR="000D1A50" w:rsidRPr="006521FF" w:rsidRDefault="000D1A50" w:rsidP="00300587">
            <w:pPr>
              <w:jc w:val="center"/>
              <w:rPr>
                <w:b/>
                <w:bCs/>
                <w:color w:val="000000"/>
                <w:sz w:val="24"/>
                <w:szCs w:val="24"/>
              </w:rPr>
            </w:pPr>
            <w:r w:rsidRPr="006521FF">
              <w:rPr>
                <w:b/>
                <w:bCs/>
                <w:color w:val="000000"/>
                <w:sz w:val="24"/>
                <w:szCs w:val="24"/>
              </w:rPr>
              <w:t>Q</w:t>
            </w:r>
            <w:r w:rsidRPr="006521FF">
              <w:rPr>
                <w:b/>
                <w:bCs/>
                <w:color w:val="000000"/>
                <w:sz w:val="24"/>
                <w:szCs w:val="24"/>
                <w:vertAlign w:val="subscript"/>
              </w:rPr>
              <w:t>l</w:t>
            </w:r>
            <w:r w:rsidRPr="006521FF">
              <w:rPr>
                <w:b/>
                <w:bCs/>
                <w:color w:val="000000"/>
                <w:sz w:val="24"/>
                <w:szCs w:val="24"/>
              </w:rPr>
              <w:t>M</w:t>
            </w:r>
          </w:p>
        </w:tc>
        <w:tc>
          <w:tcPr>
            <w:tcW w:w="7513" w:type="dxa"/>
          </w:tcPr>
          <w:p w:rsidR="000D1A50" w:rsidRPr="006521FF" w:rsidRDefault="000D1A50" w:rsidP="00300587">
            <w:pPr>
              <w:rPr>
                <w:b/>
                <w:i/>
                <w:color w:val="000000"/>
                <w:sz w:val="24"/>
                <w:szCs w:val="24"/>
              </w:rPr>
            </w:pPr>
            <w:r w:rsidRPr="006521FF">
              <w:rPr>
                <w:b/>
                <w:i/>
                <w:color w:val="000000"/>
                <w:sz w:val="24"/>
                <w:szCs w:val="24"/>
              </w:rPr>
              <w:t xml:space="preserve">The functioning of the institutional bodies is effective and efficient as visible from policies, administrative setup, appointment and service rules, procedures, etc. </w:t>
            </w:r>
          </w:p>
          <w:p w:rsidR="000D1A50" w:rsidRPr="006521FF" w:rsidRDefault="000D1A50" w:rsidP="00300587">
            <w:pPr>
              <w:rPr>
                <w:sz w:val="24"/>
              </w:rPr>
            </w:pPr>
            <w:r w:rsidRPr="006521FF">
              <w:rPr>
                <w:sz w:val="24"/>
              </w:rPr>
              <w:t>Write description in maximum of 500 words</w:t>
            </w:r>
          </w:p>
          <w:p w:rsidR="000D1A50" w:rsidRPr="006521FF" w:rsidRDefault="000D1A50" w:rsidP="00300587">
            <w:pPr>
              <w:rPr>
                <w:b/>
                <w:color w:val="000000"/>
              </w:rPr>
            </w:pPr>
            <w:r w:rsidRPr="006521FF">
              <w:rPr>
                <w:b/>
                <w:color w:val="000000"/>
              </w:rPr>
              <w:t xml:space="preserve">File Description </w:t>
            </w:r>
          </w:p>
          <w:p w:rsidR="000D1A50" w:rsidRPr="006521FF" w:rsidRDefault="000D1A50" w:rsidP="000D1A50">
            <w:pPr>
              <w:numPr>
                <w:ilvl w:val="0"/>
                <w:numId w:val="167"/>
              </w:numPr>
              <w:rPr>
                <w:bCs/>
                <w:iCs/>
                <w:noProof/>
                <w:color w:val="000000"/>
                <w:sz w:val="24"/>
                <w:szCs w:val="24"/>
              </w:rPr>
            </w:pPr>
            <w:r w:rsidRPr="006521FF">
              <w:rPr>
                <w:color w:val="000000"/>
              </w:rPr>
              <w:t>Paste link for additional information</w:t>
            </w:r>
          </w:p>
          <w:p w:rsidR="000D1A50" w:rsidRPr="006521FF" w:rsidRDefault="000D1A50" w:rsidP="000D1A50">
            <w:pPr>
              <w:numPr>
                <w:ilvl w:val="0"/>
                <w:numId w:val="167"/>
              </w:numPr>
              <w:rPr>
                <w:color w:val="000000"/>
              </w:rPr>
            </w:pPr>
            <w:r w:rsidRPr="006521FF">
              <w:rPr>
                <w:color w:val="000000"/>
              </w:rPr>
              <w:t>Link to Organogram of the University webpage</w:t>
            </w:r>
          </w:p>
          <w:p w:rsidR="000D1A50" w:rsidRPr="006521FF" w:rsidRDefault="000D1A50" w:rsidP="000D1A50">
            <w:pPr>
              <w:numPr>
                <w:ilvl w:val="0"/>
                <w:numId w:val="167"/>
              </w:numPr>
              <w:rPr>
                <w:color w:val="000000"/>
                <w:sz w:val="24"/>
                <w:szCs w:val="24"/>
              </w:rPr>
            </w:pPr>
            <w:r w:rsidRPr="006521FF">
              <w:rPr>
                <w:color w:val="000000"/>
              </w:rPr>
              <w:t>Upload any additional information</w:t>
            </w:r>
            <w:r w:rsidRPr="006521FF">
              <w:rPr>
                <w:color w:val="000000"/>
                <w:sz w:val="24"/>
                <w:szCs w:val="24"/>
              </w:rPr>
              <w:t xml:space="preserve">                                                                                                                                       </w:t>
            </w:r>
          </w:p>
        </w:tc>
        <w:tc>
          <w:tcPr>
            <w:tcW w:w="1418" w:type="dxa"/>
          </w:tcPr>
          <w:p w:rsidR="000D1A50" w:rsidRPr="006521FF" w:rsidRDefault="000D1A50" w:rsidP="00300587">
            <w:pPr>
              <w:jc w:val="center"/>
              <w:rPr>
                <w:b/>
                <w:bCs/>
                <w:color w:val="000000"/>
                <w:sz w:val="24"/>
                <w:szCs w:val="24"/>
              </w:rPr>
            </w:pPr>
            <w:r w:rsidRPr="006521FF">
              <w:rPr>
                <w:b/>
                <w:bCs/>
                <w:color w:val="000000"/>
                <w:sz w:val="24"/>
                <w:szCs w:val="24"/>
              </w:rPr>
              <w:t>2</w:t>
            </w:r>
          </w:p>
        </w:tc>
      </w:tr>
      <w:tr w:rsidR="000D1A50" w:rsidRPr="00093E46" w:rsidTr="00300587">
        <w:trPr>
          <w:trHeight w:val="1555"/>
        </w:trPr>
        <w:tc>
          <w:tcPr>
            <w:tcW w:w="993" w:type="dxa"/>
          </w:tcPr>
          <w:p w:rsidR="000D1A50" w:rsidRPr="006521FF" w:rsidRDefault="000D1A50" w:rsidP="00300587">
            <w:pPr>
              <w:jc w:val="center"/>
              <w:rPr>
                <w:b/>
                <w:bCs/>
                <w:color w:val="000000"/>
                <w:sz w:val="24"/>
                <w:szCs w:val="24"/>
              </w:rPr>
            </w:pPr>
            <w:r w:rsidRPr="006521FF">
              <w:rPr>
                <w:b/>
                <w:bCs/>
                <w:color w:val="000000"/>
                <w:sz w:val="24"/>
                <w:szCs w:val="24"/>
              </w:rPr>
              <w:t>6.2.3</w:t>
            </w:r>
          </w:p>
          <w:p w:rsidR="000D1A50" w:rsidRPr="006521FF" w:rsidRDefault="000D1A50" w:rsidP="00300587">
            <w:pPr>
              <w:jc w:val="center"/>
              <w:rPr>
                <w:b/>
                <w:bCs/>
                <w:color w:val="000000"/>
                <w:sz w:val="24"/>
                <w:szCs w:val="24"/>
              </w:rPr>
            </w:pPr>
          </w:p>
          <w:p w:rsidR="000D1A50" w:rsidRPr="006521FF" w:rsidRDefault="000D1A50" w:rsidP="00300587">
            <w:pPr>
              <w:jc w:val="center"/>
              <w:rPr>
                <w:b/>
                <w:bCs/>
                <w:color w:val="000000"/>
                <w:sz w:val="24"/>
                <w:szCs w:val="24"/>
              </w:rPr>
            </w:pPr>
          </w:p>
          <w:p w:rsidR="000D1A50" w:rsidRPr="006521FF" w:rsidRDefault="000D1A50" w:rsidP="00300587">
            <w:pPr>
              <w:jc w:val="center"/>
              <w:rPr>
                <w:b/>
                <w:bCs/>
                <w:color w:val="000000"/>
                <w:sz w:val="24"/>
                <w:szCs w:val="24"/>
              </w:rPr>
            </w:pPr>
          </w:p>
          <w:p w:rsidR="000D1A50" w:rsidRPr="006521FF" w:rsidRDefault="000D1A50" w:rsidP="00300587">
            <w:pPr>
              <w:jc w:val="center"/>
              <w:rPr>
                <w:b/>
                <w:bCs/>
                <w:color w:val="000000"/>
                <w:sz w:val="24"/>
                <w:szCs w:val="24"/>
              </w:rPr>
            </w:pPr>
            <w:r w:rsidRPr="006521FF">
              <w:rPr>
                <w:b/>
                <w:bCs/>
                <w:color w:val="000000"/>
                <w:sz w:val="24"/>
                <w:szCs w:val="24"/>
              </w:rPr>
              <w:t>Q</w:t>
            </w:r>
            <w:r w:rsidRPr="006521FF">
              <w:rPr>
                <w:b/>
                <w:bCs/>
                <w:color w:val="000000"/>
                <w:sz w:val="24"/>
                <w:szCs w:val="24"/>
                <w:vertAlign w:val="subscript"/>
              </w:rPr>
              <w:t>n</w:t>
            </w:r>
            <w:r w:rsidRPr="006521FF">
              <w:rPr>
                <w:b/>
                <w:bCs/>
                <w:color w:val="000000"/>
                <w:sz w:val="24"/>
                <w:szCs w:val="24"/>
              </w:rPr>
              <w:t>M</w:t>
            </w:r>
          </w:p>
        </w:tc>
        <w:tc>
          <w:tcPr>
            <w:tcW w:w="7513" w:type="dxa"/>
          </w:tcPr>
          <w:p w:rsidR="000D1A50" w:rsidRPr="006521FF" w:rsidRDefault="000D1A50" w:rsidP="00300587">
            <w:pPr>
              <w:rPr>
                <w:b/>
                <w:i/>
                <w:color w:val="000000"/>
                <w:sz w:val="24"/>
                <w:szCs w:val="24"/>
              </w:rPr>
            </w:pPr>
            <w:r w:rsidRPr="006521FF">
              <w:rPr>
                <w:b/>
                <w:i/>
                <w:color w:val="000000"/>
                <w:sz w:val="24"/>
                <w:szCs w:val="24"/>
              </w:rPr>
              <w:t>Institution Implements e-governance in its areas of  operation</w:t>
            </w:r>
            <w:r>
              <w:rPr>
                <w:b/>
                <w:i/>
                <w:color w:val="000000"/>
                <w:sz w:val="24"/>
                <w:szCs w:val="24"/>
              </w:rPr>
              <w:t xml:space="preserve">s </w:t>
            </w:r>
          </w:p>
          <w:p w:rsidR="000D1A50" w:rsidRPr="006521FF" w:rsidRDefault="000D1A50" w:rsidP="000D1A50">
            <w:pPr>
              <w:numPr>
                <w:ilvl w:val="3"/>
                <w:numId w:val="224"/>
              </w:numPr>
              <w:rPr>
                <w:color w:val="000000"/>
                <w:sz w:val="24"/>
                <w:szCs w:val="24"/>
              </w:rPr>
            </w:pPr>
            <w:r w:rsidRPr="006521FF">
              <w:rPr>
                <w:color w:val="000000"/>
                <w:sz w:val="24"/>
                <w:szCs w:val="24"/>
              </w:rPr>
              <w:t>e-governance is implemented covering following areas of operation</w:t>
            </w:r>
          </w:p>
          <w:p w:rsidR="000D1A50" w:rsidRDefault="000D1A50" w:rsidP="000D1A50">
            <w:pPr>
              <w:numPr>
                <w:ilvl w:val="0"/>
                <w:numId w:val="222"/>
              </w:numPr>
              <w:rPr>
                <w:color w:val="000000"/>
                <w:sz w:val="24"/>
                <w:szCs w:val="24"/>
              </w:rPr>
            </w:pPr>
            <w:r w:rsidRPr="006521FF">
              <w:rPr>
                <w:color w:val="000000"/>
                <w:sz w:val="24"/>
                <w:szCs w:val="24"/>
              </w:rPr>
              <w:t>Administration</w:t>
            </w:r>
          </w:p>
          <w:p w:rsidR="000D1A50" w:rsidRPr="006521FF" w:rsidRDefault="000D1A50" w:rsidP="000D1A50">
            <w:pPr>
              <w:numPr>
                <w:ilvl w:val="0"/>
                <w:numId w:val="222"/>
              </w:numPr>
              <w:rPr>
                <w:color w:val="000000"/>
                <w:sz w:val="24"/>
                <w:szCs w:val="24"/>
              </w:rPr>
            </w:pPr>
            <w:r w:rsidRPr="006521FF">
              <w:rPr>
                <w:color w:val="000000"/>
                <w:sz w:val="24"/>
                <w:szCs w:val="24"/>
              </w:rPr>
              <w:t>Finance and Accounts</w:t>
            </w:r>
          </w:p>
          <w:p w:rsidR="000D1A50" w:rsidRPr="006521FF" w:rsidRDefault="000D1A50" w:rsidP="000D1A50">
            <w:pPr>
              <w:numPr>
                <w:ilvl w:val="0"/>
                <w:numId w:val="222"/>
              </w:numPr>
              <w:rPr>
                <w:color w:val="000000"/>
                <w:sz w:val="24"/>
                <w:szCs w:val="24"/>
              </w:rPr>
            </w:pPr>
            <w:r w:rsidRPr="006521FF">
              <w:rPr>
                <w:color w:val="000000"/>
                <w:sz w:val="24"/>
                <w:szCs w:val="24"/>
              </w:rPr>
              <w:t>Student Admission and Support</w:t>
            </w:r>
          </w:p>
          <w:p w:rsidR="000D1A50" w:rsidRPr="006521FF" w:rsidRDefault="000D1A50" w:rsidP="000D1A50">
            <w:pPr>
              <w:numPr>
                <w:ilvl w:val="0"/>
                <w:numId w:val="222"/>
              </w:numPr>
              <w:rPr>
                <w:color w:val="000000"/>
                <w:sz w:val="24"/>
                <w:szCs w:val="24"/>
              </w:rPr>
            </w:pPr>
            <w:r w:rsidRPr="006521FF">
              <w:rPr>
                <w:color w:val="000000"/>
                <w:sz w:val="24"/>
                <w:szCs w:val="24"/>
              </w:rPr>
              <w:t>Examination</w:t>
            </w:r>
          </w:p>
          <w:p w:rsidR="000D1A50" w:rsidRDefault="000D1A50" w:rsidP="00300587">
            <w:pPr>
              <w:rPr>
                <w:b/>
                <w:color w:val="000000"/>
                <w:sz w:val="24"/>
                <w:szCs w:val="24"/>
              </w:rPr>
            </w:pPr>
          </w:p>
          <w:p w:rsidR="000D1A50" w:rsidRPr="006521FF" w:rsidRDefault="000D1A50" w:rsidP="00300587">
            <w:pPr>
              <w:rPr>
                <w:b/>
                <w:color w:val="000000"/>
                <w:sz w:val="24"/>
                <w:szCs w:val="24"/>
              </w:rPr>
            </w:pPr>
            <w:r w:rsidRPr="006521FF">
              <w:rPr>
                <w:b/>
                <w:color w:val="000000"/>
                <w:sz w:val="24"/>
                <w:szCs w:val="24"/>
              </w:rPr>
              <w:t>Options:</w:t>
            </w:r>
          </w:p>
          <w:p w:rsidR="000D1A50" w:rsidRPr="006521FF" w:rsidRDefault="000D1A50" w:rsidP="000D1A50">
            <w:pPr>
              <w:numPr>
                <w:ilvl w:val="0"/>
                <w:numId w:val="223"/>
              </w:numPr>
              <w:rPr>
                <w:color w:val="000000"/>
                <w:sz w:val="24"/>
                <w:szCs w:val="24"/>
              </w:rPr>
            </w:pPr>
            <w:r>
              <w:rPr>
                <w:color w:val="000000"/>
                <w:sz w:val="24"/>
                <w:szCs w:val="24"/>
              </w:rPr>
              <w:t xml:space="preserve">All </w:t>
            </w:r>
            <w:r w:rsidRPr="006521FF">
              <w:rPr>
                <w:color w:val="000000"/>
                <w:sz w:val="24"/>
                <w:szCs w:val="24"/>
              </w:rPr>
              <w:t>of the above</w:t>
            </w:r>
          </w:p>
          <w:p w:rsidR="000D1A50" w:rsidRPr="006521FF" w:rsidRDefault="00561A74" w:rsidP="000D1A50">
            <w:pPr>
              <w:numPr>
                <w:ilvl w:val="0"/>
                <w:numId w:val="223"/>
              </w:numPr>
              <w:rPr>
                <w:color w:val="000000"/>
                <w:sz w:val="24"/>
                <w:szCs w:val="24"/>
              </w:rPr>
            </w:pPr>
            <w:r>
              <w:rPr>
                <w:bCs/>
                <w:iCs/>
                <w:sz w:val="24"/>
                <w:szCs w:val="24"/>
              </w:rPr>
              <w:t>Any</w:t>
            </w:r>
            <w:r>
              <w:rPr>
                <w:color w:val="000000"/>
                <w:sz w:val="24"/>
                <w:szCs w:val="24"/>
              </w:rPr>
              <w:t xml:space="preserve"> </w:t>
            </w:r>
            <w:r w:rsidR="000D1A50">
              <w:rPr>
                <w:color w:val="000000"/>
                <w:sz w:val="24"/>
                <w:szCs w:val="24"/>
              </w:rPr>
              <w:t>3</w:t>
            </w:r>
            <w:r w:rsidR="000D1A50" w:rsidRPr="006521FF">
              <w:rPr>
                <w:color w:val="000000"/>
                <w:sz w:val="24"/>
                <w:szCs w:val="24"/>
              </w:rPr>
              <w:t xml:space="preserve"> of the above</w:t>
            </w:r>
          </w:p>
          <w:p w:rsidR="000D1A50" w:rsidRPr="006521FF" w:rsidRDefault="00561A74" w:rsidP="000D1A50">
            <w:pPr>
              <w:numPr>
                <w:ilvl w:val="0"/>
                <w:numId w:val="223"/>
              </w:numPr>
              <w:rPr>
                <w:color w:val="000000"/>
                <w:sz w:val="24"/>
                <w:szCs w:val="24"/>
              </w:rPr>
            </w:pPr>
            <w:r>
              <w:rPr>
                <w:bCs/>
                <w:iCs/>
                <w:sz w:val="24"/>
                <w:szCs w:val="24"/>
              </w:rPr>
              <w:t>Any</w:t>
            </w:r>
            <w:r>
              <w:rPr>
                <w:color w:val="000000"/>
                <w:sz w:val="24"/>
                <w:szCs w:val="24"/>
              </w:rPr>
              <w:t xml:space="preserve"> </w:t>
            </w:r>
            <w:r w:rsidR="000D1A50">
              <w:rPr>
                <w:color w:val="000000"/>
                <w:sz w:val="24"/>
                <w:szCs w:val="24"/>
              </w:rPr>
              <w:t xml:space="preserve">2 </w:t>
            </w:r>
            <w:r w:rsidR="000D1A50" w:rsidRPr="006521FF">
              <w:rPr>
                <w:color w:val="000000"/>
                <w:sz w:val="24"/>
                <w:szCs w:val="24"/>
              </w:rPr>
              <w:t xml:space="preserve">of the above                       </w:t>
            </w:r>
          </w:p>
          <w:p w:rsidR="000D1A50" w:rsidRPr="006521FF" w:rsidRDefault="00561A74" w:rsidP="000D1A50">
            <w:pPr>
              <w:numPr>
                <w:ilvl w:val="0"/>
                <w:numId w:val="223"/>
              </w:numPr>
              <w:rPr>
                <w:color w:val="000000"/>
                <w:sz w:val="24"/>
                <w:szCs w:val="24"/>
              </w:rPr>
            </w:pPr>
            <w:r>
              <w:rPr>
                <w:bCs/>
                <w:iCs/>
                <w:sz w:val="24"/>
                <w:szCs w:val="24"/>
              </w:rPr>
              <w:t>Any</w:t>
            </w:r>
            <w:r>
              <w:rPr>
                <w:color w:val="000000"/>
                <w:sz w:val="24"/>
                <w:szCs w:val="24"/>
              </w:rPr>
              <w:t xml:space="preserve"> </w:t>
            </w:r>
            <w:r w:rsidR="000D1A50">
              <w:rPr>
                <w:color w:val="000000"/>
                <w:sz w:val="24"/>
                <w:szCs w:val="24"/>
              </w:rPr>
              <w:t xml:space="preserve">1 </w:t>
            </w:r>
            <w:r w:rsidR="000D1A50" w:rsidRPr="006521FF">
              <w:rPr>
                <w:color w:val="000000"/>
                <w:sz w:val="24"/>
                <w:szCs w:val="24"/>
              </w:rPr>
              <w:t>of the above</w:t>
            </w:r>
          </w:p>
          <w:p w:rsidR="000D1A50" w:rsidRPr="006521FF" w:rsidRDefault="000D1A50" w:rsidP="000D1A50">
            <w:pPr>
              <w:numPr>
                <w:ilvl w:val="0"/>
                <w:numId w:val="223"/>
              </w:numPr>
              <w:rPr>
                <w:bCs/>
                <w:color w:val="000000"/>
                <w:sz w:val="24"/>
                <w:szCs w:val="24"/>
              </w:rPr>
            </w:pPr>
            <w:r>
              <w:rPr>
                <w:bCs/>
                <w:color w:val="000000"/>
                <w:sz w:val="24"/>
                <w:szCs w:val="24"/>
              </w:rPr>
              <w:t xml:space="preserve">None </w:t>
            </w:r>
            <w:r w:rsidRPr="006521FF">
              <w:rPr>
                <w:bCs/>
                <w:color w:val="000000"/>
                <w:sz w:val="24"/>
                <w:szCs w:val="24"/>
              </w:rPr>
              <w:t>of the above</w:t>
            </w:r>
          </w:p>
          <w:p w:rsidR="000D1A50" w:rsidRPr="006521FF" w:rsidRDefault="000D1A50" w:rsidP="00300587">
            <w:pPr>
              <w:widowControl w:val="0"/>
              <w:autoSpaceDE w:val="0"/>
              <w:autoSpaceDN w:val="0"/>
              <w:adjustRightInd w:val="0"/>
              <w:ind w:right="38"/>
              <w:rPr>
                <w:bCs/>
                <w:color w:val="000000"/>
                <w:sz w:val="24"/>
                <w:szCs w:val="24"/>
              </w:rPr>
            </w:pPr>
          </w:p>
          <w:p w:rsidR="000D1A50" w:rsidRPr="006521FF" w:rsidRDefault="000D1A50" w:rsidP="00300587">
            <w:pPr>
              <w:widowControl w:val="0"/>
              <w:autoSpaceDE w:val="0"/>
              <w:autoSpaceDN w:val="0"/>
              <w:adjustRightInd w:val="0"/>
              <w:ind w:right="38"/>
              <w:rPr>
                <w:bCs/>
                <w:color w:val="000000"/>
                <w:sz w:val="24"/>
                <w:szCs w:val="24"/>
              </w:rPr>
            </w:pPr>
            <w:r w:rsidRPr="006521FF">
              <w:rPr>
                <w:bCs/>
                <w:color w:val="000000"/>
                <w:sz w:val="24"/>
                <w:szCs w:val="24"/>
              </w:rPr>
              <w:t>Data Requirements:</w:t>
            </w:r>
            <w:r w:rsidRPr="006521FF">
              <w:rPr>
                <w:bCs/>
                <w:color w:val="000000"/>
                <w:szCs w:val="24"/>
              </w:rPr>
              <w:t xml:space="preserve"> (</w:t>
            </w:r>
            <w:r w:rsidRPr="00BB7E67">
              <w:rPr>
                <w:bCs/>
                <w:color w:val="000000"/>
                <w:szCs w:val="24"/>
              </w:rPr>
              <w:t>As per Data Template)</w:t>
            </w:r>
          </w:p>
          <w:p w:rsidR="000D1A50" w:rsidRPr="006521FF" w:rsidRDefault="000D1A50" w:rsidP="000D1A50">
            <w:pPr>
              <w:numPr>
                <w:ilvl w:val="0"/>
                <w:numId w:val="40"/>
              </w:numPr>
              <w:contextualSpacing/>
              <w:rPr>
                <w:bCs/>
                <w:color w:val="000000"/>
                <w:sz w:val="24"/>
                <w:szCs w:val="24"/>
              </w:rPr>
            </w:pPr>
            <w:r w:rsidRPr="006521FF">
              <w:rPr>
                <w:bCs/>
                <w:color w:val="000000"/>
                <w:sz w:val="24"/>
                <w:szCs w:val="24"/>
              </w:rPr>
              <w:t>Areas of e-governance</w:t>
            </w:r>
          </w:p>
          <w:p w:rsidR="000D1A50" w:rsidRPr="006521FF" w:rsidRDefault="000D1A50" w:rsidP="00300587">
            <w:pPr>
              <w:ind w:left="775"/>
              <w:rPr>
                <w:bCs/>
                <w:color w:val="000000"/>
                <w:sz w:val="24"/>
                <w:szCs w:val="24"/>
              </w:rPr>
            </w:pPr>
            <w:r w:rsidRPr="006521FF">
              <w:rPr>
                <w:bCs/>
                <w:color w:val="000000"/>
                <w:sz w:val="24"/>
                <w:szCs w:val="24"/>
              </w:rPr>
              <w:t>Administration</w:t>
            </w:r>
          </w:p>
          <w:p w:rsidR="000D1A50" w:rsidRPr="006521FF" w:rsidRDefault="000D1A50" w:rsidP="00300587">
            <w:pPr>
              <w:ind w:left="775"/>
              <w:rPr>
                <w:bCs/>
                <w:color w:val="000000"/>
                <w:sz w:val="24"/>
                <w:szCs w:val="24"/>
              </w:rPr>
            </w:pPr>
            <w:r w:rsidRPr="006521FF">
              <w:rPr>
                <w:bCs/>
                <w:color w:val="000000"/>
                <w:sz w:val="24"/>
                <w:szCs w:val="24"/>
              </w:rPr>
              <w:t>Finance and Accounts</w:t>
            </w:r>
          </w:p>
          <w:p w:rsidR="000D1A50" w:rsidRPr="006521FF" w:rsidRDefault="000D1A50" w:rsidP="00300587">
            <w:pPr>
              <w:ind w:left="775"/>
              <w:rPr>
                <w:bCs/>
                <w:color w:val="000000"/>
                <w:sz w:val="24"/>
                <w:szCs w:val="24"/>
              </w:rPr>
            </w:pPr>
            <w:r w:rsidRPr="006521FF">
              <w:rPr>
                <w:bCs/>
                <w:color w:val="000000"/>
                <w:sz w:val="24"/>
                <w:szCs w:val="24"/>
              </w:rPr>
              <w:t>Student Admission and Support</w:t>
            </w:r>
          </w:p>
          <w:p w:rsidR="000D1A50" w:rsidRPr="006521FF" w:rsidRDefault="000D1A50" w:rsidP="00300587">
            <w:pPr>
              <w:ind w:left="775"/>
              <w:rPr>
                <w:bCs/>
                <w:color w:val="000000"/>
                <w:sz w:val="24"/>
                <w:szCs w:val="24"/>
              </w:rPr>
            </w:pPr>
            <w:r w:rsidRPr="006521FF">
              <w:rPr>
                <w:bCs/>
                <w:color w:val="000000"/>
                <w:sz w:val="24"/>
                <w:szCs w:val="24"/>
              </w:rPr>
              <w:t>Examination</w:t>
            </w:r>
          </w:p>
          <w:p w:rsidR="000D1A50" w:rsidRPr="006521FF" w:rsidRDefault="000D1A50" w:rsidP="000D1A50">
            <w:pPr>
              <w:numPr>
                <w:ilvl w:val="0"/>
                <w:numId w:val="40"/>
              </w:numPr>
              <w:contextualSpacing/>
              <w:rPr>
                <w:bCs/>
                <w:color w:val="000000"/>
                <w:sz w:val="24"/>
                <w:szCs w:val="24"/>
              </w:rPr>
            </w:pPr>
            <w:r w:rsidRPr="006521FF">
              <w:rPr>
                <w:bCs/>
                <w:color w:val="000000"/>
                <w:sz w:val="24"/>
                <w:szCs w:val="24"/>
              </w:rPr>
              <w:t>Name of the Vendor with contact details</w:t>
            </w:r>
          </w:p>
          <w:p w:rsidR="000D1A50" w:rsidRPr="006521FF" w:rsidRDefault="000D1A50" w:rsidP="000D1A50">
            <w:pPr>
              <w:numPr>
                <w:ilvl w:val="0"/>
                <w:numId w:val="40"/>
              </w:numPr>
              <w:contextualSpacing/>
              <w:rPr>
                <w:bCs/>
                <w:color w:val="000000"/>
                <w:sz w:val="24"/>
                <w:szCs w:val="24"/>
              </w:rPr>
            </w:pPr>
            <w:r w:rsidRPr="006521FF">
              <w:rPr>
                <w:bCs/>
                <w:color w:val="000000"/>
                <w:sz w:val="24"/>
                <w:szCs w:val="24"/>
              </w:rPr>
              <w:t>Year of implementation</w:t>
            </w:r>
          </w:p>
          <w:p w:rsidR="000D1A50" w:rsidRPr="006521FF" w:rsidRDefault="000D1A50" w:rsidP="00300587">
            <w:pPr>
              <w:rPr>
                <w:bCs/>
                <w:color w:val="000000"/>
                <w:sz w:val="24"/>
                <w:szCs w:val="24"/>
              </w:rPr>
            </w:pPr>
          </w:p>
          <w:p w:rsidR="000D1A50" w:rsidRPr="006521FF" w:rsidRDefault="000D1A50" w:rsidP="00300587">
            <w:pPr>
              <w:rPr>
                <w:b/>
                <w:i/>
                <w:iCs/>
                <w:noProof/>
                <w:color w:val="000000"/>
                <w:sz w:val="24"/>
                <w:szCs w:val="24"/>
              </w:rPr>
            </w:pPr>
            <w:r w:rsidRPr="006521FF">
              <w:rPr>
                <w:b/>
                <w:color w:val="000000"/>
              </w:rPr>
              <w:t xml:space="preserve">File Description </w:t>
            </w:r>
            <w:r w:rsidRPr="006521FF">
              <w:rPr>
                <w:b/>
                <w:i/>
                <w:iCs/>
                <w:noProof/>
                <w:color w:val="000000"/>
                <w:sz w:val="24"/>
                <w:szCs w:val="24"/>
              </w:rPr>
              <w:t xml:space="preserve"> </w:t>
            </w:r>
            <w:r w:rsidRPr="006521FF">
              <w:rPr>
                <w:b/>
                <w:color w:val="000000"/>
              </w:rPr>
              <w:t>(Upload)</w:t>
            </w:r>
          </w:p>
          <w:p w:rsidR="000D1A50" w:rsidRPr="006521FF" w:rsidRDefault="000D1A50" w:rsidP="000D1A50">
            <w:pPr>
              <w:numPr>
                <w:ilvl w:val="0"/>
                <w:numId w:val="177"/>
              </w:numPr>
              <w:spacing w:line="276" w:lineRule="auto"/>
              <w:rPr>
                <w:color w:val="000000"/>
              </w:rPr>
            </w:pPr>
            <w:r w:rsidRPr="006521FF">
              <w:rPr>
                <w:color w:val="000000"/>
              </w:rPr>
              <w:t>ERP (Enterprise Resource Planning) Document</w:t>
            </w:r>
          </w:p>
          <w:p w:rsidR="000D1A50" w:rsidRPr="006521FF" w:rsidRDefault="000D1A50" w:rsidP="000D1A50">
            <w:pPr>
              <w:numPr>
                <w:ilvl w:val="0"/>
                <w:numId w:val="177"/>
              </w:numPr>
              <w:spacing w:line="276" w:lineRule="auto"/>
              <w:rPr>
                <w:color w:val="000000"/>
              </w:rPr>
            </w:pPr>
            <w:r w:rsidRPr="006521FF">
              <w:rPr>
                <w:color w:val="000000"/>
              </w:rPr>
              <w:t>Screen shots of user interfaces</w:t>
            </w:r>
          </w:p>
          <w:p w:rsidR="000D1A50" w:rsidRPr="006521FF" w:rsidRDefault="000D1A50" w:rsidP="000D1A50">
            <w:pPr>
              <w:numPr>
                <w:ilvl w:val="0"/>
                <w:numId w:val="177"/>
              </w:numPr>
              <w:spacing w:line="276" w:lineRule="auto"/>
              <w:rPr>
                <w:color w:val="000000"/>
              </w:rPr>
            </w:pPr>
            <w:r w:rsidRPr="006521FF">
              <w:rPr>
                <w:color w:val="000000"/>
              </w:rPr>
              <w:t>Any additional information</w:t>
            </w:r>
          </w:p>
          <w:p w:rsidR="000D1A50" w:rsidRPr="006521FF" w:rsidRDefault="000D1A50" w:rsidP="000D1A50">
            <w:pPr>
              <w:numPr>
                <w:ilvl w:val="0"/>
                <w:numId w:val="177"/>
              </w:numPr>
              <w:spacing w:line="276" w:lineRule="auto"/>
              <w:rPr>
                <w:b/>
                <w:bCs/>
                <w:color w:val="000000"/>
                <w:sz w:val="24"/>
                <w:szCs w:val="24"/>
              </w:rPr>
            </w:pPr>
            <w:r w:rsidRPr="006521FF">
              <w:rPr>
                <w:color w:val="000000"/>
              </w:rPr>
              <w:t xml:space="preserve">Details of implementation of e-governance in areas of operation, Administration etc </w:t>
            </w:r>
            <w:r w:rsidRPr="00BB7E67">
              <w:rPr>
                <w:color w:val="000000"/>
              </w:rPr>
              <w:t>(Data Template)</w:t>
            </w:r>
          </w:p>
        </w:tc>
        <w:tc>
          <w:tcPr>
            <w:tcW w:w="1418" w:type="dxa"/>
          </w:tcPr>
          <w:p w:rsidR="000D1A50" w:rsidRPr="006521FF" w:rsidRDefault="000D1A50" w:rsidP="00300587">
            <w:pPr>
              <w:jc w:val="center"/>
              <w:rPr>
                <w:b/>
                <w:bCs/>
                <w:color w:val="000000"/>
                <w:sz w:val="24"/>
                <w:szCs w:val="24"/>
              </w:rPr>
            </w:pPr>
            <w:r>
              <w:rPr>
                <w:b/>
                <w:bCs/>
                <w:color w:val="000000"/>
                <w:sz w:val="24"/>
                <w:szCs w:val="24"/>
              </w:rPr>
              <w:lastRenderedPageBreak/>
              <w:t>5</w:t>
            </w:r>
          </w:p>
        </w:tc>
      </w:tr>
    </w:tbl>
    <w:p w:rsidR="000D1A50" w:rsidRPr="00093E46" w:rsidRDefault="000D1A50" w:rsidP="000D1A50">
      <w:pPr>
        <w:rPr>
          <w:b/>
          <w:bCs/>
          <w:color w:val="000000"/>
          <w:sz w:val="24"/>
          <w:szCs w:val="24"/>
          <w:highlight w:val="yellow"/>
        </w:rPr>
      </w:pPr>
    </w:p>
    <w:p w:rsidR="000D1A50" w:rsidRPr="000436C9" w:rsidRDefault="000D1A50" w:rsidP="000D1A50">
      <w:pPr>
        <w:ind w:left="720" w:firstLine="720"/>
        <w:rPr>
          <w:b/>
          <w:bCs/>
          <w:color w:val="000000"/>
          <w:sz w:val="24"/>
          <w:szCs w:val="24"/>
        </w:rPr>
      </w:pPr>
      <w:r w:rsidRPr="000436C9">
        <w:rPr>
          <w:b/>
          <w:bCs/>
          <w:color w:val="000000"/>
          <w:sz w:val="24"/>
          <w:szCs w:val="24"/>
        </w:rPr>
        <w:t>Key Indicator - 6.3 Faculty Empowerment Strategies (30)</w:t>
      </w:r>
    </w:p>
    <w:tbl>
      <w:tblPr>
        <w:tblpPr w:leftFromText="180" w:rightFromText="180" w:vertAnchor="text" w:horzAnchor="margin" w:tblpX="-68" w:tblpY="253"/>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7230"/>
        <w:gridCol w:w="1559"/>
      </w:tblGrid>
      <w:tr w:rsidR="000D1A50" w:rsidRPr="00093E46" w:rsidTr="00300587">
        <w:trPr>
          <w:trHeight w:val="423"/>
        </w:trPr>
        <w:tc>
          <w:tcPr>
            <w:tcW w:w="1242" w:type="dxa"/>
            <w:vAlign w:val="center"/>
          </w:tcPr>
          <w:p w:rsidR="000D1A50" w:rsidRPr="000436C9" w:rsidRDefault="000D1A50" w:rsidP="00300587">
            <w:pPr>
              <w:jc w:val="center"/>
              <w:rPr>
                <w:b/>
                <w:bCs/>
                <w:color w:val="000000"/>
                <w:sz w:val="24"/>
                <w:szCs w:val="24"/>
              </w:rPr>
            </w:pPr>
            <w:r w:rsidRPr="000436C9">
              <w:rPr>
                <w:b/>
                <w:bCs/>
                <w:color w:val="000000"/>
                <w:sz w:val="24"/>
                <w:szCs w:val="24"/>
              </w:rPr>
              <w:t>Metric No.</w:t>
            </w:r>
          </w:p>
        </w:tc>
        <w:tc>
          <w:tcPr>
            <w:tcW w:w="7230" w:type="dxa"/>
            <w:vAlign w:val="center"/>
          </w:tcPr>
          <w:p w:rsidR="000D1A50" w:rsidRPr="000436C9" w:rsidRDefault="000D1A50" w:rsidP="00300587">
            <w:pPr>
              <w:jc w:val="center"/>
              <w:rPr>
                <w:b/>
                <w:bCs/>
                <w:color w:val="000000"/>
                <w:sz w:val="24"/>
                <w:szCs w:val="24"/>
              </w:rPr>
            </w:pPr>
          </w:p>
        </w:tc>
        <w:tc>
          <w:tcPr>
            <w:tcW w:w="1559" w:type="dxa"/>
          </w:tcPr>
          <w:p w:rsidR="000D1A50" w:rsidRPr="000436C9" w:rsidRDefault="000D1A50" w:rsidP="00300587">
            <w:pPr>
              <w:jc w:val="center"/>
              <w:rPr>
                <w:b/>
                <w:bCs/>
                <w:color w:val="000000"/>
                <w:sz w:val="24"/>
                <w:szCs w:val="24"/>
              </w:rPr>
            </w:pPr>
            <w:r w:rsidRPr="000436C9">
              <w:rPr>
                <w:b/>
                <w:bCs/>
                <w:color w:val="000000"/>
                <w:sz w:val="24"/>
                <w:szCs w:val="24"/>
              </w:rPr>
              <w:t>Weightage</w:t>
            </w:r>
          </w:p>
        </w:tc>
      </w:tr>
      <w:tr w:rsidR="000D1A50" w:rsidRPr="00093E46" w:rsidTr="00300587">
        <w:trPr>
          <w:trHeight w:val="1158"/>
        </w:trPr>
        <w:tc>
          <w:tcPr>
            <w:tcW w:w="1242" w:type="dxa"/>
          </w:tcPr>
          <w:p w:rsidR="000D1A50" w:rsidRPr="000436C9" w:rsidRDefault="000D1A50" w:rsidP="00300587">
            <w:pPr>
              <w:jc w:val="center"/>
              <w:rPr>
                <w:b/>
                <w:bCs/>
                <w:color w:val="000000"/>
                <w:sz w:val="24"/>
                <w:szCs w:val="24"/>
              </w:rPr>
            </w:pPr>
            <w:r w:rsidRPr="000436C9">
              <w:rPr>
                <w:b/>
                <w:bCs/>
                <w:color w:val="000000"/>
                <w:sz w:val="24"/>
                <w:szCs w:val="24"/>
              </w:rPr>
              <w:t>6.3.1</w:t>
            </w:r>
          </w:p>
          <w:p w:rsidR="000D1A50" w:rsidRPr="000436C9" w:rsidRDefault="000D1A50" w:rsidP="00300587">
            <w:pPr>
              <w:jc w:val="center"/>
              <w:rPr>
                <w:color w:val="000000"/>
                <w:sz w:val="24"/>
                <w:szCs w:val="24"/>
              </w:rPr>
            </w:pPr>
          </w:p>
          <w:p w:rsidR="000D1A50" w:rsidRPr="000436C9" w:rsidRDefault="000D1A50" w:rsidP="00300587">
            <w:pPr>
              <w:jc w:val="center"/>
              <w:rPr>
                <w:color w:val="000000"/>
                <w:sz w:val="24"/>
                <w:szCs w:val="24"/>
              </w:rPr>
            </w:pPr>
            <w:r w:rsidRPr="000436C9">
              <w:rPr>
                <w:b/>
                <w:bCs/>
                <w:color w:val="000000"/>
                <w:sz w:val="24"/>
                <w:szCs w:val="24"/>
              </w:rPr>
              <w:t>Q</w:t>
            </w:r>
            <w:r w:rsidRPr="000436C9">
              <w:rPr>
                <w:b/>
                <w:bCs/>
                <w:color w:val="000000"/>
                <w:sz w:val="24"/>
                <w:szCs w:val="24"/>
                <w:vertAlign w:val="subscript"/>
              </w:rPr>
              <w:t>l</w:t>
            </w:r>
            <w:r w:rsidRPr="000436C9">
              <w:rPr>
                <w:b/>
                <w:bCs/>
                <w:color w:val="000000"/>
                <w:sz w:val="24"/>
                <w:szCs w:val="24"/>
              </w:rPr>
              <w:t>M</w:t>
            </w:r>
          </w:p>
        </w:tc>
        <w:tc>
          <w:tcPr>
            <w:tcW w:w="7230" w:type="dxa"/>
          </w:tcPr>
          <w:p w:rsidR="000D1A50" w:rsidRPr="000436C9" w:rsidRDefault="000D1A50" w:rsidP="00300587">
            <w:pPr>
              <w:rPr>
                <w:b/>
                <w:i/>
                <w:color w:val="000000"/>
                <w:sz w:val="24"/>
                <w:szCs w:val="24"/>
              </w:rPr>
            </w:pPr>
            <w:r w:rsidRPr="000436C9">
              <w:rPr>
                <w:b/>
                <w:i/>
                <w:color w:val="000000"/>
                <w:sz w:val="24"/>
                <w:szCs w:val="24"/>
              </w:rPr>
              <w:t xml:space="preserve">The institution has a performance appraisal system, promotional avenues and effective welfare measures for teaching and non-teaching staff </w:t>
            </w:r>
          </w:p>
          <w:p w:rsidR="000D1A50" w:rsidRPr="006521FF" w:rsidRDefault="000D1A50" w:rsidP="00300587">
            <w:pPr>
              <w:rPr>
                <w:sz w:val="24"/>
              </w:rPr>
            </w:pPr>
            <w:r w:rsidRPr="006521FF">
              <w:rPr>
                <w:sz w:val="24"/>
              </w:rPr>
              <w:t>Write description in maximum of 500 words</w:t>
            </w:r>
          </w:p>
          <w:p w:rsidR="000D1A50" w:rsidRPr="000436C9" w:rsidRDefault="000D1A50" w:rsidP="00300587">
            <w:pPr>
              <w:rPr>
                <w:b/>
                <w:color w:val="000000"/>
              </w:rPr>
            </w:pPr>
            <w:r w:rsidRPr="000436C9">
              <w:rPr>
                <w:b/>
                <w:color w:val="000000"/>
              </w:rPr>
              <w:t xml:space="preserve">File Description </w:t>
            </w:r>
          </w:p>
          <w:p w:rsidR="000D1A50" w:rsidRPr="000436C9" w:rsidRDefault="000D1A50" w:rsidP="000D1A50">
            <w:pPr>
              <w:numPr>
                <w:ilvl w:val="0"/>
                <w:numId w:val="167"/>
              </w:numPr>
              <w:rPr>
                <w:bCs/>
                <w:iCs/>
                <w:noProof/>
                <w:color w:val="000000"/>
                <w:sz w:val="24"/>
                <w:szCs w:val="24"/>
              </w:rPr>
            </w:pPr>
            <w:r w:rsidRPr="000436C9">
              <w:rPr>
                <w:color w:val="000000"/>
              </w:rPr>
              <w:t>Paste link for additional information</w:t>
            </w:r>
          </w:p>
          <w:p w:rsidR="000D1A50" w:rsidRPr="000436C9" w:rsidRDefault="000D1A50" w:rsidP="000D1A50">
            <w:pPr>
              <w:numPr>
                <w:ilvl w:val="0"/>
                <w:numId w:val="167"/>
              </w:numPr>
              <w:spacing w:line="276" w:lineRule="auto"/>
              <w:rPr>
                <w:color w:val="000000"/>
              </w:rPr>
            </w:pPr>
            <w:r w:rsidRPr="000436C9">
              <w:rPr>
                <w:color w:val="000000"/>
              </w:rPr>
              <w:t>Upload any additional information</w:t>
            </w:r>
          </w:p>
          <w:p w:rsidR="000D1A50" w:rsidRPr="000436C9" w:rsidRDefault="000D1A50" w:rsidP="00300587">
            <w:pPr>
              <w:rPr>
                <w:iCs/>
                <w:color w:val="000000"/>
                <w:sz w:val="24"/>
                <w:szCs w:val="24"/>
              </w:rPr>
            </w:pPr>
            <w:r w:rsidRPr="000436C9">
              <w:rPr>
                <w:color w:val="000000"/>
                <w:sz w:val="24"/>
                <w:szCs w:val="24"/>
              </w:rPr>
              <w:t xml:space="preserve">                                               </w:t>
            </w:r>
          </w:p>
        </w:tc>
        <w:tc>
          <w:tcPr>
            <w:tcW w:w="1559" w:type="dxa"/>
          </w:tcPr>
          <w:p w:rsidR="000D1A50" w:rsidRPr="000436C9" w:rsidRDefault="000D1A50" w:rsidP="00300587">
            <w:pPr>
              <w:jc w:val="center"/>
              <w:rPr>
                <w:b/>
                <w:bCs/>
                <w:color w:val="000000"/>
                <w:sz w:val="24"/>
                <w:szCs w:val="24"/>
              </w:rPr>
            </w:pPr>
            <w:r>
              <w:rPr>
                <w:b/>
                <w:bCs/>
                <w:color w:val="000000"/>
                <w:sz w:val="24"/>
                <w:szCs w:val="24"/>
              </w:rPr>
              <w:t>4</w:t>
            </w:r>
          </w:p>
        </w:tc>
      </w:tr>
      <w:tr w:rsidR="000D1A50" w:rsidRPr="00093E46" w:rsidTr="00300587">
        <w:trPr>
          <w:trHeight w:val="1158"/>
        </w:trPr>
        <w:tc>
          <w:tcPr>
            <w:tcW w:w="1242" w:type="dxa"/>
          </w:tcPr>
          <w:p w:rsidR="000D1A50" w:rsidRPr="000436C9" w:rsidRDefault="000D1A50" w:rsidP="00300587">
            <w:pPr>
              <w:jc w:val="center"/>
              <w:rPr>
                <w:b/>
                <w:bCs/>
                <w:color w:val="000000"/>
                <w:sz w:val="24"/>
                <w:szCs w:val="24"/>
              </w:rPr>
            </w:pPr>
            <w:r w:rsidRPr="000436C9">
              <w:rPr>
                <w:b/>
                <w:bCs/>
                <w:color w:val="000000"/>
                <w:sz w:val="24"/>
                <w:szCs w:val="24"/>
              </w:rPr>
              <w:t>6.3.2</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n</w:t>
            </w:r>
            <w:r w:rsidRPr="000436C9">
              <w:rPr>
                <w:b/>
                <w:bCs/>
                <w:color w:val="000000"/>
                <w:sz w:val="24"/>
                <w:szCs w:val="24"/>
              </w:rPr>
              <w:t>M</w:t>
            </w:r>
          </w:p>
          <w:p w:rsidR="000D1A50" w:rsidRPr="000436C9" w:rsidRDefault="000D1A50" w:rsidP="00300587">
            <w:pPr>
              <w:jc w:val="center"/>
              <w:rPr>
                <w:b/>
                <w:bCs/>
                <w:color w:val="000000"/>
                <w:sz w:val="24"/>
                <w:szCs w:val="24"/>
              </w:rPr>
            </w:pPr>
          </w:p>
        </w:tc>
        <w:tc>
          <w:tcPr>
            <w:tcW w:w="7230" w:type="dxa"/>
          </w:tcPr>
          <w:p w:rsidR="000D1A50" w:rsidRPr="000436C9" w:rsidRDefault="000D1A50" w:rsidP="00300587">
            <w:pPr>
              <w:rPr>
                <w:b/>
                <w:i/>
                <w:color w:val="000000"/>
                <w:sz w:val="24"/>
                <w:szCs w:val="24"/>
              </w:rPr>
            </w:pPr>
            <w:r w:rsidRPr="000436C9">
              <w:rPr>
                <w:b/>
                <w:i/>
                <w:color w:val="000000"/>
                <w:sz w:val="24"/>
                <w:szCs w:val="24"/>
              </w:rPr>
              <w:t>Average percentage of teachers provided with financial support to attend conferences / workshops and towards membership fee of professional bodies during the last five years</w:t>
            </w:r>
          </w:p>
          <w:p w:rsidR="000D1A50" w:rsidRPr="000436C9" w:rsidRDefault="000D1A50" w:rsidP="00300587">
            <w:pPr>
              <w:rPr>
                <w:b/>
                <w:i/>
                <w:color w:val="000000"/>
                <w:sz w:val="24"/>
                <w:szCs w:val="24"/>
              </w:rPr>
            </w:pPr>
          </w:p>
          <w:p w:rsidR="000D1A50" w:rsidRPr="000436C9" w:rsidRDefault="000D1A50" w:rsidP="00300587">
            <w:pPr>
              <w:rPr>
                <w:color w:val="000000"/>
                <w:sz w:val="24"/>
                <w:szCs w:val="24"/>
              </w:rPr>
            </w:pPr>
            <w:r w:rsidRPr="000436C9">
              <w:rPr>
                <w:color w:val="000000"/>
                <w:sz w:val="24"/>
                <w:szCs w:val="24"/>
              </w:rPr>
              <w:t xml:space="preserve">6.3.2.1: Number of teachers provided with financial support to attend conferences / workshops and towards membership fee of professional bodies year wise during the last five years </w:t>
            </w:r>
          </w:p>
          <w:p w:rsidR="000D1A50" w:rsidRPr="000436C9" w:rsidRDefault="000D1A50" w:rsidP="00300587">
            <w:pPr>
              <w:rPr>
                <w:color w:val="00000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Year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Number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bl>
          <w:p w:rsidR="000D1A50" w:rsidRPr="000436C9" w:rsidRDefault="000D1A50" w:rsidP="00300587">
            <w:pPr>
              <w:rPr>
                <w:color w:val="000000"/>
                <w:sz w:val="10"/>
                <w:szCs w:val="10"/>
              </w:rPr>
            </w:pPr>
          </w:p>
          <w:p w:rsidR="000D1A50" w:rsidRPr="000436C9" w:rsidRDefault="000D1A50" w:rsidP="00300587">
            <w:pPr>
              <w:rPr>
                <w:bCs/>
                <w:color w:val="000000"/>
                <w:sz w:val="24"/>
                <w:szCs w:val="24"/>
              </w:rPr>
            </w:pPr>
            <w:r w:rsidRPr="000436C9">
              <w:rPr>
                <w:bCs/>
                <w:color w:val="000000"/>
                <w:sz w:val="24"/>
                <w:szCs w:val="24"/>
              </w:rPr>
              <w:t>Data Requirement for last five years:</w:t>
            </w:r>
            <w:r w:rsidRPr="000436C9">
              <w:rPr>
                <w:bCs/>
                <w:color w:val="000000"/>
                <w:szCs w:val="24"/>
              </w:rPr>
              <w:t xml:space="preserve">(As </w:t>
            </w:r>
            <w:r>
              <w:rPr>
                <w:bCs/>
                <w:color w:val="000000"/>
                <w:szCs w:val="24"/>
              </w:rPr>
              <w:t>per Data Template</w:t>
            </w:r>
            <w:r w:rsidRPr="000436C9">
              <w:rPr>
                <w:bCs/>
                <w:color w:val="000000"/>
                <w:szCs w:val="24"/>
              </w:rPr>
              <w:t>)</w:t>
            </w:r>
          </w:p>
          <w:p w:rsidR="000D1A50" w:rsidRPr="000436C9" w:rsidRDefault="000D1A50" w:rsidP="000D1A50">
            <w:pPr>
              <w:numPr>
                <w:ilvl w:val="0"/>
                <w:numId w:val="41"/>
              </w:numPr>
              <w:contextualSpacing/>
              <w:rPr>
                <w:bCs/>
                <w:color w:val="000000"/>
                <w:sz w:val="24"/>
                <w:szCs w:val="24"/>
              </w:rPr>
            </w:pPr>
            <w:r w:rsidRPr="000436C9">
              <w:rPr>
                <w:bCs/>
                <w:color w:val="000000"/>
                <w:sz w:val="24"/>
                <w:szCs w:val="24"/>
              </w:rPr>
              <w:t>Name of teacher</w:t>
            </w:r>
          </w:p>
          <w:p w:rsidR="000D1A50" w:rsidRPr="000436C9" w:rsidRDefault="000D1A50" w:rsidP="000D1A50">
            <w:pPr>
              <w:numPr>
                <w:ilvl w:val="0"/>
                <w:numId w:val="41"/>
              </w:numPr>
              <w:contextualSpacing/>
              <w:rPr>
                <w:bCs/>
                <w:color w:val="000000"/>
                <w:sz w:val="24"/>
                <w:szCs w:val="24"/>
              </w:rPr>
            </w:pPr>
            <w:r w:rsidRPr="000436C9">
              <w:rPr>
                <w:bCs/>
                <w:color w:val="000000"/>
                <w:sz w:val="24"/>
                <w:szCs w:val="24"/>
              </w:rPr>
              <w:lastRenderedPageBreak/>
              <w:t>Name of conference/ workshop attended for which financial support provided</w:t>
            </w:r>
          </w:p>
          <w:p w:rsidR="000D1A50" w:rsidRPr="000436C9" w:rsidRDefault="000D1A50" w:rsidP="000D1A50">
            <w:pPr>
              <w:numPr>
                <w:ilvl w:val="0"/>
                <w:numId w:val="41"/>
              </w:numPr>
              <w:contextualSpacing/>
              <w:rPr>
                <w:bCs/>
                <w:color w:val="000000"/>
                <w:sz w:val="24"/>
                <w:szCs w:val="24"/>
              </w:rPr>
            </w:pPr>
            <w:r w:rsidRPr="000436C9">
              <w:rPr>
                <w:bCs/>
                <w:color w:val="000000"/>
                <w:sz w:val="24"/>
                <w:szCs w:val="24"/>
              </w:rPr>
              <w:t>Name of the professional body for which membership fee is provided</w:t>
            </w:r>
          </w:p>
          <w:p w:rsidR="000D1A50" w:rsidRPr="000436C9" w:rsidRDefault="000D1A50" w:rsidP="00300587">
            <w:pPr>
              <w:rPr>
                <w:color w:val="000000"/>
                <w:sz w:val="10"/>
                <w:szCs w:val="10"/>
              </w:rPr>
            </w:pPr>
            <w:r w:rsidRPr="000436C9">
              <w:rPr>
                <w:color w:val="000000"/>
                <w:sz w:val="24"/>
                <w:szCs w:val="24"/>
              </w:rPr>
              <w:t xml:space="preserve"> </w:t>
            </w:r>
          </w:p>
          <w:p w:rsidR="000D1A50" w:rsidRPr="000436C9" w:rsidRDefault="000D1A50" w:rsidP="00300587">
            <w:pPr>
              <w:rPr>
                <w:bCs/>
                <w:color w:val="000000"/>
                <w:sz w:val="24"/>
                <w:szCs w:val="24"/>
              </w:rPr>
            </w:pPr>
            <w:r w:rsidRPr="000436C9">
              <w:rPr>
                <w:bCs/>
                <w:color w:val="000000"/>
                <w:sz w:val="24"/>
                <w:szCs w:val="24"/>
              </w:rPr>
              <w:t xml:space="preserve">Formula: </w:t>
            </w:r>
          </w:p>
          <w:p w:rsidR="000D1A50" w:rsidRPr="000436C9" w:rsidRDefault="000D1A50" w:rsidP="00300587">
            <w:pPr>
              <w:rPr>
                <w:b/>
                <w:color w:val="000000"/>
                <w:sz w:val="24"/>
                <w:szCs w:val="24"/>
              </w:rPr>
            </w:pPr>
            <w:r w:rsidRPr="000436C9">
              <w:rPr>
                <w:color w:val="000000"/>
                <w:sz w:val="24"/>
                <w:szCs w:val="24"/>
              </w:rPr>
              <w:t xml:space="preserve">       </w:t>
            </w:r>
            <w:r w:rsidRPr="000436C9">
              <w:rPr>
                <w:bCs/>
                <w:iCs/>
                <w:color w:val="000000"/>
                <w:sz w:val="24"/>
                <w:szCs w:val="24"/>
              </w:rPr>
              <w:t>Percentage per year</w:t>
            </w:r>
            <w:r w:rsidRPr="000436C9">
              <w:rPr>
                <w:b/>
                <w:bCs/>
                <w:iCs/>
                <w:color w:val="000000"/>
                <w:sz w:val="24"/>
                <w:szCs w:val="24"/>
              </w:rPr>
              <w:t xml:space="preserve"> =  </w:t>
            </w:r>
            <w:r w:rsidR="00E1124E" w:rsidRPr="000436C9">
              <w:rPr>
                <w:b/>
                <w:color w:val="000000"/>
                <w:sz w:val="24"/>
                <w:szCs w:val="24"/>
              </w:rPr>
              <w:fldChar w:fldCharType="begin"/>
            </w:r>
            <w:r w:rsidRPr="000436C9">
              <w:rPr>
                <w:b/>
                <w:color w:val="000000"/>
                <w:sz w:val="24"/>
                <w:szCs w:val="24"/>
              </w:rPr>
              <w:instrText xml:space="preserve"> QUOTE </w:instrText>
            </w:r>
            <m:oMath>
              <m:f>
                <m:fPr>
                  <m:ctrlPr>
                    <w:rPr>
                      <w:rFonts w:ascii="Cambria Math" w:eastAsia="Calibri" w:hAnsi="Sylfaen"/>
                      <w:bCs/>
                      <w:iCs/>
                      <w:sz w:val="32"/>
                      <w:szCs w:val="32"/>
                    </w:rPr>
                  </m:ctrlPr>
                </m:fPr>
                <m:num>
                  <m:eqArr>
                    <m:eqArrPr>
                      <m:ctrlPr>
                        <w:rPr>
                          <w:rFonts w:ascii="Cambria Math" w:eastAsia="Calibri" w:hAnsi="Sylfaen"/>
                          <w:bCs/>
                          <w:iCs/>
                          <w:sz w:val="32"/>
                          <w:szCs w:val="32"/>
                        </w:rPr>
                      </m:ctrlPr>
                    </m:eqArrPr>
                    <m:e>
                      <m:r>
                        <m:rPr>
                          <m:sty m:val="p"/>
                        </m:rPr>
                        <w:rPr>
                          <w:rFonts w:ascii="Cambria Math" w:eastAsia="Calibri" w:hAnsi="Sylfaen"/>
                          <w:sz w:val="32"/>
                          <w:szCs w:val="32"/>
                        </w:rPr>
                        <m:t xml:space="preserve">Number of teachers provided  with financial </m:t>
                      </m:r>
                    </m:e>
                    <m:e>
                      <m:r>
                        <m:rPr>
                          <m:sty m:val="p"/>
                        </m:rPr>
                        <w:rPr>
                          <w:rFonts w:ascii="Cambria Math" w:eastAsia="Calibri" w:hAnsi="Sylfaen"/>
                          <w:sz w:val="32"/>
                          <w:szCs w:val="32"/>
                        </w:rPr>
                        <m:t xml:space="preserve">support to attend conferences,workshops and </m:t>
                      </m:r>
                      <m:ctrlPr>
                        <w:rPr>
                          <w:rFonts w:ascii="Cambria Math" w:eastAsia="Cambria Math" w:hAnsi="Sylfaen" w:cs="Cambria Math"/>
                          <w:bCs/>
                          <w:iCs/>
                          <w:sz w:val="32"/>
                          <w:szCs w:val="32"/>
                        </w:rPr>
                      </m:ctrlPr>
                    </m:e>
                    <m:e>
                      <m:r>
                        <m:rPr>
                          <m:sty m:val="p"/>
                        </m:rPr>
                        <w:rPr>
                          <w:rFonts w:ascii="Cambria Math" w:eastAsia="Calibri" w:hAnsi="Sylfaen"/>
                          <w:sz w:val="32"/>
                          <w:szCs w:val="32"/>
                        </w:rPr>
                        <m:t xml:space="preserve">  towards membership fee of professional bodies</m:t>
                      </m:r>
                      <m:ctrlPr>
                        <w:rPr>
                          <w:rFonts w:ascii="Cambria Math" w:eastAsia="Cambria Math" w:hAnsi="Sylfaen" w:cs="Cambria Math"/>
                          <w:bCs/>
                          <w:iCs/>
                          <w:sz w:val="32"/>
                          <w:szCs w:val="32"/>
                        </w:rPr>
                      </m:ctrlPr>
                    </m:e>
                    <m:e>
                      <m:r>
                        <m:rPr>
                          <m:sty m:val="p"/>
                        </m:rPr>
                        <w:rPr>
                          <w:rFonts w:ascii="Cambria Math" w:eastAsia="Calibri" w:hAnsi="Sylfaen"/>
                          <w:sz w:val="32"/>
                          <w:szCs w:val="32"/>
                        </w:rPr>
                        <m:t xml:space="preserve"> </m:t>
                      </m:r>
                      <m:ctrlPr>
                        <w:rPr>
                          <w:rFonts w:ascii="Cambria Math" w:eastAsia="Cambria Math" w:hAnsi="Sylfaen" w:cs="Cambria Math"/>
                          <w:sz w:val="32"/>
                          <w:szCs w:val="32"/>
                        </w:rPr>
                      </m:ctrlPr>
                    </m:e>
                    <m:e>
                      <m:r>
                        <m:rPr>
                          <m:sty m:val="p"/>
                        </m:rPr>
                        <w:rPr>
                          <w:rFonts w:ascii="Cambria Math" w:eastAsia="Calibri" w:hAnsi="Sylfaen"/>
                          <w:sz w:val="32"/>
                          <w:szCs w:val="32"/>
                        </w:rPr>
                        <m:t xml:space="preserve">  </m:t>
                      </m:r>
                    </m:e>
                  </m:eqArr>
                </m:num>
                <m:den>
                  <m:eqArr>
                    <m:eqArrPr>
                      <m:ctrlPr>
                        <w:rPr>
                          <w:rFonts w:ascii="Cambria Math" w:eastAsia="Calibri" w:hAnsi="Sylfaen"/>
                          <w:sz w:val="32"/>
                          <w:szCs w:val="32"/>
                        </w:rPr>
                      </m:ctrlPr>
                    </m:eqArrPr>
                    <m:e>
                      <m:r>
                        <m:rPr>
                          <m:sty m:val="p"/>
                        </m:rPr>
                        <w:rPr>
                          <w:rFonts w:ascii="Cambria Math" w:eastAsia="Calibri" w:hAnsi="Sylfaen"/>
                          <w:sz w:val="32"/>
                          <w:szCs w:val="32"/>
                        </w:rPr>
                        <m:t xml:space="preserve"> Number of teachers </m:t>
                      </m:r>
                    </m:e>
                  </m:eqArr>
                </m:den>
              </m:f>
              <m:r>
                <m:rPr>
                  <m:sty m:val="p"/>
                </m:rPr>
                <w:rPr>
                  <w:rFonts w:ascii="Cambria Math" w:eastAsia="Calibri" w:hAnsi="Sylfaen"/>
                  <w:sz w:val="32"/>
                  <w:szCs w:val="32"/>
                </w:rPr>
                <m:t xml:space="preserve">X </m:t>
              </m:r>
              <m:r>
                <m:rPr>
                  <m:sty m:val="b"/>
                </m:rPr>
                <w:rPr>
                  <w:rFonts w:ascii="Cambria Math" w:eastAsia="Calibri" w:hAnsi="Cambria Math"/>
                  <w:sz w:val="32"/>
                  <w:szCs w:val="32"/>
                </w:rPr>
                <m:t>100</m:t>
              </m:r>
            </m:oMath>
            <w:r w:rsidRPr="000436C9">
              <w:rPr>
                <w:b/>
                <w:color w:val="000000"/>
                <w:sz w:val="24"/>
                <w:szCs w:val="24"/>
              </w:rPr>
              <w:instrText xml:space="preserve"> </w:instrText>
            </w:r>
            <w:r w:rsidR="00E1124E" w:rsidRPr="000436C9">
              <w:rPr>
                <w:b/>
                <w:color w:val="000000"/>
                <w:sz w:val="24"/>
                <w:szCs w:val="24"/>
              </w:rPr>
              <w:fldChar w:fldCharType="separate"/>
            </w:r>
            <m:oMath>
              <m:f>
                <m:fPr>
                  <m:ctrlPr>
                    <w:rPr>
                      <w:rFonts w:ascii="Cambria Math" w:eastAsia="Calibri" w:hAnsi="Sylfaen"/>
                      <w:bCs/>
                      <w:iCs/>
                      <w:sz w:val="28"/>
                      <w:szCs w:val="28"/>
                    </w:rPr>
                  </m:ctrlPr>
                </m:fPr>
                <m:num>
                  <m:eqArr>
                    <m:eqArrPr>
                      <m:ctrlPr>
                        <w:rPr>
                          <w:rFonts w:ascii="Cambria Math" w:eastAsia="Calibri" w:hAnsi="Sylfaen"/>
                          <w:bCs/>
                          <w:iCs/>
                          <w:sz w:val="28"/>
                          <w:szCs w:val="28"/>
                        </w:rPr>
                      </m:ctrlPr>
                    </m:eqArrPr>
                    <m:e>
                      <m:r>
                        <m:rPr>
                          <m:sty m:val="p"/>
                        </m:rPr>
                        <w:rPr>
                          <w:rFonts w:ascii="Cambria Math" w:eastAsia="Calibri" w:hAnsi="Sylfaen"/>
                          <w:sz w:val="28"/>
                          <w:szCs w:val="28"/>
                        </w:rPr>
                        <m:t xml:space="preserve">Number of teachers provided  with financial </m:t>
                      </m:r>
                    </m:e>
                    <m:e>
                      <m:r>
                        <m:rPr>
                          <m:sty m:val="p"/>
                        </m:rPr>
                        <w:rPr>
                          <w:rFonts w:ascii="Cambria Math" w:eastAsia="Calibri" w:hAnsi="Sylfaen"/>
                          <w:sz w:val="28"/>
                          <w:szCs w:val="28"/>
                        </w:rPr>
                        <m:t xml:space="preserve">support to attend conferences,workshops and </m:t>
                      </m:r>
                      <m:ctrlPr>
                        <w:rPr>
                          <w:rFonts w:ascii="Cambria Math" w:eastAsia="Cambria Math" w:hAnsi="Sylfaen" w:cs="Cambria Math"/>
                          <w:bCs/>
                          <w:iCs/>
                          <w:sz w:val="28"/>
                          <w:szCs w:val="28"/>
                        </w:rPr>
                      </m:ctrlPr>
                    </m:e>
                    <m:e>
                      <m:r>
                        <m:rPr>
                          <m:sty m:val="p"/>
                        </m:rPr>
                        <w:rPr>
                          <w:rFonts w:ascii="Cambria Math" w:eastAsia="Calibri" w:hAnsi="Sylfaen"/>
                          <w:sz w:val="28"/>
                          <w:szCs w:val="28"/>
                        </w:rPr>
                        <m:t xml:space="preserve">  towards membership fee of professional bodies</m:t>
                      </m:r>
                      <m:ctrlPr>
                        <w:rPr>
                          <w:rFonts w:ascii="Cambria Math" w:eastAsia="Cambria Math" w:hAnsi="Sylfaen" w:cs="Cambria Math"/>
                          <w:bCs/>
                          <w:iCs/>
                          <w:sz w:val="28"/>
                          <w:szCs w:val="28"/>
                        </w:rPr>
                      </m:ctrlPr>
                    </m:e>
                    <m:e>
                      <m:r>
                        <m:rPr>
                          <m:sty m:val="p"/>
                        </m:rPr>
                        <w:rPr>
                          <w:rFonts w:ascii="Cambria Math" w:eastAsia="Calibri" w:hAnsi="Sylfaen"/>
                          <w:sz w:val="28"/>
                          <w:szCs w:val="28"/>
                        </w:rPr>
                        <m:t xml:space="preserve"> </m:t>
                      </m:r>
                      <m:ctrlPr>
                        <w:rPr>
                          <w:rFonts w:ascii="Cambria Math" w:eastAsia="Cambria Math" w:hAnsi="Sylfaen" w:cs="Cambria Math"/>
                          <w:sz w:val="28"/>
                          <w:szCs w:val="28"/>
                        </w:rPr>
                      </m:ctrlPr>
                    </m:e>
                    <m:e>
                      <m:r>
                        <m:rPr>
                          <m:sty m:val="p"/>
                        </m:rPr>
                        <w:rPr>
                          <w:rFonts w:ascii="Cambria Math" w:eastAsia="Calibri" w:hAnsi="Sylfaen"/>
                          <w:sz w:val="28"/>
                          <w:szCs w:val="28"/>
                        </w:rPr>
                        <m:t xml:space="preserve">  </m:t>
                      </m:r>
                    </m:e>
                  </m:eqArr>
                </m:num>
                <m:den>
                  <m:eqArr>
                    <m:eqArrPr>
                      <m:ctrlPr>
                        <w:rPr>
                          <w:rFonts w:ascii="Cambria Math" w:eastAsia="Calibri" w:hAnsi="Sylfaen"/>
                          <w:sz w:val="28"/>
                          <w:szCs w:val="28"/>
                        </w:rPr>
                      </m:ctrlPr>
                    </m:eqArrPr>
                    <m:e>
                      <m:r>
                        <m:rPr>
                          <m:sty m:val="p"/>
                        </m:rPr>
                        <w:rPr>
                          <w:rFonts w:ascii="Cambria Math" w:eastAsia="Calibri" w:hAnsi="Sylfaen"/>
                          <w:sz w:val="28"/>
                          <w:szCs w:val="28"/>
                        </w:rPr>
                        <m:t xml:space="preserve"> Number of full time teachers </m:t>
                      </m:r>
                    </m:e>
                  </m:eqArr>
                </m:den>
              </m:f>
              <m:r>
                <m:rPr>
                  <m:sty m:val="p"/>
                </m:rPr>
                <w:rPr>
                  <w:rFonts w:ascii="Cambria Math" w:eastAsia="Calibri" w:hAnsi="Sylfaen"/>
                  <w:sz w:val="28"/>
                  <w:szCs w:val="28"/>
                </w:rPr>
                <m:t xml:space="preserve">X </m:t>
              </m:r>
              <m:r>
                <m:rPr>
                  <m:sty m:val="b"/>
                </m:rPr>
                <w:rPr>
                  <w:rFonts w:ascii="Cambria Math" w:eastAsia="Calibri" w:hAnsi="Cambria Math"/>
                  <w:sz w:val="28"/>
                  <w:szCs w:val="28"/>
                </w:rPr>
                <m:t>100</m:t>
              </m:r>
            </m:oMath>
            <w:r w:rsidRPr="000436C9">
              <w:rPr>
                <w:b/>
                <w:color w:val="000000"/>
                <w:sz w:val="24"/>
                <w:szCs w:val="24"/>
              </w:rPr>
              <w:t xml:space="preserve"> </w:t>
            </w:r>
            <w:r w:rsidR="00E1124E" w:rsidRPr="000436C9">
              <w:rPr>
                <w:b/>
                <w:color w:val="000000"/>
                <w:sz w:val="24"/>
                <w:szCs w:val="24"/>
              </w:rPr>
              <w:fldChar w:fldCharType="end"/>
            </w:r>
            <w:r w:rsidRPr="000436C9">
              <w:rPr>
                <w:b/>
                <w:color w:val="000000"/>
                <w:sz w:val="24"/>
                <w:szCs w:val="24"/>
              </w:rPr>
              <w:t xml:space="preserve"> </w:t>
            </w:r>
            <w:r w:rsidR="00E1124E" w:rsidRPr="000436C9">
              <w:rPr>
                <w:b/>
                <w:color w:val="000000"/>
                <w:sz w:val="24"/>
                <w:szCs w:val="24"/>
              </w:rPr>
              <w:fldChar w:fldCharType="begin"/>
            </w:r>
            <w:r w:rsidRPr="000436C9">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hAnsi="Cambria Math"/>
                          <w:sz w:val="28"/>
                          <w:szCs w:val="28"/>
                        </w:rPr>
                        <m:t xml:space="preserve">Number of teachers provided  </m:t>
                      </m:r>
                    </m:e>
                    <m:e>
                      <m:r>
                        <m:rPr>
                          <m:sty m:val="p"/>
                        </m:rPr>
                        <w:rPr>
                          <w:rFonts w:ascii="Cambria Math" w:hAnsi="Cambria Math"/>
                          <w:sz w:val="28"/>
                          <w:szCs w:val="28"/>
                        </w:rPr>
                        <m:t>with financial support to attends</m:t>
                      </m:r>
                      <m:ctrlPr>
                        <w:rPr>
                          <w:rFonts w:ascii="Cambria Math" w:eastAsia="Cambria Math" w:hAnsi="Cambria Math" w:cs="Cambria Math"/>
                          <w:sz w:val="28"/>
                          <w:szCs w:val="28"/>
                        </w:rPr>
                      </m:ctrlPr>
                    </m:e>
                    <m:e>
                      <m:r>
                        <m:rPr>
                          <m:sty m:val="p"/>
                        </m:rPr>
                        <w:rPr>
                          <w:rFonts w:ascii="Cambria Math" w:hAnsi="Cambria Math"/>
                          <w:sz w:val="28"/>
                          <w:szCs w:val="28"/>
                        </w:rPr>
                        <m:t xml:space="preserve"> conferences,workshops and</m:t>
                      </m:r>
                      <m:ctrlPr>
                        <w:rPr>
                          <w:rFonts w:ascii="Cambria Math" w:eastAsia="Cambria Math" w:hAnsi="Cambria Math"/>
                          <w:bCs/>
                          <w:iCs/>
                          <w:sz w:val="28"/>
                          <w:szCs w:val="28"/>
                        </w:rPr>
                      </m:ctrlPr>
                    </m:e>
                    <m:e>
                      <m:r>
                        <m:rPr>
                          <m:sty m:val="p"/>
                        </m:rPr>
                        <w:rPr>
                          <w:rFonts w:ascii="Cambria Math" w:hAnsi="Cambria Math"/>
                          <w:sz w:val="28"/>
                          <w:szCs w:val="28"/>
                        </w:rPr>
                        <m:t xml:space="preserve"> towards membership fee</m:t>
                      </m:r>
                      <m:ctrlPr>
                        <w:rPr>
                          <w:rFonts w:ascii="Cambria Math" w:eastAsia="Cambria Math" w:hAnsi="Cambria Math" w:cs="Cambria Math"/>
                          <w:sz w:val="28"/>
                          <w:szCs w:val="28"/>
                        </w:rPr>
                      </m:ctrlPr>
                    </m:e>
                    <m:e>
                      <m:r>
                        <m:rPr>
                          <m:sty m:val="p"/>
                        </m:rPr>
                        <w:rPr>
                          <w:rFonts w:ascii="Cambria Math" w:hAnsi="Cambria Math"/>
                          <w:sz w:val="28"/>
                          <w:szCs w:val="28"/>
                        </w:rPr>
                        <m:t xml:space="preserve">   of professional bodies</m:t>
                      </m:r>
                      <m:ctrlPr>
                        <w:rPr>
                          <w:rFonts w:ascii="Cambria Math" w:eastAsia="Cambria Math" w:hAnsi="Cambria Math"/>
                          <w:bCs/>
                          <w:iCs/>
                          <w:sz w:val="28"/>
                          <w:szCs w:val="28"/>
                        </w:rPr>
                      </m:ctrlPr>
                    </m:e>
                    <m:e>
                      <m:r>
                        <m:rPr>
                          <m:sty m:val="p"/>
                        </m:rPr>
                        <w:rPr>
                          <w:rFonts w:ascii="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 xml:space="preserve">Total number of teachers </m:t>
                      </m: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0436C9">
              <w:rPr>
                <w:b/>
                <w:color w:val="000000"/>
                <w:sz w:val="24"/>
                <w:szCs w:val="24"/>
              </w:rPr>
              <w:instrText xml:space="preserve"> </w:instrText>
            </w:r>
            <w:r w:rsidR="00E1124E" w:rsidRPr="000436C9">
              <w:rPr>
                <w:b/>
                <w:color w:val="000000"/>
                <w:sz w:val="24"/>
                <w:szCs w:val="24"/>
              </w:rPr>
              <w:fldChar w:fldCharType="end"/>
            </w:r>
          </w:p>
          <w:p w:rsidR="000D1A50" w:rsidRPr="000436C9" w:rsidRDefault="000D1A50" w:rsidP="00300587">
            <w:pPr>
              <w:rPr>
                <w:b/>
                <w:bCs/>
                <w:iCs/>
                <w:color w:val="000000"/>
                <w:sz w:val="24"/>
                <w:szCs w:val="24"/>
              </w:rPr>
            </w:pPr>
          </w:p>
          <w:p w:rsidR="000D1A50" w:rsidRPr="000436C9" w:rsidRDefault="000D1A50" w:rsidP="00300587">
            <w:pPr>
              <w:rPr>
                <w:color w:val="000000"/>
                <w:sz w:val="24"/>
                <w:szCs w:val="24"/>
              </w:rPr>
            </w:pPr>
          </w:p>
          <w:p w:rsidR="000D1A50" w:rsidRPr="000436C9" w:rsidRDefault="000D1A50" w:rsidP="00300587">
            <w:pPr>
              <w:jc w:val="center"/>
              <w:rPr>
                <w:color w:val="000000"/>
                <w:sz w:val="28"/>
                <w:szCs w:val="28"/>
              </w:rPr>
            </w:pPr>
            <w:r w:rsidRPr="000436C9">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0436C9" w:rsidRDefault="000D1A50" w:rsidP="00300587">
            <w:pPr>
              <w:rPr>
                <w:b/>
                <w:color w:val="000000"/>
              </w:rPr>
            </w:pPr>
            <w:r w:rsidRPr="000436C9">
              <w:rPr>
                <w:b/>
                <w:color w:val="000000"/>
              </w:rPr>
              <w:t xml:space="preserve">File Description </w:t>
            </w:r>
          </w:p>
          <w:p w:rsidR="000D1A50" w:rsidRPr="000436C9" w:rsidRDefault="000D1A50" w:rsidP="000D1A50">
            <w:pPr>
              <w:numPr>
                <w:ilvl w:val="0"/>
                <w:numId w:val="167"/>
              </w:numPr>
              <w:spacing w:line="276" w:lineRule="auto"/>
              <w:rPr>
                <w:color w:val="000000"/>
              </w:rPr>
            </w:pPr>
            <w:r w:rsidRPr="000436C9">
              <w:rPr>
                <w:color w:val="000000"/>
              </w:rPr>
              <w:t>Upload any additional information</w:t>
            </w:r>
          </w:p>
          <w:p w:rsidR="000D1A50" w:rsidRPr="000436C9" w:rsidRDefault="000D1A50" w:rsidP="000D1A50">
            <w:pPr>
              <w:numPr>
                <w:ilvl w:val="0"/>
                <w:numId w:val="167"/>
              </w:numPr>
              <w:spacing w:after="200" w:line="276" w:lineRule="auto"/>
              <w:rPr>
                <w:color w:val="000000"/>
              </w:rPr>
            </w:pPr>
            <w:r w:rsidRPr="000436C9">
              <w:rPr>
                <w:color w:val="000000"/>
              </w:rPr>
              <w:t>Details of teachers provided with financial support to attend conferences, workshops etc. during the last five years (Data Template)</w:t>
            </w:r>
          </w:p>
        </w:tc>
        <w:tc>
          <w:tcPr>
            <w:tcW w:w="1559" w:type="dxa"/>
          </w:tcPr>
          <w:p w:rsidR="000D1A50" w:rsidRPr="000436C9" w:rsidRDefault="000D1A50" w:rsidP="00300587">
            <w:pPr>
              <w:jc w:val="center"/>
              <w:rPr>
                <w:bCs/>
                <w:iCs/>
                <w:color w:val="000000"/>
                <w:sz w:val="24"/>
                <w:szCs w:val="24"/>
              </w:rPr>
            </w:pPr>
            <w:r>
              <w:rPr>
                <w:b/>
                <w:bCs/>
                <w:color w:val="000000"/>
                <w:sz w:val="24"/>
                <w:szCs w:val="24"/>
              </w:rPr>
              <w:lastRenderedPageBreak/>
              <w:t>10</w:t>
            </w:r>
          </w:p>
        </w:tc>
      </w:tr>
      <w:tr w:rsidR="000D1A50" w:rsidRPr="00093E46" w:rsidTr="00300587">
        <w:trPr>
          <w:trHeight w:val="699"/>
        </w:trPr>
        <w:tc>
          <w:tcPr>
            <w:tcW w:w="1242" w:type="dxa"/>
          </w:tcPr>
          <w:p w:rsidR="000D1A50" w:rsidRPr="000436C9" w:rsidRDefault="000D1A50" w:rsidP="00300587">
            <w:pPr>
              <w:jc w:val="center"/>
              <w:rPr>
                <w:b/>
                <w:bCs/>
                <w:color w:val="000000"/>
                <w:sz w:val="24"/>
                <w:szCs w:val="24"/>
              </w:rPr>
            </w:pPr>
            <w:r w:rsidRPr="000436C9">
              <w:rPr>
                <w:b/>
                <w:bCs/>
                <w:color w:val="000000"/>
                <w:sz w:val="24"/>
                <w:szCs w:val="24"/>
              </w:rPr>
              <w:lastRenderedPageBreak/>
              <w:t>6.3.3</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n</w:t>
            </w:r>
            <w:r w:rsidRPr="000436C9">
              <w:rPr>
                <w:b/>
                <w:bCs/>
                <w:color w:val="000000"/>
                <w:sz w:val="24"/>
                <w:szCs w:val="24"/>
              </w:rPr>
              <w:t>M</w:t>
            </w:r>
          </w:p>
          <w:p w:rsidR="000D1A50" w:rsidRPr="000436C9" w:rsidRDefault="000D1A50" w:rsidP="00300587">
            <w:pPr>
              <w:jc w:val="center"/>
              <w:rPr>
                <w:b/>
                <w:bCs/>
                <w:color w:val="000000"/>
                <w:sz w:val="24"/>
                <w:szCs w:val="24"/>
              </w:rPr>
            </w:pPr>
          </w:p>
        </w:tc>
        <w:tc>
          <w:tcPr>
            <w:tcW w:w="7230" w:type="dxa"/>
          </w:tcPr>
          <w:p w:rsidR="000D1A50" w:rsidRPr="000436C9" w:rsidRDefault="000D1A50" w:rsidP="00300587">
            <w:pPr>
              <w:rPr>
                <w:b/>
                <w:i/>
                <w:color w:val="000000"/>
                <w:sz w:val="24"/>
                <w:szCs w:val="24"/>
              </w:rPr>
            </w:pPr>
            <w:r w:rsidRPr="000436C9">
              <w:rPr>
                <w:b/>
                <w:i/>
                <w:color w:val="000000"/>
                <w:sz w:val="24"/>
                <w:szCs w:val="24"/>
              </w:rPr>
              <w:t xml:space="preserve">Average number of professional development / administrative training  Programmes organized by the </w:t>
            </w:r>
            <w:r>
              <w:rPr>
                <w:b/>
                <w:i/>
                <w:color w:val="000000"/>
                <w:sz w:val="24"/>
                <w:szCs w:val="24"/>
              </w:rPr>
              <w:t>institution</w:t>
            </w:r>
            <w:r w:rsidRPr="000436C9">
              <w:rPr>
                <w:b/>
                <w:i/>
                <w:color w:val="000000"/>
                <w:sz w:val="24"/>
                <w:szCs w:val="24"/>
              </w:rPr>
              <w:t xml:space="preserve"> for teaching and non teaching staff during the last five years</w:t>
            </w:r>
          </w:p>
          <w:p w:rsidR="000D1A50" w:rsidRPr="000436C9" w:rsidRDefault="000D1A50" w:rsidP="00300587">
            <w:pPr>
              <w:rPr>
                <w:color w:val="000000"/>
                <w:sz w:val="24"/>
                <w:szCs w:val="24"/>
              </w:rPr>
            </w:pPr>
            <w:r w:rsidRPr="000436C9">
              <w:rPr>
                <w:color w:val="000000"/>
                <w:sz w:val="24"/>
                <w:szCs w:val="24"/>
              </w:rPr>
              <w:t xml:space="preserve">6.3.3.1: Total number of professional development / administrative training Programmes organized by the Institution for teaching and non teaching staff year wise during the last five years </w:t>
            </w:r>
          </w:p>
          <w:p w:rsidR="000D1A50" w:rsidRPr="000436C9" w:rsidRDefault="000D1A50" w:rsidP="00300587">
            <w:pPr>
              <w:rPr>
                <w:color w:val="000000"/>
                <w:sz w:val="10"/>
                <w:szCs w:val="10"/>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Year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Number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bl>
          <w:p w:rsidR="000D1A50" w:rsidRPr="000436C9" w:rsidRDefault="000D1A50" w:rsidP="00300587">
            <w:pPr>
              <w:rPr>
                <w:color w:val="000000"/>
              </w:rPr>
            </w:pPr>
          </w:p>
          <w:p w:rsidR="000D1A50" w:rsidRPr="000436C9" w:rsidRDefault="000D1A50" w:rsidP="00300587">
            <w:pPr>
              <w:rPr>
                <w:bCs/>
                <w:color w:val="000000"/>
                <w:sz w:val="24"/>
                <w:szCs w:val="24"/>
              </w:rPr>
            </w:pPr>
            <w:r w:rsidRPr="000436C9">
              <w:rPr>
                <w:bCs/>
                <w:color w:val="000000"/>
                <w:sz w:val="24"/>
                <w:szCs w:val="24"/>
              </w:rPr>
              <w:t>Data Requirement for last five years:</w:t>
            </w:r>
            <w:r w:rsidRPr="000436C9">
              <w:rPr>
                <w:bCs/>
                <w:color w:val="000000"/>
                <w:szCs w:val="24"/>
              </w:rPr>
              <w:t>(As per Data Template )</w:t>
            </w:r>
          </w:p>
          <w:p w:rsidR="000D1A50" w:rsidRPr="000436C9" w:rsidRDefault="000D1A50" w:rsidP="000D1A50">
            <w:pPr>
              <w:numPr>
                <w:ilvl w:val="0"/>
                <w:numId w:val="41"/>
              </w:numPr>
              <w:ind w:left="342"/>
              <w:contextualSpacing/>
              <w:rPr>
                <w:bCs/>
                <w:color w:val="000000"/>
                <w:sz w:val="24"/>
                <w:szCs w:val="24"/>
              </w:rPr>
            </w:pPr>
            <w:r w:rsidRPr="000436C9">
              <w:rPr>
                <w:color w:val="000000"/>
                <w:sz w:val="24"/>
                <w:szCs w:val="24"/>
              </w:rPr>
              <w:t>Title of the professional development Programme organised for teaching staff</w:t>
            </w:r>
            <w:r w:rsidRPr="000436C9">
              <w:rPr>
                <w:bCs/>
                <w:color w:val="000000"/>
                <w:sz w:val="24"/>
                <w:szCs w:val="24"/>
              </w:rPr>
              <w:t xml:space="preserve"> </w:t>
            </w:r>
          </w:p>
          <w:p w:rsidR="000D1A50" w:rsidRPr="000436C9" w:rsidRDefault="000D1A50" w:rsidP="000D1A50">
            <w:pPr>
              <w:numPr>
                <w:ilvl w:val="0"/>
                <w:numId w:val="41"/>
              </w:numPr>
              <w:ind w:left="342"/>
              <w:contextualSpacing/>
              <w:rPr>
                <w:bCs/>
                <w:color w:val="000000"/>
                <w:sz w:val="24"/>
                <w:szCs w:val="24"/>
              </w:rPr>
            </w:pPr>
            <w:r w:rsidRPr="000436C9">
              <w:rPr>
                <w:color w:val="000000"/>
                <w:sz w:val="24"/>
                <w:szCs w:val="24"/>
              </w:rPr>
              <w:t>Title of the administrative training Programme organised for non-teaching staff</w:t>
            </w:r>
            <w:r w:rsidRPr="000436C9">
              <w:rPr>
                <w:iCs/>
                <w:color w:val="000000"/>
                <w:sz w:val="24"/>
                <w:szCs w:val="24"/>
              </w:rPr>
              <w:t xml:space="preserve"> </w:t>
            </w:r>
          </w:p>
          <w:p w:rsidR="000D1A50" w:rsidRPr="000436C9" w:rsidRDefault="000D1A50" w:rsidP="000D1A50">
            <w:pPr>
              <w:numPr>
                <w:ilvl w:val="0"/>
                <w:numId w:val="41"/>
              </w:numPr>
              <w:ind w:left="342"/>
              <w:contextualSpacing/>
              <w:rPr>
                <w:bCs/>
                <w:color w:val="000000"/>
                <w:sz w:val="24"/>
                <w:szCs w:val="24"/>
              </w:rPr>
            </w:pPr>
            <w:r w:rsidRPr="000436C9">
              <w:rPr>
                <w:iCs/>
                <w:color w:val="000000"/>
                <w:sz w:val="24"/>
                <w:szCs w:val="24"/>
              </w:rPr>
              <w:t>Dates (From</w:t>
            </w:r>
            <w:r w:rsidRPr="000436C9">
              <w:rPr>
                <w:bCs/>
                <w:iCs/>
                <w:color w:val="000000"/>
                <w:sz w:val="24"/>
                <w:szCs w:val="24"/>
              </w:rPr>
              <w:t>-</w:t>
            </w:r>
            <w:r w:rsidRPr="000436C9">
              <w:rPr>
                <w:iCs/>
                <w:color w:val="000000"/>
                <w:sz w:val="24"/>
                <w:szCs w:val="24"/>
              </w:rPr>
              <w:t>to)</w:t>
            </w:r>
          </w:p>
          <w:p w:rsidR="000D1A50" w:rsidRPr="000436C9" w:rsidRDefault="000D1A50" w:rsidP="00300587">
            <w:pPr>
              <w:rPr>
                <w:bCs/>
                <w:color w:val="000000"/>
                <w:sz w:val="24"/>
                <w:szCs w:val="24"/>
              </w:rPr>
            </w:pPr>
          </w:p>
          <w:p w:rsidR="000D1A50" w:rsidRPr="000436C9" w:rsidRDefault="000D1A50" w:rsidP="00300587">
            <w:pPr>
              <w:rPr>
                <w:bCs/>
                <w:color w:val="000000"/>
                <w:sz w:val="24"/>
                <w:szCs w:val="24"/>
              </w:rPr>
            </w:pPr>
            <w:r w:rsidRPr="000436C9">
              <w:rPr>
                <w:bCs/>
                <w:color w:val="000000"/>
                <w:sz w:val="24"/>
                <w:szCs w:val="24"/>
              </w:rPr>
              <w:t xml:space="preserve">Formula: </w:t>
            </w:r>
          </w:p>
          <w:p w:rsidR="000D1A50" w:rsidRPr="000436C9" w:rsidRDefault="00E1124E" w:rsidP="00300587">
            <w:pPr>
              <w:jc w:val="center"/>
              <w:rPr>
                <w:bCs/>
                <w:iCs/>
                <w:color w:val="000000"/>
                <w:sz w:val="24"/>
                <w:szCs w:val="24"/>
              </w:rPr>
            </w:pPr>
            <m:oMathPara>
              <m:oMath>
                <m:f>
                  <m:fPr>
                    <m:ctrlPr>
                      <w:rPr>
                        <w:rFonts w:ascii="Cambria Math" w:eastAsia="Calibri" w:hAnsi="Sylfaen"/>
                        <w:bCs/>
                        <w:iCs/>
                        <w:sz w:val="20"/>
                        <w:szCs w:val="20"/>
                      </w:rPr>
                    </m:ctrlPr>
                  </m:fPr>
                  <m:num>
                    <m:eqArr>
                      <m:eqArrPr>
                        <m:ctrlPr>
                          <w:rPr>
                            <w:rFonts w:ascii="Cambria Math" w:eastAsia="Calibri" w:hAnsi="Sylfaen"/>
                            <w:bCs/>
                            <w:iCs/>
                            <w:sz w:val="20"/>
                            <w:szCs w:val="20"/>
                          </w:rPr>
                        </m:ctrlPr>
                      </m:eqArrPr>
                      <m:e>
                        <m:r>
                          <m:rPr>
                            <m:sty m:val="p"/>
                          </m:rPr>
                          <w:rPr>
                            <w:rFonts w:ascii="Cambria Math" w:eastAsia="Calibri" w:hAnsi="Sylfaen"/>
                            <w:sz w:val="20"/>
                            <w:szCs w:val="20"/>
                          </w:rPr>
                          <m:t xml:space="preserve">Total Number of  professional development </m:t>
                        </m:r>
                        <m:ctrlPr>
                          <w:rPr>
                            <w:rFonts w:ascii="Cambria Math" w:eastAsia="Cambria Math" w:hAnsi="Sylfaen" w:cs="Cambria Math"/>
                            <w:bCs/>
                            <w:iCs/>
                            <w:sz w:val="20"/>
                            <w:szCs w:val="20"/>
                          </w:rPr>
                        </m:ctrlPr>
                      </m:e>
                      <m:e>
                        <m:r>
                          <m:rPr>
                            <m:sty m:val="p"/>
                          </m:rPr>
                          <w:rPr>
                            <w:rFonts w:ascii="Cambria Math" w:eastAsia="Calibri" w:hAnsi="Sylfaen"/>
                            <w:sz w:val="20"/>
                            <w:szCs w:val="20"/>
                          </w:rPr>
                          <m:t xml:space="preserve"> or administrative training  Programmes organized  for  </m:t>
                        </m:r>
                        <m:ctrlPr>
                          <w:rPr>
                            <w:rFonts w:ascii="Cambria Math" w:eastAsia="Cambria Math" w:hAnsi="Sylfaen" w:cs="Cambria Math"/>
                            <w:sz w:val="20"/>
                            <w:szCs w:val="20"/>
                          </w:rPr>
                        </m:ctrlPr>
                      </m:e>
                      <m:e>
                        <m:r>
                          <m:rPr>
                            <m:sty m:val="p"/>
                          </m:rPr>
                          <w:rPr>
                            <w:rFonts w:ascii="Cambria Math" w:eastAsia="Calibri" w:hAnsi="Sylfaen"/>
                            <w:sz w:val="20"/>
                            <w:szCs w:val="20"/>
                          </w:rPr>
                          <m:t xml:space="preserve"> teaching and non teaching staff </m:t>
                        </m:r>
                        <m:ctrlPr>
                          <w:rPr>
                            <w:rFonts w:ascii="Cambria Math" w:eastAsia="Cambria Math" w:hAnsi="Sylfaen" w:cs="Cambria Math"/>
                            <w:sz w:val="20"/>
                            <w:szCs w:val="20"/>
                          </w:rPr>
                        </m:ctrlPr>
                      </m:e>
                      <m:e>
                        <m:r>
                          <m:rPr>
                            <m:sty m:val="p"/>
                          </m:rPr>
                          <w:rPr>
                            <w:rFonts w:ascii="Cambria Math" w:eastAsia="Calibri" w:hAnsi="Sylfaen"/>
                            <w:sz w:val="20"/>
                            <w:szCs w:val="20"/>
                          </w:rPr>
                          <m:t xml:space="preserve"> during the last five  years</m:t>
                        </m:r>
                      </m:e>
                    </m:eqArr>
                  </m:num>
                  <m:den>
                    <m:r>
                      <m:rPr>
                        <m:sty m:val="p"/>
                      </m:rPr>
                      <w:rPr>
                        <w:rFonts w:ascii="Cambria Math" w:eastAsia="Calibri" w:hAnsi="Sylfaen"/>
                        <w:sz w:val="20"/>
                        <w:szCs w:val="20"/>
                      </w:rPr>
                      <m:t>5</m:t>
                    </m:r>
                  </m:den>
                </m:f>
              </m:oMath>
            </m:oMathPara>
          </w:p>
          <w:p w:rsidR="000D1A50" w:rsidRPr="000436C9" w:rsidRDefault="000D1A50" w:rsidP="00300587">
            <w:pPr>
              <w:rPr>
                <w:bCs/>
                <w:iCs/>
                <w:color w:val="000000"/>
                <w:sz w:val="24"/>
                <w:szCs w:val="24"/>
              </w:rPr>
            </w:pPr>
          </w:p>
          <w:p w:rsidR="000D1A50" w:rsidRPr="000436C9" w:rsidRDefault="000D1A50" w:rsidP="00300587">
            <w:pPr>
              <w:rPr>
                <w:b/>
                <w:i/>
                <w:iCs/>
                <w:noProof/>
                <w:color w:val="000000"/>
                <w:sz w:val="24"/>
                <w:szCs w:val="24"/>
              </w:rPr>
            </w:pPr>
            <w:r w:rsidRPr="000436C9">
              <w:rPr>
                <w:b/>
                <w:color w:val="000000"/>
              </w:rPr>
              <w:t xml:space="preserve">File Description </w:t>
            </w:r>
            <w:r w:rsidRPr="000436C9">
              <w:rPr>
                <w:b/>
                <w:i/>
                <w:iCs/>
                <w:noProof/>
                <w:color w:val="000000"/>
                <w:sz w:val="24"/>
                <w:szCs w:val="24"/>
              </w:rPr>
              <w:t xml:space="preserve"> (Upload) </w:t>
            </w:r>
          </w:p>
          <w:p w:rsidR="000D1A50" w:rsidRPr="000436C9" w:rsidRDefault="000D1A50" w:rsidP="000D1A50">
            <w:pPr>
              <w:numPr>
                <w:ilvl w:val="0"/>
                <w:numId w:val="178"/>
              </w:numPr>
              <w:spacing w:line="276" w:lineRule="auto"/>
              <w:rPr>
                <w:color w:val="000000"/>
              </w:rPr>
            </w:pPr>
            <w:r w:rsidRPr="000436C9">
              <w:rPr>
                <w:color w:val="000000"/>
              </w:rPr>
              <w:t>Reports of the Human Resource Development Centres (UGC ASC or other relevant centres).</w:t>
            </w:r>
          </w:p>
          <w:p w:rsidR="000D1A50" w:rsidRPr="000436C9" w:rsidRDefault="000D1A50" w:rsidP="000D1A50">
            <w:pPr>
              <w:numPr>
                <w:ilvl w:val="0"/>
                <w:numId w:val="178"/>
              </w:numPr>
              <w:spacing w:line="276" w:lineRule="auto"/>
              <w:rPr>
                <w:color w:val="000000"/>
              </w:rPr>
            </w:pPr>
            <w:r w:rsidRPr="000436C9">
              <w:rPr>
                <w:color w:val="000000"/>
              </w:rPr>
              <w:t>Reports of Academic Staff College or similar centers</w:t>
            </w:r>
          </w:p>
          <w:p w:rsidR="000D1A50" w:rsidRPr="000436C9" w:rsidRDefault="000D1A50" w:rsidP="000D1A50">
            <w:pPr>
              <w:numPr>
                <w:ilvl w:val="0"/>
                <w:numId w:val="178"/>
              </w:numPr>
              <w:spacing w:line="276" w:lineRule="auto"/>
              <w:rPr>
                <w:color w:val="000000"/>
              </w:rPr>
            </w:pPr>
            <w:r w:rsidRPr="000436C9">
              <w:rPr>
                <w:color w:val="000000"/>
              </w:rPr>
              <w:t>Upload any additional information</w:t>
            </w:r>
          </w:p>
          <w:p w:rsidR="000D1A50" w:rsidRPr="000436C9" w:rsidRDefault="000D1A50" w:rsidP="000D1A50">
            <w:pPr>
              <w:numPr>
                <w:ilvl w:val="0"/>
                <w:numId w:val="178"/>
              </w:numPr>
              <w:spacing w:line="276" w:lineRule="auto"/>
              <w:rPr>
                <w:color w:val="000000"/>
              </w:rPr>
            </w:pPr>
            <w:r w:rsidRPr="000436C9">
              <w:rPr>
                <w:color w:val="000000"/>
              </w:rPr>
              <w:t xml:space="preserve">Details of professional development / administrative training </w:t>
            </w:r>
            <w:r w:rsidRPr="000436C9">
              <w:rPr>
                <w:color w:val="000000"/>
              </w:rPr>
              <w:lastRenderedPageBreak/>
              <w:t>Programmes organized by the University for teaching and non teaching staff (Data Template)</w:t>
            </w:r>
          </w:p>
        </w:tc>
        <w:tc>
          <w:tcPr>
            <w:tcW w:w="1559" w:type="dxa"/>
          </w:tcPr>
          <w:p w:rsidR="000D1A50" w:rsidRPr="000436C9" w:rsidRDefault="000D1A50" w:rsidP="00300587">
            <w:pPr>
              <w:jc w:val="center"/>
              <w:rPr>
                <w:bCs/>
                <w:iCs/>
                <w:color w:val="000000"/>
                <w:sz w:val="24"/>
                <w:szCs w:val="24"/>
              </w:rPr>
            </w:pPr>
            <w:r w:rsidRPr="000436C9">
              <w:rPr>
                <w:b/>
                <w:bCs/>
                <w:color w:val="000000"/>
                <w:sz w:val="24"/>
                <w:szCs w:val="24"/>
              </w:rPr>
              <w:lastRenderedPageBreak/>
              <w:t>8</w:t>
            </w:r>
          </w:p>
        </w:tc>
      </w:tr>
      <w:tr w:rsidR="000D1A50" w:rsidRPr="00093E46" w:rsidTr="00300587">
        <w:trPr>
          <w:trHeight w:val="563"/>
        </w:trPr>
        <w:tc>
          <w:tcPr>
            <w:tcW w:w="1242" w:type="dxa"/>
          </w:tcPr>
          <w:p w:rsidR="000D1A50" w:rsidRPr="000436C9" w:rsidRDefault="000D1A50" w:rsidP="00300587">
            <w:pPr>
              <w:jc w:val="center"/>
              <w:rPr>
                <w:b/>
                <w:bCs/>
                <w:color w:val="000000"/>
                <w:sz w:val="24"/>
                <w:szCs w:val="24"/>
              </w:rPr>
            </w:pPr>
            <w:r w:rsidRPr="000436C9">
              <w:rPr>
                <w:b/>
                <w:bCs/>
                <w:color w:val="000000"/>
                <w:sz w:val="24"/>
                <w:szCs w:val="24"/>
              </w:rPr>
              <w:lastRenderedPageBreak/>
              <w:t>6.3.4</w:t>
            </w:r>
          </w:p>
          <w:p w:rsidR="000D1A50" w:rsidRPr="000436C9" w:rsidRDefault="000D1A50" w:rsidP="00300587">
            <w:pPr>
              <w:jc w:val="center"/>
              <w:rPr>
                <w:b/>
                <w:bCs/>
                <w:color w:val="000000"/>
                <w:sz w:val="24"/>
                <w:szCs w:val="24"/>
              </w:rPr>
            </w:pPr>
          </w:p>
          <w:p w:rsidR="000D1A50" w:rsidRPr="00093E46" w:rsidRDefault="000D1A50" w:rsidP="00300587">
            <w:pPr>
              <w:jc w:val="center"/>
              <w:rPr>
                <w:b/>
                <w:bCs/>
                <w:color w:val="000000"/>
                <w:sz w:val="24"/>
                <w:szCs w:val="24"/>
                <w:highlight w:val="yellow"/>
              </w:rPr>
            </w:pPr>
            <w:r w:rsidRPr="000436C9">
              <w:rPr>
                <w:b/>
                <w:bCs/>
                <w:color w:val="000000"/>
                <w:sz w:val="24"/>
                <w:szCs w:val="24"/>
              </w:rPr>
              <w:t>Q</w:t>
            </w:r>
            <w:r w:rsidRPr="000436C9">
              <w:rPr>
                <w:b/>
                <w:bCs/>
                <w:color w:val="000000"/>
                <w:sz w:val="24"/>
                <w:szCs w:val="24"/>
                <w:vertAlign w:val="subscript"/>
              </w:rPr>
              <w:t>n</w:t>
            </w:r>
            <w:r w:rsidRPr="000436C9">
              <w:rPr>
                <w:b/>
                <w:bCs/>
                <w:color w:val="000000"/>
                <w:sz w:val="24"/>
                <w:szCs w:val="24"/>
              </w:rPr>
              <w:t>M</w:t>
            </w:r>
          </w:p>
          <w:p w:rsidR="000D1A50" w:rsidRPr="00093E46" w:rsidRDefault="000D1A50" w:rsidP="00300587">
            <w:pPr>
              <w:jc w:val="center"/>
              <w:rPr>
                <w:b/>
                <w:bCs/>
                <w:color w:val="000000"/>
                <w:sz w:val="24"/>
                <w:szCs w:val="24"/>
                <w:highlight w:val="yellow"/>
              </w:rPr>
            </w:pPr>
          </w:p>
        </w:tc>
        <w:tc>
          <w:tcPr>
            <w:tcW w:w="7230" w:type="dxa"/>
          </w:tcPr>
          <w:p w:rsidR="000D1A50" w:rsidRPr="008C3B81" w:rsidRDefault="000D1A50" w:rsidP="00300587">
            <w:pPr>
              <w:rPr>
                <w:b/>
                <w:i/>
                <w:color w:val="000000"/>
                <w:sz w:val="24"/>
                <w:szCs w:val="24"/>
              </w:rPr>
            </w:pPr>
            <w:r w:rsidRPr="008C3B81">
              <w:rPr>
                <w:b/>
                <w:i/>
                <w:color w:val="000000"/>
                <w:sz w:val="24"/>
                <w:szCs w:val="24"/>
              </w:rPr>
              <w:t xml:space="preserve">Average percentage of teachers undergoing online/ face-to-face  Faculty Development Programmes (FDP)during the last five years </w:t>
            </w:r>
          </w:p>
          <w:p w:rsidR="000D1A50" w:rsidRDefault="000D1A50" w:rsidP="00300587">
            <w:pPr>
              <w:rPr>
                <w:b/>
                <w:i/>
                <w:color w:val="000000"/>
                <w:sz w:val="24"/>
                <w:szCs w:val="24"/>
              </w:rPr>
            </w:pPr>
            <w:r w:rsidRPr="008C3B81">
              <w:rPr>
                <w:b/>
                <w:i/>
                <w:color w:val="000000"/>
                <w:sz w:val="24"/>
                <w:szCs w:val="24"/>
              </w:rPr>
              <w:t xml:space="preserve"> (Professional Development Programmes, Orientation / Induction Programme</w:t>
            </w:r>
            <w:r>
              <w:rPr>
                <w:b/>
                <w:i/>
                <w:color w:val="000000"/>
                <w:sz w:val="24"/>
                <w:szCs w:val="24"/>
              </w:rPr>
              <w:t>s</w:t>
            </w:r>
            <w:r w:rsidRPr="008C3B81">
              <w:rPr>
                <w:b/>
                <w:i/>
                <w:color w:val="000000"/>
                <w:sz w:val="24"/>
                <w:szCs w:val="24"/>
              </w:rPr>
              <w:t>, Refreshe</w:t>
            </w:r>
            <w:r>
              <w:rPr>
                <w:b/>
                <w:i/>
                <w:color w:val="000000"/>
                <w:sz w:val="24"/>
                <w:szCs w:val="24"/>
              </w:rPr>
              <w:t xml:space="preserve">r Course, Short Term Course </w:t>
            </w:r>
            <w:r w:rsidRPr="008C3B81">
              <w:rPr>
                <w:b/>
                <w:i/>
                <w:color w:val="000000"/>
                <w:sz w:val="24"/>
                <w:szCs w:val="24"/>
              </w:rPr>
              <w:t xml:space="preserve">) </w:t>
            </w:r>
          </w:p>
          <w:p w:rsidR="000D1A50" w:rsidRPr="00093E46" w:rsidRDefault="000D1A50" w:rsidP="00300587">
            <w:pPr>
              <w:rPr>
                <w:b/>
                <w:i/>
                <w:color w:val="000000"/>
                <w:sz w:val="24"/>
                <w:szCs w:val="24"/>
                <w:highlight w:val="yellow"/>
              </w:rPr>
            </w:pPr>
          </w:p>
          <w:p w:rsidR="000D1A50" w:rsidRPr="000436C9" w:rsidRDefault="000D1A50" w:rsidP="00300587">
            <w:pPr>
              <w:rPr>
                <w:color w:val="000000"/>
                <w:sz w:val="24"/>
                <w:szCs w:val="24"/>
              </w:rPr>
            </w:pPr>
            <w:r w:rsidRPr="000436C9">
              <w:rPr>
                <w:color w:val="000000"/>
                <w:sz w:val="24"/>
                <w:szCs w:val="24"/>
              </w:rPr>
              <w:t xml:space="preserve">6.3.4.1: Total number of  teachers  undergoing online/ face-to-face  Faculty Development Programmes (FDP)during the last five years </w:t>
            </w:r>
          </w:p>
          <w:p w:rsidR="000D1A50" w:rsidRPr="000436C9" w:rsidRDefault="000D1A50" w:rsidP="00300587">
            <w:pPr>
              <w:rPr>
                <w:color w:val="000000"/>
                <w:sz w:val="24"/>
                <w:szCs w:val="24"/>
              </w:rPr>
            </w:pPr>
            <w:r w:rsidRPr="000436C9">
              <w:rPr>
                <w:color w:val="000000"/>
                <w:sz w:val="24"/>
                <w:szCs w:val="24"/>
              </w:rPr>
              <w:t xml:space="preserve"> (Professional Development Programmes, Orientation / Induction Programmes, Refresher</w:t>
            </w:r>
            <w:r>
              <w:rPr>
                <w:color w:val="000000"/>
                <w:sz w:val="24"/>
                <w:szCs w:val="24"/>
              </w:rPr>
              <w:t xml:space="preserve"> Course, Short Term Course </w:t>
            </w:r>
            <w:r w:rsidRPr="000436C9">
              <w:rPr>
                <w:color w:val="000000"/>
                <w:sz w:val="24"/>
                <w:szCs w:val="24"/>
              </w:rPr>
              <w:t xml:space="preserve">)year wise during the last five years </w:t>
            </w:r>
          </w:p>
          <w:p w:rsidR="000D1A50" w:rsidRPr="000436C9" w:rsidRDefault="000D1A50" w:rsidP="00300587">
            <w:pPr>
              <w:rPr>
                <w:color w:val="000000"/>
                <w:sz w:val="6"/>
                <w:szCs w:val="6"/>
              </w:rPr>
            </w:pPr>
          </w:p>
          <w:tbl>
            <w:tblPr>
              <w:tblW w:w="4768"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44"/>
              <w:gridCol w:w="708"/>
              <w:gridCol w:w="567"/>
              <w:gridCol w:w="709"/>
              <w:gridCol w:w="870"/>
              <w:gridCol w:w="870"/>
            </w:tblGrid>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Year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r w:rsidR="000D1A50" w:rsidRPr="000436C9" w:rsidTr="00300587">
              <w:trPr>
                <w:trHeight w:val="387"/>
              </w:trPr>
              <w:tc>
                <w:tcPr>
                  <w:tcW w:w="1044" w:type="dxa"/>
                </w:tcPr>
                <w:p w:rsidR="000D1A50" w:rsidRPr="000436C9" w:rsidRDefault="000D1A50" w:rsidP="00300587">
                  <w:pPr>
                    <w:framePr w:hSpace="180" w:wrap="around" w:vAnchor="text" w:hAnchor="margin" w:x="-68" w:y="253"/>
                    <w:rPr>
                      <w:b/>
                      <w:color w:val="000000"/>
                    </w:rPr>
                  </w:pPr>
                  <w:r w:rsidRPr="000436C9">
                    <w:rPr>
                      <w:b/>
                      <w:color w:val="000000"/>
                    </w:rPr>
                    <w:t>Number</w:t>
                  </w:r>
                </w:p>
              </w:tc>
              <w:tc>
                <w:tcPr>
                  <w:tcW w:w="708" w:type="dxa"/>
                </w:tcPr>
                <w:p w:rsidR="000D1A50" w:rsidRPr="000436C9" w:rsidRDefault="000D1A50" w:rsidP="00300587">
                  <w:pPr>
                    <w:framePr w:hSpace="180" w:wrap="around" w:vAnchor="text" w:hAnchor="margin" w:x="-68" w:y="253"/>
                    <w:rPr>
                      <w:color w:val="000000"/>
                    </w:rPr>
                  </w:pPr>
                </w:p>
              </w:tc>
              <w:tc>
                <w:tcPr>
                  <w:tcW w:w="567" w:type="dxa"/>
                </w:tcPr>
                <w:p w:rsidR="000D1A50" w:rsidRPr="000436C9" w:rsidRDefault="000D1A50" w:rsidP="00300587">
                  <w:pPr>
                    <w:framePr w:hSpace="180" w:wrap="around" w:vAnchor="text" w:hAnchor="margin" w:x="-68" w:y="253"/>
                    <w:rPr>
                      <w:color w:val="000000"/>
                    </w:rPr>
                  </w:pPr>
                </w:p>
              </w:tc>
              <w:tc>
                <w:tcPr>
                  <w:tcW w:w="709"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c>
                <w:tcPr>
                  <w:tcW w:w="870" w:type="dxa"/>
                </w:tcPr>
                <w:p w:rsidR="000D1A50" w:rsidRPr="000436C9" w:rsidRDefault="000D1A50" w:rsidP="00300587">
                  <w:pPr>
                    <w:framePr w:hSpace="180" w:wrap="around" w:vAnchor="text" w:hAnchor="margin" w:x="-68" w:y="253"/>
                    <w:rPr>
                      <w:color w:val="000000"/>
                    </w:rPr>
                  </w:pPr>
                </w:p>
              </w:tc>
            </w:tr>
          </w:tbl>
          <w:p w:rsidR="000D1A50" w:rsidRPr="000436C9" w:rsidRDefault="000D1A50" w:rsidP="00300587">
            <w:pPr>
              <w:rPr>
                <w:color w:val="000000"/>
                <w:sz w:val="10"/>
                <w:szCs w:val="10"/>
              </w:rPr>
            </w:pPr>
          </w:p>
          <w:p w:rsidR="000D1A50" w:rsidRPr="000436C9" w:rsidRDefault="000D1A50" w:rsidP="00300587">
            <w:pPr>
              <w:rPr>
                <w:bCs/>
                <w:color w:val="000000"/>
                <w:sz w:val="24"/>
                <w:szCs w:val="24"/>
              </w:rPr>
            </w:pPr>
            <w:r w:rsidRPr="000436C9">
              <w:rPr>
                <w:bCs/>
                <w:color w:val="000000"/>
                <w:sz w:val="24"/>
                <w:szCs w:val="24"/>
              </w:rPr>
              <w:t>Data Requirement for last five years:</w:t>
            </w:r>
            <w:r w:rsidRPr="000436C9">
              <w:rPr>
                <w:bCs/>
                <w:color w:val="000000"/>
                <w:szCs w:val="24"/>
              </w:rPr>
              <w:t xml:space="preserve">(As per </w:t>
            </w:r>
            <w:r>
              <w:rPr>
                <w:bCs/>
                <w:color w:val="000000"/>
                <w:szCs w:val="24"/>
              </w:rPr>
              <w:t>Data Template</w:t>
            </w:r>
            <w:r w:rsidRPr="000436C9">
              <w:rPr>
                <w:bCs/>
                <w:color w:val="000000"/>
                <w:szCs w:val="24"/>
              </w:rPr>
              <w:t>)</w:t>
            </w:r>
          </w:p>
          <w:p w:rsidR="000D1A50" w:rsidRPr="000436C9" w:rsidRDefault="000D1A50" w:rsidP="000D1A50">
            <w:pPr>
              <w:numPr>
                <w:ilvl w:val="0"/>
                <w:numId w:val="41"/>
              </w:numPr>
              <w:contextualSpacing/>
              <w:rPr>
                <w:bCs/>
                <w:color w:val="000000"/>
                <w:sz w:val="24"/>
                <w:szCs w:val="24"/>
              </w:rPr>
            </w:pPr>
            <w:r w:rsidRPr="000436C9">
              <w:rPr>
                <w:bCs/>
                <w:color w:val="000000"/>
                <w:sz w:val="24"/>
                <w:szCs w:val="24"/>
              </w:rPr>
              <w:t>N</w:t>
            </w:r>
            <w:r>
              <w:rPr>
                <w:bCs/>
                <w:color w:val="000000"/>
                <w:sz w:val="24"/>
                <w:szCs w:val="24"/>
              </w:rPr>
              <w:t>ame</w:t>
            </w:r>
            <w:r w:rsidRPr="000436C9">
              <w:rPr>
                <w:bCs/>
                <w:color w:val="000000"/>
                <w:sz w:val="24"/>
                <w:szCs w:val="24"/>
              </w:rPr>
              <w:t xml:space="preserve"> of teachers </w:t>
            </w:r>
          </w:p>
          <w:p w:rsidR="000D1A50" w:rsidRPr="000436C9" w:rsidRDefault="000D1A50" w:rsidP="000D1A50">
            <w:pPr>
              <w:numPr>
                <w:ilvl w:val="0"/>
                <w:numId w:val="41"/>
              </w:numPr>
              <w:contextualSpacing/>
              <w:rPr>
                <w:bCs/>
                <w:color w:val="000000"/>
                <w:sz w:val="24"/>
                <w:szCs w:val="24"/>
              </w:rPr>
            </w:pPr>
            <w:r w:rsidRPr="000436C9">
              <w:rPr>
                <w:bCs/>
                <w:iCs/>
                <w:color w:val="000000"/>
                <w:sz w:val="24"/>
                <w:szCs w:val="24"/>
              </w:rPr>
              <w:t>Title of the Programme</w:t>
            </w:r>
            <w:r w:rsidRPr="000436C9">
              <w:rPr>
                <w:bCs/>
                <w:color w:val="000000"/>
                <w:sz w:val="24"/>
                <w:szCs w:val="24"/>
              </w:rPr>
              <w:t xml:space="preserve"> </w:t>
            </w:r>
          </w:p>
          <w:p w:rsidR="000D1A50" w:rsidRPr="000436C9" w:rsidRDefault="000D1A50" w:rsidP="000D1A50">
            <w:pPr>
              <w:numPr>
                <w:ilvl w:val="0"/>
                <w:numId w:val="41"/>
              </w:numPr>
              <w:contextualSpacing/>
              <w:rPr>
                <w:bCs/>
                <w:color w:val="000000"/>
                <w:sz w:val="24"/>
                <w:szCs w:val="24"/>
              </w:rPr>
            </w:pPr>
            <w:r w:rsidRPr="000436C9">
              <w:rPr>
                <w:bCs/>
                <w:color w:val="000000"/>
                <w:sz w:val="24"/>
                <w:szCs w:val="24"/>
              </w:rPr>
              <w:t xml:space="preserve">Duration (From </w:t>
            </w:r>
            <w:r w:rsidRPr="000436C9">
              <w:rPr>
                <w:bCs/>
                <w:iCs/>
                <w:color w:val="000000"/>
                <w:sz w:val="24"/>
                <w:szCs w:val="24"/>
              </w:rPr>
              <w:t>-</w:t>
            </w:r>
            <w:r w:rsidRPr="000436C9">
              <w:rPr>
                <w:bCs/>
                <w:color w:val="000000"/>
                <w:sz w:val="24"/>
                <w:szCs w:val="24"/>
              </w:rPr>
              <w:t>to)</w:t>
            </w:r>
          </w:p>
          <w:p w:rsidR="000D1A50" w:rsidRPr="000436C9" w:rsidRDefault="000D1A50" w:rsidP="00300587">
            <w:pPr>
              <w:rPr>
                <w:bCs/>
                <w:color w:val="000000"/>
                <w:sz w:val="16"/>
                <w:szCs w:val="16"/>
              </w:rPr>
            </w:pPr>
          </w:p>
          <w:p w:rsidR="000D1A50" w:rsidRPr="000436C9" w:rsidRDefault="000D1A50" w:rsidP="00300587">
            <w:pPr>
              <w:rPr>
                <w:bCs/>
                <w:color w:val="000000"/>
                <w:sz w:val="24"/>
                <w:szCs w:val="24"/>
              </w:rPr>
            </w:pPr>
            <w:r w:rsidRPr="000436C9">
              <w:rPr>
                <w:bCs/>
                <w:color w:val="000000"/>
                <w:sz w:val="24"/>
                <w:szCs w:val="24"/>
              </w:rPr>
              <w:t xml:space="preserve">Formula: </w:t>
            </w:r>
          </w:p>
          <w:p w:rsidR="000D1A50" w:rsidRPr="000436C9" w:rsidRDefault="000D1A50" w:rsidP="00300587">
            <w:pPr>
              <w:rPr>
                <w:b/>
                <w:color w:val="000000"/>
                <w:sz w:val="24"/>
                <w:szCs w:val="24"/>
              </w:rPr>
            </w:pPr>
            <w:r w:rsidRPr="000436C9">
              <w:rPr>
                <w:bCs/>
                <w:iCs/>
                <w:color w:val="000000"/>
                <w:sz w:val="24"/>
                <w:szCs w:val="24"/>
              </w:rPr>
              <w:t>Percentage per year</w:t>
            </w:r>
            <w:r w:rsidRPr="000436C9">
              <w:rPr>
                <w:b/>
                <w:bCs/>
                <w:iCs/>
                <w:color w:val="000000"/>
                <w:sz w:val="24"/>
                <w:szCs w:val="24"/>
              </w:rPr>
              <w:t xml:space="preserve"> = </w:t>
            </w:r>
            <w:r w:rsidR="00E1124E" w:rsidRPr="000436C9">
              <w:rPr>
                <w:b/>
                <w:color w:val="000000"/>
                <w:sz w:val="24"/>
                <w:szCs w:val="24"/>
              </w:rPr>
              <w:fldChar w:fldCharType="begin"/>
            </w:r>
            <w:r w:rsidRPr="000436C9">
              <w:rPr>
                <w:b/>
                <w:color w:val="000000"/>
                <w:sz w:val="24"/>
                <w:szCs w:val="24"/>
              </w:rPr>
              <w:instrText xml:space="preserve"> QUOTE </w:instrText>
            </w:r>
            <m:oMath>
              <m:f>
                <m:fPr>
                  <m:ctrlPr>
                    <w:rPr>
                      <w:rFonts w:ascii="Cambria Math" w:eastAsia="Calibri" w:hAnsi="Sylfaen"/>
                      <w:bCs/>
                      <w:iCs/>
                      <w:sz w:val="32"/>
                      <w:szCs w:val="32"/>
                    </w:rPr>
                  </m:ctrlPr>
                </m:fPr>
                <m:num>
                  <m:eqArr>
                    <m:eqArrPr>
                      <m:ctrlPr>
                        <w:rPr>
                          <w:rFonts w:ascii="Cambria Math" w:eastAsia="Calibri" w:hAnsi="Sylfaen"/>
                          <w:bCs/>
                          <w:iCs/>
                          <w:sz w:val="32"/>
                          <w:szCs w:val="32"/>
                        </w:rPr>
                      </m:ctrlPr>
                    </m:eqArrPr>
                    <m:e>
                      <m:r>
                        <m:rPr>
                          <m:sty m:val="p"/>
                        </m:rPr>
                        <w:rPr>
                          <w:rFonts w:ascii="Cambria Math" w:eastAsia="Calibri" w:hAnsi="Sylfaen"/>
                          <w:sz w:val="32"/>
                          <w:szCs w:val="32"/>
                        </w:rPr>
                        <m:t xml:space="preserve">Total Number of teaching staff </m:t>
                      </m:r>
                      <m:ctrlPr>
                        <w:rPr>
                          <w:rFonts w:ascii="Cambria Math" w:eastAsia="Cambria Math" w:hAnsi="Sylfaen" w:cs="Cambria Math"/>
                          <w:bCs/>
                          <w:iCs/>
                          <w:sz w:val="32"/>
                          <w:szCs w:val="32"/>
                        </w:rPr>
                      </m:ctrlPr>
                    </m:e>
                    <m:e>
                      <m:r>
                        <m:rPr>
                          <m:sty m:val="p"/>
                        </m:rPr>
                        <w:rPr>
                          <w:rFonts w:ascii="Cambria Math" w:eastAsia="Calibri" w:hAnsi="Sylfaen"/>
                          <w:sz w:val="32"/>
                          <w:szCs w:val="32"/>
                        </w:rPr>
                        <m:t xml:space="preserve">attending such programs </m:t>
                      </m:r>
                      <m:ctrlPr>
                        <w:rPr>
                          <w:rFonts w:ascii="Cambria Math" w:eastAsia="Cambria Math" w:hAnsi="Sylfaen" w:cs="Cambria Math"/>
                          <w:sz w:val="32"/>
                          <w:szCs w:val="32"/>
                        </w:rPr>
                      </m:ctrlPr>
                    </m:e>
                    <m:e>
                      <m:r>
                        <m:rPr>
                          <m:sty m:val="p"/>
                        </m:rPr>
                        <w:rPr>
                          <w:rFonts w:ascii="Cambria Math" w:eastAsia="Calibri" w:hAnsi="Sylfaen"/>
                          <w:sz w:val="32"/>
                          <w:szCs w:val="32"/>
                        </w:rPr>
                        <m:t xml:space="preserve"> </m:t>
                      </m:r>
                      <m:ctrlPr>
                        <w:rPr>
                          <w:rFonts w:ascii="Cambria Math" w:eastAsia="Cambria Math" w:hAnsi="Sylfaen" w:cs="Cambria Math"/>
                          <w:sz w:val="32"/>
                          <w:szCs w:val="32"/>
                        </w:rPr>
                      </m:ctrlPr>
                    </m:e>
                    <m:e>
                      <m:r>
                        <m:rPr>
                          <m:sty m:val="p"/>
                        </m:rPr>
                        <w:rPr>
                          <w:rFonts w:ascii="Cambria Math" w:eastAsia="Calibri" w:hAnsi="Sylfaen"/>
                          <w:sz w:val="32"/>
                          <w:szCs w:val="32"/>
                        </w:rPr>
                        <m:t xml:space="preserve">  </m:t>
                      </m:r>
                    </m:e>
                  </m:eqArr>
                </m:num>
                <m:den>
                  <m:eqArr>
                    <m:eqArrPr>
                      <m:ctrlPr>
                        <w:rPr>
                          <w:rFonts w:ascii="Cambria Math" w:eastAsia="Calibri" w:hAnsi="Sylfaen"/>
                          <w:sz w:val="32"/>
                          <w:szCs w:val="32"/>
                        </w:rPr>
                      </m:ctrlPr>
                    </m:eqArrPr>
                    <m:e>
                      <m:r>
                        <m:rPr>
                          <m:sty m:val="p"/>
                        </m:rPr>
                        <w:rPr>
                          <w:rFonts w:ascii="Cambria Math" w:eastAsia="Calibri" w:hAnsi="Sylfaen"/>
                          <w:sz w:val="32"/>
                          <w:szCs w:val="32"/>
                        </w:rPr>
                        <m:t xml:space="preserve"> Number of</m:t>
                      </m:r>
                    </m:e>
                    <m:e>
                      <m:r>
                        <m:rPr>
                          <m:sty m:val="p"/>
                        </m:rPr>
                        <w:rPr>
                          <w:rFonts w:ascii="Cambria Math" w:eastAsia="Calibri" w:hAnsi="Sylfaen"/>
                          <w:sz w:val="32"/>
                          <w:szCs w:val="32"/>
                        </w:rPr>
                        <m:t xml:space="preserve"> teaching staff </m:t>
                      </m:r>
                    </m:e>
                  </m:eqArr>
                </m:den>
              </m:f>
              <m:r>
                <m:rPr>
                  <m:sty m:val="p"/>
                </m:rPr>
                <w:rPr>
                  <w:rFonts w:ascii="Cambria Math" w:eastAsia="Calibri" w:hAnsi="Sylfaen"/>
                  <w:sz w:val="32"/>
                  <w:szCs w:val="32"/>
                </w:rPr>
                <m:t xml:space="preserve">X </m:t>
              </m:r>
              <m:r>
                <m:rPr>
                  <m:sty m:val="b"/>
                </m:rPr>
                <w:rPr>
                  <w:rFonts w:ascii="Cambria Math" w:eastAsia="Calibri" w:hAnsi="Cambria Math"/>
                  <w:sz w:val="32"/>
                  <w:szCs w:val="32"/>
                </w:rPr>
                <m:t>100</m:t>
              </m:r>
            </m:oMath>
            <w:r w:rsidRPr="000436C9">
              <w:rPr>
                <w:b/>
                <w:color w:val="000000"/>
                <w:sz w:val="24"/>
                <w:szCs w:val="24"/>
              </w:rPr>
              <w:instrText xml:space="preserve"> </w:instrText>
            </w:r>
            <w:r w:rsidR="00E1124E" w:rsidRPr="000436C9">
              <w:rPr>
                <w:b/>
                <w:color w:val="000000"/>
                <w:sz w:val="24"/>
                <w:szCs w:val="24"/>
              </w:rPr>
              <w:fldChar w:fldCharType="separate"/>
            </w:r>
            <m:oMath>
              <m:f>
                <m:fPr>
                  <m:ctrlPr>
                    <w:rPr>
                      <w:rFonts w:ascii="Cambria Math" w:eastAsia="Calibri" w:hAnsi="Sylfaen"/>
                      <w:bCs/>
                      <w:iCs/>
                      <w:sz w:val="32"/>
                      <w:szCs w:val="32"/>
                    </w:rPr>
                  </m:ctrlPr>
                </m:fPr>
                <m:num>
                  <m:eqArr>
                    <m:eqArrPr>
                      <m:ctrlPr>
                        <w:rPr>
                          <w:rFonts w:ascii="Cambria Math" w:eastAsia="Calibri" w:hAnsi="Sylfaen"/>
                          <w:bCs/>
                          <w:iCs/>
                          <w:sz w:val="32"/>
                          <w:szCs w:val="32"/>
                        </w:rPr>
                      </m:ctrlPr>
                    </m:eqArrPr>
                    <m:e>
                      <m:r>
                        <m:rPr>
                          <m:sty m:val="p"/>
                        </m:rPr>
                        <w:rPr>
                          <w:rFonts w:ascii="Cambria Math" w:eastAsia="Calibri" w:hAnsi="Sylfaen"/>
                          <w:sz w:val="32"/>
                          <w:szCs w:val="32"/>
                        </w:rPr>
                        <m:t xml:space="preserve">Total Number of teaching staff </m:t>
                      </m:r>
                      <m:ctrlPr>
                        <w:rPr>
                          <w:rFonts w:ascii="Cambria Math" w:eastAsia="Cambria Math" w:hAnsi="Sylfaen" w:cs="Cambria Math"/>
                          <w:bCs/>
                          <w:iCs/>
                          <w:sz w:val="32"/>
                          <w:szCs w:val="32"/>
                        </w:rPr>
                      </m:ctrlPr>
                    </m:e>
                    <m:e>
                      <m:r>
                        <m:rPr>
                          <m:sty m:val="p"/>
                        </m:rPr>
                        <w:rPr>
                          <w:rFonts w:ascii="Cambria Math" w:eastAsia="Calibri" w:hAnsi="Sylfaen"/>
                          <w:sz w:val="32"/>
                          <w:szCs w:val="32"/>
                        </w:rPr>
                        <m:t xml:space="preserve">attending such Programmes </m:t>
                      </m:r>
                      <m:ctrlPr>
                        <w:rPr>
                          <w:rFonts w:ascii="Cambria Math" w:eastAsia="Cambria Math" w:hAnsi="Sylfaen" w:cs="Cambria Math"/>
                          <w:sz w:val="32"/>
                          <w:szCs w:val="32"/>
                        </w:rPr>
                      </m:ctrlPr>
                    </m:e>
                    <m:e>
                      <m:r>
                        <m:rPr>
                          <m:sty m:val="p"/>
                        </m:rPr>
                        <w:rPr>
                          <w:rFonts w:ascii="Cambria Math" w:eastAsia="Calibri" w:hAnsi="Sylfaen"/>
                          <w:sz w:val="32"/>
                          <w:szCs w:val="32"/>
                        </w:rPr>
                        <m:t xml:space="preserve"> </m:t>
                      </m:r>
                      <m:ctrlPr>
                        <w:rPr>
                          <w:rFonts w:ascii="Cambria Math" w:eastAsia="Cambria Math" w:hAnsi="Sylfaen" w:cs="Cambria Math"/>
                          <w:sz w:val="32"/>
                          <w:szCs w:val="32"/>
                        </w:rPr>
                      </m:ctrlPr>
                    </m:e>
                    <m:e>
                      <m:r>
                        <m:rPr>
                          <m:sty m:val="p"/>
                        </m:rPr>
                        <w:rPr>
                          <w:rFonts w:ascii="Cambria Math" w:eastAsia="Calibri" w:hAnsi="Sylfaen"/>
                          <w:sz w:val="32"/>
                          <w:szCs w:val="32"/>
                        </w:rPr>
                        <m:t xml:space="preserve">  </m:t>
                      </m:r>
                    </m:e>
                  </m:eqArr>
                </m:num>
                <m:den>
                  <m:eqArr>
                    <m:eqArrPr>
                      <m:ctrlPr>
                        <w:rPr>
                          <w:rFonts w:ascii="Cambria Math" w:eastAsia="Calibri" w:hAnsi="Sylfaen"/>
                          <w:sz w:val="32"/>
                          <w:szCs w:val="32"/>
                        </w:rPr>
                      </m:ctrlPr>
                    </m:eqArrPr>
                    <m:e>
                      <m:r>
                        <m:rPr>
                          <m:sty m:val="p"/>
                        </m:rPr>
                        <w:rPr>
                          <w:rFonts w:ascii="Cambria Math" w:eastAsia="Calibri" w:hAnsi="Sylfaen"/>
                          <w:sz w:val="32"/>
                          <w:szCs w:val="32"/>
                        </w:rPr>
                        <m:t xml:space="preserve"> Number of</m:t>
                      </m:r>
                    </m:e>
                    <m:e>
                      <m:r>
                        <m:rPr>
                          <m:sty m:val="p"/>
                        </m:rPr>
                        <w:rPr>
                          <w:rFonts w:ascii="Cambria Math" w:eastAsia="Calibri" w:hAnsi="Sylfaen"/>
                          <w:sz w:val="32"/>
                          <w:szCs w:val="32"/>
                        </w:rPr>
                        <m:t xml:space="preserve"> full time teachers </m:t>
                      </m:r>
                    </m:e>
                  </m:eqArr>
                </m:den>
              </m:f>
              <m:r>
                <m:rPr>
                  <m:sty m:val="p"/>
                </m:rPr>
                <w:rPr>
                  <w:rFonts w:ascii="Cambria Math" w:eastAsia="Calibri" w:hAnsi="Sylfaen"/>
                  <w:sz w:val="32"/>
                  <w:szCs w:val="32"/>
                </w:rPr>
                <m:t xml:space="preserve">X </m:t>
              </m:r>
              <m:r>
                <m:rPr>
                  <m:sty m:val="b"/>
                </m:rPr>
                <w:rPr>
                  <w:rFonts w:ascii="Cambria Math" w:eastAsia="Calibri" w:hAnsi="Cambria Math"/>
                  <w:sz w:val="32"/>
                  <w:szCs w:val="32"/>
                </w:rPr>
                <m:t>100</m:t>
              </m:r>
            </m:oMath>
            <w:r w:rsidRPr="000436C9">
              <w:rPr>
                <w:b/>
                <w:color w:val="000000"/>
                <w:sz w:val="24"/>
                <w:szCs w:val="24"/>
              </w:rPr>
              <w:t xml:space="preserve"> </w:t>
            </w:r>
            <w:r w:rsidR="00E1124E" w:rsidRPr="000436C9">
              <w:rPr>
                <w:b/>
                <w:color w:val="000000"/>
                <w:sz w:val="24"/>
                <w:szCs w:val="24"/>
              </w:rPr>
              <w:fldChar w:fldCharType="end"/>
            </w:r>
            <w:r w:rsidRPr="000436C9">
              <w:rPr>
                <w:b/>
                <w:color w:val="000000"/>
                <w:sz w:val="24"/>
                <w:szCs w:val="24"/>
              </w:rPr>
              <w:t xml:space="preserve"> </w:t>
            </w:r>
            <w:r w:rsidR="00E1124E" w:rsidRPr="000436C9">
              <w:rPr>
                <w:b/>
                <w:color w:val="000000"/>
                <w:sz w:val="24"/>
                <w:szCs w:val="24"/>
              </w:rPr>
              <w:fldChar w:fldCharType="begin"/>
            </w:r>
            <w:r w:rsidRPr="000436C9">
              <w:rPr>
                <w:b/>
                <w:color w:val="000000"/>
                <w:sz w:val="24"/>
                <w:szCs w:val="24"/>
              </w:rPr>
              <w:instrText xml:space="preserve"> QUOTE </w:instrText>
            </w:r>
            <m:oMath>
              <m:f>
                <m:fPr>
                  <m:ctrlPr>
                    <w:rPr>
                      <w:rFonts w:ascii="Cambria Math" w:hAnsi="Cambria Math"/>
                      <w:bCs/>
                      <w:iCs/>
                      <w:sz w:val="28"/>
                      <w:szCs w:val="28"/>
                    </w:rPr>
                  </m:ctrlPr>
                </m:fPr>
                <m:num>
                  <m:eqArr>
                    <m:eqArrPr>
                      <m:ctrlPr>
                        <w:rPr>
                          <w:rFonts w:ascii="Cambria Math" w:hAnsi="Cambria Math"/>
                          <w:bCs/>
                          <w:iCs/>
                          <w:sz w:val="28"/>
                          <w:szCs w:val="28"/>
                        </w:rPr>
                      </m:ctrlPr>
                    </m:eqArrPr>
                    <m:e>
                      <m:r>
                        <m:rPr>
                          <m:sty m:val="p"/>
                        </m:rPr>
                        <w:rPr>
                          <w:rFonts w:ascii="Cambria Math" w:hAnsi="Cambria Math"/>
                          <w:sz w:val="28"/>
                          <w:szCs w:val="28"/>
                        </w:rPr>
                        <m:t xml:space="preserve">Number of teaching staff </m:t>
                      </m:r>
                      <m:ctrlPr>
                        <w:rPr>
                          <w:rFonts w:ascii="Cambria Math" w:eastAsia="Cambria Math" w:hAnsi="Cambria Math"/>
                          <w:bCs/>
                          <w:iCs/>
                          <w:sz w:val="28"/>
                          <w:szCs w:val="28"/>
                        </w:rPr>
                      </m:ctrlPr>
                    </m:e>
                    <m:e>
                      <m:r>
                        <m:rPr>
                          <m:sty m:val="p"/>
                        </m:rPr>
                        <w:rPr>
                          <w:rFonts w:ascii="Cambria Math" w:hAnsi="Cambria Math"/>
                          <w:sz w:val="28"/>
                          <w:szCs w:val="28"/>
                        </w:rPr>
                        <m:t xml:space="preserve">attending such programs </m:t>
                      </m:r>
                      <m:ctrlPr>
                        <w:rPr>
                          <w:rFonts w:ascii="Cambria Math" w:eastAsia="Cambria Math" w:hAnsi="Cambria Math"/>
                          <w:sz w:val="28"/>
                          <w:szCs w:val="28"/>
                        </w:rPr>
                      </m:ctrlPr>
                    </m:e>
                    <m:e>
                      <m:r>
                        <m:rPr>
                          <m:sty m:val="p"/>
                        </m:rPr>
                        <w:rPr>
                          <w:rFonts w:ascii="Cambria Math" w:hAnsi="Cambria Math"/>
                          <w:sz w:val="28"/>
                          <w:szCs w:val="28"/>
                        </w:rPr>
                        <m:t xml:space="preserve"> </m:t>
                      </m:r>
                      <m:ctrlPr>
                        <w:rPr>
                          <w:rFonts w:ascii="Cambria Math" w:eastAsia="Cambria Math" w:hAnsi="Cambria Math"/>
                          <w:sz w:val="28"/>
                          <w:szCs w:val="28"/>
                        </w:rPr>
                      </m:ctrlPr>
                    </m:e>
                    <m:e>
                      <m:r>
                        <m:rPr>
                          <m:sty m:val="p"/>
                        </m:rPr>
                        <w:rPr>
                          <w:rFonts w:ascii="Cambria Math" w:hAnsi="Cambria Math"/>
                          <w:sz w:val="28"/>
                          <w:szCs w:val="28"/>
                        </w:rPr>
                        <m:t xml:space="preserve">  </m:t>
                      </m:r>
                    </m:e>
                  </m:eqArr>
                </m:num>
                <m:den>
                  <m:eqArr>
                    <m:eqArrPr>
                      <m:ctrlPr>
                        <w:rPr>
                          <w:rFonts w:ascii="Cambria Math" w:hAnsi="Cambria Math"/>
                          <w:sz w:val="28"/>
                          <w:szCs w:val="28"/>
                        </w:rPr>
                      </m:ctrlPr>
                    </m:eqArrPr>
                    <m:e>
                      <m:r>
                        <m:rPr>
                          <m:sty m:val="p"/>
                        </m:rPr>
                        <w:rPr>
                          <w:rFonts w:ascii="Cambria Math" w:hAnsi="Cambria Math"/>
                          <w:sz w:val="28"/>
                          <w:szCs w:val="28"/>
                        </w:rPr>
                        <m:t>Total number of</m:t>
                      </m:r>
                    </m:e>
                    <m:e>
                      <m:r>
                        <m:rPr>
                          <m:sty m:val="p"/>
                        </m:rPr>
                        <w:rPr>
                          <w:rFonts w:ascii="Cambria Math" w:hAnsi="Cambria Math"/>
                          <w:sz w:val="28"/>
                          <w:szCs w:val="28"/>
                        </w:rPr>
                        <m:t xml:space="preserve"> teaching staff </m:t>
                      </m:r>
                    </m:e>
                  </m:eqArr>
                </m:den>
              </m:f>
              <m:r>
                <m:rPr>
                  <m:sty m:val="p"/>
                </m:rPr>
                <w:rPr>
                  <w:rFonts w:ascii="Cambria Math" w:hAnsi="Cambria Math"/>
                  <w:sz w:val="28"/>
                  <w:szCs w:val="28"/>
                </w:rPr>
                <m:t xml:space="preserve">X </m:t>
              </m:r>
              <m:r>
                <m:rPr>
                  <m:sty m:val="b"/>
                </m:rPr>
                <w:rPr>
                  <w:rFonts w:ascii="Cambria Math" w:hAnsi="Cambria Math"/>
                  <w:sz w:val="28"/>
                  <w:szCs w:val="28"/>
                </w:rPr>
                <m:t>100</m:t>
              </m:r>
            </m:oMath>
            <w:r w:rsidRPr="000436C9">
              <w:rPr>
                <w:b/>
                <w:color w:val="000000"/>
                <w:sz w:val="24"/>
                <w:szCs w:val="24"/>
              </w:rPr>
              <w:instrText xml:space="preserve"> </w:instrText>
            </w:r>
            <w:r w:rsidR="00E1124E" w:rsidRPr="000436C9">
              <w:rPr>
                <w:b/>
                <w:color w:val="000000"/>
                <w:sz w:val="24"/>
                <w:szCs w:val="24"/>
              </w:rPr>
              <w:fldChar w:fldCharType="end"/>
            </w:r>
          </w:p>
          <w:p w:rsidR="000D1A50" w:rsidRPr="000436C9" w:rsidRDefault="000D1A50" w:rsidP="00300587">
            <w:pPr>
              <w:rPr>
                <w:b/>
                <w:bCs/>
                <w:iCs/>
                <w:color w:val="000000"/>
                <w:sz w:val="24"/>
                <w:szCs w:val="24"/>
              </w:rPr>
            </w:pPr>
          </w:p>
          <w:p w:rsidR="000D1A50" w:rsidRPr="000436C9" w:rsidRDefault="000D1A50" w:rsidP="00300587">
            <w:pPr>
              <w:jc w:val="center"/>
              <w:rPr>
                <w:color w:val="000000"/>
                <w:sz w:val="24"/>
                <w:szCs w:val="24"/>
              </w:rPr>
            </w:pPr>
          </w:p>
          <w:p w:rsidR="000D1A50" w:rsidRPr="000436C9" w:rsidRDefault="000D1A50" w:rsidP="00300587">
            <w:pPr>
              <w:jc w:val="center"/>
              <w:rPr>
                <w:color w:val="000000"/>
                <w:sz w:val="24"/>
                <w:szCs w:val="24"/>
              </w:rPr>
            </w:pPr>
            <w:r w:rsidRPr="000436C9">
              <w:rPr>
                <w:color w:val="000000"/>
                <w:sz w:val="24"/>
                <w:szCs w:val="24"/>
              </w:rPr>
              <w:t xml:space="preserve">Average percentage = </w:t>
            </w:r>
            <m:oMath>
              <m:f>
                <m:fPr>
                  <m:ctrlPr>
                    <w:rPr>
                      <w:rFonts w:ascii="Cambria Math" w:hAnsi="Cambria Math"/>
                      <w:i/>
                      <w:sz w:val="28"/>
                      <w:szCs w:val="28"/>
                    </w:rPr>
                  </m:ctrlPr>
                </m:fPr>
                <m:num>
                  <m:r>
                    <m:rPr>
                      <m:sty m:val="p"/>
                    </m:rPr>
                    <w:rPr>
                      <w:rFonts w:ascii="Cambria Math" w:hAnsi="Cambria Math"/>
                      <w:sz w:val="28"/>
                      <w:szCs w:val="28"/>
                    </w:rPr>
                    <m:t>∑ Percentage per year</m:t>
                  </m:r>
                </m:num>
                <m:den>
                  <m:r>
                    <w:rPr>
                      <w:rFonts w:ascii="Cambria Math" w:hAnsi="Cambria Math"/>
                      <w:sz w:val="28"/>
                      <w:szCs w:val="28"/>
                    </w:rPr>
                    <m:t>5</m:t>
                  </m:r>
                </m:den>
              </m:f>
            </m:oMath>
          </w:p>
          <w:p w:rsidR="000D1A50" w:rsidRPr="000436C9" w:rsidRDefault="000D1A50" w:rsidP="00300587">
            <w:pPr>
              <w:rPr>
                <w:b/>
                <w:color w:val="000000"/>
              </w:rPr>
            </w:pPr>
            <w:r w:rsidRPr="000436C9">
              <w:rPr>
                <w:b/>
                <w:color w:val="000000"/>
              </w:rPr>
              <w:t xml:space="preserve">File Description </w:t>
            </w:r>
          </w:p>
          <w:p w:rsidR="000D1A50" w:rsidRPr="000436C9" w:rsidRDefault="000D1A50" w:rsidP="000D1A50">
            <w:pPr>
              <w:numPr>
                <w:ilvl w:val="0"/>
                <w:numId w:val="179"/>
              </w:numPr>
              <w:spacing w:line="276" w:lineRule="auto"/>
              <w:rPr>
                <w:color w:val="000000"/>
              </w:rPr>
            </w:pPr>
            <w:r w:rsidRPr="000436C9">
              <w:rPr>
                <w:color w:val="000000"/>
              </w:rPr>
              <w:t>IQAC report summary</w:t>
            </w:r>
          </w:p>
          <w:p w:rsidR="000D1A50" w:rsidRPr="000436C9" w:rsidRDefault="000D1A50" w:rsidP="000D1A50">
            <w:pPr>
              <w:numPr>
                <w:ilvl w:val="0"/>
                <w:numId w:val="179"/>
              </w:numPr>
              <w:spacing w:line="276" w:lineRule="auto"/>
              <w:rPr>
                <w:color w:val="000000"/>
              </w:rPr>
            </w:pPr>
            <w:r w:rsidRPr="000436C9">
              <w:rPr>
                <w:color w:val="000000"/>
              </w:rPr>
              <w:t>Reports of the Human Resource Development Centres (UGC ASC or other relevant centers).</w:t>
            </w:r>
          </w:p>
          <w:p w:rsidR="000D1A50" w:rsidRDefault="000D1A50" w:rsidP="000D1A50">
            <w:pPr>
              <w:numPr>
                <w:ilvl w:val="0"/>
                <w:numId w:val="179"/>
              </w:numPr>
              <w:spacing w:line="276" w:lineRule="auto"/>
              <w:rPr>
                <w:color w:val="000000"/>
              </w:rPr>
            </w:pPr>
            <w:r w:rsidRPr="000436C9">
              <w:rPr>
                <w:color w:val="000000"/>
              </w:rPr>
              <w:t>Upload any additional information</w:t>
            </w:r>
          </w:p>
          <w:p w:rsidR="000D1A50" w:rsidRPr="000436C9" w:rsidRDefault="000D1A50" w:rsidP="000D1A50">
            <w:pPr>
              <w:numPr>
                <w:ilvl w:val="0"/>
                <w:numId w:val="179"/>
              </w:numPr>
              <w:spacing w:line="276" w:lineRule="auto"/>
              <w:rPr>
                <w:color w:val="000000"/>
              </w:rPr>
            </w:pPr>
            <w:r w:rsidRPr="000436C9">
              <w:rPr>
                <w:color w:val="000000"/>
              </w:rPr>
              <w:t xml:space="preserve">Details of teachers attending professional development Programmes during the last five years (Data Template) </w:t>
            </w:r>
          </w:p>
        </w:tc>
        <w:tc>
          <w:tcPr>
            <w:tcW w:w="1559" w:type="dxa"/>
          </w:tcPr>
          <w:p w:rsidR="000D1A50" w:rsidRPr="00093E46" w:rsidRDefault="000D1A50" w:rsidP="00300587">
            <w:pPr>
              <w:jc w:val="center"/>
              <w:rPr>
                <w:bCs/>
                <w:iCs/>
                <w:color w:val="000000"/>
                <w:sz w:val="24"/>
                <w:szCs w:val="24"/>
                <w:highlight w:val="yellow"/>
              </w:rPr>
            </w:pPr>
            <w:r w:rsidRPr="000436C9">
              <w:rPr>
                <w:b/>
                <w:bCs/>
                <w:color w:val="000000"/>
                <w:sz w:val="24"/>
                <w:szCs w:val="24"/>
              </w:rPr>
              <w:t>8</w:t>
            </w:r>
          </w:p>
        </w:tc>
      </w:tr>
    </w:tbl>
    <w:p w:rsidR="000D1A50" w:rsidRPr="00093E46" w:rsidRDefault="000D1A50" w:rsidP="000D1A50">
      <w:pPr>
        <w:jc w:val="center"/>
        <w:rPr>
          <w:b/>
          <w:bCs/>
          <w:color w:val="000000"/>
          <w:sz w:val="24"/>
          <w:szCs w:val="24"/>
          <w:highlight w:val="yellow"/>
        </w:rPr>
      </w:pPr>
    </w:p>
    <w:p w:rsidR="000D1A50" w:rsidRPr="000436C9" w:rsidRDefault="000D1A50" w:rsidP="000D1A50">
      <w:pPr>
        <w:jc w:val="center"/>
        <w:rPr>
          <w:b/>
          <w:bCs/>
          <w:color w:val="000000"/>
          <w:sz w:val="24"/>
          <w:szCs w:val="24"/>
        </w:rPr>
      </w:pPr>
      <w:r w:rsidRPr="000436C9">
        <w:rPr>
          <w:b/>
          <w:bCs/>
          <w:color w:val="000000"/>
          <w:sz w:val="24"/>
          <w:szCs w:val="24"/>
        </w:rPr>
        <w:t>Key Indicator – 6.4 Financial Management and Resource Mobilization (20)</w:t>
      </w:r>
    </w:p>
    <w:tbl>
      <w:tblPr>
        <w:tblpPr w:leftFromText="180" w:rightFromText="180" w:vertAnchor="text" w:horzAnchor="margin" w:tblpX="-342" w:tblpY="145"/>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08"/>
        <w:gridCol w:w="7920"/>
        <w:gridCol w:w="1440"/>
      </w:tblGrid>
      <w:tr w:rsidR="000D1A50" w:rsidRPr="00093E46" w:rsidTr="00300587">
        <w:trPr>
          <w:trHeight w:val="526"/>
        </w:trPr>
        <w:tc>
          <w:tcPr>
            <w:tcW w:w="1008" w:type="dxa"/>
            <w:vAlign w:val="center"/>
          </w:tcPr>
          <w:p w:rsidR="000D1A50" w:rsidRPr="000436C9" w:rsidRDefault="000D1A50" w:rsidP="00300587">
            <w:pPr>
              <w:jc w:val="center"/>
              <w:rPr>
                <w:b/>
                <w:bCs/>
                <w:color w:val="000000"/>
                <w:sz w:val="24"/>
                <w:szCs w:val="24"/>
              </w:rPr>
            </w:pPr>
            <w:r w:rsidRPr="000436C9">
              <w:rPr>
                <w:b/>
                <w:bCs/>
                <w:color w:val="000000"/>
                <w:sz w:val="24"/>
                <w:szCs w:val="24"/>
              </w:rPr>
              <w:t>Metric No.</w:t>
            </w:r>
          </w:p>
        </w:tc>
        <w:tc>
          <w:tcPr>
            <w:tcW w:w="7920" w:type="dxa"/>
            <w:vAlign w:val="center"/>
          </w:tcPr>
          <w:p w:rsidR="000D1A50" w:rsidRPr="000436C9" w:rsidRDefault="000D1A50" w:rsidP="00300587">
            <w:pPr>
              <w:jc w:val="center"/>
              <w:rPr>
                <w:b/>
                <w:bCs/>
                <w:color w:val="000000"/>
                <w:sz w:val="24"/>
                <w:szCs w:val="24"/>
              </w:rPr>
            </w:pPr>
          </w:p>
        </w:tc>
        <w:tc>
          <w:tcPr>
            <w:tcW w:w="1440" w:type="dxa"/>
          </w:tcPr>
          <w:p w:rsidR="000D1A50" w:rsidRPr="000436C9" w:rsidRDefault="000D1A50" w:rsidP="00300587">
            <w:pPr>
              <w:jc w:val="center"/>
              <w:rPr>
                <w:b/>
                <w:bCs/>
                <w:color w:val="000000"/>
                <w:sz w:val="24"/>
                <w:szCs w:val="24"/>
              </w:rPr>
            </w:pPr>
            <w:r w:rsidRPr="000436C9">
              <w:rPr>
                <w:b/>
                <w:bCs/>
                <w:color w:val="000000"/>
                <w:sz w:val="24"/>
                <w:szCs w:val="24"/>
              </w:rPr>
              <w:t>Weightage</w:t>
            </w:r>
          </w:p>
        </w:tc>
      </w:tr>
      <w:tr w:rsidR="000D1A50" w:rsidRPr="00093E46" w:rsidTr="00300587">
        <w:trPr>
          <w:trHeight w:val="526"/>
        </w:trPr>
        <w:tc>
          <w:tcPr>
            <w:tcW w:w="1008" w:type="dxa"/>
          </w:tcPr>
          <w:p w:rsidR="000D1A50" w:rsidRPr="000436C9" w:rsidRDefault="000D1A50" w:rsidP="00300587">
            <w:pPr>
              <w:jc w:val="center"/>
              <w:rPr>
                <w:b/>
                <w:bCs/>
                <w:color w:val="000000"/>
                <w:sz w:val="24"/>
                <w:szCs w:val="24"/>
              </w:rPr>
            </w:pPr>
            <w:r w:rsidRPr="000436C9">
              <w:rPr>
                <w:b/>
                <w:bCs/>
                <w:color w:val="000000"/>
                <w:sz w:val="24"/>
                <w:szCs w:val="24"/>
              </w:rPr>
              <w:t>6.4.1</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l</w:t>
            </w:r>
            <w:r w:rsidRPr="000436C9">
              <w:rPr>
                <w:b/>
                <w:bCs/>
                <w:color w:val="000000"/>
                <w:sz w:val="24"/>
                <w:szCs w:val="24"/>
              </w:rPr>
              <w:t>M</w:t>
            </w:r>
          </w:p>
          <w:p w:rsidR="000D1A50" w:rsidRPr="000436C9" w:rsidRDefault="000D1A50" w:rsidP="00300587">
            <w:pPr>
              <w:jc w:val="center"/>
              <w:rPr>
                <w:b/>
                <w:bCs/>
                <w:color w:val="000000"/>
                <w:sz w:val="24"/>
                <w:szCs w:val="24"/>
              </w:rPr>
            </w:pPr>
          </w:p>
        </w:tc>
        <w:tc>
          <w:tcPr>
            <w:tcW w:w="7920" w:type="dxa"/>
          </w:tcPr>
          <w:p w:rsidR="000D1A50" w:rsidRPr="000436C9" w:rsidRDefault="000D1A50" w:rsidP="00300587">
            <w:pPr>
              <w:rPr>
                <w:b/>
                <w:i/>
                <w:color w:val="000000"/>
                <w:sz w:val="24"/>
                <w:szCs w:val="24"/>
              </w:rPr>
            </w:pPr>
            <w:r w:rsidRPr="000436C9">
              <w:rPr>
                <w:b/>
                <w:i/>
                <w:color w:val="000000"/>
                <w:sz w:val="24"/>
                <w:szCs w:val="24"/>
              </w:rPr>
              <w:t>Institutional strategies for mobilisation of funds and the optimal utilisation of resources</w:t>
            </w:r>
          </w:p>
          <w:p w:rsidR="000D1A50" w:rsidRPr="000436C9" w:rsidRDefault="000D1A50" w:rsidP="00300587">
            <w:pPr>
              <w:rPr>
                <w:b/>
                <w:i/>
                <w:color w:val="000000"/>
                <w:sz w:val="24"/>
                <w:szCs w:val="24"/>
              </w:rPr>
            </w:pPr>
          </w:p>
          <w:p w:rsidR="000D1A50" w:rsidRPr="000436C9" w:rsidRDefault="000D1A50" w:rsidP="00300587">
            <w:pPr>
              <w:rPr>
                <w:color w:val="000000"/>
                <w:sz w:val="24"/>
                <w:szCs w:val="24"/>
              </w:rPr>
            </w:pPr>
            <w:r w:rsidRPr="000436C9">
              <w:rPr>
                <w:color w:val="000000"/>
                <w:sz w:val="24"/>
                <w:szCs w:val="24"/>
              </w:rPr>
              <w:t xml:space="preserve">Describe the resource mobilisation policy and procedures of the Institution within a maximum of 500 words </w:t>
            </w:r>
          </w:p>
          <w:p w:rsidR="000D1A50" w:rsidRPr="000436C9" w:rsidRDefault="000D1A50" w:rsidP="00300587">
            <w:pPr>
              <w:rPr>
                <w:b/>
                <w:color w:val="000000"/>
              </w:rPr>
            </w:pPr>
          </w:p>
          <w:p w:rsidR="000D1A50" w:rsidRPr="000436C9" w:rsidRDefault="000D1A50" w:rsidP="00300587">
            <w:pPr>
              <w:rPr>
                <w:b/>
                <w:color w:val="000000"/>
              </w:rPr>
            </w:pPr>
            <w:r w:rsidRPr="000436C9">
              <w:rPr>
                <w:b/>
                <w:color w:val="000000"/>
              </w:rPr>
              <w:t xml:space="preserve">File Description </w:t>
            </w:r>
          </w:p>
          <w:p w:rsidR="000D1A50" w:rsidRPr="000436C9" w:rsidRDefault="000D1A50" w:rsidP="000D1A50">
            <w:pPr>
              <w:numPr>
                <w:ilvl w:val="0"/>
                <w:numId w:val="167"/>
              </w:numPr>
              <w:rPr>
                <w:bCs/>
                <w:iCs/>
                <w:noProof/>
                <w:color w:val="000000"/>
                <w:sz w:val="24"/>
                <w:szCs w:val="24"/>
              </w:rPr>
            </w:pPr>
            <w:r w:rsidRPr="000436C9">
              <w:rPr>
                <w:color w:val="000000"/>
              </w:rPr>
              <w:t>Paste link for additional information</w:t>
            </w:r>
          </w:p>
          <w:p w:rsidR="000D1A50" w:rsidRDefault="000D1A50" w:rsidP="000D1A50">
            <w:pPr>
              <w:numPr>
                <w:ilvl w:val="0"/>
                <w:numId w:val="167"/>
              </w:numPr>
              <w:spacing w:line="276" w:lineRule="auto"/>
              <w:rPr>
                <w:color w:val="000000"/>
              </w:rPr>
            </w:pPr>
            <w:r w:rsidRPr="000436C9">
              <w:rPr>
                <w:color w:val="000000"/>
              </w:rPr>
              <w:lastRenderedPageBreak/>
              <w:t>Upload any additional information</w:t>
            </w:r>
          </w:p>
          <w:p w:rsidR="00164CBE" w:rsidRPr="000436C9" w:rsidRDefault="00164CBE" w:rsidP="00164CBE">
            <w:pPr>
              <w:spacing w:line="276" w:lineRule="auto"/>
              <w:ind w:left="720"/>
              <w:rPr>
                <w:color w:val="000000"/>
              </w:rPr>
            </w:pPr>
          </w:p>
        </w:tc>
        <w:tc>
          <w:tcPr>
            <w:tcW w:w="1440" w:type="dxa"/>
          </w:tcPr>
          <w:p w:rsidR="000D1A50" w:rsidRPr="000436C9" w:rsidRDefault="000D1A50" w:rsidP="00300587">
            <w:pPr>
              <w:jc w:val="center"/>
              <w:rPr>
                <w:bCs/>
                <w:color w:val="000000"/>
                <w:sz w:val="24"/>
                <w:szCs w:val="24"/>
              </w:rPr>
            </w:pPr>
            <w:r>
              <w:rPr>
                <w:bCs/>
                <w:color w:val="000000"/>
                <w:sz w:val="24"/>
                <w:szCs w:val="24"/>
              </w:rPr>
              <w:lastRenderedPageBreak/>
              <w:t>4</w:t>
            </w:r>
          </w:p>
        </w:tc>
      </w:tr>
      <w:tr w:rsidR="000D1A50" w:rsidRPr="00093E46" w:rsidTr="00300587">
        <w:trPr>
          <w:trHeight w:val="526"/>
        </w:trPr>
        <w:tc>
          <w:tcPr>
            <w:tcW w:w="1008" w:type="dxa"/>
          </w:tcPr>
          <w:p w:rsidR="000D1A50" w:rsidRPr="000436C9" w:rsidRDefault="000D1A50" w:rsidP="00300587">
            <w:pPr>
              <w:jc w:val="center"/>
              <w:rPr>
                <w:b/>
                <w:bCs/>
                <w:color w:val="000000"/>
                <w:sz w:val="24"/>
                <w:szCs w:val="24"/>
              </w:rPr>
            </w:pPr>
            <w:r w:rsidRPr="000436C9">
              <w:rPr>
                <w:b/>
                <w:bCs/>
                <w:color w:val="000000"/>
                <w:sz w:val="24"/>
                <w:szCs w:val="24"/>
              </w:rPr>
              <w:lastRenderedPageBreak/>
              <w:t>6.4.</w:t>
            </w:r>
            <w:r>
              <w:rPr>
                <w:b/>
                <w:bCs/>
                <w:color w:val="000000"/>
                <w:sz w:val="24"/>
                <w:szCs w:val="24"/>
              </w:rPr>
              <w:t>2</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n</w:t>
            </w:r>
            <w:r w:rsidRPr="000436C9">
              <w:rPr>
                <w:b/>
                <w:bCs/>
                <w:color w:val="000000"/>
                <w:sz w:val="24"/>
                <w:szCs w:val="24"/>
              </w:rPr>
              <w:t>M</w:t>
            </w:r>
          </w:p>
        </w:tc>
        <w:tc>
          <w:tcPr>
            <w:tcW w:w="7920" w:type="dxa"/>
          </w:tcPr>
          <w:p w:rsidR="000D1A50" w:rsidRPr="008C3B81" w:rsidRDefault="000D1A50" w:rsidP="00300587">
            <w:pPr>
              <w:rPr>
                <w:b/>
                <w:i/>
                <w:color w:val="000000"/>
                <w:sz w:val="24"/>
                <w:szCs w:val="24"/>
              </w:rPr>
            </w:pPr>
            <w:r w:rsidRPr="003B5D40">
              <w:rPr>
                <w:b/>
                <w:i/>
                <w:color w:val="000000"/>
                <w:sz w:val="24"/>
                <w:szCs w:val="24"/>
              </w:rPr>
              <w:t xml:space="preserve">Funds / Grants received from government bodies during the last five years </w:t>
            </w:r>
            <w:r>
              <w:rPr>
                <w:b/>
                <w:i/>
                <w:color w:val="000000"/>
                <w:sz w:val="24"/>
                <w:szCs w:val="24"/>
              </w:rPr>
              <w:t xml:space="preserve">for development and maintenance of infrastructure </w:t>
            </w:r>
            <w:r w:rsidRPr="003B5D40">
              <w:rPr>
                <w:b/>
                <w:i/>
                <w:color w:val="000000"/>
                <w:sz w:val="24"/>
                <w:szCs w:val="24"/>
              </w:rPr>
              <w:t>(</w:t>
            </w:r>
            <w:r>
              <w:rPr>
                <w:b/>
                <w:i/>
                <w:color w:val="000000"/>
                <w:sz w:val="24"/>
                <w:szCs w:val="24"/>
              </w:rPr>
              <w:t xml:space="preserve">not </w:t>
            </w:r>
            <w:r w:rsidRPr="003B5D40">
              <w:rPr>
                <w:b/>
                <w:i/>
                <w:color w:val="000000"/>
                <w:sz w:val="24"/>
                <w:szCs w:val="24"/>
              </w:rPr>
              <w:t xml:space="preserve">covered under Criteria III and V )     (INR in </w:t>
            </w:r>
            <w:r w:rsidRPr="003B5D40">
              <w:rPr>
                <w:b/>
                <w:i/>
                <w:sz w:val="24"/>
                <w:szCs w:val="24"/>
              </w:rPr>
              <w:t>Lakhs</w:t>
            </w:r>
            <w:r w:rsidRPr="003B5D40">
              <w:rPr>
                <w:b/>
                <w:i/>
                <w:color w:val="000000"/>
                <w:sz w:val="24"/>
                <w:szCs w:val="24"/>
              </w:rPr>
              <w:t>)</w:t>
            </w:r>
          </w:p>
          <w:p w:rsidR="000D1A50" w:rsidRPr="000436C9" w:rsidRDefault="000D1A50" w:rsidP="00300587">
            <w:pPr>
              <w:jc w:val="both"/>
              <w:rPr>
                <w:color w:val="000000"/>
                <w:sz w:val="24"/>
                <w:szCs w:val="24"/>
              </w:rPr>
            </w:pPr>
            <w:r w:rsidRPr="000436C9">
              <w:rPr>
                <w:color w:val="000000"/>
                <w:sz w:val="24"/>
                <w:szCs w:val="24"/>
              </w:rPr>
              <w:t>6.4.</w:t>
            </w:r>
            <w:r>
              <w:rPr>
                <w:color w:val="000000"/>
                <w:sz w:val="24"/>
                <w:szCs w:val="24"/>
              </w:rPr>
              <w:t>2</w:t>
            </w:r>
            <w:r w:rsidRPr="000436C9">
              <w:rPr>
                <w:color w:val="000000"/>
                <w:sz w:val="24"/>
                <w:szCs w:val="24"/>
              </w:rPr>
              <w:t>.1: Total Grants received from government bodies</w:t>
            </w:r>
            <w:r w:rsidRPr="006E7B4D">
              <w:rPr>
                <w:color w:val="000000"/>
                <w:sz w:val="24"/>
                <w:szCs w:val="24"/>
              </w:rPr>
              <w:t xml:space="preserve"> for development and maintenance of infrastructure (</w:t>
            </w:r>
            <w:r>
              <w:rPr>
                <w:color w:val="000000"/>
                <w:sz w:val="24"/>
                <w:szCs w:val="24"/>
              </w:rPr>
              <w:t>not</w:t>
            </w:r>
            <w:r w:rsidRPr="006E7B4D">
              <w:rPr>
                <w:color w:val="000000"/>
                <w:sz w:val="24"/>
                <w:szCs w:val="24"/>
              </w:rPr>
              <w:t xml:space="preserve"> covered under Criteria III and V) </w:t>
            </w:r>
            <w:r w:rsidRPr="000436C9">
              <w:rPr>
                <w:color w:val="000000"/>
                <w:sz w:val="24"/>
                <w:szCs w:val="24"/>
              </w:rPr>
              <w:t xml:space="preserve">year wise during the last five years (INR in </w:t>
            </w:r>
            <w:r w:rsidRPr="000436C9">
              <w:rPr>
                <w:b/>
                <w:i/>
                <w:color w:val="FF0000"/>
                <w:sz w:val="24"/>
                <w:szCs w:val="24"/>
              </w:rPr>
              <w:t xml:space="preserve"> </w:t>
            </w:r>
            <w:r w:rsidRPr="000436C9">
              <w:rPr>
                <w:b/>
                <w:i/>
                <w:sz w:val="24"/>
                <w:szCs w:val="24"/>
              </w:rPr>
              <w:t>Lakhs</w:t>
            </w:r>
            <w:r w:rsidRPr="000436C9">
              <w:rPr>
                <w:color w:val="000000"/>
                <w:sz w:val="24"/>
                <w:szCs w:val="24"/>
              </w:rPr>
              <w:t xml:space="preserve">) </w:t>
            </w:r>
          </w:p>
          <w:p w:rsidR="000D1A50" w:rsidRPr="000436C9" w:rsidRDefault="000D1A50" w:rsidP="00300587">
            <w:pPr>
              <w:jc w:val="both"/>
              <w:rPr>
                <w:color w:val="000000"/>
              </w:rPr>
            </w:pPr>
          </w:p>
          <w:tbl>
            <w:tblPr>
              <w:tblW w:w="6127"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37"/>
              <w:gridCol w:w="974"/>
              <w:gridCol w:w="780"/>
              <w:gridCol w:w="975"/>
              <w:gridCol w:w="1203"/>
              <w:gridCol w:w="758"/>
            </w:tblGrid>
            <w:tr w:rsidR="000D1A50" w:rsidRPr="000436C9" w:rsidTr="00300587">
              <w:trPr>
                <w:trHeight w:val="297"/>
              </w:trPr>
              <w:tc>
                <w:tcPr>
                  <w:tcW w:w="1437" w:type="dxa"/>
                </w:tcPr>
                <w:p w:rsidR="000D1A50" w:rsidRPr="000436C9" w:rsidRDefault="000D1A50" w:rsidP="00300587">
                  <w:pPr>
                    <w:framePr w:hSpace="180" w:wrap="around" w:vAnchor="text" w:hAnchor="margin" w:x="-342" w:y="145"/>
                    <w:rPr>
                      <w:b/>
                      <w:color w:val="000000"/>
                    </w:rPr>
                  </w:pPr>
                  <w:r w:rsidRPr="000436C9">
                    <w:rPr>
                      <w:b/>
                      <w:color w:val="000000"/>
                    </w:rPr>
                    <w:t>Year</w:t>
                  </w:r>
                </w:p>
              </w:tc>
              <w:tc>
                <w:tcPr>
                  <w:tcW w:w="974" w:type="dxa"/>
                </w:tcPr>
                <w:p w:rsidR="000D1A50" w:rsidRPr="000436C9" w:rsidRDefault="000D1A50" w:rsidP="00300587">
                  <w:pPr>
                    <w:framePr w:hSpace="180" w:wrap="around" w:vAnchor="text" w:hAnchor="margin" w:x="-342" w:y="145"/>
                    <w:rPr>
                      <w:color w:val="000000"/>
                    </w:rPr>
                  </w:pPr>
                </w:p>
              </w:tc>
              <w:tc>
                <w:tcPr>
                  <w:tcW w:w="780" w:type="dxa"/>
                </w:tcPr>
                <w:p w:rsidR="000D1A50" w:rsidRPr="000436C9" w:rsidRDefault="000D1A50" w:rsidP="00300587">
                  <w:pPr>
                    <w:framePr w:hSpace="180" w:wrap="around" w:vAnchor="text" w:hAnchor="margin" w:x="-342" w:y="145"/>
                    <w:rPr>
                      <w:color w:val="000000"/>
                    </w:rPr>
                  </w:pPr>
                </w:p>
              </w:tc>
              <w:tc>
                <w:tcPr>
                  <w:tcW w:w="975" w:type="dxa"/>
                </w:tcPr>
                <w:p w:rsidR="000D1A50" w:rsidRPr="000436C9" w:rsidRDefault="000D1A50" w:rsidP="00300587">
                  <w:pPr>
                    <w:framePr w:hSpace="180" w:wrap="around" w:vAnchor="text" w:hAnchor="margin" w:x="-342" w:y="145"/>
                    <w:rPr>
                      <w:color w:val="000000"/>
                    </w:rPr>
                  </w:pPr>
                </w:p>
              </w:tc>
              <w:tc>
                <w:tcPr>
                  <w:tcW w:w="1203" w:type="dxa"/>
                </w:tcPr>
                <w:p w:rsidR="000D1A50" w:rsidRPr="000436C9" w:rsidRDefault="000D1A50" w:rsidP="00300587">
                  <w:pPr>
                    <w:framePr w:hSpace="180" w:wrap="around" w:vAnchor="text" w:hAnchor="margin" w:x="-342" w:y="145"/>
                    <w:rPr>
                      <w:color w:val="000000"/>
                    </w:rPr>
                  </w:pPr>
                </w:p>
              </w:tc>
              <w:tc>
                <w:tcPr>
                  <w:tcW w:w="758" w:type="dxa"/>
                </w:tcPr>
                <w:p w:rsidR="000D1A50" w:rsidRPr="000436C9" w:rsidRDefault="000D1A50" w:rsidP="00300587">
                  <w:pPr>
                    <w:framePr w:hSpace="180" w:wrap="around" w:vAnchor="text" w:hAnchor="margin" w:x="-342" w:y="145"/>
                    <w:rPr>
                      <w:color w:val="000000"/>
                    </w:rPr>
                  </w:pPr>
                </w:p>
              </w:tc>
            </w:tr>
            <w:tr w:rsidR="000D1A50" w:rsidRPr="000436C9" w:rsidTr="00300587">
              <w:trPr>
                <w:trHeight w:val="297"/>
              </w:trPr>
              <w:tc>
                <w:tcPr>
                  <w:tcW w:w="1437" w:type="dxa"/>
                </w:tcPr>
                <w:p w:rsidR="000D1A50" w:rsidRPr="000436C9" w:rsidRDefault="000D1A50" w:rsidP="00300587">
                  <w:pPr>
                    <w:framePr w:hSpace="180" w:wrap="around" w:vAnchor="text" w:hAnchor="margin" w:x="-342" w:y="145"/>
                    <w:rPr>
                      <w:b/>
                      <w:color w:val="000000"/>
                    </w:rPr>
                  </w:pPr>
                  <w:r w:rsidRPr="000436C9">
                    <w:rPr>
                      <w:b/>
                      <w:color w:val="000000"/>
                    </w:rPr>
                    <w:t xml:space="preserve">INR in </w:t>
                  </w:r>
                  <w:r w:rsidRPr="000436C9">
                    <w:rPr>
                      <w:b/>
                      <w:i/>
                      <w:color w:val="FF0000"/>
                      <w:sz w:val="24"/>
                      <w:szCs w:val="24"/>
                    </w:rPr>
                    <w:t xml:space="preserve"> </w:t>
                  </w:r>
                  <w:r w:rsidRPr="000436C9">
                    <w:rPr>
                      <w:b/>
                      <w:i/>
                      <w:sz w:val="24"/>
                      <w:szCs w:val="24"/>
                    </w:rPr>
                    <w:t xml:space="preserve">Lakhs </w:t>
                  </w:r>
                </w:p>
              </w:tc>
              <w:tc>
                <w:tcPr>
                  <w:tcW w:w="974" w:type="dxa"/>
                </w:tcPr>
                <w:p w:rsidR="000D1A50" w:rsidRPr="000436C9" w:rsidRDefault="000D1A50" w:rsidP="00300587">
                  <w:pPr>
                    <w:framePr w:hSpace="180" w:wrap="around" w:vAnchor="text" w:hAnchor="margin" w:x="-342" w:y="145"/>
                    <w:rPr>
                      <w:color w:val="000000"/>
                    </w:rPr>
                  </w:pPr>
                </w:p>
              </w:tc>
              <w:tc>
                <w:tcPr>
                  <w:tcW w:w="780" w:type="dxa"/>
                </w:tcPr>
                <w:p w:rsidR="000D1A50" w:rsidRPr="000436C9" w:rsidRDefault="000D1A50" w:rsidP="00300587">
                  <w:pPr>
                    <w:framePr w:hSpace="180" w:wrap="around" w:vAnchor="text" w:hAnchor="margin" w:x="-342" w:y="145"/>
                    <w:rPr>
                      <w:color w:val="000000"/>
                    </w:rPr>
                  </w:pPr>
                </w:p>
              </w:tc>
              <w:tc>
                <w:tcPr>
                  <w:tcW w:w="975" w:type="dxa"/>
                </w:tcPr>
                <w:p w:rsidR="000D1A50" w:rsidRPr="000436C9" w:rsidRDefault="000D1A50" w:rsidP="00300587">
                  <w:pPr>
                    <w:framePr w:hSpace="180" w:wrap="around" w:vAnchor="text" w:hAnchor="margin" w:x="-342" w:y="145"/>
                    <w:rPr>
                      <w:color w:val="000000"/>
                    </w:rPr>
                  </w:pPr>
                </w:p>
              </w:tc>
              <w:tc>
                <w:tcPr>
                  <w:tcW w:w="1203" w:type="dxa"/>
                </w:tcPr>
                <w:p w:rsidR="000D1A50" w:rsidRPr="000436C9" w:rsidRDefault="000D1A50" w:rsidP="00300587">
                  <w:pPr>
                    <w:framePr w:hSpace="180" w:wrap="around" w:vAnchor="text" w:hAnchor="margin" w:x="-342" w:y="145"/>
                    <w:rPr>
                      <w:color w:val="000000"/>
                    </w:rPr>
                  </w:pPr>
                </w:p>
              </w:tc>
              <w:tc>
                <w:tcPr>
                  <w:tcW w:w="758" w:type="dxa"/>
                </w:tcPr>
                <w:p w:rsidR="000D1A50" w:rsidRPr="000436C9" w:rsidRDefault="000D1A50" w:rsidP="00300587">
                  <w:pPr>
                    <w:framePr w:hSpace="180" w:wrap="around" w:vAnchor="text" w:hAnchor="margin" w:x="-342" w:y="145"/>
                    <w:rPr>
                      <w:color w:val="000000"/>
                    </w:rPr>
                  </w:pPr>
                </w:p>
              </w:tc>
            </w:tr>
          </w:tbl>
          <w:p w:rsidR="000D1A50" w:rsidRPr="000436C9" w:rsidRDefault="000D1A50" w:rsidP="00300587">
            <w:pPr>
              <w:jc w:val="both"/>
              <w:rPr>
                <w:color w:val="000000"/>
              </w:rPr>
            </w:pPr>
          </w:p>
          <w:p w:rsidR="000D1A50" w:rsidRPr="000436C9" w:rsidRDefault="000D1A50" w:rsidP="00300587">
            <w:pPr>
              <w:rPr>
                <w:bCs/>
                <w:color w:val="000000"/>
                <w:sz w:val="24"/>
                <w:szCs w:val="24"/>
              </w:rPr>
            </w:pPr>
            <w:r w:rsidRPr="000436C9">
              <w:rPr>
                <w:bCs/>
                <w:color w:val="000000"/>
                <w:sz w:val="24"/>
                <w:szCs w:val="24"/>
              </w:rPr>
              <w:t>Data Requirement for last five years:</w:t>
            </w:r>
            <w:r w:rsidRPr="000436C9">
              <w:rPr>
                <w:bCs/>
                <w:color w:val="000000"/>
                <w:szCs w:val="24"/>
              </w:rPr>
              <w:t xml:space="preserve">(As per Data </w:t>
            </w:r>
            <w:r>
              <w:rPr>
                <w:bCs/>
                <w:color w:val="000000"/>
                <w:szCs w:val="24"/>
              </w:rPr>
              <w:t>Template</w:t>
            </w:r>
            <w:r w:rsidRPr="000436C9">
              <w:rPr>
                <w:bCs/>
                <w:color w:val="000000"/>
                <w:szCs w:val="24"/>
              </w:rPr>
              <w:t>)</w:t>
            </w:r>
          </w:p>
          <w:p w:rsidR="000D1A50" w:rsidRPr="000436C9" w:rsidRDefault="000D1A50" w:rsidP="000D1A50">
            <w:pPr>
              <w:numPr>
                <w:ilvl w:val="0"/>
                <w:numId w:val="41"/>
              </w:numPr>
              <w:contextualSpacing/>
              <w:rPr>
                <w:color w:val="000000"/>
                <w:sz w:val="24"/>
                <w:szCs w:val="24"/>
              </w:rPr>
            </w:pPr>
            <w:r w:rsidRPr="000436C9">
              <w:rPr>
                <w:color w:val="000000"/>
                <w:sz w:val="24"/>
                <w:szCs w:val="24"/>
              </w:rPr>
              <w:t xml:space="preserve">Name of the government funding agencies/ individuals </w:t>
            </w:r>
          </w:p>
          <w:p w:rsidR="000D1A50" w:rsidRPr="000436C9" w:rsidRDefault="000D1A50" w:rsidP="000D1A50">
            <w:pPr>
              <w:numPr>
                <w:ilvl w:val="0"/>
                <w:numId w:val="41"/>
              </w:numPr>
              <w:contextualSpacing/>
              <w:rPr>
                <w:bCs/>
                <w:color w:val="000000"/>
                <w:sz w:val="24"/>
                <w:szCs w:val="24"/>
              </w:rPr>
            </w:pPr>
            <w:r w:rsidRPr="000436C9">
              <w:rPr>
                <w:color w:val="000000"/>
                <w:sz w:val="24"/>
                <w:szCs w:val="24"/>
              </w:rPr>
              <w:t>Funds/ Grants received</w:t>
            </w:r>
            <w:r w:rsidRPr="000436C9">
              <w:rPr>
                <w:bCs/>
                <w:color w:val="000000"/>
                <w:sz w:val="24"/>
                <w:szCs w:val="24"/>
              </w:rPr>
              <w:t xml:space="preserve"> </w:t>
            </w:r>
          </w:p>
          <w:p w:rsidR="000D1A50" w:rsidRPr="000436C9" w:rsidRDefault="000D1A50" w:rsidP="00300587">
            <w:pPr>
              <w:rPr>
                <w:b/>
                <w:color w:val="000000"/>
              </w:rPr>
            </w:pPr>
          </w:p>
          <w:p w:rsidR="000D1A50" w:rsidRPr="000436C9" w:rsidRDefault="000D1A50" w:rsidP="00300587">
            <w:pPr>
              <w:rPr>
                <w:b/>
                <w:color w:val="000000"/>
              </w:rPr>
            </w:pPr>
            <w:r w:rsidRPr="000436C9">
              <w:rPr>
                <w:b/>
                <w:color w:val="000000"/>
              </w:rPr>
              <w:t xml:space="preserve">File Description (Upload) </w:t>
            </w:r>
          </w:p>
          <w:p w:rsidR="000D1A50" w:rsidRPr="000436C9" w:rsidRDefault="000D1A50" w:rsidP="000D1A50">
            <w:pPr>
              <w:numPr>
                <w:ilvl w:val="0"/>
                <w:numId w:val="187"/>
              </w:numPr>
              <w:spacing w:line="276" w:lineRule="auto"/>
              <w:rPr>
                <w:color w:val="000000"/>
              </w:rPr>
            </w:pPr>
            <w:r w:rsidRPr="000436C9">
              <w:rPr>
                <w:color w:val="000000"/>
              </w:rPr>
              <w:t>Annual statements of accounts</w:t>
            </w:r>
          </w:p>
          <w:p w:rsidR="000D1A50" w:rsidRDefault="000D1A50" w:rsidP="000D1A50">
            <w:pPr>
              <w:numPr>
                <w:ilvl w:val="0"/>
                <w:numId w:val="187"/>
              </w:numPr>
              <w:spacing w:line="276" w:lineRule="auto"/>
              <w:rPr>
                <w:color w:val="000000"/>
              </w:rPr>
            </w:pPr>
            <w:r w:rsidRPr="000436C9">
              <w:rPr>
                <w:color w:val="000000"/>
              </w:rPr>
              <w:t>Any additional information</w:t>
            </w:r>
          </w:p>
          <w:p w:rsidR="000D1A50" w:rsidRPr="00BD6AA7" w:rsidRDefault="000D1A50" w:rsidP="000D1A50">
            <w:pPr>
              <w:numPr>
                <w:ilvl w:val="0"/>
                <w:numId w:val="187"/>
              </w:numPr>
              <w:spacing w:line="276" w:lineRule="auto"/>
              <w:rPr>
                <w:color w:val="000000"/>
              </w:rPr>
            </w:pPr>
            <w:r w:rsidRPr="00BD6AA7">
              <w:rPr>
                <w:color w:val="000000"/>
              </w:rPr>
              <w:t>Details of Funds / Grants received from government bodies during the last five years (Data Template)</w:t>
            </w:r>
          </w:p>
        </w:tc>
        <w:tc>
          <w:tcPr>
            <w:tcW w:w="1440" w:type="dxa"/>
          </w:tcPr>
          <w:p w:rsidR="000D1A50" w:rsidRPr="000436C9" w:rsidRDefault="000D1A50" w:rsidP="00300587">
            <w:pPr>
              <w:jc w:val="center"/>
              <w:rPr>
                <w:b/>
                <w:bCs/>
                <w:color w:val="000000"/>
                <w:sz w:val="24"/>
                <w:szCs w:val="24"/>
              </w:rPr>
            </w:pPr>
            <w:r>
              <w:rPr>
                <w:b/>
                <w:bCs/>
                <w:color w:val="000000"/>
                <w:sz w:val="24"/>
                <w:szCs w:val="24"/>
              </w:rPr>
              <w:t>8</w:t>
            </w:r>
          </w:p>
        </w:tc>
      </w:tr>
      <w:tr w:rsidR="000D1A50" w:rsidRPr="00093E46" w:rsidTr="00300587">
        <w:trPr>
          <w:trHeight w:val="526"/>
        </w:trPr>
        <w:tc>
          <w:tcPr>
            <w:tcW w:w="1008" w:type="dxa"/>
          </w:tcPr>
          <w:p w:rsidR="000D1A50" w:rsidRPr="000436C9" w:rsidRDefault="000D1A50" w:rsidP="00300587">
            <w:pPr>
              <w:jc w:val="center"/>
              <w:rPr>
                <w:b/>
                <w:bCs/>
                <w:color w:val="000000"/>
                <w:sz w:val="24"/>
                <w:szCs w:val="24"/>
              </w:rPr>
            </w:pPr>
            <w:r w:rsidRPr="000436C9">
              <w:rPr>
                <w:b/>
                <w:bCs/>
                <w:color w:val="000000"/>
                <w:sz w:val="24"/>
                <w:szCs w:val="24"/>
              </w:rPr>
              <w:t>6.4.3</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n</w:t>
            </w:r>
            <w:r w:rsidRPr="000436C9">
              <w:rPr>
                <w:b/>
                <w:bCs/>
                <w:color w:val="000000"/>
                <w:sz w:val="24"/>
                <w:szCs w:val="24"/>
              </w:rPr>
              <w:t>M</w:t>
            </w:r>
          </w:p>
        </w:tc>
        <w:tc>
          <w:tcPr>
            <w:tcW w:w="7920" w:type="dxa"/>
          </w:tcPr>
          <w:p w:rsidR="000D1A50" w:rsidRPr="008C3B81" w:rsidRDefault="000D1A50" w:rsidP="00300587">
            <w:pPr>
              <w:rPr>
                <w:b/>
                <w:i/>
                <w:color w:val="000000"/>
                <w:sz w:val="24"/>
                <w:szCs w:val="24"/>
              </w:rPr>
            </w:pPr>
            <w:r w:rsidRPr="008C3B81">
              <w:rPr>
                <w:b/>
                <w:i/>
                <w:color w:val="000000"/>
                <w:sz w:val="24"/>
                <w:szCs w:val="24"/>
              </w:rPr>
              <w:t xml:space="preserve">Funds / Grants received from non-government bodies, individuals, philanthropists during the last five </w:t>
            </w:r>
            <w:r w:rsidRPr="003B5D40">
              <w:rPr>
                <w:b/>
                <w:i/>
                <w:color w:val="000000"/>
                <w:sz w:val="24"/>
                <w:szCs w:val="24"/>
              </w:rPr>
              <w:t xml:space="preserve"> years </w:t>
            </w:r>
            <w:r>
              <w:rPr>
                <w:b/>
                <w:i/>
                <w:color w:val="000000"/>
                <w:sz w:val="24"/>
                <w:szCs w:val="24"/>
              </w:rPr>
              <w:t xml:space="preserve">for development and maintenance of infrastructure </w:t>
            </w:r>
            <w:r w:rsidRPr="003B5D40">
              <w:rPr>
                <w:b/>
                <w:i/>
                <w:color w:val="000000"/>
                <w:sz w:val="24"/>
                <w:szCs w:val="24"/>
              </w:rPr>
              <w:t>(</w:t>
            </w:r>
            <w:r>
              <w:rPr>
                <w:b/>
                <w:i/>
                <w:color w:val="000000"/>
                <w:sz w:val="24"/>
                <w:szCs w:val="24"/>
              </w:rPr>
              <w:t>not</w:t>
            </w:r>
            <w:r w:rsidRPr="003B5D40">
              <w:rPr>
                <w:b/>
                <w:i/>
                <w:color w:val="000000"/>
                <w:sz w:val="24"/>
                <w:szCs w:val="24"/>
              </w:rPr>
              <w:t xml:space="preserve"> covered under Criteria III and V )     (INR in </w:t>
            </w:r>
            <w:r w:rsidRPr="003B5D40">
              <w:rPr>
                <w:b/>
                <w:i/>
                <w:sz w:val="24"/>
                <w:szCs w:val="24"/>
              </w:rPr>
              <w:t>Lakhs</w:t>
            </w:r>
            <w:r w:rsidRPr="003B5D40">
              <w:rPr>
                <w:b/>
                <w:i/>
                <w:color w:val="000000"/>
                <w:sz w:val="24"/>
                <w:szCs w:val="24"/>
              </w:rPr>
              <w:t>)</w:t>
            </w:r>
          </w:p>
          <w:p w:rsidR="000D1A50" w:rsidRPr="000436C9" w:rsidRDefault="000D1A50" w:rsidP="00300587">
            <w:pPr>
              <w:rPr>
                <w:b/>
                <w:i/>
                <w:color w:val="000000"/>
                <w:sz w:val="24"/>
                <w:szCs w:val="24"/>
              </w:rPr>
            </w:pPr>
          </w:p>
          <w:p w:rsidR="000D1A50" w:rsidRPr="000436C9" w:rsidRDefault="000D1A50" w:rsidP="00300587">
            <w:pPr>
              <w:jc w:val="both"/>
              <w:rPr>
                <w:color w:val="000000"/>
                <w:sz w:val="24"/>
                <w:szCs w:val="24"/>
              </w:rPr>
            </w:pPr>
            <w:r w:rsidRPr="000436C9">
              <w:rPr>
                <w:color w:val="000000"/>
                <w:sz w:val="24"/>
                <w:szCs w:val="24"/>
              </w:rPr>
              <w:t xml:space="preserve">6.4.3.1: Total Grants received from non-government bodies, individuals, philanthropers year wise during the last five years (INR in </w:t>
            </w:r>
            <w:r w:rsidRPr="000436C9">
              <w:rPr>
                <w:b/>
                <w:i/>
                <w:color w:val="FF0000"/>
                <w:sz w:val="24"/>
                <w:szCs w:val="24"/>
              </w:rPr>
              <w:t xml:space="preserve"> </w:t>
            </w:r>
            <w:r w:rsidRPr="000436C9">
              <w:rPr>
                <w:b/>
                <w:i/>
                <w:sz w:val="24"/>
                <w:szCs w:val="24"/>
              </w:rPr>
              <w:t>Lakhs</w:t>
            </w:r>
            <w:r w:rsidRPr="000436C9">
              <w:rPr>
                <w:color w:val="000000"/>
                <w:sz w:val="24"/>
                <w:szCs w:val="24"/>
              </w:rPr>
              <w:t xml:space="preserve">) </w:t>
            </w:r>
          </w:p>
          <w:p w:rsidR="000D1A50" w:rsidRPr="000436C9" w:rsidRDefault="000D1A50" w:rsidP="00300587">
            <w:pPr>
              <w:jc w:val="both"/>
              <w:rPr>
                <w:color w:val="000000"/>
              </w:rPr>
            </w:pPr>
          </w:p>
          <w:tbl>
            <w:tblPr>
              <w:tblW w:w="6127"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37"/>
              <w:gridCol w:w="974"/>
              <w:gridCol w:w="780"/>
              <w:gridCol w:w="975"/>
              <w:gridCol w:w="1203"/>
              <w:gridCol w:w="758"/>
            </w:tblGrid>
            <w:tr w:rsidR="000D1A50" w:rsidRPr="000436C9" w:rsidTr="00300587">
              <w:trPr>
                <w:trHeight w:val="297"/>
              </w:trPr>
              <w:tc>
                <w:tcPr>
                  <w:tcW w:w="1437" w:type="dxa"/>
                </w:tcPr>
                <w:p w:rsidR="000D1A50" w:rsidRPr="000436C9" w:rsidRDefault="000D1A50" w:rsidP="00300587">
                  <w:pPr>
                    <w:framePr w:hSpace="180" w:wrap="around" w:vAnchor="text" w:hAnchor="margin" w:x="-342" w:y="145"/>
                    <w:rPr>
                      <w:b/>
                      <w:color w:val="000000"/>
                    </w:rPr>
                  </w:pPr>
                  <w:r w:rsidRPr="000436C9">
                    <w:rPr>
                      <w:b/>
                      <w:color w:val="000000"/>
                    </w:rPr>
                    <w:t>Year</w:t>
                  </w:r>
                </w:p>
              </w:tc>
              <w:tc>
                <w:tcPr>
                  <w:tcW w:w="974" w:type="dxa"/>
                </w:tcPr>
                <w:p w:rsidR="000D1A50" w:rsidRPr="000436C9" w:rsidRDefault="000D1A50" w:rsidP="00300587">
                  <w:pPr>
                    <w:framePr w:hSpace="180" w:wrap="around" w:vAnchor="text" w:hAnchor="margin" w:x="-342" w:y="145"/>
                    <w:rPr>
                      <w:color w:val="000000"/>
                    </w:rPr>
                  </w:pPr>
                </w:p>
              </w:tc>
              <w:tc>
                <w:tcPr>
                  <w:tcW w:w="780" w:type="dxa"/>
                </w:tcPr>
                <w:p w:rsidR="000D1A50" w:rsidRPr="000436C9" w:rsidRDefault="000D1A50" w:rsidP="00300587">
                  <w:pPr>
                    <w:framePr w:hSpace="180" w:wrap="around" w:vAnchor="text" w:hAnchor="margin" w:x="-342" w:y="145"/>
                    <w:rPr>
                      <w:color w:val="000000"/>
                    </w:rPr>
                  </w:pPr>
                </w:p>
              </w:tc>
              <w:tc>
                <w:tcPr>
                  <w:tcW w:w="975" w:type="dxa"/>
                </w:tcPr>
                <w:p w:rsidR="000D1A50" w:rsidRPr="000436C9" w:rsidRDefault="000D1A50" w:rsidP="00300587">
                  <w:pPr>
                    <w:framePr w:hSpace="180" w:wrap="around" w:vAnchor="text" w:hAnchor="margin" w:x="-342" w:y="145"/>
                    <w:rPr>
                      <w:color w:val="000000"/>
                    </w:rPr>
                  </w:pPr>
                </w:p>
              </w:tc>
              <w:tc>
                <w:tcPr>
                  <w:tcW w:w="1203" w:type="dxa"/>
                </w:tcPr>
                <w:p w:rsidR="000D1A50" w:rsidRPr="000436C9" w:rsidRDefault="000D1A50" w:rsidP="00300587">
                  <w:pPr>
                    <w:framePr w:hSpace="180" w:wrap="around" w:vAnchor="text" w:hAnchor="margin" w:x="-342" w:y="145"/>
                    <w:rPr>
                      <w:color w:val="000000"/>
                    </w:rPr>
                  </w:pPr>
                </w:p>
              </w:tc>
              <w:tc>
                <w:tcPr>
                  <w:tcW w:w="758" w:type="dxa"/>
                </w:tcPr>
                <w:p w:rsidR="000D1A50" w:rsidRPr="000436C9" w:rsidRDefault="000D1A50" w:rsidP="00300587">
                  <w:pPr>
                    <w:framePr w:hSpace="180" w:wrap="around" w:vAnchor="text" w:hAnchor="margin" w:x="-342" w:y="145"/>
                    <w:rPr>
                      <w:color w:val="000000"/>
                    </w:rPr>
                  </w:pPr>
                </w:p>
              </w:tc>
            </w:tr>
            <w:tr w:rsidR="000D1A50" w:rsidRPr="000436C9" w:rsidTr="00300587">
              <w:trPr>
                <w:trHeight w:val="297"/>
              </w:trPr>
              <w:tc>
                <w:tcPr>
                  <w:tcW w:w="1437" w:type="dxa"/>
                </w:tcPr>
                <w:p w:rsidR="000D1A50" w:rsidRPr="000436C9" w:rsidRDefault="000D1A50" w:rsidP="00300587">
                  <w:pPr>
                    <w:framePr w:hSpace="180" w:wrap="around" w:vAnchor="text" w:hAnchor="margin" w:x="-342" w:y="145"/>
                    <w:rPr>
                      <w:b/>
                      <w:color w:val="000000"/>
                    </w:rPr>
                  </w:pPr>
                  <w:r w:rsidRPr="000436C9">
                    <w:rPr>
                      <w:b/>
                      <w:color w:val="000000"/>
                    </w:rPr>
                    <w:t xml:space="preserve">INR in </w:t>
                  </w:r>
                  <w:r w:rsidRPr="000436C9">
                    <w:rPr>
                      <w:b/>
                      <w:i/>
                      <w:color w:val="FF0000"/>
                      <w:sz w:val="24"/>
                      <w:szCs w:val="24"/>
                    </w:rPr>
                    <w:t xml:space="preserve"> </w:t>
                  </w:r>
                  <w:r w:rsidRPr="000436C9">
                    <w:rPr>
                      <w:b/>
                      <w:i/>
                      <w:sz w:val="24"/>
                      <w:szCs w:val="24"/>
                    </w:rPr>
                    <w:t xml:space="preserve">Lakhs </w:t>
                  </w:r>
                </w:p>
              </w:tc>
              <w:tc>
                <w:tcPr>
                  <w:tcW w:w="974" w:type="dxa"/>
                </w:tcPr>
                <w:p w:rsidR="000D1A50" w:rsidRPr="000436C9" w:rsidRDefault="000D1A50" w:rsidP="00300587">
                  <w:pPr>
                    <w:framePr w:hSpace="180" w:wrap="around" w:vAnchor="text" w:hAnchor="margin" w:x="-342" w:y="145"/>
                    <w:rPr>
                      <w:color w:val="000000"/>
                    </w:rPr>
                  </w:pPr>
                </w:p>
              </w:tc>
              <w:tc>
                <w:tcPr>
                  <w:tcW w:w="780" w:type="dxa"/>
                </w:tcPr>
                <w:p w:rsidR="000D1A50" w:rsidRPr="000436C9" w:rsidRDefault="000D1A50" w:rsidP="00300587">
                  <w:pPr>
                    <w:framePr w:hSpace="180" w:wrap="around" w:vAnchor="text" w:hAnchor="margin" w:x="-342" w:y="145"/>
                    <w:rPr>
                      <w:color w:val="000000"/>
                    </w:rPr>
                  </w:pPr>
                </w:p>
              </w:tc>
              <w:tc>
                <w:tcPr>
                  <w:tcW w:w="975" w:type="dxa"/>
                </w:tcPr>
                <w:p w:rsidR="000D1A50" w:rsidRPr="000436C9" w:rsidRDefault="000D1A50" w:rsidP="00300587">
                  <w:pPr>
                    <w:framePr w:hSpace="180" w:wrap="around" w:vAnchor="text" w:hAnchor="margin" w:x="-342" w:y="145"/>
                    <w:rPr>
                      <w:color w:val="000000"/>
                    </w:rPr>
                  </w:pPr>
                </w:p>
              </w:tc>
              <w:tc>
                <w:tcPr>
                  <w:tcW w:w="1203" w:type="dxa"/>
                </w:tcPr>
                <w:p w:rsidR="000D1A50" w:rsidRPr="000436C9" w:rsidRDefault="000D1A50" w:rsidP="00300587">
                  <w:pPr>
                    <w:framePr w:hSpace="180" w:wrap="around" w:vAnchor="text" w:hAnchor="margin" w:x="-342" w:y="145"/>
                    <w:rPr>
                      <w:color w:val="000000"/>
                    </w:rPr>
                  </w:pPr>
                </w:p>
              </w:tc>
              <w:tc>
                <w:tcPr>
                  <w:tcW w:w="758" w:type="dxa"/>
                </w:tcPr>
                <w:p w:rsidR="000D1A50" w:rsidRPr="000436C9" w:rsidRDefault="000D1A50" w:rsidP="00300587">
                  <w:pPr>
                    <w:framePr w:hSpace="180" w:wrap="around" w:vAnchor="text" w:hAnchor="margin" w:x="-342" w:y="145"/>
                    <w:rPr>
                      <w:color w:val="000000"/>
                    </w:rPr>
                  </w:pPr>
                </w:p>
              </w:tc>
            </w:tr>
          </w:tbl>
          <w:p w:rsidR="000D1A50" w:rsidRPr="000436C9" w:rsidRDefault="000D1A50" w:rsidP="00300587">
            <w:pPr>
              <w:jc w:val="both"/>
              <w:rPr>
                <w:color w:val="000000"/>
              </w:rPr>
            </w:pPr>
          </w:p>
          <w:p w:rsidR="000D1A50" w:rsidRPr="000436C9" w:rsidRDefault="000D1A50" w:rsidP="00300587">
            <w:pPr>
              <w:rPr>
                <w:bCs/>
                <w:color w:val="000000"/>
                <w:sz w:val="24"/>
                <w:szCs w:val="24"/>
              </w:rPr>
            </w:pPr>
            <w:r w:rsidRPr="000436C9">
              <w:rPr>
                <w:bCs/>
                <w:color w:val="000000"/>
                <w:sz w:val="24"/>
                <w:szCs w:val="24"/>
              </w:rPr>
              <w:t>Data Requirement for last five years:</w:t>
            </w:r>
            <w:r w:rsidRPr="000436C9">
              <w:rPr>
                <w:bCs/>
                <w:color w:val="000000"/>
                <w:szCs w:val="24"/>
              </w:rPr>
              <w:t xml:space="preserve">(As per </w:t>
            </w:r>
            <w:r>
              <w:rPr>
                <w:bCs/>
                <w:color w:val="000000"/>
                <w:szCs w:val="24"/>
              </w:rPr>
              <w:t>Data Template</w:t>
            </w:r>
            <w:r w:rsidRPr="000436C9">
              <w:rPr>
                <w:bCs/>
                <w:color w:val="000000"/>
                <w:szCs w:val="24"/>
              </w:rPr>
              <w:t>)</w:t>
            </w:r>
          </w:p>
          <w:p w:rsidR="000D1A50" w:rsidRPr="000436C9" w:rsidRDefault="000D1A50" w:rsidP="000D1A50">
            <w:pPr>
              <w:numPr>
                <w:ilvl w:val="0"/>
                <w:numId w:val="41"/>
              </w:numPr>
              <w:contextualSpacing/>
              <w:rPr>
                <w:color w:val="000000"/>
                <w:sz w:val="24"/>
                <w:szCs w:val="24"/>
              </w:rPr>
            </w:pPr>
            <w:r w:rsidRPr="000436C9">
              <w:rPr>
                <w:color w:val="000000"/>
                <w:sz w:val="24"/>
                <w:szCs w:val="24"/>
              </w:rPr>
              <w:t xml:space="preserve">Name of the non government funding agencies/ individuals </w:t>
            </w:r>
          </w:p>
          <w:p w:rsidR="000D1A50" w:rsidRPr="000436C9" w:rsidRDefault="000D1A50" w:rsidP="000D1A50">
            <w:pPr>
              <w:numPr>
                <w:ilvl w:val="0"/>
                <w:numId w:val="41"/>
              </w:numPr>
              <w:contextualSpacing/>
              <w:rPr>
                <w:bCs/>
                <w:color w:val="000000"/>
                <w:sz w:val="24"/>
                <w:szCs w:val="24"/>
              </w:rPr>
            </w:pPr>
            <w:r w:rsidRPr="000436C9">
              <w:rPr>
                <w:color w:val="000000"/>
                <w:sz w:val="24"/>
                <w:szCs w:val="24"/>
              </w:rPr>
              <w:t>Funds/ Grants received</w:t>
            </w:r>
            <w:r w:rsidRPr="000436C9">
              <w:rPr>
                <w:bCs/>
                <w:color w:val="000000"/>
                <w:sz w:val="24"/>
                <w:szCs w:val="24"/>
              </w:rPr>
              <w:t xml:space="preserve"> </w:t>
            </w:r>
          </w:p>
          <w:p w:rsidR="000D1A50" w:rsidRPr="000436C9" w:rsidRDefault="000D1A50" w:rsidP="00300587">
            <w:pPr>
              <w:rPr>
                <w:b/>
                <w:color w:val="000000"/>
              </w:rPr>
            </w:pPr>
          </w:p>
          <w:p w:rsidR="000D1A50" w:rsidRPr="000436C9" w:rsidRDefault="000D1A50" w:rsidP="00300587">
            <w:pPr>
              <w:rPr>
                <w:b/>
                <w:color w:val="000000"/>
              </w:rPr>
            </w:pPr>
            <w:r w:rsidRPr="000436C9">
              <w:rPr>
                <w:b/>
                <w:color w:val="000000"/>
              </w:rPr>
              <w:t xml:space="preserve">File Description (Upload) </w:t>
            </w:r>
          </w:p>
          <w:p w:rsidR="000D1A50" w:rsidRPr="000436C9" w:rsidRDefault="000D1A50" w:rsidP="000D1A50">
            <w:pPr>
              <w:numPr>
                <w:ilvl w:val="0"/>
                <w:numId w:val="187"/>
              </w:numPr>
              <w:spacing w:line="276" w:lineRule="auto"/>
              <w:rPr>
                <w:color w:val="000000"/>
              </w:rPr>
            </w:pPr>
            <w:r w:rsidRPr="000436C9">
              <w:rPr>
                <w:color w:val="000000"/>
              </w:rPr>
              <w:t>Annual statements of accounts</w:t>
            </w:r>
          </w:p>
          <w:p w:rsidR="000D1A50" w:rsidRPr="000436C9" w:rsidRDefault="000D1A50" w:rsidP="000D1A50">
            <w:pPr>
              <w:numPr>
                <w:ilvl w:val="0"/>
                <w:numId w:val="187"/>
              </w:numPr>
              <w:spacing w:line="276" w:lineRule="auto"/>
              <w:rPr>
                <w:color w:val="000000"/>
              </w:rPr>
            </w:pPr>
            <w:r w:rsidRPr="000436C9">
              <w:rPr>
                <w:color w:val="000000"/>
              </w:rPr>
              <w:t>Any additional information</w:t>
            </w:r>
          </w:p>
          <w:p w:rsidR="000D1A50" w:rsidRPr="000436C9" w:rsidRDefault="000D1A50" w:rsidP="000D1A50">
            <w:pPr>
              <w:numPr>
                <w:ilvl w:val="0"/>
                <w:numId w:val="187"/>
              </w:numPr>
              <w:spacing w:line="276" w:lineRule="auto"/>
              <w:rPr>
                <w:b/>
                <w:bCs/>
                <w:color w:val="000000"/>
                <w:spacing w:val="13"/>
                <w:sz w:val="24"/>
                <w:szCs w:val="24"/>
              </w:rPr>
            </w:pPr>
            <w:r w:rsidRPr="000436C9">
              <w:rPr>
                <w:color w:val="000000"/>
              </w:rPr>
              <w:t>Details of Funds / Grants received from non-government bodies during the last five years (Data Template</w:t>
            </w:r>
            <w:r w:rsidR="00AF604F">
              <w:rPr>
                <w:color w:val="000000"/>
              </w:rPr>
              <w:t xml:space="preserve"> as of 6.4.2</w:t>
            </w:r>
            <w:r w:rsidRPr="000436C9">
              <w:rPr>
                <w:color w:val="000000"/>
              </w:rPr>
              <w:t>)</w:t>
            </w:r>
            <w:r w:rsidRPr="000436C9">
              <w:rPr>
                <w:color w:val="000000"/>
                <w:shd w:val="clear" w:color="auto" w:fill="E6F7FF"/>
              </w:rPr>
              <w:t xml:space="preserve"> </w:t>
            </w:r>
          </w:p>
        </w:tc>
        <w:tc>
          <w:tcPr>
            <w:tcW w:w="1440" w:type="dxa"/>
          </w:tcPr>
          <w:p w:rsidR="000D1A50" w:rsidRPr="00B67147" w:rsidRDefault="000D1A50" w:rsidP="00300587">
            <w:pPr>
              <w:jc w:val="center"/>
              <w:rPr>
                <w:b/>
                <w:color w:val="000000"/>
                <w:sz w:val="24"/>
                <w:szCs w:val="24"/>
              </w:rPr>
            </w:pPr>
            <w:r w:rsidRPr="00B67147">
              <w:rPr>
                <w:b/>
                <w:color w:val="000000"/>
                <w:sz w:val="24"/>
                <w:szCs w:val="24"/>
              </w:rPr>
              <w:t>6</w:t>
            </w:r>
          </w:p>
        </w:tc>
      </w:tr>
      <w:tr w:rsidR="000D1A50" w:rsidRPr="00093E46" w:rsidTr="00300587">
        <w:trPr>
          <w:trHeight w:val="1158"/>
        </w:trPr>
        <w:tc>
          <w:tcPr>
            <w:tcW w:w="1008" w:type="dxa"/>
          </w:tcPr>
          <w:p w:rsidR="000D1A50" w:rsidRPr="000436C9" w:rsidRDefault="000D1A50" w:rsidP="00300587">
            <w:pPr>
              <w:jc w:val="center"/>
              <w:rPr>
                <w:b/>
                <w:bCs/>
                <w:color w:val="000000"/>
                <w:sz w:val="24"/>
                <w:szCs w:val="24"/>
              </w:rPr>
            </w:pPr>
            <w:r w:rsidRPr="000436C9">
              <w:rPr>
                <w:b/>
                <w:bCs/>
                <w:color w:val="000000"/>
                <w:sz w:val="24"/>
                <w:szCs w:val="24"/>
              </w:rPr>
              <w:t>6.4.4</w:t>
            </w:r>
          </w:p>
          <w:p w:rsidR="000D1A50" w:rsidRPr="000436C9" w:rsidRDefault="000D1A50" w:rsidP="00300587">
            <w:pPr>
              <w:jc w:val="center"/>
              <w:rPr>
                <w:b/>
                <w:bCs/>
                <w:color w:val="000000"/>
                <w:sz w:val="24"/>
                <w:szCs w:val="24"/>
              </w:rPr>
            </w:pPr>
          </w:p>
          <w:p w:rsidR="000D1A50" w:rsidRPr="000436C9" w:rsidRDefault="000D1A50" w:rsidP="00300587">
            <w:pPr>
              <w:jc w:val="center"/>
              <w:rPr>
                <w:b/>
                <w:bCs/>
                <w:color w:val="000000"/>
                <w:sz w:val="24"/>
                <w:szCs w:val="24"/>
              </w:rPr>
            </w:pPr>
            <w:r w:rsidRPr="000436C9">
              <w:rPr>
                <w:b/>
                <w:bCs/>
                <w:color w:val="000000"/>
                <w:sz w:val="24"/>
                <w:szCs w:val="24"/>
              </w:rPr>
              <w:t>Q</w:t>
            </w:r>
            <w:r w:rsidRPr="000436C9">
              <w:rPr>
                <w:b/>
                <w:bCs/>
                <w:color w:val="000000"/>
                <w:sz w:val="24"/>
                <w:szCs w:val="24"/>
                <w:vertAlign w:val="subscript"/>
              </w:rPr>
              <w:t>l</w:t>
            </w:r>
            <w:r w:rsidRPr="000436C9">
              <w:rPr>
                <w:b/>
                <w:bCs/>
                <w:color w:val="000000"/>
                <w:sz w:val="24"/>
                <w:szCs w:val="24"/>
              </w:rPr>
              <w:t>M</w:t>
            </w:r>
          </w:p>
        </w:tc>
        <w:tc>
          <w:tcPr>
            <w:tcW w:w="7920" w:type="dxa"/>
          </w:tcPr>
          <w:p w:rsidR="000D1A50" w:rsidRPr="000436C9" w:rsidRDefault="000D1A50" w:rsidP="00300587">
            <w:pPr>
              <w:rPr>
                <w:b/>
                <w:i/>
                <w:color w:val="000000"/>
                <w:sz w:val="24"/>
                <w:szCs w:val="24"/>
              </w:rPr>
            </w:pPr>
            <w:r w:rsidRPr="000436C9">
              <w:rPr>
                <w:b/>
                <w:i/>
                <w:color w:val="000000"/>
                <w:sz w:val="24"/>
                <w:szCs w:val="24"/>
              </w:rPr>
              <w:t>Institution</w:t>
            </w:r>
            <w:r w:rsidRPr="000436C9">
              <w:rPr>
                <w:b/>
                <w:i/>
                <w:color w:val="000000"/>
                <w:spacing w:val="-15"/>
                <w:sz w:val="24"/>
                <w:szCs w:val="24"/>
              </w:rPr>
              <w:t xml:space="preserve"> </w:t>
            </w:r>
            <w:r w:rsidRPr="000436C9">
              <w:rPr>
                <w:b/>
                <w:i/>
                <w:color w:val="000000"/>
                <w:sz w:val="24"/>
                <w:szCs w:val="24"/>
              </w:rPr>
              <w:t>conducts internal</w:t>
            </w:r>
            <w:r w:rsidRPr="000436C9">
              <w:rPr>
                <w:b/>
                <w:i/>
                <w:color w:val="000000"/>
                <w:spacing w:val="-15"/>
                <w:sz w:val="24"/>
                <w:szCs w:val="24"/>
              </w:rPr>
              <w:t xml:space="preserve"> </w:t>
            </w:r>
            <w:r w:rsidRPr="000436C9">
              <w:rPr>
                <w:b/>
                <w:i/>
                <w:color w:val="000000"/>
                <w:sz w:val="24"/>
                <w:szCs w:val="24"/>
              </w:rPr>
              <w:t>and</w:t>
            </w:r>
            <w:r w:rsidRPr="000436C9">
              <w:rPr>
                <w:b/>
                <w:i/>
                <w:color w:val="000000"/>
                <w:spacing w:val="-15"/>
                <w:sz w:val="24"/>
                <w:szCs w:val="24"/>
              </w:rPr>
              <w:t xml:space="preserve"> </w:t>
            </w:r>
            <w:r w:rsidRPr="000436C9">
              <w:rPr>
                <w:b/>
                <w:i/>
                <w:color w:val="000000"/>
                <w:sz w:val="24"/>
                <w:szCs w:val="24"/>
              </w:rPr>
              <w:t>external</w:t>
            </w:r>
            <w:r w:rsidRPr="000436C9">
              <w:rPr>
                <w:b/>
                <w:i/>
                <w:color w:val="000000"/>
                <w:spacing w:val="-15"/>
                <w:sz w:val="24"/>
                <w:szCs w:val="24"/>
              </w:rPr>
              <w:t xml:space="preserve"> financial  </w:t>
            </w:r>
            <w:r w:rsidRPr="000436C9">
              <w:rPr>
                <w:b/>
                <w:i/>
                <w:color w:val="000000"/>
                <w:sz w:val="24"/>
                <w:szCs w:val="24"/>
              </w:rPr>
              <w:t>audits regularly</w:t>
            </w:r>
          </w:p>
          <w:p w:rsidR="000D1A50" w:rsidRPr="000436C9" w:rsidRDefault="000D1A50" w:rsidP="00300587">
            <w:pPr>
              <w:rPr>
                <w:b/>
                <w:i/>
                <w:color w:val="000000"/>
                <w:sz w:val="24"/>
                <w:szCs w:val="24"/>
              </w:rPr>
            </w:pPr>
          </w:p>
          <w:p w:rsidR="000D1A50" w:rsidRPr="000436C9" w:rsidRDefault="000D1A50" w:rsidP="00300587">
            <w:pPr>
              <w:rPr>
                <w:b/>
                <w:color w:val="000000"/>
              </w:rPr>
            </w:pPr>
            <w:r w:rsidRPr="000436C9">
              <w:rPr>
                <w:color w:val="000000"/>
                <w:sz w:val="24"/>
                <w:szCs w:val="24"/>
              </w:rPr>
              <w:t xml:space="preserve">Enumerate the various internal and external financial audits carried out during the last five years with the mechanism for settling audit objections within a maximum of 500 words </w:t>
            </w:r>
          </w:p>
          <w:p w:rsidR="000D1A50" w:rsidRPr="000436C9" w:rsidRDefault="000D1A50" w:rsidP="00300587">
            <w:pPr>
              <w:rPr>
                <w:b/>
                <w:color w:val="000000"/>
              </w:rPr>
            </w:pPr>
            <w:r w:rsidRPr="000436C9">
              <w:rPr>
                <w:b/>
                <w:color w:val="000000"/>
              </w:rPr>
              <w:t xml:space="preserve">File Description </w:t>
            </w:r>
          </w:p>
          <w:p w:rsidR="000D1A50" w:rsidRPr="000436C9" w:rsidRDefault="000D1A50" w:rsidP="000D1A50">
            <w:pPr>
              <w:numPr>
                <w:ilvl w:val="0"/>
                <w:numId w:val="167"/>
              </w:numPr>
              <w:rPr>
                <w:bCs/>
                <w:iCs/>
                <w:noProof/>
                <w:color w:val="000000"/>
                <w:sz w:val="24"/>
                <w:szCs w:val="24"/>
              </w:rPr>
            </w:pPr>
            <w:r w:rsidRPr="000436C9">
              <w:rPr>
                <w:color w:val="000000"/>
              </w:rPr>
              <w:t>Paste link for additional information</w:t>
            </w:r>
          </w:p>
          <w:p w:rsidR="000D1A50" w:rsidRPr="000436C9" w:rsidRDefault="000D1A50" w:rsidP="000D1A50">
            <w:pPr>
              <w:numPr>
                <w:ilvl w:val="0"/>
                <w:numId w:val="167"/>
              </w:numPr>
              <w:spacing w:line="276" w:lineRule="auto"/>
              <w:rPr>
                <w:color w:val="000000"/>
              </w:rPr>
            </w:pPr>
            <w:r w:rsidRPr="000436C9">
              <w:rPr>
                <w:color w:val="000000"/>
              </w:rPr>
              <w:lastRenderedPageBreak/>
              <w:t>Upload any additional information</w:t>
            </w:r>
            <w:r w:rsidRPr="000436C9">
              <w:rPr>
                <w:color w:val="000000"/>
                <w:sz w:val="24"/>
                <w:szCs w:val="24"/>
              </w:rPr>
              <w:t xml:space="preserve">    </w:t>
            </w:r>
          </w:p>
        </w:tc>
        <w:tc>
          <w:tcPr>
            <w:tcW w:w="1440" w:type="dxa"/>
          </w:tcPr>
          <w:p w:rsidR="000D1A50" w:rsidRPr="00B67147" w:rsidRDefault="000D1A50" w:rsidP="00300587">
            <w:pPr>
              <w:jc w:val="center"/>
              <w:rPr>
                <w:b/>
                <w:bCs/>
                <w:color w:val="000000"/>
                <w:sz w:val="24"/>
                <w:szCs w:val="24"/>
              </w:rPr>
            </w:pPr>
            <w:r w:rsidRPr="00B67147">
              <w:rPr>
                <w:b/>
                <w:bCs/>
                <w:color w:val="000000"/>
                <w:sz w:val="24"/>
                <w:szCs w:val="24"/>
              </w:rPr>
              <w:lastRenderedPageBreak/>
              <w:t>2</w:t>
            </w:r>
          </w:p>
        </w:tc>
      </w:tr>
    </w:tbl>
    <w:p w:rsidR="000D1A50" w:rsidRPr="00093E46" w:rsidRDefault="000D1A50" w:rsidP="000D1A50">
      <w:pPr>
        <w:ind w:left="720" w:firstLine="720"/>
        <w:rPr>
          <w:b/>
          <w:bCs/>
          <w:color w:val="000000"/>
          <w:sz w:val="24"/>
          <w:szCs w:val="24"/>
          <w:highlight w:val="yellow"/>
        </w:rPr>
      </w:pPr>
    </w:p>
    <w:p w:rsidR="000D1A50" w:rsidRPr="00BD6AA7" w:rsidRDefault="000D1A50" w:rsidP="000D1A50">
      <w:pPr>
        <w:ind w:left="720" w:firstLine="720"/>
        <w:rPr>
          <w:b/>
          <w:bCs/>
          <w:color w:val="000000"/>
          <w:sz w:val="24"/>
          <w:szCs w:val="24"/>
        </w:rPr>
      </w:pPr>
      <w:r w:rsidRPr="00BD6AA7">
        <w:rPr>
          <w:b/>
          <w:bCs/>
          <w:color w:val="000000"/>
          <w:sz w:val="24"/>
          <w:szCs w:val="24"/>
        </w:rPr>
        <w:t>Key Indicator - 6.5 Internal Quality Assurance System (30)</w:t>
      </w:r>
    </w:p>
    <w:tbl>
      <w:tblPr>
        <w:tblpPr w:leftFromText="180" w:rightFromText="180" w:vertAnchor="text" w:horzAnchor="margin" w:tblpX="-338" w:tblpY="511"/>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08"/>
        <w:gridCol w:w="7920"/>
        <w:gridCol w:w="1440"/>
      </w:tblGrid>
      <w:tr w:rsidR="000D1A50" w:rsidRPr="00093E46" w:rsidTr="00300587">
        <w:trPr>
          <w:trHeight w:val="526"/>
        </w:trPr>
        <w:tc>
          <w:tcPr>
            <w:tcW w:w="1008" w:type="dxa"/>
            <w:vAlign w:val="center"/>
          </w:tcPr>
          <w:p w:rsidR="000D1A50" w:rsidRPr="00BD6AA7" w:rsidRDefault="000D1A50" w:rsidP="00300587">
            <w:pPr>
              <w:jc w:val="center"/>
              <w:rPr>
                <w:b/>
                <w:bCs/>
                <w:color w:val="000000"/>
                <w:sz w:val="24"/>
                <w:szCs w:val="24"/>
              </w:rPr>
            </w:pPr>
            <w:r w:rsidRPr="00BD6AA7">
              <w:rPr>
                <w:b/>
                <w:bCs/>
                <w:color w:val="000000"/>
                <w:sz w:val="24"/>
                <w:szCs w:val="24"/>
              </w:rPr>
              <w:t>Metric No.</w:t>
            </w:r>
          </w:p>
        </w:tc>
        <w:tc>
          <w:tcPr>
            <w:tcW w:w="7920" w:type="dxa"/>
            <w:vAlign w:val="center"/>
          </w:tcPr>
          <w:p w:rsidR="000D1A50" w:rsidRPr="00BD6AA7" w:rsidRDefault="000D1A50" w:rsidP="00300587">
            <w:pPr>
              <w:jc w:val="center"/>
              <w:rPr>
                <w:b/>
                <w:bCs/>
                <w:color w:val="000000"/>
                <w:sz w:val="24"/>
                <w:szCs w:val="24"/>
              </w:rPr>
            </w:pPr>
          </w:p>
        </w:tc>
        <w:tc>
          <w:tcPr>
            <w:tcW w:w="1440" w:type="dxa"/>
          </w:tcPr>
          <w:p w:rsidR="000D1A50" w:rsidRPr="00BD6AA7" w:rsidRDefault="000D1A50" w:rsidP="00300587">
            <w:pPr>
              <w:jc w:val="center"/>
              <w:rPr>
                <w:b/>
                <w:bCs/>
                <w:color w:val="000000"/>
                <w:sz w:val="24"/>
                <w:szCs w:val="24"/>
              </w:rPr>
            </w:pPr>
            <w:r w:rsidRPr="00BD6AA7">
              <w:rPr>
                <w:b/>
                <w:bCs/>
                <w:color w:val="000000"/>
                <w:sz w:val="24"/>
                <w:szCs w:val="24"/>
              </w:rPr>
              <w:t>Weightage</w:t>
            </w:r>
          </w:p>
        </w:tc>
      </w:tr>
      <w:tr w:rsidR="000D1A50" w:rsidRPr="00093E46" w:rsidTr="00300587">
        <w:trPr>
          <w:trHeight w:val="1158"/>
        </w:trPr>
        <w:tc>
          <w:tcPr>
            <w:tcW w:w="1008" w:type="dxa"/>
          </w:tcPr>
          <w:p w:rsidR="000D1A50" w:rsidRPr="00BD6AA7" w:rsidRDefault="000D1A50" w:rsidP="00300587">
            <w:pPr>
              <w:jc w:val="center"/>
              <w:rPr>
                <w:b/>
                <w:bCs/>
                <w:color w:val="000000"/>
                <w:sz w:val="24"/>
                <w:szCs w:val="24"/>
              </w:rPr>
            </w:pPr>
            <w:r w:rsidRPr="00BD6AA7">
              <w:rPr>
                <w:b/>
                <w:bCs/>
                <w:color w:val="000000"/>
                <w:sz w:val="24"/>
                <w:szCs w:val="24"/>
              </w:rPr>
              <w:t>6.5.1</w:t>
            </w:r>
          </w:p>
          <w:p w:rsidR="000D1A50" w:rsidRPr="00BD6AA7" w:rsidRDefault="000D1A50" w:rsidP="00300587">
            <w:pPr>
              <w:jc w:val="center"/>
              <w:rPr>
                <w:b/>
                <w:bCs/>
                <w:color w:val="000000"/>
                <w:sz w:val="24"/>
                <w:szCs w:val="24"/>
              </w:rPr>
            </w:pPr>
          </w:p>
          <w:p w:rsidR="000D1A50" w:rsidRPr="00BD6AA7" w:rsidRDefault="000D1A50" w:rsidP="00300587">
            <w:pPr>
              <w:jc w:val="center"/>
              <w:rPr>
                <w:b/>
                <w:bCs/>
                <w:color w:val="000000"/>
                <w:sz w:val="24"/>
                <w:szCs w:val="24"/>
              </w:rPr>
            </w:pPr>
            <w:r w:rsidRPr="00BD6AA7">
              <w:rPr>
                <w:b/>
                <w:bCs/>
                <w:color w:val="000000"/>
                <w:sz w:val="24"/>
                <w:szCs w:val="24"/>
              </w:rPr>
              <w:t>Q</w:t>
            </w:r>
            <w:r w:rsidRPr="00BD6AA7">
              <w:rPr>
                <w:b/>
                <w:bCs/>
                <w:color w:val="000000"/>
                <w:sz w:val="24"/>
                <w:szCs w:val="24"/>
                <w:vertAlign w:val="subscript"/>
              </w:rPr>
              <w:t>l</w:t>
            </w:r>
            <w:r w:rsidRPr="00BD6AA7">
              <w:rPr>
                <w:b/>
                <w:bCs/>
                <w:color w:val="000000"/>
                <w:sz w:val="24"/>
                <w:szCs w:val="24"/>
              </w:rPr>
              <w:t>M</w:t>
            </w:r>
          </w:p>
        </w:tc>
        <w:tc>
          <w:tcPr>
            <w:tcW w:w="7920" w:type="dxa"/>
          </w:tcPr>
          <w:p w:rsidR="000D1A50" w:rsidRPr="00BD6AA7" w:rsidRDefault="000D1A50" w:rsidP="00300587">
            <w:pPr>
              <w:rPr>
                <w:iCs/>
                <w:noProof/>
                <w:color w:val="000000"/>
                <w:sz w:val="24"/>
                <w:szCs w:val="24"/>
              </w:rPr>
            </w:pPr>
            <w:r w:rsidRPr="00BD6AA7">
              <w:rPr>
                <w:b/>
                <w:i/>
                <w:sz w:val="24"/>
                <w:szCs w:val="24"/>
              </w:rPr>
              <w:t>Internal Quality Assurance Cell (IQAC) has contributed significantly for institutionalizing the quality assurance strategies and processes by constantly reviewing the teaching learning process, structures &amp; methodologies of operations and learning outcomes at periodic intervals</w:t>
            </w:r>
          </w:p>
          <w:p w:rsidR="000D1A50" w:rsidRPr="00BD6AA7" w:rsidRDefault="000D1A50" w:rsidP="00300587">
            <w:pPr>
              <w:rPr>
                <w:color w:val="000000"/>
              </w:rPr>
            </w:pPr>
            <w:r w:rsidRPr="00BD6AA7">
              <w:rPr>
                <w:color w:val="000000"/>
                <w:sz w:val="24"/>
                <w:szCs w:val="24"/>
              </w:rPr>
              <w:t xml:space="preserve">Describe two practices institutionalized as a result of IQAC initiatives within a maximum of  500 words </w:t>
            </w:r>
          </w:p>
          <w:p w:rsidR="000D1A50" w:rsidRPr="00BD6AA7" w:rsidRDefault="000D1A50" w:rsidP="00300587">
            <w:pPr>
              <w:rPr>
                <w:b/>
                <w:color w:val="000000"/>
              </w:rPr>
            </w:pPr>
            <w:r w:rsidRPr="00BD6AA7">
              <w:rPr>
                <w:bCs/>
                <w:color w:val="000000"/>
                <w:sz w:val="24"/>
                <w:szCs w:val="24"/>
              </w:rPr>
              <w:t xml:space="preserve"> </w:t>
            </w:r>
            <w:r w:rsidRPr="00BD6AA7">
              <w:rPr>
                <w:b/>
                <w:color w:val="000000"/>
              </w:rPr>
              <w:t xml:space="preserve">File Description </w:t>
            </w:r>
          </w:p>
          <w:p w:rsidR="000D1A50" w:rsidRPr="00BD6AA7" w:rsidRDefault="000D1A50" w:rsidP="000D1A50">
            <w:pPr>
              <w:numPr>
                <w:ilvl w:val="0"/>
                <w:numId w:val="167"/>
              </w:numPr>
              <w:rPr>
                <w:bCs/>
                <w:iCs/>
                <w:noProof/>
                <w:color w:val="000000"/>
                <w:sz w:val="24"/>
                <w:szCs w:val="24"/>
              </w:rPr>
            </w:pPr>
            <w:r w:rsidRPr="00BD6AA7">
              <w:rPr>
                <w:color w:val="000000"/>
              </w:rPr>
              <w:t>Paste link for additional information</w:t>
            </w:r>
          </w:p>
          <w:p w:rsidR="000D1A50" w:rsidRPr="00BD6AA7" w:rsidRDefault="000D1A50" w:rsidP="000D1A50">
            <w:pPr>
              <w:numPr>
                <w:ilvl w:val="0"/>
                <w:numId w:val="167"/>
              </w:numPr>
              <w:rPr>
                <w:iCs/>
                <w:noProof/>
                <w:color w:val="000000"/>
                <w:sz w:val="24"/>
                <w:szCs w:val="24"/>
              </w:rPr>
            </w:pPr>
            <w:r w:rsidRPr="00BD6AA7">
              <w:rPr>
                <w:color w:val="000000"/>
              </w:rPr>
              <w:t>Upload any additional information</w:t>
            </w:r>
          </w:p>
        </w:tc>
        <w:tc>
          <w:tcPr>
            <w:tcW w:w="1440" w:type="dxa"/>
          </w:tcPr>
          <w:p w:rsidR="000D1A50" w:rsidRPr="00BD6AA7" w:rsidRDefault="000D1A50" w:rsidP="00300587">
            <w:pPr>
              <w:jc w:val="center"/>
              <w:rPr>
                <w:b/>
                <w:bCs/>
                <w:color w:val="000000"/>
                <w:sz w:val="24"/>
                <w:szCs w:val="24"/>
              </w:rPr>
            </w:pPr>
            <w:r w:rsidRPr="00BD6AA7">
              <w:rPr>
                <w:b/>
                <w:bCs/>
                <w:color w:val="000000"/>
                <w:sz w:val="24"/>
                <w:szCs w:val="24"/>
              </w:rPr>
              <w:t>10</w:t>
            </w:r>
          </w:p>
        </w:tc>
      </w:tr>
      <w:tr w:rsidR="000D1A50" w:rsidRPr="00093E46" w:rsidTr="00300587">
        <w:trPr>
          <w:trHeight w:val="563"/>
        </w:trPr>
        <w:tc>
          <w:tcPr>
            <w:tcW w:w="1008" w:type="dxa"/>
          </w:tcPr>
          <w:p w:rsidR="000D1A50" w:rsidRPr="00BD6AA7" w:rsidRDefault="000D1A50" w:rsidP="00300587">
            <w:pPr>
              <w:jc w:val="center"/>
              <w:rPr>
                <w:b/>
                <w:bCs/>
                <w:color w:val="000000"/>
                <w:sz w:val="24"/>
                <w:szCs w:val="24"/>
              </w:rPr>
            </w:pPr>
            <w:r w:rsidRPr="00BD6AA7">
              <w:rPr>
                <w:b/>
                <w:bCs/>
                <w:color w:val="000000"/>
                <w:sz w:val="24"/>
                <w:szCs w:val="24"/>
              </w:rPr>
              <w:t>6.5.2</w:t>
            </w:r>
          </w:p>
          <w:p w:rsidR="000D1A50" w:rsidRPr="00BD6AA7" w:rsidRDefault="000D1A50" w:rsidP="00300587">
            <w:pPr>
              <w:jc w:val="both"/>
              <w:rPr>
                <w:b/>
                <w:bCs/>
                <w:color w:val="000000"/>
                <w:sz w:val="24"/>
                <w:szCs w:val="24"/>
              </w:rPr>
            </w:pPr>
            <w:r w:rsidRPr="00BD6AA7">
              <w:rPr>
                <w:b/>
                <w:bCs/>
                <w:color w:val="000000"/>
                <w:sz w:val="24"/>
                <w:szCs w:val="24"/>
              </w:rPr>
              <w:t xml:space="preserve">   </w:t>
            </w:r>
          </w:p>
          <w:p w:rsidR="000D1A50" w:rsidRPr="00BD6AA7" w:rsidRDefault="000D1A50" w:rsidP="00300587">
            <w:pPr>
              <w:jc w:val="center"/>
              <w:rPr>
                <w:b/>
                <w:bCs/>
                <w:color w:val="000000"/>
                <w:sz w:val="24"/>
                <w:szCs w:val="24"/>
              </w:rPr>
            </w:pPr>
            <w:r w:rsidRPr="00BD6AA7">
              <w:rPr>
                <w:b/>
                <w:bCs/>
                <w:color w:val="000000"/>
                <w:sz w:val="24"/>
                <w:szCs w:val="24"/>
              </w:rPr>
              <w:t>Q</w:t>
            </w:r>
            <w:r w:rsidRPr="00BD6AA7">
              <w:rPr>
                <w:b/>
                <w:bCs/>
                <w:color w:val="000000"/>
                <w:sz w:val="24"/>
                <w:szCs w:val="24"/>
                <w:vertAlign w:val="subscript"/>
              </w:rPr>
              <w:t>n</w:t>
            </w:r>
            <w:r w:rsidRPr="00BD6AA7">
              <w:rPr>
                <w:b/>
                <w:bCs/>
                <w:color w:val="000000"/>
                <w:sz w:val="24"/>
                <w:szCs w:val="24"/>
              </w:rPr>
              <w:t>M</w:t>
            </w:r>
          </w:p>
          <w:p w:rsidR="000D1A50" w:rsidRPr="00BD6AA7" w:rsidRDefault="000D1A50" w:rsidP="00300587">
            <w:pPr>
              <w:jc w:val="center"/>
              <w:rPr>
                <w:b/>
                <w:bCs/>
                <w:color w:val="000000"/>
                <w:sz w:val="24"/>
                <w:szCs w:val="24"/>
              </w:rPr>
            </w:pPr>
          </w:p>
        </w:tc>
        <w:tc>
          <w:tcPr>
            <w:tcW w:w="7920" w:type="dxa"/>
          </w:tcPr>
          <w:p w:rsidR="000D1A50" w:rsidRPr="00BD6AA7" w:rsidRDefault="000D1A50" w:rsidP="00300587">
            <w:pPr>
              <w:rPr>
                <w:b/>
                <w:i/>
                <w:color w:val="000000"/>
                <w:sz w:val="24"/>
                <w:szCs w:val="24"/>
              </w:rPr>
            </w:pPr>
            <w:r w:rsidRPr="00BD6AA7">
              <w:rPr>
                <w:b/>
                <w:i/>
                <w:color w:val="000000"/>
                <w:sz w:val="24"/>
                <w:szCs w:val="24"/>
              </w:rPr>
              <w:t xml:space="preserve">Institution  has adopted the following for  Quality assurance </w:t>
            </w:r>
          </w:p>
          <w:p w:rsidR="000D1A50" w:rsidRPr="00BD6AA7" w:rsidRDefault="000D1A50" w:rsidP="00300587">
            <w:pPr>
              <w:rPr>
                <w:b/>
                <w:bCs/>
                <w:i/>
                <w:iCs/>
                <w:color w:val="000000"/>
                <w:sz w:val="24"/>
                <w:szCs w:val="24"/>
              </w:rPr>
            </w:pPr>
            <w:r w:rsidRPr="00BD6AA7">
              <w:rPr>
                <w:b/>
                <w:bCs/>
                <w:i/>
                <w:iCs/>
                <w:color w:val="000000"/>
                <w:sz w:val="24"/>
                <w:szCs w:val="24"/>
              </w:rPr>
              <w:t>1. Academic Administrative Audit (AAA) and follow up action taken</w:t>
            </w:r>
          </w:p>
          <w:p w:rsidR="000D1A50" w:rsidRPr="00BD6AA7" w:rsidRDefault="000D1A50" w:rsidP="00300587">
            <w:pPr>
              <w:rPr>
                <w:b/>
                <w:bCs/>
                <w:i/>
                <w:iCs/>
                <w:color w:val="000000"/>
                <w:sz w:val="24"/>
                <w:szCs w:val="24"/>
              </w:rPr>
            </w:pPr>
            <w:r w:rsidRPr="00BD6AA7">
              <w:rPr>
                <w:b/>
                <w:bCs/>
                <w:i/>
                <w:iCs/>
                <w:color w:val="000000"/>
                <w:sz w:val="24"/>
                <w:szCs w:val="24"/>
              </w:rPr>
              <w:t xml:space="preserve">2.Confernces, Seminars, Workshops on quality conducted </w:t>
            </w:r>
          </w:p>
          <w:p w:rsidR="000D1A50" w:rsidRPr="00BD6AA7" w:rsidRDefault="000D1A50" w:rsidP="00300587">
            <w:pPr>
              <w:rPr>
                <w:b/>
                <w:bCs/>
                <w:i/>
                <w:iCs/>
                <w:color w:val="000000"/>
                <w:sz w:val="24"/>
                <w:szCs w:val="24"/>
              </w:rPr>
            </w:pPr>
            <w:r w:rsidRPr="00BD6AA7">
              <w:rPr>
                <w:b/>
                <w:bCs/>
                <w:i/>
                <w:iCs/>
                <w:color w:val="000000"/>
                <w:sz w:val="24"/>
                <w:szCs w:val="24"/>
              </w:rPr>
              <w:t>3. Collaborative quality initiatives with other institution(s)</w:t>
            </w:r>
          </w:p>
          <w:p w:rsidR="000D1A50" w:rsidRPr="00BD6AA7" w:rsidRDefault="000D1A50" w:rsidP="00300587">
            <w:pPr>
              <w:rPr>
                <w:b/>
                <w:bCs/>
                <w:i/>
                <w:iCs/>
                <w:color w:val="000000"/>
                <w:sz w:val="24"/>
                <w:szCs w:val="24"/>
              </w:rPr>
            </w:pPr>
            <w:r w:rsidRPr="00BD6AA7">
              <w:rPr>
                <w:b/>
                <w:bCs/>
                <w:i/>
                <w:iCs/>
                <w:color w:val="000000"/>
                <w:sz w:val="24"/>
                <w:szCs w:val="24"/>
              </w:rPr>
              <w:t>4.Orientation programme on quality issues for teachers and students</w:t>
            </w:r>
          </w:p>
          <w:p w:rsidR="000D1A50" w:rsidRPr="00BD6AA7" w:rsidRDefault="000D1A50" w:rsidP="00300587">
            <w:pPr>
              <w:rPr>
                <w:b/>
                <w:bCs/>
                <w:i/>
                <w:iCs/>
                <w:color w:val="000000"/>
                <w:sz w:val="24"/>
                <w:szCs w:val="24"/>
              </w:rPr>
            </w:pPr>
            <w:r w:rsidRPr="00BD6AA7">
              <w:rPr>
                <w:b/>
                <w:bCs/>
                <w:i/>
                <w:iCs/>
                <w:color w:val="000000"/>
                <w:sz w:val="24"/>
                <w:szCs w:val="24"/>
              </w:rPr>
              <w:t>5. Participation in NIRF</w:t>
            </w:r>
          </w:p>
          <w:p w:rsidR="000D1A50" w:rsidRPr="00BD6AA7" w:rsidRDefault="000D1A50" w:rsidP="00300587">
            <w:pPr>
              <w:rPr>
                <w:b/>
                <w:bCs/>
                <w:i/>
                <w:iCs/>
                <w:color w:val="000000"/>
                <w:sz w:val="24"/>
                <w:szCs w:val="24"/>
              </w:rPr>
            </w:pPr>
            <w:r w:rsidRPr="00BD6AA7">
              <w:rPr>
                <w:b/>
                <w:bCs/>
                <w:i/>
                <w:iCs/>
                <w:color w:val="000000"/>
                <w:sz w:val="24"/>
                <w:szCs w:val="24"/>
              </w:rPr>
              <w:t>6.Any other quality audit recognized by state, national or international agencies (ISO Certification, NBA)</w:t>
            </w:r>
          </w:p>
          <w:p w:rsidR="000D1A50" w:rsidRPr="00BD6AA7" w:rsidRDefault="000D1A50" w:rsidP="00300587">
            <w:pPr>
              <w:rPr>
                <w:ins w:id="26" w:author="IT" w:date="2018-08-28T12:04:00Z"/>
                <w:b/>
                <w:color w:val="000000"/>
                <w:sz w:val="24"/>
                <w:szCs w:val="24"/>
              </w:rPr>
            </w:pPr>
            <w:r w:rsidRPr="00BD6AA7">
              <w:rPr>
                <w:b/>
                <w:color w:val="000000"/>
                <w:sz w:val="24"/>
                <w:szCs w:val="24"/>
              </w:rPr>
              <w:t>Options:</w:t>
            </w:r>
          </w:p>
          <w:p w:rsidR="000D1A50" w:rsidRPr="00BD6AA7" w:rsidRDefault="000D1A50" w:rsidP="000D1A50">
            <w:pPr>
              <w:widowControl w:val="0"/>
              <w:numPr>
                <w:ilvl w:val="0"/>
                <w:numId w:val="10"/>
              </w:numPr>
              <w:autoSpaceDE w:val="0"/>
              <w:autoSpaceDN w:val="0"/>
              <w:adjustRightInd w:val="0"/>
              <w:ind w:right="38"/>
              <w:rPr>
                <w:bCs/>
                <w:color w:val="000000"/>
                <w:sz w:val="24"/>
                <w:szCs w:val="24"/>
              </w:rPr>
            </w:pPr>
            <w:r w:rsidRPr="00BD6AA7">
              <w:rPr>
                <w:bCs/>
                <w:color w:val="000000"/>
                <w:sz w:val="24"/>
                <w:szCs w:val="24"/>
              </w:rPr>
              <w:t xml:space="preserve">Any 5 or </w:t>
            </w:r>
            <w:r w:rsidR="0081456E">
              <w:rPr>
                <w:bCs/>
                <w:color w:val="000000"/>
                <w:sz w:val="24"/>
                <w:szCs w:val="24"/>
              </w:rPr>
              <w:t>all</w:t>
            </w:r>
            <w:r w:rsidRPr="00BD6AA7">
              <w:rPr>
                <w:bCs/>
                <w:color w:val="000000"/>
                <w:sz w:val="24"/>
                <w:szCs w:val="24"/>
              </w:rPr>
              <w:t xml:space="preserve"> of the above </w:t>
            </w:r>
          </w:p>
          <w:p w:rsidR="000D1A50" w:rsidRPr="00BD6AA7" w:rsidRDefault="0081456E" w:rsidP="000D1A50">
            <w:pPr>
              <w:widowControl w:val="0"/>
              <w:numPr>
                <w:ilvl w:val="0"/>
                <w:numId w:val="10"/>
              </w:numPr>
              <w:autoSpaceDE w:val="0"/>
              <w:autoSpaceDN w:val="0"/>
              <w:adjustRightInd w:val="0"/>
              <w:ind w:right="38"/>
              <w:rPr>
                <w:bCs/>
                <w:color w:val="000000"/>
                <w:sz w:val="24"/>
                <w:szCs w:val="24"/>
              </w:rPr>
            </w:pPr>
            <w:r>
              <w:rPr>
                <w:bCs/>
                <w:iCs/>
                <w:sz w:val="24"/>
                <w:szCs w:val="24"/>
              </w:rPr>
              <w:t>Any</w:t>
            </w:r>
            <w:r w:rsidRPr="00BD6AA7">
              <w:rPr>
                <w:bCs/>
                <w:color w:val="000000"/>
                <w:sz w:val="24"/>
                <w:szCs w:val="24"/>
              </w:rPr>
              <w:t xml:space="preserve"> </w:t>
            </w:r>
            <w:r w:rsidR="000D1A50" w:rsidRPr="00BD6AA7">
              <w:rPr>
                <w:bCs/>
                <w:color w:val="000000"/>
                <w:sz w:val="24"/>
                <w:szCs w:val="24"/>
              </w:rPr>
              <w:t>4 of the above</w:t>
            </w:r>
          </w:p>
          <w:p w:rsidR="000D1A50" w:rsidRPr="00BD6AA7" w:rsidRDefault="0081456E" w:rsidP="000D1A50">
            <w:pPr>
              <w:widowControl w:val="0"/>
              <w:numPr>
                <w:ilvl w:val="0"/>
                <w:numId w:val="10"/>
              </w:numPr>
              <w:autoSpaceDE w:val="0"/>
              <w:autoSpaceDN w:val="0"/>
              <w:adjustRightInd w:val="0"/>
              <w:ind w:right="38"/>
              <w:rPr>
                <w:bCs/>
                <w:color w:val="000000"/>
                <w:sz w:val="24"/>
                <w:szCs w:val="24"/>
              </w:rPr>
            </w:pPr>
            <w:r>
              <w:rPr>
                <w:bCs/>
                <w:iCs/>
                <w:sz w:val="24"/>
                <w:szCs w:val="24"/>
              </w:rPr>
              <w:t>Any</w:t>
            </w:r>
            <w:r w:rsidRPr="00BD6AA7">
              <w:rPr>
                <w:bCs/>
                <w:color w:val="000000"/>
                <w:sz w:val="24"/>
                <w:szCs w:val="24"/>
              </w:rPr>
              <w:t xml:space="preserve"> </w:t>
            </w:r>
            <w:r w:rsidR="000D1A50" w:rsidRPr="00BD6AA7">
              <w:rPr>
                <w:bCs/>
                <w:color w:val="000000"/>
                <w:sz w:val="24"/>
                <w:szCs w:val="24"/>
              </w:rPr>
              <w:t xml:space="preserve">3 of the above                  </w:t>
            </w:r>
          </w:p>
          <w:p w:rsidR="000D1A50" w:rsidRPr="00BD6AA7" w:rsidRDefault="00282706" w:rsidP="000D1A50">
            <w:pPr>
              <w:widowControl w:val="0"/>
              <w:numPr>
                <w:ilvl w:val="0"/>
                <w:numId w:val="10"/>
              </w:numPr>
              <w:autoSpaceDE w:val="0"/>
              <w:autoSpaceDN w:val="0"/>
              <w:adjustRightInd w:val="0"/>
              <w:ind w:right="38"/>
              <w:rPr>
                <w:bCs/>
                <w:color w:val="000000"/>
                <w:sz w:val="24"/>
                <w:szCs w:val="24"/>
              </w:rPr>
            </w:pPr>
            <w:r>
              <w:rPr>
                <w:bCs/>
                <w:iCs/>
                <w:sz w:val="24"/>
                <w:szCs w:val="24"/>
              </w:rPr>
              <w:t>Any</w:t>
            </w:r>
            <w:r w:rsidRPr="00BD6AA7">
              <w:rPr>
                <w:bCs/>
                <w:color w:val="000000"/>
                <w:sz w:val="24"/>
                <w:szCs w:val="24"/>
              </w:rPr>
              <w:t xml:space="preserve"> </w:t>
            </w:r>
            <w:r w:rsidR="000D1A50" w:rsidRPr="00BD6AA7">
              <w:rPr>
                <w:bCs/>
                <w:color w:val="000000"/>
                <w:sz w:val="24"/>
                <w:szCs w:val="24"/>
              </w:rPr>
              <w:t>2 of the above</w:t>
            </w:r>
          </w:p>
          <w:p w:rsidR="000D1A50" w:rsidRPr="00BD6AA7" w:rsidRDefault="00504E0E" w:rsidP="000D1A50">
            <w:pPr>
              <w:widowControl w:val="0"/>
              <w:numPr>
                <w:ilvl w:val="0"/>
                <w:numId w:val="10"/>
              </w:numPr>
              <w:autoSpaceDE w:val="0"/>
              <w:autoSpaceDN w:val="0"/>
              <w:adjustRightInd w:val="0"/>
              <w:ind w:right="38"/>
              <w:rPr>
                <w:bCs/>
                <w:color w:val="000000"/>
                <w:sz w:val="24"/>
                <w:szCs w:val="24"/>
              </w:rPr>
            </w:pPr>
            <w:r>
              <w:rPr>
                <w:bCs/>
                <w:iCs/>
                <w:sz w:val="24"/>
                <w:szCs w:val="24"/>
              </w:rPr>
              <w:t>Any</w:t>
            </w:r>
            <w:r w:rsidRPr="00BD6AA7">
              <w:rPr>
                <w:bCs/>
                <w:color w:val="000000"/>
                <w:sz w:val="24"/>
                <w:szCs w:val="24"/>
              </w:rPr>
              <w:t xml:space="preserve"> </w:t>
            </w:r>
            <w:r w:rsidR="000D1A50" w:rsidRPr="00BD6AA7">
              <w:rPr>
                <w:bCs/>
                <w:color w:val="000000"/>
                <w:sz w:val="24"/>
                <w:szCs w:val="24"/>
              </w:rPr>
              <w:t>1of the above</w:t>
            </w:r>
            <w:r w:rsidR="000D1A50" w:rsidRPr="00BD6AA7">
              <w:rPr>
                <w:color w:val="000000"/>
                <w:sz w:val="24"/>
                <w:szCs w:val="24"/>
              </w:rPr>
              <w:t xml:space="preserve"> </w:t>
            </w:r>
          </w:p>
          <w:p w:rsidR="000D1A50" w:rsidRPr="00BD6AA7" w:rsidRDefault="000D1A50" w:rsidP="00300587">
            <w:pPr>
              <w:rPr>
                <w:bCs/>
                <w:color w:val="000000"/>
                <w:sz w:val="24"/>
                <w:szCs w:val="24"/>
              </w:rPr>
            </w:pPr>
          </w:p>
          <w:p w:rsidR="000D1A50" w:rsidRPr="00BD6AA7" w:rsidRDefault="000D1A50" w:rsidP="00300587">
            <w:pPr>
              <w:rPr>
                <w:bCs/>
                <w:color w:val="000000"/>
                <w:sz w:val="24"/>
                <w:szCs w:val="24"/>
              </w:rPr>
            </w:pPr>
            <w:r w:rsidRPr="00BD6AA7">
              <w:rPr>
                <w:bCs/>
                <w:color w:val="000000"/>
                <w:sz w:val="24"/>
                <w:szCs w:val="24"/>
              </w:rPr>
              <w:t>Data Requirement for last five years:</w:t>
            </w:r>
            <w:r w:rsidRPr="00BD6AA7">
              <w:rPr>
                <w:bCs/>
                <w:color w:val="000000"/>
                <w:szCs w:val="24"/>
              </w:rPr>
              <w:t>(As per Data Template)</w:t>
            </w:r>
          </w:p>
          <w:p w:rsidR="000D1A50" w:rsidRPr="00BD6AA7" w:rsidRDefault="000D1A50" w:rsidP="00300587">
            <w:pPr>
              <w:ind w:left="360"/>
              <w:rPr>
                <w:b/>
                <w:color w:val="000000"/>
                <w:sz w:val="24"/>
                <w:szCs w:val="24"/>
              </w:rPr>
            </w:pPr>
            <w:r w:rsidRPr="00BD6AA7">
              <w:rPr>
                <w:b/>
                <w:color w:val="000000"/>
                <w:sz w:val="24"/>
                <w:szCs w:val="24"/>
              </w:rPr>
              <w:t>Quality initiatives</w:t>
            </w:r>
          </w:p>
          <w:p w:rsidR="000D1A50" w:rsidRPr="00BD6AA7" w:rsidRDefault="000D1A50" w:rsidP="000D1A50">
            <w:pPr>
              <w:numPr>
                <w:ilvl w:val="0"/>
                <w:numId w:val="41"/>
              </w:numPr>
              <w:contextualSpacing/>
              <w:rPr>
                <w:bCs/>
                <w:color w:val="000000"/>
                <w:sz w:val="24"/>
                <w:szCs w:val="24"/>
              </w:rPr>
            </w:pPr>
            <w:r w:rsidRPr="00BD6AA7">
              <w:rPr>
                <w:bCs/>
                <w:color w:val="000000"/>
                <w:sz w:val="24"/>
                <w:szCs w:val="24"/>
              </w:rPr>
              <w:t xml:space="preserve">AQARs  prepared/ submitted  </w:t>
            </w:r>
          </w:p>
          <w:p w:rsidR="000D1A50" w:rsidRPr="00BD6AA7" w:rsidRDefault="000D1A50" w:rsidP="000D1A50">
            <w:pPr>
              <w:numPr>
                <w:ilvl w:val="0"/>
                <w:numId w:val="41"/>
              </w:numPr>
              <w:contextualSpacing/>
              <w:rPr>
                <w:bCs/>
                <w:color w:val="000000"/>
                <w:sz w:val="24"/>
                <w:szCs w:val="24"/>
              </w:rPr>
            </w:pPr>
            <w:r w:rsidRPr="00BD6AA7">
              <w:rPr>
                <w:bCs/>
                <w:color w:val="000000"/>
                <w:sz w:val="24"/>
                <w:szCs w:val="24"/>
              </w:rPr>
              <w:t xml:space="preserve">Academic Administrative Audit (AAA) and follow up action </w:t>
            </w:r>
          </w:p>
          <w:p w:rsidR="000D1A50" w:rsidRPr="00BD6AA7" w:rsidRDefault="001B3FE0" w:rsidP="000D1A50">
            <w:pPr>
              <w:numPr>
                <w:ilvl w:val="0"/>
                <w:numId w:val="41"/>
              </w:numPr>
              <w:contextualSpacing/>
              <w:rPr>
                <w:bCs/>
                <w:color w:val="000000"/>
                <w:sz w:val="24"/>
                <w:szCs w:val="24"/>
              </w:rPr>
            </w:pPr>
            <w:r w:rsidRPr="00045AE3">
              <w:rPr>
                <w:bCs/>
                <w:color w:val="000000"/>
                <w:sz w:val="24"/>
                <w:szCs w:val="24"/>
              </w:rPr>
              <w:t>Conferences</w:t>
            </w:r>
            <w:r w:rsidR="000D1A50" w:rsidRPr="00045AE3">
              <w:rPr>
                <w:bCs/>
                <w:color w:val="000000"/>
                <w:sz w:val="24"/>
                <w:szCs w:val="24"/>
              </w:rPr>
              <w:t>, Seminars, Workshops on quality conducted</w:t>
            </w:r>
          </w:p>
          <w:p w:rsidR="000D1A50" w:rsidRPr="00BD6AA7" w:rsidRDefault="000D1A50" w:rsidP="000D1A50">
            <w:pPr>
              <w:numPr>
                <w:ilvl w:val="0"/>
                <w:numId w:val="41"/>
              </w:numPr>
              <w:contextualSpacing/>
              <w:rPr>
                <w:bCs/>
                <w:color w:val="000000"/>
                <w:sz w:val="24"/>
                <w:szCs w:val="24"/>
              </w:rPr>
            </w:pPr>
            <w:r w:rsidRPr="00045AE3">
              <w:rPr>
                <w:bCs/>
                <w:color w:val="000000"/>
                <w:sz w:val="24"/>
                <w:szCs w:val="24"/>
              </w:rPr>
              <w:t>Collaborative quality initiatives with other institution(s)</w:t>
            </w:r>
          </w:p>
          <w:p w:rsidR="000D1A50" w:rsidRPr="00BD6AA7" w:rsidRDefault="000D1A50" w:rsidP="000D1A50">
            <w:pPr>
              <w:numPr>
                <w:ilvl w:val="0"/>
                <w:numId w:val="41"/>
              </w:numPr>
              <w:contextualSpacing/>
              <w:rPr>
                <w:bCs/>
                <w:color w:val="000000"/>
                <w:sz w:val="24"/>
                <w:szCs w:val="24"/>
              </w:rPr>
            </w:pPr>
            <w:r w:rsidRPr="00045AE3">
              <w:rPr>
                <w:bCs/>
                <w:color w:val="000000"/>
                <w:sz w:val="24"/>
                <w:szCs w:val="24"/>
              </w:rPr>
              <w:t>Orientation programme on quality issues for teachers and students</w:t>
            </w:r>
          </w:p>
          <w:p w:rsidR="000D1A50" w:rsidRPr="00BD6AA7" w:rsidRDefault="000D1A50" w:rsidP="000D1A50">
            <w:pPr>
              <w:numPr>
                <w:ilvl w:val="0"/>
                <w:numId w:val="41"/>
              </w:numPr>
              <w:contextualSpacing/>
              <w:rPr>
                <w:bCs/>
                <w:color w:val="000000"/>
                <w:sz w:val="24"/>
                <w:szCs w:val="24"/>
              </w:rPr>
            </w:pPr>
            <w:r w:rsidRPr="00BD6AA7">
              <w:rPr>
                <w:bCs/>
                <w:color w:val="000000"/>
                <w:sz w:val="24"/>
                <w:szCs w:val="24"/>
              </w:rPr>
              <w:t>Participation in NIRF</w:t>
            </w:r>
          </w:p>
          <w:p w:rsidR="000D1A50" w:rsidRPr="00BD6AA7" w:rsidRDefault="000D1A50" w:rsidP="000D1A50">
            <w:pPr>
              <w:numPr>
                <w:ilvl w:val="0"/>
                <w:numId w:val="41"/>
              </w:numPr>
              <w:contextualSpacing/>
              <w:rPr>
                <w:bCs/>
                <w:color w:val="000000"/>
                <w:sz w:val="24"/>
                <w:szCs w:val="24"/>
              </w:rPr>
            </w:pPr>
            <w:r w:rsidRPr="00BD6AA7">
              <w:rPr>
                <w:bCs/>
                <w:color w:val="000000"/>
                <w:sz w:val="24"/>
                <w:szCs w:val="24"/>
              </w:rPr>
              <w:t>ISO Certification</w:t>
            </w:r>
          </w:p>
          <w:p w:rsidR="000D1A50" w:rsidRPr="00045AE3" w:rsidRDefault="000D1A50" w:rsidP="000D1A50">
            <w:pPr>
              <w:numPr>
                <w:ilvl w:val="0"/>
                <w:numId w:val="41"/>
              </w:numPr>
              <w:contextualSpacing/>
              <w:rPr>
                <w:bCs/>
                <w:color w:val="000000"/>
                <w:sz w:val="24"/>
                <w:szCs w:val="24"/>
              </w:rPr>
            </w:pPr>
            <w:r w:rsidRPr="00045AE3">
              <w:rPr>
                <w:bCs/>
                <w:color w:val="000000"/>
                <w:sz w:val="24"/>
                <w:szCs w:val="24"/>
              </w:rPr>
              <w:t>NBA or any other certification received</w:t>
            </w:r>
          </w:p>
          <w:p w:rsidR="000D1A50" w:rsidRPr="00BD6AA7" w:rsidRDefault="000D1A50" w:rsidP="00300587">
            <w:pPr>
              <w:rPr>
                <w:b/>
                <w:color w:val="000000"/>
              </w:rPr>
            </w:pPr>
            <w:r w:rsidRPr="00BD6AA7">
              <w:rPr>
                <w:b/>
                <w:color w:val="000000"/>
              </w:rPr>
              <w:t xml:space="preserve">File Description </w:t>
            </w:r>
          </w:p>
          <w:p w:rsidR="000D1A50" w:rsidRPr="00BD6AA7" w:rsidRDefault="000D1A50" w:rsidP="000D1A50">
            <w:pPr>
              <w:numPr>
                <w:ilvl w:val="0"/>
                <w:numId w:val="180"/>
              </w:numPr>
              <w:spacing w:line="276" w:lineRule="auto"/>
              <w:rPr>
                <w:color w:val="000000"/>
              </w:rPr>
            </w:pPr>
            <w:r w:rsidRPr="00BD6AA7">
              <w:rPr>
                <w:color w:val="000000"/>
              </w:rPr>
              <w:t>Paste web link of Annual reports of University</w:t>
            </w:r>
          </w:p>
          <w:p w:rsidR="000D1A50" w:rsidRPr="00BD6AA7" w:rsidRDefault="000D1A50" w:rsidP="000D1A50">
            <w:pPr>
              <w:numPr>
                <w:ilvl w:val="0"/>
                <w:numId w:val="180"/>
              </w:numPr>
              <w:spacing w:line="276" w:lineRule="auto"/>
              <w:rPr>
                <w:color w:val="000000"/>
              </w:rPr>
            </w:pPr>
            <w:r w:rsidRPr="00BD6AA7">
              <w:rPr>
                <w:color w:val="000000"/>
              </w:rPr>
              <w:t>Upload e-copies of the accreditations and certifications</w:t>
            </w:r>
          </w:p>
          <w:p w:rsidR="000D1A50" w:rsidRPr="00BD6AA7" w:rsidRDefault="000D1A50" w:rsidP="000D1A50">
            <w:pPr>
              <w:numPr>
                <w:ilvl w:val="0"/>
                <w:numId w:val="180"/>
              </w:numPr>
              <w:spacing w:line="276" w:lineRule="auto"/>
              <w:rPr>
                <w:color w:val="000000"/>
              </w:rPr>
            </w:pPr>
            <w:r w:rsidRPr="00BD6AA7">
              <w:rPr>
                <w:color w:val="000000"/>
              </w:rPr>
              <w:t>Upload any additional information</w:t>
            </w:r>
          </w:p>
          <w:p w:rsidR="000D1A50" w:rsidRPr="00BD6AA7" w:rsidRDefault="000D1A50" w:rsidP="000D1A50">
            <w:pPr>
              <w:numPr>
                <w:ilvl w:val="0"/>
                <w:numId w:val="180"/>
              </w:numPr>
              <w:spacing w:line="276" w:lineRule="auto"/>
              <w:rPr>
                <w:color w:val="000000"/>
              </w:rPr>
            </w:pPr>
            <w:r w:rsidRPr="00BD6AA7">
              <w:rPr>
                <w:color w:val="000000"/>
              </w:rPr>
              <w:t xml:space="preserve">Upload details of Quality assurance initiatives of the institution (Data </w:t>
            </w:r>
            <w:r w:rsidRPr="00BD6AA7">
              <w:rPr>
                <w:color w:val="000000"/>
              </w:rPr>
              <w:lastRenderedPageBreak/>
              <w:t xml:space="preserve">Template) </w:t>
            </w:r>
          </w:p>
        </w:tc>
        <w:tc>
          <w:tcPr>
            <w:tcW w:w="1440" w:type="dxa"/>
          </w:tcPr>
          <w:p w:rsidR="000D1A50" w:rsidRPr="00BD6AA7" w:rsidRDefault="000D1A50" w:rsidP="00300587">
            <w:pPr>
              <w:jc w:val="center"/>
              <w:rPr>
                <w:b/>
                <w:bCs/>
                <w:color w:val="000000"/>
                <w:sz w:val="24"/>
                <w:szCs w:val="24"/>
              </w:rPr>
            </w:pPr>
            <w:r w:rsidRPr="00BD6AA7">
              <w:rPr>
                <w:b/>
                <w:bCs/>
                <w:color w:val="000000"/>
                <w:sz w:val="24"/>
                <w:szCs w:val="24"/>
              </w:rPr>
              <w:lastRenderedPageBreak/>
              <w:t>10</w:t>
            </w:r>
          </w:p>
        </w:tc>
      </w:tr>
      <w:tr w:rsidR="000D1A50" w:rsidRPr="00093E46" w:rsidTr="00300587">
        <w:trPr>
          <w:trHeight w:val="563"/>
        </w:trPr>
        <w:tc>
          <w:tcPr>
            <w:tcW w:w="1008" w:type="dxa"/>
          </w:tcPr>
          <w:p w:rsidR="000D1A50" w:rsidRPr="00BD6AA7" w:rsidRDefault="000D1A50" w:rsidP="00300587">
            <w:pPr>
              <w:jc w:val="center"/>
              <w:rPr>
                <w:b/>
                <w:bCs/>
                <w:color w:val="000000"/>
                <w:sz w:val="24"/>
                <w:szCs w:val="24"/>
              </w:rPr>
            </w:pPr>
            <w:r w:rsidRPr="00BD6AA7">
              <w:rPr>
                <w:b/>
                <w:bCs/>
                <w:color w:val="000000"/>
                <w:sz w:val="24"/>
                <w:szCs w:val="24"/>
              </w:rPr>
              <w:lastRenderedPageBreak/>
              <w:t xml:space="preserve">6.5.3  </w:t>
            </w:r>
          </w:p>
          <w:p w:rsidR="000D1A50" w:rsidRPr="00BD6AA7" w:rsidRDefault="000D1A50" w:rsidP="00300587">
            <w:pPr>
              <w:jc w:val="center"/>
              <w:rPr>
                <w:b/>
                <w:bCs/>
                <w:color w:val="000000"/>
                <w:sz w:val="24"/>
                <w:szCs w:val="24"/>
              </w:rPr>
            </w:pPr>
          </w:p>
          <w:p w:rsidR="000D1A50" w:rsidRPr="00BD6AA7" w:rsidRDefault="000D1A50" w:rsidP="00300587">
            <w:pPr>
              <w:jc w:val="center"/>
              <w:rPr>
                <w:b/>
                <w:bCs/>
                <w:color w:val="000000"/>
                <w:sz w:val="24"/>
                <w:szCs w:val="24"/>
              </w:rPr>
            </w:pPr>
            <w:r w:rsidRPr="00BD6AA7">
              <w:rPr>
                <w:b/>
                <w:bCs/>
                <w:color w:val="000000"/>
                <w:sz w:val="24"/>
                <w:szCs w:val="24"/>
              </w:rPr>
              <w:t>Q</w:t>
            </w:r>
            <w:r w:rsidRPr="00BD6AA7">
              <w:rPr>
                <w:b/>
                <w:bCs/>
                <w:color w:val="000000"/>
                <w:sz w:val="24"/>
                <w:szCs w:val="24"/>
                <w:vertAlign w:val="subscript"/>
              </w:rPr>
              <w:t>l</w:t>
            </w:r>
            <w:r w:rsidRPr="00BD6AA7">
              <w:rPr>
                <w:b/>
                <w:bCs/>
                <w:color w:val="000000"/>
                <w:sz w:val="24"/>
                <w:szCs w:val="24"/>
              </w:rPr>
              <w:t>M</w:t>
            </w:r>
          </w:p>
          <w:p w:rsidR="000D1A50" w:rsidRPr="00BD6AA7" w:rsidRDefault="000D1A50" w:rsidP="00300587">
            <w:pPr>
              <w:jc w:val="center"/>
              <w:rPr>
                <w:b/>
                <w:bCs/>
                <w:color w:val="000000"/>
                <w:sz w:val="24"/>
                <w:szCs w:val="24"/>
              </w:rPr>
            </w:pPr>
          </w:p>
        </w:tc>
        <w:tc>
          <w:tcPr>
            <w:tcW w:w="7920" w:type="dxa"/>
          </w:tcPr>
          <w:p w:rsidR="000D1A50" w:rsidRPr="00893147" w:rsidRDefault="000D1A50" w:rsidP="00300587">
            <w:pPr>
              <w:pStyle w:val="NoSpacing"/>
              <w:rPr>
                <w:rFonts w:ascii="Times New Roman" w:hAnsi="Times New Roman" w:cs="Times New Roman"/>
                <w:b/>
                <w:i/>
                <w:sz w:val="24"/>
                <w:szCs w:val="24"/>
              </w:rPr>
            </w:pPr>
            <w:r w:rsidRPr="00893147">
              <w:rPr>
                <w:rFonts w:ascii="Times New Roman" w:hAnsi="Times New Roman" w:cs="Times New Roman"/>
                <w:b/>
                <w:i/>
                <w:sz w:val="24"/>
                <w:szCs w:val="24"/>
              </w:rPr>
              <w:t xml:space="preserve">Incremental improvements made for the preceding five years with regard to quality  </w:t>
            </w:r>
            <w:r w:rsidRPr="00893147">
              <w:rPr>
                <w:rFonts w:ascii="Times New Roman" w:hAnsi="Times New Roman" w:cs="Times New Roman"/>
                <w:b/>
                <w:bCs/>
                <w:i/>
                <w:iCs/>
                <w:sz w:val="24"/>
                <w:szCs w:val="24"/>
              </w:rPr>
              <w:t>(in case of first cycle)</w:t>
            </w:r>
          </w:p>
          <w:p w:rsidR="000D1A50" w:rsidRPr="00893147" w:rsidRDefault="000D1A50" w:rsidP="00300587">
            <w:pPr>
              <w:pStyle w:val="NoSpacing"/>
              <w:rPr>
                <w:rFonts w:ascii="Times New Roman" w:hAnsi="Times New Roman" w:cs="Times New Roman"/>
                <w:b/>
                <w:i/>
                <w:sz w:val="24"/>
                <w:szCs w:val="24"/>
              </w:rPr>
            </w:pPr>
          </w:p>
          <w:p w:rsidR="000D1A50" w:rsidRPr="00893147" w:rsidRDefault="000D1A50" w:rsidP="00300587">
            <w:pPr>
              <w:tabs>
                <w:tab w:val="center" w:pos="2143"/>
              </w:tabs>
              <w:rPr>
                <w:i/>
                <w:iCs/>
                <w:color w:val="000000"/>
                <w:sz w:val="24"/>
                <w:szCs w:val="24"/>
              </w:rPr>
            </w:pPr>
            <w:r w:rsidRPr="00893147">
              <w:rPr>
                <w:b/>
                <w:i/>
                <w:sz w:val="24"/>
                <w:szCs w:val="24"/>
              </w:rPr>
              <w:t xml:space="preserve">Post accreditation quality initiatives     </w:t>
            </w:r>
            <w:r w:rsidRPr="00893147">
              <w:rPr>
                <w:b/>
                <w:bCs/>
                <w:i/>
                <w:iCs/>
                <w:sz w:val="24"/>
                <w:szCs w:val="24"/>
              </w:rPr>
              <w:t>(second and subsequent cycles)</w:t>
            </w:r>
            <w:r w:rsidRPr="00893147">
              <w:rPr>
                <w:b/>
                <w:i/>
                <w:sz w:val="24"/>
                <w:szCs w:val="24"/>
              </w:rPr>
              <w:t xml:space="preserve"> </w:t>
            </w:r>
          </w:p>
          <w:p w:rsidR="000D1A50" w:rsidRPr="00893147" w:rsidRDefault="000D1A50" w:rsidP="00300587">
            <w:pPr>
              <w:jc w:val="both"/>
              <w:rPr>
                <w:color w:val="000000"/>
                <w:sz w:val="24"/>
                <w:szCs w:val="24"/>
              </w:rPr>
            </w:pPr>
            <w:r w:rsidRPr="00893147">
              <w:rPr>
                <w:color w:val="000000"/>
                <w:sz w:val="24"/>
                <w:szCs w:val="24"/>
              </w:rPr>
              <w:t>Describe quality enhancement initiatives in the academic and administrative domains successfully implemented during the last five years within a Maximum of 500 words each</w:t>
            </w:r>
          </w:p>
          <w:p w:rsidR="000D1A50" w:rsidRPr="00893147" w:rsidRDefault="000D1A50" w:rsidP="00300587">
            <w:pPr>
              <w:rPr>
                <w:b/>
                <w:color w:val="000000"/>
              </w:rPr>
            </w:pPr>
          </w:p>
          <w:p w:rsidR="000D1A50" w:rsidRPr="00893147" w:rsidRDefault="000D1A50" w:rsidP="00300587">
            <w:pPr>
              <w:rPr>
                <w:b/>
                <w:color w:val="000000"/>
              </w:rPr>
            </w:pPr>
            <w:r w:rsidRPr="00893147">
              <w:rPr>
                <w:b/>
                <w:color w:val="000000"/>
              </w:rPr>
              <w:t xml:space="preserve">File Description </w:t>
            </w:r>
          </w:p>
          <w:p w:rsidR="000D1A50" w:rsidRPr="00BD6AA7" w:rsidRDefault="000D1A50" w:rsidP="000D1A50">
            <w:pPr>
              <w:numPr>
                <w:ilvl w:val="0"/>
                <w:numId w:val="167"/>
              </w:numPr>
              <w:rPr>
                <w:bCs/>
                <w:iCs/>
                <w:noProof/>
                <w:color w:val="000000"/>
                <w:sz w:val="24"/>
                <w:szCs w:val="24"/>
              </w:rPr>
            </w:pPr>
            <w:r w:rsidRPr="00BD6AA7">
              <w:rPr>
                <w:color w:val="000000"/>
              </w:rPr>
              <w:t>Paste link for additional information</w:t>
            </w:r>
          </w:p>
          <w:p w:rsidR="000D1A50" w:rsidRPr="00BD6AA7" w:rsidRDefault="000D1A50" w:rsidP="000D1A50">
            <w:pPr>
              <w:numPr>
                <w:ilvl w:val="0"/>
                <w:numId w:val="167"/>
              </w:numPr>
              <w:spacing w:line="276" w:lineRule="auto"/>
              <w:rPr>
                <w:color w:val="000000"/>
              </w:rPr>
            </w:pPr>
            <w:r w:rsidRPr="00BD6AA7">
              <w:rPr>
                <w:color w:val="000000"/>
              </w:rPr>
              <w:t>Upload any additional information</w:t>
            </w:r>
          </w:p>
        </w:tc>
        <w:tc>
          <w:tcPr>
            <w:tcW w:w="1440" w:type="dxa"/>
          </w:tcPr>
          <w:p w:rsidR="000D1A50" w:rsidRPr="00BD6AA7" w:rsidRDefault="000D1A50" w:rsidP="00300587">
            <w:pPr>
              <w:jc w:val="center"/>
              <w:rPr>
                <w:b/>
                <w:bCs/>
                <w:color w:val="000000"/>
                <w:sz w:val="24"/>
                <w:szCs w:val="24"/>
              </w:rPr>
            </w:pPr>
            <w:r w:rsidRPr="00BD6AA7">
              <w:rPr>
                <w:b/>
                <w:color w:val="000000"/>
                <w:sz w:val="24"/>
                <w:szCs w:val="24"/>
              </w:rPr>
              <w:t>10</w:t>
            </w:r>
          </w:p>
        </w:tc>
      </w:tr>
    </w:tbl>
    <w:p w:rsidR="000D1A50" w:rsidRDefault="000D1A50" w:rsidP="000D1A50">
      <w:pPr>
        <w:rPr>
          <w:b/>
          <w:bCs/>
          <w:color w:val="000000"/>
          <w:sz w:val="16"/>
          <w:szCs w:val="16"/>
          <w:highlight w:val="yellow"/>
          <w:u w:val="single"/>
        </w:rPr>
      </w:pPr>
    </w:p>
    <w:p w:rsidR="000D1A50" w:rsidRDefault="000D1A50" w:rsidP="000D1A50">
      <w:pPr>
        <w:jc w:val="center"/>
        <w:rPr>
          <w:rFonts w:ascii="Book Antiqua" w:hAnsi="Book Antiqua"/>
          <w:b/>
          <w:bCs/>
          <w:color w:val="000000"/>
          <w:sz w:val="24"/>
          <w:szCs w:val="24"/>
        </w:rPr>
      </w:pPr>
    </w:p>
    <w:p w:rsidR="000D1A50" w:rsidRDefault="000D1A50" w:rsidP="000D1A50">
      <w:pPr>
        <w:jc w:val="center"/>
        <w:rPr>
          <w:rFonts w:ascii="Book Antiqua" w:hAnsi="Book Antiqua"/>
          <w:b/>
          <w:bCs/>
          <w:color w:val="000000"/>
          <w:sz w:val="24"/>
          <w:szCs w:val="24"/>
        </w:rPr>
      </w:pPr>
    </w:p>
    <w:p w:rsidR="000D1A50" w:rsidRPr="008E40C0" w:rsidRDefault="000D1A50" w:rsidP="000D1A50">
      <w:pPr>
        <w:jc w:val="center"/>
        <w:rPr>
          <w:rFonts w:ascii="Book Antiqua" w:hAnsi="Book Antiqua"/>
          <w:b/>
          <w:bCs/>
          <w:color w:val="000000"/>
          <w:sz w:val="24"/>
          <w:szCs w:val="24"/>
        </w:rPr>
      </w:pPr>
      <w:r w:rsidRPr="008E40C0">
        <w:rPr>
          <w:rFonts w:ascii="Book Antiqua" w:hAnsi="Book Antiqua"/>
          <w:b/>
          <w:bCs/>
          <w:color w:val="000000"/>
          <w:sz w:val="24"/>
          <w:szCs w:val="24"/>
        </w:rPr>
        <w:t>Criterion</w:t>
      </w:r>
      <w:r w:rsidRPr="008E40C0">
        <w:rPr>
          <w:rFonts w:ascii="Book Antiqua" w:hAnsi="Book Antiqua"/>
          <w:b/>
          <w:bCs/>
          <w:color w:val="000000"/>
          <w:spacing w:val="-23"/>
          <w:sz w:val="24"/>
          <w:szCs w:val="24"/>
        </w:rPr>
        <w:t xml:space="preserve"> </w:t>
      </w:r>
      <w:r w:rsidRPr="008E40C0">
        <w:rPr>
          <w:rFonts w:ascii="Book Antiqua" w:hAnsi="Book Antiqua"/>
          <w:b/>
          <w:bCs/>
          <w:color w:val="000000"/>
          <w:sz w:val="24"/>
          <w:szCs w:val="24"/>
        </w:rPr>
        <w:t>VII</w:t>
      </w:r>
      <w:r w:rsidRPr="008E40C0">
        <w:rPr>
          <w:rFonts w:ascii="Book Antiqua" w:hAnsi="Book Antiqua"/>
          <w:b/>
          <w:bCs/>
          <w:color w:val="000000"/>
          <w:spacing w:val="-13"/>
          <w:sz w:val="24"/>
          <w:szCs w:val="24"/>
        </w:rPr>
        <w:t xml:space="preserve"> </w:t>
      </w:r>
      <w:r w:rsidRPr="008E40C0">
        <w:rPr>
          <w:rFonts w:ascii="Book Antiqua" w:hAnsi="Book Antiqua"/>
          <w:b/>
          <w:bCs/>
          <w:color w:val="000000"/>
          <w:sz w:val="24"/>
          <w:szCs w:val="24"/>
        </w:rPr>
        <w:t>–</w:t>
      </w:r>
      <w:r w:rsidRPr="008E40C0">
        <w:rPr>
          <w:rFonts w:ascii="Book Antiqua" w:hAnsi="Book Antiqua"/>
          <w:b/>
          <w:bCs/>
          <w:color w:val="000000"/>
          <w:spacing w:val="-13"/>
          <w:sz w:val="24"/>
          <w:szCs w:val="24"/>
        </w:rPr>
        <w:t xml:space="preserve"> </w:t>
      </w:r>
      <w:r w:rsidRPr="008E40C0">
        <w:rPr>
          <w:rFonts w:ascii="Book Antiqua" w:hAnsi="Book Antiqua"/>
          <w:b/>
          <w:bCs/>
          <w:color w:val="000000"/>
          <w:sz w:val="24"/>
          <w:szCs w:val="24"/>
        </w:rPr>
        <w:t>Institutional Values and Best Practices (100)</w:t>
      </w:r>
    </w:p>
    <w:p w:rsidR="000D1A50" w:rsidRPr="008E40C0" w:rsidRDefault="000D1A50" w:rsidP="000D1A50">
      <w:pPr>
        <w:jc w:val="center"/>
        <w:rPr>
          <w:rFonts w:ascii="Book Antiqua" w:hAnsi="Book Antiqua"/>
          <w:b/>
          <w:bCs/>
          <w:color w:val="000000"/>
          <w:sz w:val="28"/>
          <w:szCs w:val="28"/>
        </w:rPr>
      </w:pPr>
    </w:p>
    <w:p w:rsidR="000D1A50" w:rsidRDefault="000D1A50" w:rsidP="000D1A50">
      <w:pPr>
        <w:tabs>
          <w:tab w:val="left" w:pos="9180"/>
        </w:tabs>
        <w:jc w:val="center"/>
        <w:rPr>
          <w:b/>
          <w:bCs/>
          <w:color w:val="000000"/>
          <w:sz w:val="24"/>
          <w:szCs w:val="24"/>
        </w:rPr>
      </w:pPr>
      <w:r w:rsidRPr="00322EE2">
        <w:rPr>
          <w:b/>
          <w:bCs/>
          <w:color w:val="000000"/>
          <w:sz w:val="24"/>
          <w:szCs w:val="24"/>
        </w:rPr>
        <w:t>Key Indicator - 7.1 Institutional Values and Social Responsibilities (50)</w:t>
      </w:r>
    </w:p>
    <w:p w:rsidR="000D1A50" w:rsidRPr="00322EE2" w:rsidRDefault="000D1A50" w:rsidP="000D1A50">
      <w:pPr>
        <w:tabs>
          <w:tab w:val="left" w:pos="9180"/>
        </w:tabs>
        <w:jc w:val="center"/>
        <w:rPr>
          <w:b/>
          <w:bCs/>
          <w:color w:val="000000"/>
          <w:sz w:val="24"/>
          <w:szCs w:val="24"/>
        </w:rPr>
      </w:pPr>
    </w:p>
    <w:p w:rsidR="000D1A50" w:rsidRPr="00322EE2" w:rsidRDefault="000D1A50" w:rsidP="000D1A50">
      <w:pPr>
        <w:tabs>
          <w:tab w:val="left" w:pos="9180"/>
        </w:tabs>
        <w:jc w:val="center"/>
        <w:rPr>
          <w:b/>
          <w:bCs/>
          <w:color w:val="000000"/>
          <w:sz w:val="8"/>
          <w:szCs w:val="8"/>
        </w:rPr>
      </w:pPr>
    </w:p>
    <w:tbl>
      <w:tblPr>
        <w:tblW w:w="1035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17"/>
        <w:gridCol w:w="7893"/>
        <w:gridCol w:w="1440"/>
      </w:tblGrid>
      <w:tr w:rsidR="000D1A50" w:rsidRPr="00322EE2" w:rsidTr="00300587">
        <w:trPr>
          <w:trHeight w:val="413"/>
        </w:trPr>
        <w:tc>
          <w:tcPr>
            <w:tcW w:w="1017" w:type="dxa"/>
          </w:tcPr>
          <w:p w:rsidR="000D1A50" w:rsidRPr="00322EE2" w:rsidRDefault="000D1A50" w:rsidP="00300587">
            <w:pPr>
              <w:jc w:val="center"/>
              <w:rPr>
                <w:b/>
                <w:bCs/>
                <w:color w:val="000000"/>
                <w:sz w:val="24"/>
                <w:szCs w:val="24"/>
              </w:rPr>
            </w:pPr>
            <w:r w:rsidRPr="00322EE2">
              <w:rPr>
                <w:b/>
                <w:bCs/>
                <w:color w:val="000000"/>
              </w:rPr>
              <w:t xml:space="preserve">Metric </w:t>
            </w:r>
            <w:r w:rsidRPr="00322EE2">
              <w:rPr>
                <w:b/>
                <w:bCs/>
                <w:color w:val="000000"/>
                <w:sz w:val="24"/>
                <w:szCs w:val="24"/>
              </w:rPr>
              <w:t>No.</w:t>
            </w:r>
          </w:p>
        </w:tc>
        <w:tc>
          <w:tcPr>
            <w:tcW w:w="7893" w:type="dxa"/>
          </w:tcPr>
          <w:p w:rsidR="000D1A50" w:rsidRPr="00322EE2" w:rsidRDefault="000D1A50" w:rsidP="00300587">
            <w:pPr>
              <w:jc w:val="center"/>
              <w:rPr>
                <w:b/>
                <w:bCs/>
                <w:color w:val="000000"/>
                <w:sz w:val="24"/>
                <w:szCs w:val="24"/>
              </w:rPr>
            </w:pPr>
          </w:p>
        </w:tc>
        <w:tc>
          <w:tcPr>
            <w:tcW w:w="1440" w:type="dxa"/>
          </w:tcPr>
          <w:p w:rsidR="000D1A50" w:rsidRPr="00322EE2" w:rsidRDefault="000D1A50" w:rsidP="00300587">
            <w:pPr>
              <w:jc w:val="center"/>
              <w:rPr>
                <w:b/>
                <w:bCs/>
                <w:color w:val="000000"/>
                <w:sz w:val="24"/>
                <w:szCs w:val="24"/>
              </w:rPr>
            </w:pPr>
            <w:r w:rsidRPr="00322EE2">
              <w:rPr>
                <w:b/>
                <w:bCs/>
                <w:color w:val="000000"/>
                <w:sz w:val="24"/>
                <w:szCs w:val="24"/>
              </w:rPr>
              <w:t>Weightage</w:t>
            </w:r>
          </w:p>
        </w:tc>
      </w:tr>
      <w:tr w:rsidR="000D1A50" w:rsidRPr="00322EE2" w:rsidTr="00300587">
        <w:trPr>
          <w:trHeight w:val="180"/>
        </w:trPr>
        <w:tc>
          <w:tcPr>
            <w:tcW w:w="1017" w:type="dxa"/>
            <w:shd w:val="clear" w:color="auto" w:fill="D9D9D9"/>
          </w:tcPr>
          <w:p w:rsidR="000D1A50" w:rsidRPr="00322EE2" w:rsidRDefault="000D1A50" w:rsidP="00300587">
            <w:pPr>
              <w:jc w:val="center"/>
              <w:rPr>
                <w:b/>
                <w:bCs/>
                <w:color w:val="000000"/>
                <w:sz w:val="24"/>
                <w:szCs w:val="24"/>
              </w:rPr>
            </w:pPr>
          </w:p>
        </w:tc>
        <w:tc>
          <w:tcPr>
            <w:tcW w:w="7893" w:type="dxa"/>
            <w:shd w:val="clear" w:color="auto" w:fill="D9D9D9"/>
          </w:tcPr>
          <w:p w:rsidR="000D1A50" w:rsidRPr="00322EE2" w:rsidRDefault="000D1A50" w:rsidP="00300587">
            <w:pPr>
              <w:rPr>
                <w:b/>
                <w:color w:val="000000"/>
                <w:sz w:val="24"/>
                <w:szCs w:val="24"/>
              </w:rPr>
            </w:pPr>
            <w:r w:rsidRPr="00322EE2">
              <w:rPr>
                <w:b/>
                <w:color w:val="000000"/>
                <w:sz w:val="24"/>
                <w:szCs w:val="24"/>
              </w:rPr>
              <w:t xml:space="preserve">Gender Equity   </w:t>
            </w:r>
          </w:p>
          <w:p w:rsidR="000D1A50" w:rsidRPr="00322EE2" w:rsidRDefault="000D1A50" w:rsidP="00300587">
            <w:pPr>
              <w:rPr>
                <w:b/>
                <w:color w:val="000000"/>
                <w:sz w:val="24"/>
                <w:szCs w:val="24"/>
              </w:rPr>
            </w:pPr>
          </w:p>
        </w:tc>
        <w:tc>
          <w:tcPr>
            <w:tcW w:w="1440" w:type="dxa"/>
            <w:shd w:val="clear" w:color="auto" w:fill="D9D9D9"/>
          </w:tcPr>
          <w:p w:rsidR="000D1A50" w:rsidRPr="00322EE2" w:rsidRDefault="000D1A50" w:rsidP="00300587">
            <w:pPr>
              <w:rPr>
                <w:bCs/>
                <w:color w:val="000000"/>
                <w:sz w:val="24"/>
                <w:szCs w:val="24"/>
              </w:rPr>
            </w:pPr>
          </w:p>
        </w:tc>
      </w:tr>
      <w:tr w:rsidR="000D1A50" w:rsidRPr="00322EE2" w:rsidTr="00300587">
        <w:tc>
          <w:tcPr>
            <w:tcW w:w="1017" w:type="dxa"/>
          </w:tcPr>
          <w:p w:rsidR="000D1A50" w:rsidRPr="00322EE2" w:rsidRDefault="000D1A50" w:rsidP="00300587">
            <w:pPr>
              <w:jc w:val="center"/>
              <w:rPr>
                <w:b/>
                <w:bCs/>
                <w:color w:val="000000"/>
                <w:sz w:val="24"/>
                <w:szCs w:val="24"/>
              </w:rPr>
            </w:pPr>
            <w:r w:rsidRPr="00322EE2">
              <w:rPr>
                <w:b/>
                <w:bCs/>
                <w:color w:val="000000"/>
                <w:sz w:val="24"/>
                <w:szCs w:val="24"/>
              </w:rPr>
              <w:t>7.1.1</w:t>
            </w:r>
          </w:p>
          <w:p w:rsidR="000D1A50" w:rsidRPr="00322EE2"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7E03C0">
              <w:rPr>
                <w:b/>
                <w:bCs/>
                <w:color w:val="000000"/>
                <w:sz w:val="24"/>
                <w:szCs w:val="24"/>
              </w:rPr>
              <w:t>Q</w:t>
            </w:r>
            <w:r w:rsidRPr="007E03C0">
              <w:rPr>
                <w:b/>
                <w:bCs/>
                <w:color w:val="000000"/>
                <w:sz w:val="18"/>
                <w:szCs w:val="18"/>
              </w:rPr>
              <w:t>l</w:t>
            </w:r>
            <w:r w:rsidRPr="007E03C0">
              <w:rPr>
                <w:b/>
                <w:bCs/>
                <w:color w:val="000000"/>
                <w:sz w:val="24"/>
                <w:szCs w:val="24"/>
              </w:rPr>
              <w:t>M</w:t>
            </w:r>
          </w:p>
        </w:tc>
        <w:tc>
          <w:tcPr>
            <w:tcW w:w="7893" w:type="dxa"/>
          </w:tcPr>
          <w:p w:rsidR="000D1A50" w:rsidRDefault="000D1A50" w:rsidP="00300587">
            <w:pPr>
              <w:rPr>
                <w:b/>
                <w:i/>
                <w:color w:val="000000"/>
                <w:sz w:val="24"/>
                <w:szCs w:val="24"/>
              </w:rPr>
            </w:pPr>
            <w:r w:rsidRPr="00B13C31">
              <w:rPr>
                <w:b/>
                <w:i/>
                <w:color w:val="000000"/>
                <w:sz w:val="24"/>
                <w:szCs w:val="24"/>
              </w:rPr>
              <w:t>Measure</w:t>
            </w:r>
            <w:r>
              <w:rPr>
                <w:b/>
                <w:i/>
                <w:color w:val="000000"/>
                <w:sz w:val="24"/>
                <w:szCs w:val="24"/>
              </w:rPr>
              <w:t>s initiated by the I</w:t>
            </w:r>
            <w:r w:rsidRPr="00B13C31">
              <w:rPr>
                <w:b/>
                <w:i/>
                <w:color w:val="000000"/>
                <w:sz w:val="24"/>
                <w:szCs w:val="24"/>
              </w:rPr>
              <w:t>nstitution</w:t>
            </w:r>
            <w:r>
              <w:rPr>
                <w:b/>
                <w:i/>
                <w:color w:val="000000"/>
                <w:sz w:val="24"/>
                <w:szCs w:val="24"/>
              </w:rPr>
              <w:t xml:space="preserve"> for the promotion of g</w:t>
            </w:r>
            <w:r w:rsidRPr="00322EE2">
              <w:rPr>
                <w:b/>
                <w:i/>
                <w:color w:val="000000"/>
                <w:sz w:val="24"/>
                <w:szCs w:val="24"/>
              </w:rPr>
              <w:t>ender equity during the last five years</w:t>
            </w:r>
            <w:r>
              <w:rPr>
                <w:b/>
                <w:i/>
                <w:color w:val="000000"/>
                <w:sz w:val="24"/>
                <w:szCs w:val="24"/>
              </w:rPr>
              <w:t>.</w:t>
            </w:r>
          </w:p>
          <w:p w:rsidR="000D1A50" w:rsidRDefault="000D1A50" w:rsidP="00300587">
            <w:pPr>
              <w:rPr>
                <w:b/>
                <w:i/>
                <w:color w:val="000000"/>
                <w:sz w:val="24"/>
                <w:szCs w:val="24"/>
              </w:rPr>
            </w:pPr>
          </w:p>
          <w:p w:rsidR="000D1A50" w:rsidRPr="003350FE" w:rsidRDefault="000D1A50" w:rsidP="00300587">
            <w:pPr>
              <w:rPr>
                <w:bCs/>
                <w:iCs/>
                <w:color w:val="000000"/>
                <w:sz w:val="24"/>
                <w:szCs w:val="24"/>
              </w:rPr>
            </w:pPr>
            <w:r w:rsidRPr="003350FE">
              <w:rPr>
                <w:bCs/>
                <w:iCs/>
                <w:color w:val="000000"/>
                <w:sz w:val="24"/>
                <w:szCs w:val="24"/>
              </w:rPr>
              <w:t xml:space="preserve">Describe gender equity &amp; sensitization in curricular and co-curricular activities, facilities  for women on campus </w:t>
            </w:r>
            <w:r>
              <w:rPr>
                <w:bCs/>
                <w:iCs/>
                <w:color w:val="000000"/>
                <w:sz w:val="24"/>
                <w:szCs w:val="24"/>
              </w:rPr>
              <w:t xml:space="preserve">etc., </w:t>
            </w:r>
            <w:r w:rsidRPr="003350FE">
              <w:rPr>
                <w:bCs/>
                <w:iCs/>
                <w:color w:val="000000"/>
                <w:sz w:val="24"/>
                <w:szCs w:val="24"/>
              </w:rPr>
              <w:t xml:space="preserve">within </w:t>
            </w:r>
            <w:r>
              <w:rPr>
                <w:bCs/>
                <w:iCs/>
                <w:color w:val="000000"/>
                <w:sz w:val="24"/>
                <w:szCs w:val="24"/>
              </w:rPr>
              <w:t>5</w:t>
            </w:r>
            <w:r w:rsidRPr="003350FE">
              <w:rPr>
                <w:bCs/>
                <w:iCs/>
                <w:color w:val="000000"/>
                <w:sz w:val="24"/>
                <w:szCs w:val="24"/>
              </w:rPr>
              <w:t>00 words</w:t>
            </w:r>
          </w:p>
          <w:p w:rsidR="000D1A50" w:rsidRDefault="000D1A50" w:rsidP="00300587">
            <w:pPr>
              <w:pStyle w:val="ListParagraph"/>
              <w:ind w:left="0"/>
              <w:rPr>
                <w:b/>
                <w:i/>
                <w:color w:val="000000"/>
                <w:sz w:val="24"/>
                <w:szCs w:val="24"/>
              </w:rPr>
            </w:pPr>
          </w:p>
          <w:p w:rsidR="000D1A50" w:rsidRPr="001510F4" w:rsidRDefault="000D1A50" w:rsidP="00300587">
            <w:pPr>
              <w:pStyle w:val="ListParagraph"/>
              <w:ind w:left="0"/>
              <w:rPr>
                <w:rFonts w:ascii="Times New Roman" w:hAnsi="Times New Roman"/>
                <w:b/>
                <w:i/>
                <w:color w:val="000000"/>
                <w:sz w:val="24"/>
                <w:szCs w:val="24"/>
              </w:rPr>
            </w:pPr>
            <w:r w:rsidRPr="001510F4">
              <w:rPr>
                <w:rFonts w:ascii="Times New Roman" w:hAnsi="Times New Roman"/>
                <w:b/>
                <w:i/>
                <w:color w:val="000000"/>
                <w:sz w:val="24"/>
                <w:szCs w:val="24"/>
              </w:rPr>
              <w:t>Provide Web link to:</w:t>
            </w:r>
          </w:p>
          <w:p w:rsidR="000D1A50" w:rsidRPr="001510F4" w:rsidRDefault="000D1A50" w:rsidP="000D1A50">
            <w:pPr>
              <w:pStyle w:val="ListParagraph"/>
              <w:numPr>
                <w:ilvl w:val="0"/>
                <w:numId w:val="41"/>
              </w:numPr>
              <w:spacing w:after="0"/>
              <w:ind w:left="714" w:hanging="357"/>
              <w:rPr>
                <w:rFonts w:ascii="Times New Roman" w:hAnsi="Times New Roman"/>
                <w:bCs/>
                <w:iCs/>
                <w:color w:val="000000"/>
                <w:sz w:val="24"/>
                <w:szCs w:val="24"/>
              </w:rPr>
            </w:pPr>
            <w:r w:rsidRPr="001510F4">
              <w:rPr>
                <w:rFonts w:ascii="Times New Roman" w:hAnsi="Times New Roman"/>
                <w:bCs/>
                <w:iCs/>
                <w:color w:val="000000"/>
                <w:sz w:val="24"/>
                <w:szCs w:val="24"/>
              </w:rPr>
              <w:t>Annual gender sensitization action plan</w:t>
            </w:r>
          </w:p>
          <w:p w:rsidR="000D1A50" w:rsidRPr="001510F4" w:rsidRDefault="000D1A50" w:rsidP="000D1A50">
            <w:pPr>
              <w:pStyle w:val="ListParagraph"/>
              <w:numPr>
                <w:ilvl w:val="0"/>
                <w:numId w:val="41"/>
              </w:numPr>
              <w:rPr>
                <w:rFonts w:ascii="Times New Roman" w:hAnsi="Times New Roman"/>
                <w:bCs/>
                <w:iCs/>
                <w:color w:val="000000"/>
                <w:sz w:val="24"/>
                <w:szCs w:val="24"/>
              </w:rPr>
            </w:pPr>
            <w:r w:rsidRPr="001510F4">
              <w:rPr>
                <w:rFonts w:ascii="Times New Roman" w:hAnsi="Times New Roman"/>
                <w:bCs/>
                <w:iCs/>
                <w:color w:val="000000"/>
                <w:sz w:val="24"/>
                <w:szCs w:val="24"/>
              </w:rPr>
              <w:t xml:space="preserve">Specific facilities provided for women in terms of: </w:t>
            </w:r>
          </w:p>
          <w:p w:rsidR="000D1A50" w:rsidRPr="001510F4" w:rsidRDefault="000D1A50" w:rsidP="000D1A50">
            <w:pPr>
              <w:pStyle w:val="ListParagraph"/>
              <w:numPr>
                <w:ilvl w:val="4"/>
                <w:numId w:val="81"/>
              </w:numPr>
              <w:spacing w:after="0"/>
              <w:ind w:left="1729" w:hanging="357"/>
              <w:rPr>
                <w:rFonts w:ascii="Times New Roman" w:hAnsi="Times New Roman"/>
                <w:bCs/>
                <w:iCs/>
                <w:color w:val="000000"/>
                <w:sz w:val="24"/>
                <w:szCs w:val="24"/>
              </w:rPr>
            </w:pPr>
            <w:r w:rsidRPr="001510F4">
              <w:rPr>
                <w:rFonts w:ascii="Times New Roman" w:hAnsi="Times New Roman"/>
                <w:bCs/>
                <w:iCs/>
                <w:color w:val="000000"/>
                <w:sz w:val="24"/>
                <w:szCs w:val="24"/>
              </w:rPr>
              <w:t>Safety and security</w:t>
            </w:r>
          </w:p>
          <w:p w:rsidR="000D1A50" w:rsidRPr="001510F4" w:rsidRDefault="000D1A50" w:rsidP="000D1A50">
            <w:pPr>
              <w:pStyle w:val="ListParagraph"/>
              <w:numPr>
                <w:ilvl w:val="4"/>
                <w:numId w:val="81"/>
              </w:numPr>
              <w:spacing w:after="0"/>
              <w:ind w:left="1729" w:hanging="357"/>
              <w:rPr>
                <w:rFonts w:ascii="Times New Roman" w:hAnsi="Times New Roman"/>
                <w:bCs/>
                <w:iCs/>
                <w:color w:val="000000"/>
                <w:sz w:val="24"/>
                <w:szCs w:val="24"/>
              </w:rPr>
            </w:pPr>
            <w:r w:rsidRPr="001510F4">
              <w:rPr>
                <w:rFonts w:ascii="Times New Roman" w:hAnsi="Times New Roman"/>
                <w:bCs/>
                <w:iCs/>
                <w:color w:val="000000"/>
                <w:sz w:val="24"/>
                <w:szCs w:val="24"/>
              </w:rPr>
              <w:t>Counselling</w:t>
            </w:r>
          </w:p>
          <w:p w:rsidR="000D1A50" w:rsidRPr="001510F4" w:rsidRDefault="000D1A50" w:rsidP="000D1A50">
            <w:pPr>
              <w:pStyle w:val="ListParagraph"/>
              <w:numPr>
                <w:ilvl w:val="4"/>
                <w:numId w:val="81"/>
              </w:numPr>
              <w:spacing w:after="0"/>
              <w:ind w:left="1729" w:hanging="357"/>
              <w:rPr>
                <w:rFonts w:ascii="Times New Roman" w:hAnsi="Times New Roman"/>
                <w:bCs/>
                <w:iCs/>
                <w:color w:val="000000"/>
                <w:sz w:val="24"/>
                <w:szCs w:val="24"/>
              </w:rPr>
            </w:pPr>
            <w:r w:rsidRPr="001510F4">
              <w:rPr>
                <w:rFonts w:ascii="Times New Roman" w:hAnsi="Times New Roman"/>
                <w:bCs/>
                <w:iCs/>
                <w:color w:val="000000"/>
                <w:sz w:val="24"/>
                <w:szCs w:val="24"/>
              </w:rPr>
              <w:t>Common Rooms</w:t>
            </w:r>
          </w:p>
          <w:p w:rsidR="000D1A50" w:rsidRPr="001510F4" w:rsidRDefault="000D1A50" w:rsidP="000D1A50">
            <w:pPr>
              <w:pStyle w:val="ListParagraph"/>
              <w:numPr>
                <w:ilvl w:val="4"/>
                <w:numId w:val="81"/>
              </w:numPr>
              <w:spacing w:after="0"/>
              <w:ind w:left="1729" w:hanging="357"/>
              <w:rPr>
                <w:rFonts w:ascii="Times New Roman" w:hAnsi="Times New Roman"/>
                <w:bCs/>
                <w:iCs/>
                <w:color w:val="000000"/>
                <w:sz w:val="24"/>
                <w:szCs w:val="24"/>
              </w:rPr>
            </w:pPr>
            <w:r w:rsidRPr="001510F4">
              <w:rPr>
                <w:rFonts w:ascii="Times New Roman" w:hAnsi="Times New Roman"/>
                <w:bCs/>
                <w:iCs/>
                <w:color w:val="000000"/>
                <w:sz w:val="24"/>
                <w:szCs w:val="24"/>
              </w:rPr>
              <w:t xml:space="preserve">Day care center for young children </w:t>
            </w:r>
          </w:p>
          <w:p w:rsidR="000D1A50" w:rsidRPr="001510F4" w:rsidRDefault="000D1A50" w:rsidP="000D1A50">
            <w:pPr>
              <w:pStyle w:val="ListParagraph"/>
              <w:numPr>
                <w:ilvl w:val="4"/>
                <w:numId w:val="81"/>
              </w:numPr>
              <w:spacing w:after="0"/>
              <w:ind w:left="1729" w:hanging="357"/>
              <w:rPr>
                <w:rFonts w:ascii="Times New Roman" w:hAnsi="Times New Roman"/>
                <w:b/>
                <w:i/>
                <w:color w:val="000000"/>
                <w:sz w:val="24"/>
                <w:szCs w:val="24"/>
              </w:rPr>
            </w:pPr>
            <w:r w:rsidRPr="001510F4">
              <w:rPr>
                <w:rFonts w:ascii="Times New Roman" w:hAnsi="Times New Roman"/>
                <w:bCs/>
                <w:iCs/>
                <w:color w:val="000000"/>
                <w:sz w:val="24"/>
                <w:szCs w:val="24"/>
              </w:rPr>
              <w:t>Any other relevant information</w:t>
            </w:r>
            <w:r w:rsidRPr="001510F4">
              <w:rPr>
                <w:rFonts w:ascii="Times New Roman" w:hAnsi="Times New Roman"/>
                <w:strike/>
                <w:color w:val="000000"/>
              </w:rPr>
              <w:t xml:space="preserve"> </w:t>
            </w:r>
          </w:p>
          <w:p w:rsidR="000D1A50" w:rsidRPr="004F682B" w:rsidRDefault="000D1A50" w:rsidP="00300587">
            <w:pPr>
              <w:pStyle w:val="ListParagraph"/>
              <w:ind w:left="1729"/>
              <w:rPr>
                <w:b/>
                <w:i/>
                <w:color w:val="000000"/>
                <w:sz w:val="24"/>
                <w:szCs w:val="24"/>
              </w:rPr>
            </w:pPr>
          </w:p>
        </w:tc>
        <w:tc>
          <w:tcPr>
            <w:tcW w:w="1440" w:type="dxa"/>
          </w:tcPr>
          <w:p w:rsidR="000D1A50" w:rsidRPr="00322EE2" w:rsidRDefault="000D1A50" w:rsidP="00300587">
            <w:pPr>
              <w:ind w:left="360"/>
              <w:jc w:val="center"/>
              <w:rPr>
                <w:b/>
                <w:color w:val="000000"/>
                <w:sz w:val="24"/>
                <w:szCs w:val="24"/>
              </w:rPr>
            </w:pPr>
            <w:r w:rsidRPr="00322EE2">
              <w:rPr>
                <w:b/>
                <w:color w:val="000000"/>
                <w:sz w:val="24"/>
                <w:szCs w:val="24"/>
              </w:rPr>
              <w:t>5</w:t>
            </w:r>
          </w:p>
          <w:p w:rsidR="000D1A50" w:rsidRPr="00322EE2" w:rsidRDefault="000D1A50" w:rsidP="00300587">
            <w:pPr>
              <w:jc w:val="center"/>
              <w:rPr>
                <w:b/>
                <w:bCs/>
                <w:color w:val="000000"/>
                <w:sz w:val="24"/>
                <w:szCs w:val="24"/>
              </w:rPr>
            </w:pPr>
          </w:p>
        </w:tc>
      </w:tr>
      <w:tr w:rsidR="000D1A50" w:rsidRPr="00322EE2" w:rsidTr="00300587">
        <w:trPr>
          <w:trHeight w:val="381"/>
        </w:trPr>
        <w:tc>
          <w:tcPr>
            <w:tcW w:w="1017" w:type="dxa"/>
            <w:shd w:val="clear" w:color="auto" w:fill="D9D9D9"/>
          </w:tcPr>
          <w:p w:rsidR="000D1A50" w:rsidRPr="00322EE2" w:rsidRDefault="000D1A50" w:rsidP="00300587">
            <w:pPr>
              <w:jc w:val="center"/>
              <w:rPr>
                <w:b/>
                <w:bCs/>
                <w:color w:val="000000"/>
                <w:sz w:val="24"/>
                <w:szCs w:val="24"/>
              </w:rPr>
            </w:pPr>
          </w:p>
        </w:tc>
        <w:tc>
          <w:tcPr>
            <w:tcW w:w="7893" w:type="dxa"/>
            <w:shd w:val="clear" w:color="auto" w:fill="D9D9D9"/>
          </w:tcPr>
          <w:p w:rsidR="000D1A50" w:rsidRPr="00322EE2" w:rsidRDefault="000D1A50" w:rsidP="00300587">
            <w:pPr>
              <w:rPr>
                <w:b/>
                <w:color w:val="000000"/>
                <w:sz w:val="24"/>
                <w:szCs w:val="24"/>
              </w:rPr>
            </w:pPr>
            <w:r w:rsidRPr="00322EE2">
              <w:rPr>
                <w:b/>
                <w:color w:val="000000"/>
                <w:sz w:val="24"/>
                <w:szCs w:val="24"/>
              </w:rPr>
              <w:t xml:space="preserve">Environmental Consciousness and Sustainability </w:t>
            </w:r>
          </w:p>
        </w:tc>
        <w:tc>
          <w:tcPr>
            <w:tcW w:w="1440" w:type="dxa"/>
            <w:shd w:val="clear" w:color="auto" w:fill="D9D9D9"/>
          </w:tcPr>
          <w:p w:rsidR="000D1A50" w:rsidRPr="00322EE2" w:rsidRDefault="000D1A50" w:rsidP="00300587">
            <w:pPr>
              <w:jc w:val="center"/>
              <w:rPr>
                <w:bCs/>
                <w:color w:val="000000"/>
                <w:sz w:val="24"/>
                <w:szCs w:val="24"/>
              </w:rPr>
            </w:pPr>
          </w:p>
        </w:tc>
      </w:tr>
      <w:tr w:rsidR="000D1A50" w:rsidRPr="00322EE2" w:rsidTr="00300587">
        <w:trPr>
          <w:trHeight w:val="558"/>
        </w:trPr>
        <w:tc>
          <w:tcPr>
            <w:tcW w:w="1017" w:type="dxa"/>
          </w:tcPr>
          <w:p w:rsidR="000D1A50" w:rsidRPr="00322EE2" w:rsidRDefault="000D1A50" w:rsidP="00300587">
            <w:pPr>
              <w:jc w:val="center"/>
              <w:rPr>
                <w:b/>
                <w:bCs/>
                <w:color w:val="000000"/>
                <w:sz w:val="24"/>
                <w:szCs w:val="24"/>
              </w:rPr>
            </w:pPr>
            <w:r>
              <w:rPr>
                <w:b/>
                <w:bCs/>
                <w:color w:val="000000"/>
                <w:sz w:val="24"/>
                <w:szCs w:val="24"/>
              </w:rPr>
              <w:t>7.1.2</w:t>
            </w: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n</w:t>
            </w:r>
            <w:r w:rsidRPr="00322EE2">
              <w:rPr>
                <w:b/>
                <w:bCs/>
                <w:color w:val="000000"/>
                <w:sz w:val="24"/>
                <w:szCs w:val="24"/>
              </w:rPr>
              <w:t>M</w:t>
            </w:r>
          </w:p>
          <w:p w:rsidR="000D1A50" w:rsidRPr="00322EE2"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p>
        </w:tc>
        <w:tc>
          <w:tcPr>
            <w:tcW w:w="7893" w:type="dxa"/>
          </w:tcPr>
          <w:p w:rsidR="000D1A50" w:rsidRPr="004A1CD3" w:rsidRDefault="000D1A50" w:rsidP="00300587">
            <w:pPr>
              <w:rPr>
                <w:b/>
                <w:i/>
                <w:sz w:val="24"/>
                <w:szCs w:val="24"/>
              </w:rPr>
            </w:pPr>
            <w:r>
              <w:rPr>
                <w:b/>
                <w:i/>
                <w:color w:val="000000"/>
                <w:sz w:val="24"/>
                <w:szCs w:val="24"/>
              </w:rPr>
              <w:t xml:space="preserve">The Institution has facilities for alternate sources of energy and energy conservation </w:t>
            </w:r>
            <w:r w:rsidRPr="004A1CD3">
              <w:rPr>
                <w:b/>
                <w:i/>
                <w:sz w:val="24"/>
                <w:szCs w:val="24"/>
              </w:rPr>
              <w:t xml:space="preserve">measures   </w:t>
            </w:r>
          </w:p>
          <w:p w:rsidR="000D1A50" w:rsidRPr="001624BF" w:rsidRDefault="00E1124E" w:rsidP="00300587">
            <w:pPr>
              <w:rPr>
                <w:b/>
                <w:i/>
                <w:color w:val="000000"/>
                <w:sz w:val="10"/>
                <w:szCs w:val="24"/>
              </w:rPr>
            </w:pPr>
            <w:r w:rsidRPr="00E1124E">
              <w:rPr>
                <w:bCs/>
                <w:iCs/>
                <w:noProof/>
                <w:color w:val="000000"/>
                <w:sz w:val="10"/>
                <w:szCs w:val="24"/>
              </w:rPr>
              <w:pict>
                <v:rect id="_x0000_s1224" style="position:absolute;margin-left:260.05pt;margin-top:10.65pt;width:27.75pt;height:9.9pt;z-index:251703296"/>
              </w:pict>
            </w:r>
          </w:p>
          <w:p w:rsidR="000D1A50" w:rsidRPr="00B1160F" w:rsidRDefault="000D1A50" w:rsidP="000D1A50">
            <w:pPr>
              <w:pStyle w:val="ListParagraph"/>
              <w:numPr>
                <w:ilvl w:val="0"/>
                <w:numId w:val="233"/>
              </w:numPr>
              <w:spacing w:after="0" w:line="240" w:lineRule="auto"/>
              <w:rPr>
                <w:rFonts w:ascii="Times New Roman" w:hAnsi="Times New Roman"/>
                <w:bCs/>
                <w:iCs/>
                <w:color w:val="000000"/>
                <w:sz w:val="24"/>
                <w:szCs w:val="24"/>
              </w:rPr>
            </w:pPr>
            <w:r w:rsidRPr="00B1160F">
              <w:rPr>
                <w:rFonts w:ascii="Times New Roman" w:hAnsi="Times New Roman"/>
                <w:bCs/>
                <w:iCs/>
                <w:color w:val="000000"/>
                <w:sz w:val="24"/>
                <w:szCs w:val="24"/>
              </w:rPr>
              <w:t xml:space="preserve">Solar energy             </w:t>
            </w:r>
          </w:p>
          <w:p w:rsidR="000D1A50" w:rsidRPr="00B1160F" w:rsidRDefault="00E1124E" w:rsidP="000D1A50">
            <w:pPr>
              <w:pStyle w:val="ListParagraph"/>
              <w:numPr>
                <w:ilvl w:val="0"/>
                <w:numId w:val="233"/>
              </w:numPr>
              <w:spacing w:after="0" w:line="240" w:lineRule="auto"/>
              <w:rPr>
                <w:rFonts w:ascii="Times New Roman" w:hAnsi="Times New Roman"/>
                <w:bCs/>
                <w:iCs/>
                <w:color w:val="000000"/>
                <w:sz w:val="24"/>
                <w:szCs w:val="24"/>
              </w:rPr>
            </w:pPr>
            <w:r w:rsidRPr="00E1124E">
              <w:rPr>
                <w:rFonts w:ascii="Times New Roman" w:hAnsi="Times New Roman"/>
                <w:b/>
                <w:i/>
                <w:noProof/>
                <w:color w:val="000000"/>
                <w:sz w:val="24"/>
                <w:szCs w:val="24"/>
                <w:lang w:bidi="hi-IN"/>
              </w:rPr>
              <w:pict>
                <v:rect id="_x0000_s1225" style="position:absolute;left:0;text-align:left;margin-left:260.05pt;margin-top:.5pt;width:27.75pt;height:9.5pt;z-index:251704320"/>
              </w:pict>
            </w:r>
            <w:r w:rsidR="000D1A50" w:rsidRPr="00B1160F">
              <w:rPr>
                <w:rFonts w:ascii="Times New Roman" w:hAnsi="Times New Roman"/>
                <w:bCs/>
                <w:iCs/>
                <w:color w:val="000000"/>
                <w:sz w:val="24"/>
                <w:szCs w:val="24"/>
              </w:rPr>
              <w:t>Biogas plant</w:t>
            </w:r>
          </w:p>
          <w:p w:rsidR="000D1A50" w:rsidRPr="00B1160F" w:rsidRDefault="00E1124E" w:rsidP="000D1A50">
            <w:pPr>
              <w:pStyle w:val="ListParagraph"/>
              <w:numPr>
                <w:ilvl w:val="0"/>
                <w:numId w:val="233"/>
              </w:numPr>
              <w:spacing w:after="0" w:line="240" w:lineRule="auto"/>
              <w:rPr>
                <w:rFonts w:ascii="Times New Roman" w:hAnsi="Times New Roman"/>
                <w:bCs/>
                <w:iCs/>
                <w:sz w:val="24"/>
                <w:szCs w:val="24"/>
              </w:rPr>
            </w:pPr>
            <w:r w:rsidRPr="00E1124E">
              <w:rPr>
                <w:rFonts w:ascii="Times New Roman" w:hAnsi="Times New Roman"/>
                <w:b/>
                <w:i/>
                <w:noProof/>
                <w:sz w:val="24"/>
                <w:szCs w:val="24"/>
                <w:lang w:bidi="hi-IN"/>
              </w:rPr>
              <w:pict>
                <v:rect id="_x0000_s1226" style="position:absolute;left:0;text-align:left;margin-left:260.05pt;margin-top:2.45pt;width:27.75pt;height:9.5pt;z-index:251705344"/>
              </w:pict>
            </w:r>
            <w:r w:rsidR="000D1A50" w:rsidRPr="00B1160F">
              <w:rPr>
                <w:rFonts w:ascii="Times New Roman" w:hAnsi="Times New Roman"/>
                <w:bCs/>
                <w:iCs/>
                <w:sz w:val="24"/>
                <w:szCs w:val="24"/>
              </w:rPr>
              <w:t xml:space="preserve">Wheeling to the Grid   </w:t>
            </w:r>
          </w:p>
          <w:p w:rsidR="000D1A50" w:rsidRPr="00B1160F" w:rsidRDefault="00E1124E" w:rsidP="000D1A50">
            <w:pPr>
              <w:pStyle w:val="ListParagraph"/>
              <w:numPr>
                <w:ilvl w:val="0"/>
                <w:numId w:val="233"/>
              </w:numPr>
              <w:spacing w:after="0" w:line="240" w:lineRule="auto"/>
              <w:rPr>
                <w:rFonts w:ascii="Times New Roman" w:hAnsi="Times New Roman"/>
                <w:bCs/>
                <w:iCs/>
                <w:color w:val="000000"/>
                <w:sz w:val="24"/>
                <w:szCs w:val="24"/>
              </w:rPr>
            </w:pPr>
            <w:r w:rsidRPr="00E1124E">
              <w:rPr>
                <w:rFonts w:ascii="Times New Roman" w:hAnsi="Times New Roman"/>
                <w:b/>
                <w:i/>
                <w:noProof/>
                <w:color w:val="000000"/>
                <w:sz w:val="24"/>
                <w:szCs w:val="24"/>
                <w:lang w:bidi="hi-IN"/>
              </w:rPr>
              <w:pict>
                <v:rect id="_x0000_s1227" style="position:absolute;left:0;text-align:left;margin-left:260.05pt;margin-top:2.5pt;width:27.75pt;height:9.5pt;z-index:251706368"/>
              </w:pict>
            </w:r>
            <w:r w:rsidR="000D1A50" w:rsidRPr="00B1160F">
              <w:rPr>
                <w:rFonts w:ascii="Times New Roman" w:hAnsi="Times New Roman"/>
                <w:bCs/>
                <w:iCs/>
                <w:color w:val="000000"/>
                <w:sz w:val="24"/>
                <w:szCs w:val="24"/>
              </w:rPr>
              <w:t>Sensor-based energy conservation</w:t>
            </w:r>
          </w:p>
          <w:p w:rsidR="000D1A50" w:rsidRDefault="00E1124E" w:rsidP="000D1A50">
            <w:pPr>
              <w:pStyle w:val="ListParagraph"/>
              <w:numPr>
                <w:ilvl w:val="0"/>
                <w:numId w:val="233"/>
              </w:numPr>
              <w:spacing w:after="0" w:line="240" w:lineRule="auto"/>
              <w:rPr>
                <w:bCs/>
                <w:iCs/>
                <w:color w:val="000000"/>
                <w:sz w:val="24"/>
                <w:szCs w:val="24"/>
              </w:rPr>
            </w:pPr>
            <w:r w:rsidRPr="00E1124E">
              <w:rPr>
                <w:rFonts w:ascii="Times New Roman" w:hAnsi="Times New Roman"/>
                <w:b/>
                <w:i/>
                <w:noProof/>
                <w:color w:val="000000"/>
                <w:sz w:val="24"/>
                <w:szCs w:val="24"/>
                <w:lang w:bidi="hi-IN"/>
              </w:rPr>
              <w:lastRenderedPageBreak/>
              <w:pict>
                <v:rect id="_x0000_s1228" style="position:absolute;left:0;text-align:left;margin-left:260.05pt;margin-top:6.6pt;width:27.75pt;height:9.5pt;z-index:251707392"/>
              </w:pict>
            </w:r>
            <w:r w:rsidR="000D1A50" w:rsidRPr="00B1160F">
              <w:rPr>
                <w:rFonts w:ascii="Times New Roman" w:hAnsi="Times New Roman"/>
                <w:bCs/>
                <w:iCs/>
                <w:color w:val="000000"/>
                <w:sz w:val="24"/>
                <w:szCs w:val="24"/>
              </w:rPr>
              <w:t>Use of LED bulbs/ power efficient equipment</w:t>
            </w:r>
            <w:r w:rsidR="000D1A50" w:rsidRPr="003350FE">
              <w:rPr>
                <w:bCs/>
                <w:iCs/>
                <w:color w:val="000000"/>
                <w:sz w:val="24"/>
                <w:szCs w:val="24"/>
              </w:rPr>
              <w:t xml:space="preserve">  </w:t>
            </w:r>
          </w:p>
          <w:p w:rsidR="003049B7" w:rsidRDefault="003049B7" w:rsidP="00300587">
            <w:pPr>
              <w:rPr>
                <w:b/>
                <w:iCs/>
                <w:color w:val="000000"/>
                <w:sz w:val="24"/>
                <w:szCs w:val="24"/>
              </w:rPr>
            </w:pPr>
          </w:p>
          <w:p w:rsidR="000D1A50" w:rsidRDefault="000D1A50" w:rsidP="00300587">
            <w:pPr>
              <w:rPr>
                <w:b/>
                <w:iCs/>
                <w:color w:val="000000"/>
                <w:sz w:val="24"/>
                <w:szCs w:val="24"/>
              </w:rPr>
            </w:pPr>
            <w:r>
              <w:rPr>
                <w:b/>
                <w:iCs/>
                <w:color w:val="000000"/>
                <w:sz w:val="24"/>
                <w:szCs w:val="24"/>
              </w:rPr>
              <w:t>Options:</w:t>
            </w:r>
          </w:p>
          <w:p w:rsidR="000D1A50" w:rsidRDefault="00F13E60" w:rsidP="00300587">
            <w:pPr>
              <w:rPr>
                <w:bCs/>
                <w:iCs/>
                <w:color w:val="000000"/>
                <w:sz w:val="24"/>
                <w:szCs w:val="24"/>
              </w:rPr>
            </w:pPr>
            <w:r>
              <w:rPr>
                <w:bCs/>
                <w:iCs/>
                <w:color w:val="000000"/>
                <w:sz w:val="24"/>
                <w:szCs w:val="24"/>
              </w:rPr>
              <w:t xml:space="preserve">A. </w:t>
            </w:r>
            <w:r>
              <w:rPr>
                <w:bCs/>
                <w:iCs/>
                <w:sz w:val="24"/>
                <w:szCs w:val="24"/>
              </w:rPr>
              <w:t>Any</w:t>
            </w:r>
            <w:r>
              <w:rPr>
                <w:bCs/>
                <w:iCs/>
                <w:color w:val="000000"/>
                <w:sz w:val="24"/>
                <w:szCs w:val="24"/>
              </w:rPr>
              <w:t xml:space="preserve"> 4 or a</w:t>
            </w:r>
            <w:r w:rsidR="000D1A50">
              <w:rPr>
                <w:bCs/>
                <w:iCs/>
                <w:color w:val="000000"/>
                <w:sz w:val="24"/>
                <w:szCs w:val="24"/>
              </w:rPr>
              <w:t>ll of the above</w:t>
            </w:r>
          </w:p>
          <w:p w:rsidR="000D1A50" w:rsidRDefault="000D1A50" w:rsidP="00300587">
            <w:pPr>
              <w:rPr>
                <w:bCs/>
                <w:iCs/>
                <w:color w:val="000000"/>
                <w:sz w:val="24"/>
                <w:szCs w:val="24"/>
              </w:rPr>
            </w:pPr>
            <w:r>
              <w:rPr>
                <w:bCs/>
                <w:iCs/>
                <w:color w:val="000000"/>
                <w:sz w:val="24"/>
                <w:szCs w:val="24"/>
              </w:rPr>
              <w:t xml:space="preserve">B. </w:t>
            </w:r>
            <w:r w:rsidR="00F13E60">
              <w:rPr>
                <w:bCs/>
                <w:iCs/>
                <w:sz w:val="24"/>
                <w:szCs w:val="24"/>
              </w:rPr>
              <w:t>Any</w:t>
            </w:r>
            <w:r w:rsidR="00F13E60">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F13E60">
              <w:rPr>
                <w:bCs/>
                <w:iCs/>
                <w:sz w:val="24"/>
                <w:szCs w:val="24"/>
              </w:rPr>
              <w:t>Any</w:t>
            </w:r>
            <w:r w:rsidR="00F13E60">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F13E60">
              <w:rPr>
                <w:bCs/>
                <w:iCs/>
                <w:sz w:val="24"/>
                <w:szCs w:val="24"/>
              </w:rPr>
              <w:t xml:space="preserve"> Any</w:t>
            </w:r>
            <w:r w:rsidR="00F13E60">
              <w:rPr>
                <w:bCs/>
                <w:iCs/>
                <w:color w:val="000000"/>
                <w:sz w:val="24"/>
                <w:szCs w:val="24"/>
              </w:rPr>
              <w:t xml:space="preserve"> </w:t>
            </w:r>
            <w:r>
              <w:rPr>
                <w:bCs/>
                <w:iCs/>
                <w:color w:val="000000"/>
                <w:sz w:val="24"/>
                <w:szCs w:val="24"/>
              </w:rPr>
              <w:t>1of the above</w:t>
            </w:r>
          </w:p>
          <w:p w:rsidR="000D1A50" w:rsidRDefault="000D1A50" w:rsidP="00300587">
            <w:pPr>
              <w:rPr>
                <w:bCs/>
                <w:iCs/>
                <w:color w:val="000000"/>
                <w:sz w:val="24"/>
                <w:szCs w:val="24"/>
              </w:rPr>
            </w:pPr>
            <w:r>
              <w:rPr>
                <w:bCs/>
                <w:iCs/>
                <w:color w:val="000000"/>
                <w:sz w:val="24"/>
                <w:szCs w:val="24"/>
              </w:rPr>
              <w:t>E. None of the above</w:t>
            </w:r>
          </w:p>
          <w:p w:rsidR="000D1A50" w:rsidRDefault="000D1A50" w:rsidP="00300587">
            <w:pPr>
              <w:rPr>
                <w:b/>
                <w:i/>
                <w:color w:val="000000"/>
                <w:sz w:val="24"/>
                <w:szCs w:val="24"/>
              </w:rPr>
            </w:pPr>
          </w:p>
          <w:p w:rsidR="000D1A50" w:rsidRDefault="000D1A50" w:rsidP="00300587">
            <w:pPr>
              <w:rPr>
                <w:b/>
                <w:i/>
                <w:color w:val="000000"/>
                <w:sz w:val="24"/>
                <w:szCs w:val="24"/>
              </w:rPr>
            </w:pPr>
            <w:r>
              <w:rPr>
                <w:b/>
                <w:i/>
                <w:color w:val="000000"/>
                <w:sz w:val="24"/>
                <w:szCs w:val="24"/>
              </w:rPr>
              <w:t xml:space="preserve">Upload: </w:t>
            </w:r>
          </w:p>
          <w:p w:rsidR="000D1A50" w:rsidRPr="003049B7" w:rsidRDefault="000D1A50" w:rsidP="000D1A50">
            <w:pPr>
              <w:pStyle w:val="ListParagraph"/>
              <w:numPr>
                <w:ilvl w:val="0"/>
                <w:numId w:val="234"/>
              </w:numPr>
              <w:spacing w:after="0" w:line="240" w:lineRule="auto"/>
              <w:rPr>
                <w:rFonts w:ascii="Times New Roman" w:hAnsi="Times New Roman"/>
                <w:b/>
                <w:i/>
                <w:color w:val="000000"/>
                <w:sz w:val="24"/>
                <w:szCs w:val="24"/>
              </w:rPr>
            </w:pPr>
            <w:r w:rsidRPr="003049B7">
              <w:rPr>
                <w:rFonts w:ascii="Times New Roman" w:hAnsi="Times New Roman"/>
                <w:b/>
                <w:i/>
                <w:color w:val="000000"/>
                <w:sz w:val="24"/>
                <w:szCs w:val="24"/>
              </w:rPr>
              <w:t>Geotagged Photographs</w:t>
            </w:r>
          </w:p>
          <w:p w:rsidR="000D1A50" w:rsidRPr="00B25C42" w:rsidRDefault="000D1A50" w:rsidP="000D1A50">
            <w:pPr>
              <w:pStyle w:val="ListParagraph"/>
              <w:numPr>
                <w:ilvl w:val="0"/>
                <w:numId w:val="234"/>
              </w:numPr>
              <w:spacing w:after="0" w:line="240" w:lineRule="auto"/>
              <w:rPr>
                <w:b/>
                <w:i/>
                <w:color w:val="000000"/>
                <w:sz w:val="24"/>
                <w:szCs w:val="24"/>
              </w:rPr>
            </w:pPr>
            <w:r w:rsidRPr="003049B7">
              <w:rPr>
                <w:rFonts w:ascii="Times New Roman" w:hAnsi="Times New Roman"/>
                <w:b/>
                <w:i/>
                <w:color w:val="000000"/>
                <w:sz w:val="24"/>
                <w:szCs w:val="24"/>
              </w:rPr>
              <w:t>Any other relevant information</w:t>
            </w:r>
          </w:p>
        </w:tc>
        <w:tc>
          <w:tcPr>
            <w:tcW w:w="1440" w:type="dxa"/>
          </w:tcPr>
          <w:p w:rsidR="000D1A50" w:rsidRPr="006561C5" w:rsidRDefault="000D1A50" w:rsidP="00300587">
            <w:pPr>
              <w:ind w:left="385"/>
              <w:jc w:val="center"/>
              <w:rPr>
                <w:b/>
                <w:bCs/>
                <w:color w:val="000000"/>
                <w:sz w:val="24"/>
                <w:szCs w:val="24"/>
              </w:rPr>
            </w:pPr>
            <w:r w:rsidRPr="006561C5">
              <w:rPr>
                <w:b/>
                <w:bCs/>
                <w:color w:val="000000"/>
                <w:sz w:val="24"/>
                <w:szCs w:val="24"/>
              </w:rPr>
              <w:lastRenderedPageBreak/>
              <w:t>5</w:t>
            </w:r>
          </w:p>
        </w:tc>
      </w:tr>
      <w:tr w:rsidR="000D1A50" w:rsidRPr="00322EE2" w:rsidTr="00300587">
        <w:trPr>
          <w:trHeight w:val="1509"/>
        </w:trPr>
        <w:tc>
          <w:tcPr>
            <w:tcW w:w="1017" w:type="dxa"/>
          </w:tcPr>
          <w:p w:rsidR="000D1A50" w:rsidRPr="00322EE2" w:rsidRDefault="000D1A50" w:rsidP="00300587">
            <w:pPr>
              <w:jc w:val="center"/>
              <w:rPr>
                <w:b/>
                <w:bCs/>
                <w:color w:val="000000"/>
                <w:sz w:val="24"/>
                <w:szCs w:val="24"/>
              </w:rPr>
            </w:pPr>
            <w:r>
              <w:rPr>
                <w:b/>
                <w:bCs/>
                <w:color w:val="000000"/>
                <w:sz w:val="24"/>
                <w:szCs w:val="24"/>
              </w:rPr>
              <w:lastRenderedPageBreak/>
              <w:t>7.1.3</w:t>
            </w: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93" w:type="dxa"/>
          </w:tcPr>
          <w:p w:rsidR="000D1A50" w:rsidRPr="00322EE2" w:rsidRDefault="000D1A50" w:rsidP="00300587">
            <w:pPr>
              <w:rPr>
                <w:b/>
                <w:bCs/>
                <w:i/>
                <w:color w:val="000000"/>
                <w:sz w:val="24"/>
                <w:szCs w:val="24"/>
              </w:rPr>
            </w:pPr>
            <w:r>
              <w:rPr>
                <w:b/>
                <w:bCs/>
                <w:i/>
                <w:color w:val="000000"/>
                <w:sz w:val="24"/>
                <w:szCs w:val="24"/>
              </w:rPr>
              <w:t xml:space="preserve">Describe the facilities in the Institution for the management of the following types of degradable and non-degradable waste (within 500 words) </w:t>
            </w:r>
          </w:p>
          <w:p w:rsidR="000D1A50" w:rsidRPr="00322EE2" w:rsidRDefault="000D1A50" w:rsidP="000D1A50">
            <w:pPr>
              <w:numPr>
                <w:ilvl w:val="0"/>
                <w:numId w:val="13"/>
              </w:numPr>
              <w:contextualSpacing/>
              <w:rPr>
                <w:bCs/>
                <w:color w:val="000000"/>
                <w:sz w:val="24"/>
                <w:szCs w:val="24"/>
              </w:rPr>
            </w:pPr>
            <w:r w:rsidRPr="00322EE2">
              <w:rPr>
                <w:bCs/>
                <w:color w:val="000000"/>
                <w:sz w:val="24"/>
                <w:szCs w:val="24"/>
              </w:rPr>
              <w:t xml:space="preserve">Solid waste management </w:t>
            </w:r>
          </w:p>
          <w:p w:rsidR="000D1A50" w:rsidRDefault="000D1A50" w:rsidP="000D1A50">
            <w:pPr>
              <w:numPr>
                <w:ilvl w:val="0"/>
                <w:numId w:val="13"/>
              </w:numPr>
              <w:contextualSpacing/>
              <w:rPr>
                <w:bCs/>
                <w:color w:val="000000"/>
                <w:sz w:val="24"/>
                <w:szCs w:val="24"/>
              </w:rPr>
            </w:pPr>
            <w:r w:rsidRPr="00322EE2">
              <w:rPr>
                <w:bCs/>
                <w:color w:val="000000"/>
                <w:sz w:val="24"/>
                <w:szCs w:val="24"/>
              </w:rPr>
              <w:t>Liquid waste management</w:t>
            </w:r>
          </w:p>
          <w:p w:rsidR="000D1A50" w:rsidRPr="00322EE2" w:rsidRDefault="000D1A50" w:rsidP="000D1A50">
            <w:pPr>
              <w:numPr>
                <w:ilvl w:val="0"/>
                <w:numId w:val="13"/>
              </w:numPr>
              <w:contextualSpacing/>
              <w:rPr>
                <w:bCs/>
                <w:color w:val="000000"/>
                <w:sz w:val="24"/>
                <w:szCs w:val="24"/>
              </w:rPr>
            </w:pPr>
            <w:r>
              <w:rPr>
                <w:bCs/>
                <w:color w:val="000000"/>
                <w:sz w:val="24"/>
                <w:szCs w:val="24"/>
              </w:rPr>
              <w:t>Biomedical waste management</w:t>
            </w:r>
          </w:p>
          <w:p w:rsidR="000D1A50" w:rsidRDefault="000D1A50" w:rsidP="000D1A50">
            <w:pPr>
              <w:numPr>
                <w:ilvl w:val="0"/>
                <w:numId w:val="13"/>
              </w:numPr>
              <w:contextualSpacing/>
              <w:rPr>
                <w:bCs/>
                <w:color w:val="000000"/>
                <w:sz w:val="24"/>
                <w:szCs w:val="24"/>
              </w:rPr>
            </w:pPr>
            <w:r w:rsidRPr="00322EE2">
              <w:rPr>
                <w:bCs/>
                <w:color w:val="000000"/>
                <w:sz w:val="24"/>
                <w:szCs w:val="24"/>
              </w:rPr>
              <w:t xml:space="preserve"> E-waste  management</w:t>
            </w:r>
          </w:p>
          <w:p w:rsidR="000D1A50" w:rsidRDefault="000D1A50" w:rsidP="000D1A50">
            <w:pPr>
              <w:numPr>
                <w:ilvl w:val="0"/>
                <w:numId w:val="13"/>
              </w:numPr>
              <w:contextualSpacing/>
              <w:rPr>
                <w:bCs/>
                <w:color w:val="000000"/>
                <w:sz w:val="24"/>
                <w:szCs w:val="24"/>
              </w:rPr>
            </w:pPr>
            <w:r>
              <w:rPr>
                <w:bCs/>
                <w:color w:val="000000"/>
                <w:sz w:val="24"/>
                <w:szCs w:val="24"/>
              </w:rPr>
              <w:t>Waste recycling system</w:t>
            </w:r>
          </w:p>
          <w:p w:rsidR="000D1A50" w:rsidRDefault="000D1A50" w:rsidP="000D1A50">
            <w:pPr>
              <w:numPr>
                <w:ilvl w:val="0"/>
                <w:numId w:val="13"/>
              </w:numPr>
              <w:contextualSpacing/>
              <w:rPr>
                <w:bCs/>
                <w:color w:val="000000"/>
                <w:sz w:val="24"/>
                <w:szCs w:val="24"/>
              </w:rPr>
            </w:pPr>
            <w:r>
              <w:rPr>
                <w:bCs/>
                <w:color w:val="000000"/>
                <w:sz w:val="24"/>
                <w:szCs w:val="24"/>
              </w:rPr>
              <w:t>Hazardous chemicals and radioactive waste management</w:t>
            </w:r>
          </w:p>
          <w:p w:rsidR="000D1A50" w:rsidRPr="00B13C31" w:rsidRDefault="000D1A50" w:rsidP="00300587">
            <w:pPr>
              <w:ind w:left="720"/>
              <w:contextualSpacing/>
              <w:rPr>
                <w:bCs/>
                <w:strike/>
                <w:color w:val="000000"/>
                <w:sz w:val="24"/>
                <w:szCs w:val="24"/>
              </w:rPr>
            </w:pPr>
          </w:p>
          <w:p w:rsidR="000D1A50" w:rsidRDefault="000D1A50" w:rsidP="00300587">
            <w:pPr>
              <w:rPr>
                <w:b/>
                <w:color w:val="000000"/>
              </w:rPr>
            </w:pPr>
            <w:r>
              <w:rPr>
                <w:b/>
                <w:color w:val="000000"/>
              </w:rPr>
              <w:t>Provide web link to</w:t>
            </w:r>
          </w:p>
          <w:p w:rsidR="000D1A50" w:rsidRPr="003049B7" w:rsidRDefault="000D1A50" w:rsidP="000D1A50">
            <w:pPr>
              <w:pStyle w:val="ListParagraph"/>
              <w:numPr>
                <w:ilvl w:val="0"/>
                <w:numId w:val="167"/>
              </w:numPr>
              <w:spacing w:after="0"/>
              <w:ind w:left="714" w:hanging="357"/>
              <w:rPr>
                <w:rFonts w:ascii="Times New Roman" w:hAnsi="Times New Roman"/>
                <w:iCs/>
                <w:color w:val="000000"/>
                <w:sz w:val="24"/>
                <w:szCs w:val="24"/>
              </w:rPr>
            </w:pPr>
            <w:r w:rsidRPr="003049B7">
              <w:rPr>
                <w:rFonts w:ascii="Times New Roman" w:hAnsi="Times New Roman"/>
                <w:color w:val="000000"/>
              </w:rPr>
              <w:t xml:space="preserve">Relevant documents like agreements/MoUs with Government and other approved agencies </w:t>
            </w:r>
          </w:p>
          <w:p w:rsidR="000D1A50" w:rsidRPr="003049B7" w:rsidRDefault="000D1A50" w:rsidP="000D1A50">
            <w:pPr>
              <w:pStyle w:val="ListParagraph"/>
              <w:numPr>
                <w:ilvl w:val="0"/>
                <w:numId w:val="167"/>
              </w:numPr>
              <w:spacing w:after="0"/>
              <w:ind w:left="714" w:hanging="357"/>
              <w:rPr>
                <w:rFonts w:ascii="Times New Roman" w:hAnsi="Times New Roman"/>
                <w:iCs/>
                <w:color w:val="000000"/>
                <w:sz w:val="24"/>
                <w:szCs w:val="24"/>
              </w:rPr>
            </w:pPr>
            <w:r w:rsidRPr="003049B7">
              <w:rPr>
                <w:rFonts w:ascii="Times New Roman" w:hAnsi="Times New Roman"/>
                <w:color w:val="000000"/>
              </w:rPr>
              <w:t xml:space="preserve">Geotagged photographs of the facilities </w:t>
            </w:r>
          </w:p>
          <w:p w:rsidR="000D1A50" w:rsidRPr="003049B7" w:rsidRDefault="000D1A50" w:rsidP="000D1A50">
            <w:pPr>
              <w:pStyle w:val="ListParagraph"/>
              <w:numPr>
                <w:ilvl w:val="0"/>
                <w:numId w:val="167"/>
              </w:numPr>
              <w:spacing w:after="0"/>
              <w:ind w:left="714" w:hanging="357"/>
              <w:rPr>
                <w:rFonts w:ascii="Times New Roman" w:hAnsi="Times New Roman"/>
                <w:iCs/>
                <w:color w:val="000000"/>
                <w:sz w:val="24"/>
                <w:szCs w:val="24"/>
              </w:rPr>
            </w:pPr>
            <w:r w:rsidRPr="003049B7">
              <w:rPr>
                <w:rFonts w:ascii="Times New Roman" w:hAnsi="Times New Roman"/>
                <w:color w:val="000000"/>
              </w:rPr>
              <w:t>Any other relevant information</w:t>
            </w:r>
          </w:p>
          <w:p w:rsidR="000D1A50" w:rsidRPr="004F682B" w:rsidRDefault="000D1A50" w:rsidP="00300587">
            <w:pPr>
              <w:pStyle w:val="ListParagraph"/>
              <w:ind w:left="714"/>
              <w:rPr>
                <w:iCs/>
                <w:color w:val="000000"/>
                <w:sz w:val="24"/>
                <w:szCs w:val="24"/>
              </w:rPr>
            </w:pPr>
          </w:p>
        </w:tc>
        <w:tc>
          <w:tcPr>
            <w:tcW w:w="1440" w:type="dxa"/>
          </w:tcPr>
          <w:p w:rsidR="000D1A50" w:rsidRPr="00322EE2" w:rsidRDefault="000D1A50" w:rsidP="00300587">
            <w:pPr>
              <w:jc w:val="center"/>
              <w:rPr>
                <w:bCs/>
                <w:color w:val="000000"/>
                <w:sz w:val="24"/>
                <w:szCs w:val="24"/>
              </w:rPr>
            </w:pPr>
            <w:r>
              <w:rPr>
                <w:b/>
                <w:color w:val="000000"/>
                <w:sz w:val="24"/>
                <w:szCs w:val="24"/>
              </w:rPr>
              <w:t>4</w:t>
            </w:r>
          </w:p>
        </w:tc>
      </w:tr>
      <w:tr w:rsidR="000D1A50" w:rsidRPr="00322EE2" w:rsidTr="00300587">
        <w:trPr>
          <w:trHeight w:val="852"/>
        </w:trPr>
        <w:tc>
          <w:tcPr>
            <w:tcW w:w="1017" w:type="dxa"/>
          </w:tcPr>
          <w:p w:rsidR="000D1A50" w:rsidRPr="00322EE2" w:rsidRDefault="000D1A50" w:rsidP="00300587">
            <w:pPr>
              <w:jc w:val="center"/>
              <w:rPr>
                <w:b/>
                <w:bCs/>
                <w:color w:val="000000"/>
                <w:sz w:val="24"/>
                <w:szCs w:val="24"/>
              </w:rPr>
            </w:pPr>
            <w:r>
              <w:rPr>
                <w:b/>
                <w:bCs/>
                <w:color w:val="000000"/>
                <w:sz w:val="24"/>
                <w:szCs w:val="24"/>
              </w:rPr>
              <w:t>7.1.4</w:t>
            </w:r>
          </w:p>
          <w:p w:rsidR="000D1A50"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n</w:t>
            </w:r>
            <w:r w:rsidRPr="00322EE2">
              <w:rPr>
                <w:b/>
                <w:bCs/>
                <w:color w:val="000000"/>
                <w:sz w:val="24"/>
                <w:szCs w:val="24"/>
              </w:rPr>
              <w:t>M</w:t>
            </w:r>
          </w:p>
          <w:p w:rsidR="000D1A50"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p>
        </w:tc>
        <w:tc>
          <w:tcPr>
            <w:tcW w:w="7893" w:type="dxa"/>
          </w:tcPr>
          <w:p w:rsidR="000D1A50" w:rsidRPr="001624BF" w:rsidRDefault="000D1A50" w:rsidP="00300587">
            <w:pPr>
              <w:rPr>
                <w:b/>
                <w:i/>
                <w:sz w:val="24"/>
                <w:szCs w:val="24"/>
              </w:rPr>
            </w:pPr>
            <w:r w:rsidRPr="001624BF">
              <w:rPr>
                <w:b/>
                <w:i/>
                <w:sz w:val="24"/>
                <w:szCs w:val="24"/>
              </w:rPr>
              <w:t xml:space="preserve">Water conservation facilities available in the Institution: </w:t>
            </w:r>
          </w:p>
          <w:p w:rsidR="000D1A50" w:rsidRPr="001624BF" w:rsidRDefault="000D1A50" w:rsidP="00300587">
            <w:pPr>
              <w:rPr>
                <w:b/>
                <w:i/>
                <w:sz w:val="8"/>
                <w:szCs w:val="24"/>
              </w:rPr>
            </w:pPr>
          </w:p>
          <w:p w:rsidR="000D1A50" w:rsidRPr="003049B7" w:rsidRDefault="00E1124E" w:rsidP="000D1A50">
            <w:pPr>
              <w:pStyle w:val="ListParagraph"/>
              <w:numPr>
                <w:ilvl w:val="0"/>
                <w:numId w:val="228"/>
              </w:numPr>
              <w:spacing w:after="0"/>
              <w:ind w:left="714" w:hanging="357"/>
              <w:rPr>
                <w:rFonts w:ascii="Times New Roman" w:hAnsi="Times New Roman"/>
                <w:bCs/>
                <w:iCs/>
                <w:sz w:val="24"/>
                <w:szCs w:val="24"/>
              </w:rPr>
            </w:pPr>
            <w:r w:rsidRPr="00E1124E">
              <w:rPr>
                <w:rFonts w:ascii="Times New Roman" w:hAnsi="Times New Roman"/>
                <w:b/>
                <w:i/>
                <w:noProof/>
                <w:sz w:val="24"/>
                <w:szCs w:val="24"/>
                <w:lang w:bidi="hi-IN"/>
              </w:rPr>
              <w:pict>
                <v:rect id="_x0000_s1233" style="position:absolute;left:0;text-align:left;margin-left:368.25pt;margin-top:7.55pt;width:12.05pt;height:9.8pt;z-index:251712512"/>
              </w:pict>
            </w:r>
            <w:r w:rsidR="000D1A50" w:rsidRPr="003049B7">
              <w:rPr>
                <w:rFonts w:ascii="Times New Roman" w:hAnsi="Times New Roman"/>
                <w:bCs/>
                <w:iCs/>
                <w:sz w:val="24"/>
                <w:szCs w:val="24"/>
              </w:rPr>
              <w:t xml:space="preserve">Rain water harvesting </w:t>
            </w:r>
          </w:p>
          <w:p w:rsidR="000D1A50" w:rsidRPr="003049B7" w:rsidRDefault="00E1124E" w:rsidP="000D1A50">
            <w:pPr>
              <w:pStyle w:val="ListParagraph"/>
              <w:numPr>
                <w:ilvl w:val="0"/>
                <w:numId w:val="228"/>
              </w:numPr>
              <w:spacing w:after="0"/>
              <w:ind w:left="714" w:hanging="357"/>
              <w:rPr>
                <w:rFonts w:ascii="Times New Roman" w:hAnsi="Times New Roman"/>
                <w:bCs/>
                <w:iCs/>
                <w:sz w:val="24"/>
                <w:szCs w:val="24"/>
              </w:rPr>
            </w:pPr>
            <w:r w:rsidRPr="00E1124E">
              <w:rPr>
                <w:rFonts w:ascii="Times New Roman" w:hAnsi="Times New Roman"/>
                <w:b/>
                <w:i/>
                <w:noProof/>
                <w:sz w:val="24"/>
                <w:szCs w:val="24"/>
                <w:lang w:bidi="hi-IN"/>
              </w:rPr>
              <w:pict>
                <v:rect id="_x0000_s1232" style="position:absolute;left:0;text-align:left;margin-left:368.25pt;margin-top:4.9pt;width:12.05pt;height:9.8pt;z-index:251711488"/>
              </w:pict>
            </w:r>
            <w:r w:rsidR="000D1A50" w:rsidRPr="003049B7">
              <w:rPr>
                <w:rFonts w:ascii="Times New Roman" w:hAnsi="Times New Roman"/>
                <w:bCs/>
                <w:iCs/>
                <w:sz w:val="24"/>
                <w:szCs w:val="24"/>
              </w:rPr>
              <w:t>Borewell /Open well recharge</w:t>
            </w:r>
          </w:p>
          <w:p w:rsidR="000D1A50" w:rsidRPr="003049B7" w:rsidRDefault="00E1124E" w:rsidP="000D1A50">
            <w:pPr>
              <w:pStyle w:val="ListParagraph"/>
              <w:numPr>
                <w:ilvl w:val="0"/>
                <w:numId w:val="228"/>
              </w:numPr>
              <w:spacing w:after="0"/>
              <w:ind w:left="714" w:hanging="357"/>
              <w:rPr>
                <w:rFonts w:ascii="Times New Roman" w:hAnsi="Times New Roman"/>
                <w:bCs/>
                <w:iCs/>
                <w:sz w:val="24"/>
                <w:szCs w:val="24"/>
              </w:rPr>
            </w:pPr>
            <w:r w:rsidRPr="00E1124E">
              <w:rPr>
                <w:rFonts w:ascii="Times New Roman" w:hAnsi="Times New Roman"/>
                <w:b/>
                <w:i/>
                <w:noProof/>
                <w:sz w:val="24"/>
                <w:szCs w:val="24"/>
                <w:lang w:bidi="hi-IN"/>
              </w:rPr>
              <w:pict>
                <v:rect id="_x0000_s1231" style="position:absolute;left:0;text-align:left;margin-left:368.25pt;margin-top:3.5pt;width:12.05pt;height:9.8pt;z-index:251710464"/>
              </w:pict>
            </w:r>
            <w:r w:rsidR="000D1A50" w:rsidRPr="003049B7">
              <w:rPr>
                <w:rFonts w:ascii="Times New Roman" w:hAnsi="Times New Roman"/>
                <w:bCs/>
                <w:iCs/>
                <w:sz w:val="24"/>
                <w:szCs w:val="24"/>
              </w:rPr>
              <w:t>Construction of tanks and bunds</w:t>
            </w:r>
          </w:p>
          <w:p w:rsidR="000D1A50" w:rsidRPr="003049B7" w:rsidRDefault="00E1124E" w:rsidP="000D1A50">
            <w:pPr>
              <w:pStyle w:val="ListParagraph"/>
              <w:numPr>
                <w:ilvl w:val="0"/>
                <w:numId w:val="228"/>
              </w:numPr>
              <w:spacing w:after="0"/>
              <w:ind w:left="714" w:hanging="357"/>
              <w:rPr>
                <w:rFonts w:ascii="Times New Roman" w:hAnsi="Times New Roman"/>
                <w:bCs/>
                <w:iCs/>
                <w:sz w:val="24"/>
                <w:szCs w:val="24"/>
              </w:rPr>
            </w:pPr>
            <w:r w:rsidRPr="00E1124E">
              <w:rPr>
                <w:rFonts w:ascii="Times New Roman" w:hAnsi="Times New Roman"/>
                <w:b/>
                <w:i/>
                <w:noProof/>
                <w:sz w:val="24"/>
                <w:szCs w:val="24"/>
                <w:lang w:bidi="hi-IN"/>
              </w:rPr>
              <w:pict>
                <v:rect id="_x0000_s1230" style="position:absolute;left:0;text-align:left;margin-left:368.25pt;margin-top:2.65pt;width:12.05pt;height:9.8pt;z-index:251709440"/>
              </w:pict>
            </w:r>
            <w:r w:rsidR="000D1A50" w:rsidRPr="003049B7">
              <w:rPr>
                <w:rFonts w:ascii="Times New Roman" w:hAnsi="Times New Roman"/>
                <w:bCs/>
                <w:iCs/>
                <w:sz w:val="24"/>
                <w:szCs w:val="24"/>
              </w:rPr>
              <w:t xml:space="preserve">Waste water recycling </w:t>
            </w:r>
          </w:p>
          <w:p w:rsidR="000D1A50" w:rsidRPr="003049B7" w:rsidRDefault="00E1124E" w:rsidP="000D1A50">
            <w:pPr>
              <w:pStyle w:val="ListParagraph"/>
              <w:numPr>
                <w:ilvl w:val="0"/>
                <w:numId w:val="228"/>
              </w:numPr>
              <w:rPr>
                <w:rFonts w:ascii="Times New Roman" w:hAnsi="Times New Roman"/>
                <w:bCs/>
                <w:iCs/>
                <w:sz w:val="24"/>
                <w:szCs w:val="24"/>
              </w:rPr>
            </w:pPr>
            <w:r w:rsidRPr="00E1124E">
              <w:rPr>
                <w:rFonts w:ascii="Times New Roman" w:hAnsi="Times New Roman"/>
                <w:bCs/>
                <w:iCs/>
                <w:noProof/>
                <w:sz w:val="24"/>
                <w:szCs w:val="24"/>
                <w:lang w:bidi="hi-IN"/>
              </w:rPr>
              <w:pict>
                <v:rect id="_x0000_s1229" style="position:absolute;left:0;text-align:left;margin-left:368.3pt;margin-top:3.2pt;width:12.05pt;height:9.8pt;z-index:251708416"/>
              </w:pict>
            </w:r>
            <w:r w:rsidR="000D1A50" w:rsidRPr="003049B7">
              <w:rPr>
                <w:rFonts w:ascii="Times New Roman" w:hAnsi="Times New Roman"/>
                <w:bCs/>
                <w:iCs/>
                <w:sz w:val="24"/>
                <w:szCs w:val="24"/>
              </w:rPr>
              <w:t>Maintenance of water bodies and distribution system in the campus</w:t>
            </w:r>
          </w:p>
          <w:p w:rsidR="000D1A50" w:rsidRDefault="000D1A50" w:rsidP="00300587">
            <w:pPr>
              <w:rPr>
                <w:b/>
                <w:iCs/>
                <w:color w:val="000000"/>
                <w:sz w:val="24"/>
                <w:szCs w:val="24"/>
              </w:rPr>
            </w:pPr>
            <w:r>
              <w:rPr>
                <w:b/>
                <w:iCs/>
                <w:color w:val="000000"/>
                <w:sz w:val="24"/>
                <w:szCs w:val="24"/>
              </w:rPr>
              <w:t>Options:</w:t>
            </w:r>
          </w:p>
          <w:p w:rsidR="000D1A50" w:rsidRDefault="000D1A50" w:rsidP="00300587">
            <w:pPr>
              <w:rPr>
                <w:bCs/>
                <w:iCs/>
                <w:color w:val="000000"/>
                <w:sz w:val="24"/>
                <w:szCs w:val="24"/>
              </w:rPr>
            </w:pPr>
            <w:r>
              <w:rPr>
                <w:bCs/>
                <w:iCs/>
                <w:color w:val="000000"/>
                <w:sz w:val="24"/>
                <w:szCs w:val="24"/>
              </w:rPr>
              <w:t>A. Any 4 or all of the above</w:t>
            </w:r>
          </w:p>
          <w:p w:rsidR="000D1A50" w:rsidRDefault="000D1A50" w:rsidP="00300587">
            <w:pPr>
              <w:rPr>
                <w:bCs/>
                <w:iCs/>
                <w:color w:val="000000"/>
                <w:sz w:val="24"/>
                <w:szCs w:val="24"/>
              </w:rPr>
            </w:pPr>
            <w:r>
              <w:rPr>
                <w:bCs/>
                <w:iCs/>
                <w:color w:val="000000"/>
                <w:sz w:val="24"/>
                <w:szCs w:val="24"/>
              </w:rPr>
              <w:t xml:space="preserve">B. </w:t>
            </w:r>
            <w:r w:rsidR="00623DE0">
              <w:rPr>
                <w:bCs/>
                <w:iCs/>
                <w:sz w:val="24"/>
                <w:szCs w:val="24"/>
              </w:rPr>
              <w:t>Any</w:t>
            </w:r>
            <w:r w:rsidR="00623DE0">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623DE0">
              <w:rPr>
                <w:bCs/>
                <w:iCs/>
                <w:sz w:val="24"/>
                <w:szCs w:val="24"/>
              </w:rPr>
              <w:t>Any</w:t>
            </w:r>
            <w:r w:rsidR="00623DE0">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623DE0">
              <w:rPr>
                <w:bCs/>
                <w:iCs/>
                <w:sz w:val="24"/>
                <w:szCs w:val="24"/>
              </w:rPr>
              <w:t xml:space="preserve"> Any</w:t>
            </w:r>
            <w:r w:rsidR="00623DE0">
              <w:rPr>
                <w:bCs/>
                <w:iCs/>
                <w:color w:val="000000"/>
                <w:sz w:val="24"/>
                <w:szCs w:val="24"/>
              </w:rPr>
              <w:t xml:space="preserve"> </w:t>
            </w:r>
            <w:r>
              <w:rPr>
                <w:bCs/>
                <w:iCs/>
                <w:color w:val="000000"/>
                <w:sz w:val="24"/>
                <w:szCs w:val="24"/>
              </w:rPr>
              <w:t>1of the above</w:t>
            </w:r>
          </w:p>
          <w:p w:rsidR="000D1A50" w:rsidRDefault="000D1A50" w:rsidP="00300587">
            <w:pPr>
              <w:rPr>
                <w:bCs/>
                <w:iCs/>
                <w:color w:val="000000"/>
                <w:sz w:val="24"/>
                <w:szCs w:val="24"/>
              </w:rPr>
            </w:pPr>
            <w:r>
              <w:rPr>
                <w:bCs/>
                <w:iCs/>
                <w:color w:val="000000"/>
                <w:sz w:val="24"/>
                <w:szCs w:val="24"/>
              </w:rPr>
              <w:t xml:space="preserve">E. None of the above </w:t>
            </w:r>
          </w:p>
          <w:p w:rsidR="000D1A50" w:rsidRDefault="000D1A50" w:rsidP="00300587">
            <w:pPr>
              <w:pStyle w:val="ListParagraph"/>
              <w:rPr>
                <w:bCs/>
                <w:iCs/>
                <w:sz w:val="24"/>
                <w:szCs w:val="24"/>
              </w:rPr>
            </w:pPr>
          </w:p>
          <w:p w:rsidR="000D1A50" w:rsidRPr="003049B7" w:rsidRDefault="000D1A50" w:rsidP="00300587">
            <w:pPr>
              <w:pStyle w:val="ListParagraph"/>
              <w:rPr>
                <w:rFonts w:ascii="Times New Roman" w:hAnsi="Times New Roman"/>
                <w:bCs/>
                <w:iCs/>
                <w:sz w:val="24"/>
                <w:szCs w:val="24"/>
              </w:rPr>
            </w:pPr>
            <w:r w:rsidRPr="003049B7">
              <w:rPr>
                <w:rFonts w:ascii="Times New Roman" w:hAnsi="Times New Roman"/>
                <w:bCs/>
                <w:iCs/>
                <w:sz w:val="24"/>
                <w:szCs w:val="24"/>
              </w:rPr>
              <w:t>Upload :</w:t>
            </w:r>
          </w:p>
          <w:p w:rsidR="000D1A50" w:rsidRPr="001624BF" w:rsidRDefault="000D1A50" w:rsidP="000D1A50">
            <w:pPr>
              <w:numPr>
                <w:ilvl w:val="0"/>
                <w:numId w:val="167"/>
              </w:numPr>
              <w:contextualSpacing/>
              <w:rPr>
                <w:iCs/>
                <w:sz w:val="24"/>
                <w:szCs w:val="24"/>
              </w:rPr>
            </w:pPr>
            <w:r w:rsidRPr="001624BF">
              <w:rPr>
                <w:sz w:val="24"/>
                <w:szCs w:val="24"/>
              </w:rPr>
              <w:t xml:space="preserve">Geotagged photographs / videos of the facilities </w:t>
            </w:r>
          </w:p>
          <w:p w:rsidR="000D1A50" w:rsidRPr="001624BF" w:rsidRDefault="000D1A50" w:rsidP="000D1A50">
            <w:pPr>
              <w:numPr>
                <w:ilvl w:val="0"/>
                <w:numId w:val="167"/>
              </w:numPr>
              <w:contextualSpacing/>
              <w:rPr>
                <w:iCs/>
                <w:sz w:val="24"/>
                <w:szCs w:val="24"/>
              </w:rPr>
            </w:pPr>
            <w:r w:rsidRPr="001624BF">
              <w:rPr>
                <w:sz w:val="24"/>
                <w:szCs w:val="24"/>
              </w:rPr>
              <w:t>Any other relevant information</w:t>
            </w:r>
          </w:p>
          <w:p w:rsidR="000D1A50" w:rsidRPr="001624BF" w:rsidRDefault="000D1A50" w:rsidP="00300587">
            <w:pPr>
              <w:ind w:left="720"/>
              <w:contextualSpacing/>
              <w:rPr>
                <w:iCs/>
                <w:sz w:val="24"/>
                <w:szCs w:val="24"/>
              </w:rPr>
            </w:pPr>
          </w:p>
        </w:tc>
        <w:tc>
          <w:tcPr>
            <w:tcW w:w="1440" w:type="dxa"/>
          </w:tcPr>
          <w:p w:rsidR="000D1A50" w:rsidRPr="00322EE2" w:rsidRDefault="000D1A50" w:rsidP="00300587">
            <w:pPr>
              <w:jc w:val="center"/>
              <w:rPr>
                <w:bCs/>
                <w:color w:val="000000"/>
                <w:sz w:val="24"/>
                <w:szCs w:val="24"/>
              </w:rPr>
            </w:pPr>
            <w:r>
              <w:rPr>
                <w:b/>
                <w:color w:val="000000"/>
                <w:sz w:val="24"/>
                <w:szCs w:val="24"/>
              </w:rPr>
              <w:t>4</w:t>
            </w:r>
          </w:p>
        </w:tc>
      </w:tr>
      <w:tr w:rsidR="000D1A50" w:rsidRPr="00322EE2" w:rsidTr="00300587">
        <w:trPr>
          <w:trHeight w:val="852"/>
        </w:trPr>
        <w:tc>
          <w:tcPr>
            <w:tcW w:w="1017" w:type="dxa"/>
          </w:tcPr>
          <w:p w:rsidR="000D1A50" w:rsidRPr="00322EE2" w:rsidRDefault="000D1A50" w:rsidP="00300587">
            <w:pPr>
              <w:jc w:val="center"/>
              <w:rPr>
                <w:b/>
                <w:bCs/>
                <w:color w:val="000000"/>
                <w:sz w:val="24"/>
                <w:szCs w:val="24"/>
              </w:rPr>
            </w:pPr>
            <w:r>
              <w:rPr>
                <w:b/>
                <w:bCs/>
                <w:color w:val="000000"/>
                <w:sz w:val="24"/>
                <w:szCs w:val="24"/>
              </w:rPr>
              <w:lastRenderedPageBreak/>
              <w:t>7.1.5</w:t>
            </w:r>
          </w:p>
          <w:p w:rsidR="000D1A50"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n</w:t>
            </w:r>
            <w:r w:rsidRPr="00322EE2">
              <w:rPr>
                <w:b/>
                <w:bCs/>
                <w:color w:val="000000"/>
                <w:sz w:val="24"/>
                <w:szCs w:val="24"/>
              </w:rPr>
              <w:t>M</w:t>
            </w:r>
          </w:p>
        </w:tc>
        <w:tc>
          <w:tcPr>
            <w:tcW w:w="7893" w:type="dxa"/>
          </w:tcPr>
          <w:p w:rsidR="000D1A50" w:rsidRDefault="000D1A50" w:rsidP="00300587">
            <w:pPr>
              <w:rPr>
                <w:b/>
                <w:bCs/>
                <w:i/>
                <w:color w:val="000000"/>
                <w:sz w:val="24"/>
                <w:szCs w:val="24"/>
              </w:rPr>
            </w:pPr>
            <w:r>
              <w:rPr>
                <w:b/>
                <w:bCs/>
                <w:i/>
                <w:color w:val="000000"/>
                <w:sz w:val="24"/>
                <w:szCs w:val="24"/>
              </w:rPr>
              <w:t>Green campus initiatives include (4)</w:t>
            </w:r>
          </w:p>
          <w:p w:rsidR="000D1A50" w:rsidRDefault="000D1A50" w:rsidP="00300587">
            <w:pPr>
              <w:rPr>
                <w:bCs/>
                <w:color w:val="000000"/>
                <w:sz w:val="24"/>
                <w:szCs w:val="24"/>
              </w:rPr>
            </w:pPr>
            <w:r>
              <w:rPr>
                <w:bCs/>
                <w:color w:val="000000"/>
                <w:sz w:val="24"/>
                <w:szCs w:val="24"/>
              </w:rPr>
              <w:t xml:space="preserve">7.1.5.1. The institutional initiatives for greening the campus are as follows: </w:t>
            </w:r>
          </w:p>
          <w:p w:rsidR="000D1A50" w:rsidRDefault="000D1A50" w:rsidP="00300587">
            <w:pPr>
              <w:rPr>
                <w:bCs/>
                <w:color w:val="000000"/>
                <w:sz w:val="24"/>
                <w:szCs w:val="24"/>
              </w:rPr>
            </w:pPr>
          </w:p>
          <w:p w:rsidR="000D1A50" w:rsidRDefault="00E1124E" w:rsidP="000D1A50">
            <w:pPr>
              <w:pStyle w:val="ListParagraph"/>
              <w:numPr>
                <w:ilvl w:val="0"/>
                <w:numId w:val="238"/>
              </w:numPr>
              <w:spacing w:after="0" w:line="240" w:lineRule="auto"/>
              <w:rPr>
                <w:rFonts w:ascii="Times New Roman" w:hAnsi="Times New Roman"/>
                <w:color w:val="000000"/>
                <w:sz w:val="24"/>
                <w:szCs w:val="24"/>
              </w:rPr>
            </w:pPr>
            <w:r w:rsidRPr="00E1124E">
              <w:rPr>
                <w:b/>
                <w:bCs/>
                <w:i/>
                <w:noProof/>
                <w:color w:val="000000"/>
                <w:sz w:val="24"/>
                <w:szCs w:val="24"/>
                <w:lang w:val="en-IN" w:eastAsia="en-IN"/>
              </w:rPr>
              <w:pict>
                <v:rect id="_x0000_s1243" style="position:absolute;left:0;text-align:left;margin-left:244.3pt;margin-top:1.15pt;width:27.75pt;height:9.5pt;z-index:251722752"/>
              </w:pict>
            </w:r>
            <w:r w:rsidR="000D1A50">
              <w:rPr>
                <w:rFonts w:ascii="Times New Roman" w:hAnsi="Times New Roman"/>
                <w:color w:val="000000"/>
                <w:sz w:val="24"/>
                <w:szCs w:val="24"/>
              </w:rPr>
              <w:t xml:space="preserve">Restricted entry of automobiles  </w:t>
            </w:r>
          </w:p>
          <w:p w:rsidR="000D1A50" w:rsidRDefault="00E1124E" w:rsidP="000D1A50">
            <w:pPr>
              <w:pStyle w:val="ListParagraph"/>
              <w:numPr>
                <w:ilvl w:val="0"/>
                <w:numId w:val="238"/>
              </w:numPr>
              <w:spacing w:after="0" w:line="240" w:lineRule="auto"/>
              <w:rPr>
                <w:rFonts w:ascii="Times New Roman" w:hAnsi="Times New Roman"/>
                <w:color w:val="000000"/>
                <w:sz w:val="24"/>
                <w:szCs w:val="24"/>
              </w:rPr>
            </w:pPr>
            <w:r w:rsidRPr="00E1124E">
              <w:rPr>
                <w:b/>
                <w:bCs/>
                <w:i/>
                <w:noProof/>
                <w:color w:val="000000"/>
                <w:sz w:val="24"/>
                <w:szCs w:val="24"/>
                <w:lang w:val="en-IN" w:eastAsia="en-IN"/>
              </w:rPr>
              <w:pict>
                <v:rect id="_x0000_s1244" style="position:absolute;left:0;text-align:left;margin-left:287.8pt;margin-top:2.8pt;width:27.75pt;height:9.5pt;z-index:251723776"/>
              </w:pict>
            </w:r>
            <w:r w:rsidR="000D1A50">
              <w:rPr>
                <w:rFonts w:ascii="Times New Roman" w:hAnsi="Times New Roman"/>
                <w:color w:val="000000"/>
                <w:sz w:val="24"/>
                <w:szCs w:val="24"/>
              </w:rPr>
              <w:t xml:space="preserve">Use of Bicycles/ Battery powered vehicles </w:t>
            </w:r>
          </w:p>
          <w:p w:rsidR="000D1A50" w:rsidRDefault="00E1124E" w:rsidP="000D1A50">
            <w:pPr>
              <w:pStyle w:val="ListParagraph"/>
              <w:numPr>
                <w:ilvl w:val="0"/>
                <w:numId w:val="238"/>
              </w:numPr>
              <w:spacing w:after="0" w:line="240" w:lineRule="auto"/>
              <w:rPr>
                <w:rFonts w:ascii="Times New Roman" w:hAnsi="Times New Roman"/>
                <w:color w:val="000000"/>
                <w:sz w:val="24"/>
                <w:szCs w:val="24"/>
              </w:rPr>
            </w:pPr>
            <w:r w:rsidRPr="00E1124E">
              <w:rPr>
                <w:b/>
                <w:bCs/>
                <w:i/>
                <w:noProof/>
                <w:color w:val="000000"/>
                <w:sz w:val="24"/>
                <w:szCs w:val="24"/>
                <w:lang w:val="en-IN" w:eastAsia="en-IN"/>
              </w:rPr>
              <w:pict>
                <v:rect id="_x0000_s1245" style="position:absolute;left:0;text-align:left;margin-left:232.3pt;margin-top:1.6pt;width:27.75pt;height:9.5pt;z-index:251724800"/>
              </w:pict>
            </w:r>
            <w:r w:rsidR="000D1A50">
              <w:rPr>
                <w:rFonts w:ascii="Times New Roman" w:hAnsi="Times New Roman"/>
                <w:color w:val="000000"/>
                <w:sz w:val="24"/>
                <w:szCs w:val="24"/>
              </w:rPr>
              <w:t xml:space="preserve">Pedestrian Friendly  pathways </w:t>
            </w:r>
          </w:p>
          <w:p w:rsidR="000D1A50" w:rsidRDefault="00E1124E" w:rsidP="000D1A50">
            <w:pPr>
              <w:pStyle w:val="ListParagraph"/>
              <w:numPr>
                <w:ilvl w:val="0"/>
                <w:numId w:val="238"/>
              </w:numPr>
              <w:spacing w:after="0" w:line="240" w:lineRule="auto"/>
              <w:rPr>
                <w:rFonts w:ascii="Times New Roman" w:hAnsi="Times New Roman"/>
                <w:color w:val="000000"/>
                <w:sz w:val="24"/>
                <w:szCs w:val="24"/>
              </w:rPr>
            </w:pPr>
            <w:r w:rsidRPr="00E1124E">
              <w:rPr>
                <w:b/>
                <w:bCs/>
                <w:i/>
                <w:noProof/>
                <w:color w:val="000000"/>
                <w:sz w:val="24"/>
                <w:szCs w:val="24"/>
                <w:lang w:val="en-IN" w:eastAsia="en-IN"/>
              </w:rPr>
              <w:pict>
                <v:rect id="_x0000_s1246" style="position:absolute;left:0;text-align:left;margin-left:186.25pt;margin-top:3.2pt;width:27.75pt;height:9.5pt;z-index:251725824"/>
              </w:pict>
            </w:r>
            <w:r w:rsidR="000D1A50">
              <w:rPr>
                <w:rFonts w:ascii="Times New Roman" w:hAnsi="Times New Roman"/>
                <w:color w:val="000000"/>
                <w:sz w:val="24"/>
                <w:szCs w:val="24"/>
              </w:rPr>
              <w:t>Ban on use of Plastic</w:t>
            </w:r>
          </w:p>
          <w:p w:rsidR="000D1A50" w:rsidRDefault="00E1124E" w:rsidP="000D1A50">
            <w:pPr>
              <w:pStyle w:val="ListParagraph"/>
              <w:numPr>
                <w:ilvl w:val="0"/>
                <w:numId w:val="238"/>
              </w:numPr>
              <w:spacing w:after="0" w:line="240" w:lineRule="auto"/>
              <w:rPr>
                <w:rFonts w:ascii="Times New Roman" w:hAnsi="Times New Roman"/>
                <w:color w:val="000000"/>
                <w:sz w:val="24"/>
                <w:szCs w:val="24"/>
              </w:rPr>
            </w:pPr>
            <w:r w:rsidRPr="00E1124E">
              <w:rPr>
                <w:b/>
                <w:bCs/>
                <w:i/>
                <w:noProof/>
                <w:color w:val="000000"/>
                <w:sz w:val="24"/>
                <w:szCs w:val="24"/>
                <w:lang w:val="en-IN" w:eastAsia="en-IN"/>
              </w:rPr>
              <w:pict>
                <v:rect id="_x0000_s1247" style="position:absolute;left:0;text-align:left;margin-left:234.25pt;margin-top:3.8pt;width:27.75pt;height:9.5pt;z-index:251726848"/>
              </w:pict>
            </w:r>
            <w:r w:rsidR="000D1A50">
              <w:rPr>
                <w:rFonts w:ascii="Times New Roman" w:hAnsi="Times New Roman"/>
                <w:color w:val="000000"/>
                <w:sz w:val="24"/>
                <w:szCs w:val="24"/>
              </w:rPr>
              <w:t>landscaping with trees and plants</w:t>
            </w:r>
          </w:p>
          <w:p w:rsidR="000D1A50" w:rsidRDefault="000D1A50" w:rsidP="00300587">
            <w:pPr>
              <w:rPr>
                <w:b/>
                <w:iCs/>
                <w:color w:val="000000"/>
                <w:sz w:val="24"/>
                <w:szCs w:val="24"/>
              </w:rPr>
            </w:pPr>
            <w:r>
              <w:rPr>
                <w:b/>
                <w:iCs/>
                <w:color w:val="000000"/>
                <w:sz w:val="24"/>
                <w:szCs w:val="24"/>
              </w:rPr>
              <w:t>Options:</w:t>
            </w:r>
          </w:p>
          <w:p w:rsidR="000D1A50" w:rsidRDefault="00623DE0" w:rsidP="00300587">
            <w:pPr>
              <w:rPr>
                <w:bCs/>
                <w:iCs/>
                <w:color w:val="000000"/>
                <w:sz w:val="24"/>
                <w:szCs w:val="24"/>
              </w:rPr>
            </w:pPr>
            <w:r>
              <w:rPr>
                <w:bCs/>
                <w:iCs/>
                <w:color w:val="000000"/>
                <w:sz w:val="24"/>
                <w:szCs w:val="24"/>
              </w:rPr>
              <w:t>A. Any 4 or a</w:t>
            </w:r>
            <w:r w:rsidR="000D1A50">
              <w:rPr>
                <w:bCs/>
                <w:iCs/>
                <w:color w:val="000000"/>
                <w:sz w:val="24"/>
                <w:szCs w:val="24"/>
              </w:rPr>
              <w:t>ll of the above</w:t>
            </w:r>
          </w:p>
          <w:p w:rsidR="000D1A50" w:rsidRDefault="000D1A50" w:rsidP="00300587">
            <w:pPr>
              <w:rPr>
                <w:bCs/>
                <w:iCs/>
                <w:color w:val="000000"/>
                <w:sz w:val="24"/>
                <w:szCs w:val="24"/>
              </w:rPr>
            </w:pPr>
            <w:r>
              <w:rPr>
                <w:bCs/>
                <w:iCs/>
                <w:color w:val="000000"/>
                <w:sz w:val="24"/>
                <w:szCs w:val="24"/>
              </w:rPr>
              <w:t xml:space="preserve">B. </w:t>
            </w:r>
            <w:r w:rsidR="00623DE0">
              <w:rPr>
                <w:bCs/>
                <w:iCs/>
                <w:sz w:val="24"/>
                <w:szCs w:val="24"/>
              </w:rPr>
              <w:t>Any</w:t>
            </w:r>
            <w:r w:rsidR="00623DE0">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623DE0">
              <w:rPr>
                <w:bCs/>
                <w:iCs/>
                <w:sz w:val="24"/>
                <w:szCs w:val="24"/>
              </w:rPr>
              <w:t>Any</w:t>
            </w:r>
            <w:r w:rsidR="00623DE0">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623DE0">
              <w:rPr>
                <w:bCs/>
                <w:iCs/>
                <w:sz w:val="24"/>
                <w:szCs w:val="24"/>
              </w:rPr>
              <w:t xml:space="preserve"> Any</w:t>
            </w:r>
            <w:r w:rsidR="00623DE0">
              <w:rPr>
                <w:bCs/>
                <w:iCs/>
                <w:color w:val="000000"/>
                <w:sz w:val="24"/>
                <w:szCs w:val="24"/>
              </w:rPr>
              <w:t xml:space="preserve"> </w:t>
            </w:r>
            <w:r>
              <w:rPr>
                <w:bCs/>
                <w:iCs/>
                <w:color w:val="000000"/>
                <w:sz w:val="24"/>
                <w:szCs w:val="24"/>
              </w:rPr>
              <w:t>1of the above</w:t>
            </w:r>
          </w:p>
          <w:p w:rsidR="000D1A50" w:rsidRDefault="000D1A50" w:rsidP="00300587">
            <w:pPr>
              <w:rPr>
                <w:b/>
                <w:bCs/>
                <w:i/>
                <w:color w:val="000000"/>
                <w:sz w:val="24"/>
                <w:szCs w:val="24"/>
              </w:rPr>
            </w:pPr>
            <w:r>
              <w:rPr>
                <w:bCs/>
                <w:iCs/>
                <w:color w:val="000000"/>
                <w:sz w:val="24"/>
                <w:szCs w:val="24"/>
              </w:rPr>
              <w:t>E. None of the above</w:t>
            </w:r>
          </w:p>
          <w:p w:rsidR="000D1A50" w:rsidRPr="001624BF" w:rsidRDefault="000D1A50" w:rsidP="00300587">
            <w:pPr>
              <w:rPr>
                <w:sz w:val="24"/>
                <w:szCs w:val="24"/>
              </w:rPr>
            </w:pPr>
            <w:r w:rsidRPr="001624BF">
              <w:rPr>
                <w:sz w:val="24"/>
                <w:szCs w:val="24"/>
              </w:rPr>
              <w:t xml:space="preserve"> </w:t>
            </w:r>
          </w:p>
          <w:p w:rsidR="000D1A50" w:rsidRPr="001624BF" w:rsidRDefault="000D1A50" w:rsidP="00300587">
            <w:pPr>
              <w:rPr>
                <w:sz w:val="24"/>
                <w:szCs w:val="24"/>
              </w:rPr>
            </w:pPr>
          </w:p>
          <w:p w:rsidR="000D1A50" w:rsidRPr="001624BF" w:rsidRDefault="000D1A50" w:rsidP="00300587">
            <w:pPr>
              <w:rPr>
                <w:b/>
                <w:bCs/>
              </w:rPr>
            </w:pPr>
            <w:r w:rsidRPr="001624BF">
              <w:rPr>
                <w:b/>
                <w:bCs/>
              </w:rPr>
              <w:t>Upload</w:t>
            </w:r>
          </w:p>
          <w:p w:rsidR="000D1A50" w:rsidRPr="00045AE3" w:rsidRDefault="000D1A50" w:rsidP="000D1A50">
            <w:pPr>
              <w:numPr>
                <w:ilvl w:val="0"/>
                <w:numId w:val="167"/>
              </w:numPr>
              <w:rPr>
                <w:strike/>
              </w:rPr>
            </w:pPr>
            <w:r w:rsidRPr="001624BF">
              <w:rPr>
                <w:sz w:val="24"/>
                <w:szCs w:val="24"/>
              </w:rPr>
              <w:t>Geotagged photos / videos of the facilities</w:t>
            </w:r>
          </w:p>
          <w:p w:rsidR="000D1A50" w:rsidRPr="001624BF" w:rsidRDefault="000D1A50" w:rsidP="000D1A50">
            <w:pPr>
              <w:numPr>
                <w:ilvl w:val="0"/>
                <w:numId w:val="167"/>
              </w:numPr>
              <w:rPr>
                <w:strike/>
              </w:rPr>
            </w:pPr>
            <w:r>
              <w:rPr>
                <w:sz w:val="24"/>
                <w:szCs w:val="24"/>
              </w:rPr>
              <w:t>Various policy documents / decisions circulated for implementation</w:t>
            </w:r>
          </w:p>
          <w:p w:rsidR="000D1A50" w:rsidRPr="001624BF" w:rsidRDefault="000D1A50" w:rsidP="000D1A50">
            <w:pPr>
              <w:numPr>
                <w:ilvl w:val="0"/>
                <w:numId w:val="167"/>
              </w:numPr>
              <w:rPr>
                <w:strike/>
              </w:rPr>
            </w:pPr>
            <w:r w:rsidRPr="001624BF">
              <w:rPr>
                <w:sz w:val="24"/>
                <w:szCs w:val="24"/>
              </w:rPr>
              <w:t xml:space="preserve">Any other relevant documents </w:t>
            </w:r>
          </w:p>
          <w:p w:rsidR="000D1A50" w:rsidRPr="001624BF" w:rsidRDefault="000D1A50" w:rsidP="00300587">
            <w:pPr>
              <w:ind w:left="720"/>
              <w:rPr>
                <w:bCs/>
                <w:sz w:val="24"/>
                <w:szCs w:val="24"/>
              </w:rPr>
            </w:pPr>
          </w:p>
        </w:tc>
        <w:tc>
          <w:tcPr>
            <w:tcW w:w="1440" w:type="dxa"/>
          </w:tcPr>
          <w:p w:rsidR="000D1A50" w:rsidRPr="00322EE2" w:rsidRDefault="000D1A50" w:rsidP="00300587">
            <w:pPr>
              <w:jc w:val="center"/>
              <w:rPr>
                <w:b/>
                <w:bCs/>
                <w:color w:val="000000"/>
                <w:sz w:val="24"/>
                <w:szCs w:val="24"/>
              </w:rPr>
            </w:pPr>
            <w:r>
              <w:rPr>
                <w:b/>
                <w:bCs/>
                <w:color w:val="000000"/>
                <w:sz w:val="24"/>
                <w:szCs w:val="24"/>
              </w:rPr>
              <w:t>4</w:t>
            </w:r>
          </w:p>
        </w:tc>
      </w:tr>
      <w:tr w:rsidR="000D1A50" w:rsidRPr="00322EE2" w:rsidTr="00300587">
        <w:trPr>
          <w:trHeight w:val="852"/>
        </w:trPr>
        <w:tc>
          <w:tcPr>
            <w:tcW w:w="1017" w:type="dxa"/>
          </w:tcPr>
          <w:p w:rsidR="000D1A50" w:rsidRPr="00B13C31" w:rsidRDefault="000D1A50" w:rsidP="00300587">
            <w:pPr>
              <w:jc w:val="center"/>
              <w:rPr>
                <w:b/>
                <w:bCs/>
                <w:color w:val="000000"/>
                <w:sz w:val="24"/>
                <w:szCs w:val="24"/>
              </w:rPr>
            </w:pPr>
            <w:r w:rsidRPr="00B13C31">
              <w:rPr>
                <w:b/>
                <w:bCs/>
                <w:color w:val="000000"/>
                <w:sz w:val="24"/>
                <w:szCs w:val="24"/>
              </w:rPr>
              <w:t>7.1.6</w:t>
            </w:r>
          </w:p>
          <w:p w:rsidR="000D1A50" w:rsidRDefault="000D1A50" w:rsidP="00300587">
            <w:pPr>
              <w:jc w:val="center"/>
              <w:rPr>
                <w:b/>
                <w:bCs/>
                <w:strike/>
                <w:color w:val="000000"/>
                <w:sz w:val="24"/>
                <w:szCs w:val="24"/>
              </w:rPr>
            </w:pPr>
          </w:p>
          <w:p w:rsidR="000D1A50" w:rsidRPr="00FE5F5A" w:rsidDel="0014599B" w:rsidRDefault="000D1A50" w:rsidP="00300587">
            <w:pPr>
              <w:jc w:val="center"/>
              <w:rPr>
                <w:b/>
                <w:bCs/>
                <w:color w:val="000000"/>
                <w:sz w:val="24"/>
                <w:szCs w:val="24"/>
              </w:rPr>
            </w:pPr>
            <w:r w:rsidRPr="00B13C31">
              <w:rPr>
                <w:b/>
                <w:bCs/>
                <w:color w:val="000000"/>
                <w:sz w:val="24"/>
                <w:szCs w:val="24"/>
              </w:rPr>
              <w:t>QnM</w:t>
            </w:r>
          </w:p>
        </w:tc>
        <w:tc>
          <w:tcPr>
            <w:tcW w:w="7893" w:type="dxa"/>
          </w:tcPr>
          <w:p w:rsidR="000D1A50" w:rsidRDefault="00E1124E" w:rsidP="00300587">
            <w:pPr>
              <w:rPr>
                <w:b/>
                <w:bCs/>
                <w:i/>
                <w:color w:val="000000"/>
                <w:sz w:val="24"/>
                <w:szCs w:val="24"/>
              </w:rPr>
            </w:pPr>
            <w:r>
              <w:rPr>
                <w:b/>
                <w:bCs/>
                <w:i/>
                <w:noProof/>
                <w:color w:val="000000"/>
                <w:sz w:val="24"/>
                <w:szCs w:val="24"/>
                <w:lang w:val="en-IN" w:eastAsia="en-IN" w:bidi="ar-SA"/>
              </w:rPr>
              <w:pict>
                <v:rect id="_x0000_s1250" style="position:absolute;margin-left:107.2pt;margin-top:82.5pt;width:27.75pt;height:9.5pt;z-index:251729920;mso-position-horizontal-relative:text;mso-position-vertical-relative:text"/>
              </w:pict>
            </w:r>
            <w:r>
              <w:rPr>
                <w:b/>
                <w:bCs/>
                <w:i/>
                <w:noProof/>
                <w:color w:val="000000"/>
                <w:sz w:val="24"/>
                <w:szCs w:val="24"/>
                <w:lang w:val="en-IN" w:eastAsia="en-IN" w:bidi="ar-SA"/>
              </w:rPr>
              <w:pict>
                <v:rect id="_x0000_s1249" style="position:absolute;margin-left:95.2pt;margin-top:70.5pt;width:27.75pt;height:9.5pt;z-index:251728896;mso-position-horizontal-relative:text;mso-position-vertical-relative:text"/>
              </w:pict>
            </w:r>
            <w:r w:rsidR="000D1A50">
              <w:rPr>
                <w:b/>
                <w:bCs/>
                <w:i/>
                <w:color w:val="000000"/>
                <w:sz w:val="24"/>
                <w:szCs w:val="24"/>
              </w:rPr>
              <w:t>Quality audits on environment and energy are regularly undertaken by the institution (5)</w:t>
            </w:r>
          </w:p>
          <w:p w:rsidR="000D1A50" w:rsidRDefault="00AC3FA6" w:rsidP="00300587">
            <w:pPr>
              <w:rPr>
                <w:b/>
                <w:bCs/>
                <w:i/>
                <w:color w:val="000000"/>
                <w:sz w:val="24"/>
                <w:szCs w:val="24"/>
              </w:rPr>
            </w:pPr>
            <w:r>
              <w:rPr>
                <w:bCs/>
                <w:color w:val="000000"/>
                <w:sz w:val="24"/>
                <w:szCs w:val="24"/>
              </w:rPr>
              <w:t>7.1.6</w:t>
            </w:r>
            <w:r w:rsidR="000D1A50">
              <w:rPr>
                <w:bCs/>
                <w:color w:val="000000"/>
                <w:sz w:val="24"/>
                <w:szCs w:val="24"/>
              </w:rPr>
              <w:t>.1.</w:t>
            </w:r>
            <w:r w:rsidR="000D1A50">
              <w:rPr>
                <w:b/>
                <w:bCs/>
                <w:i/>
                <w:color w:val="000000"/>
                <w:sz w:val="24"/>
                <w:szCs w:val="24"/>
              </w:rPr>
              <w:t xml:space="preserve"> </w:t>
            </w:r>
            <w:r w:rsidR="000D1A50">
              <w:rPr>
                <w:bCs/>
                <w:color w:val="000000"/>
                <w:sz w:val="24"/>
                <w:szCs w:val="24"/>
              </w:rPr>
              <w:t>The institutional environment and energy</w:t>
            </w:r>
            <w:r w:rsidR="000D1A50">
              <w:rPr>
                <w:b/>
                <w:bCs/>
                <w:i/>
                <w:color w:val="000000"/>
                <w:sz w:val="24"/>
                <w:szCs w:val="24"/>
              </w:rPr>
              <w:t xml:space="preserve"> </w:t>
            </w:r>
            <w:r w:rsidR="000D1A50">
              <w:rPr>
                <w:bCs/>
                <w:color w:val="000000"/>
                <w:sz w:val="24"/>
                <w:szCs w:val="24"/>
              </w:rPr>
              <w:t xml:space="preserve">initiatives are confirmed  through the following </w:t>
            </w:r>
          </w:p>
          <w:p w:rsidR="000D1A50" w:rsidRDefault="00E1124E" w:rsidP="00300587">
            <w:pPr>
              <w:rPr>
                <w:iCs/>
                <w:color w:val="000000"/>
                <w:sz w:val="24"/>
                <w:szCs w:val="24"/>
              </w:rPr>
            </w:pPr>
            <w:r w:rsidRPr="00E1124E">
              <w:rPr>
                <w:b/>
                <w:bCs/>
                <w:i/>
                <w:noProof/>
                <w:color w:val="000000"/>
                <w:sz w:val="24"/>
                <w:szCs w:val="24"/>
                <w:lang w:val="en-IN" w:eastAsia="en-IN" w:bidi="ar-SA"/>
              </w:rPr>
              <w:pict>
                <v:rect id="_x0000_s1248" style="position:absolute;margin-left:83.2pt;margin-top:3.3pt;width:27.75pt;height:9.5pt;z-index:251727872"/>
              </w:pict>
            </w:r>
            <w:r w:rsidR="000D1A50">
              <w:rPr>
                <w:iCs/>
                <w:color w:val="000000"/>
                <w:sz w:val="24"/>
                <w:szCs w:val="24"/>
              </w:rPr>
              <w:t xml:space="preserve">1.Green audit </w:t>
            </w:r>
          </w:p>
          <w:p w:rsidR="000D1A50" w:rsidRDefault="000D1A50" w:rsidP="00300587">
            <w:pPr>
              <w:rPr>
                <w:iCs/>
                <w:color w:val="000000"/>
                <w:sz w:val="24"/>
                <w:szCs w:val="24"/>
              </w:rPr>
            </w:pPr>
            <w:r>
              <w:rPr>
                <w:iCs/>
                <w:color w:val="000000"/>
                <w:sz w:val="24"/>
                <w:szCs w:val="24"/>
              </w:rPr>
              <w:t xml:space="preserve">2. Energy audit   </w:t>
            </w:r>
          </w:p>
          <w:p w:rsidR="000D1A50" w:rsidRDefault="000D1A50" w:rsidP="00300587">
            <w:pPr>
              <w:rPr>
                <w:iCs/>
                <w:color w:val="000000"/>
                <w:sz w:val="24"/>
                <w:szCs w:val="24"/>
              </w:rPr>
            </w:pPr>
            <w:r>
              <w:rPr>
                <w:iCs/>
                <w:color w:val="000000"/>
                <w:sz w:val="24"/>
                <w:szCs w:val="24"/>
              </w:rPr>
              <w:t>3.Environment audit</w:t>
            </w:r>
          </w:p>
          <w:p w:rsidR="000D1A50" w:rsidRDefault="00E1124E" w:rsidP="00300587">
            <w:pPr>
              <w:rPr>
                <w:iCs/>
                <w:color w:val="000000"/>
                <w:sz w:val="24"/>
                <w:szCs w:val="24"/>
              </w:rPr>
            </w:pPr>
            <w:r w:rsidRPr="00E1124E">
              <w:rPr>
                <w:b/>
                <w:bCs/>
                <w:i/>
                <w:noProof/>
                <w:color w:val="000000"/>
                <w:sz w:val="24"/>
                <w:szCs w:val="24"/>
                <w:lang w:val="en-IN" w:eastAsia="en-IN" w:bidi="ar-SA"/>
              </w:rPr>
              <w:pict>
                <v:rect id="_x0000_s1251" style="position:absolute;margin-left:232.3pt;margin-top:1.95pt;width:27.75pt;height:9.5pt;z-index:251730944"/>
              </w:pict>
            </w:r>
            <w:r w:rsidR="000D1A50">
              <w:rPr>
                <w:iCs/>
                <w:color w:val="000000"/>
                <w:sz w:val="24"/>
                <w:szCs w:val="24"/>
              </w:rPr>
              <w:t xml:space="preserve">4.Clean and green campus recognitions/awards </w:t>
            </w:r>
          </w:p>
          <w:p w:rsidR="000D1A50" w:rsidRDefault="00E1124E" w:rsidP="00300587">
            <w:pPr>
              <w:rPr>
                <w:iCs/>
                <w:color w:val="000000"/>
                <w:sz w:val="24"/>
                <w:szCs w:val="24"/>
              </w:rPr>
            </w:pPr>
            <w:r w:rsidRPr="00E1124E">
              <w:rPr>
                <w:b/>
                <w:bCs/>
                <w:i/>
                <w:noProof/>
                <w:color w:val="000000"/>
                <w:sz w:val="24"/>
                <w:szCs w:val="24"/>
                <w:lang w:val="en-IN" w:eastAsia="en-IN" w:bidi="ar-SA"/>
              </w:rPr>
              <w:pict>
                <v:rect id="_x0000_s1252" style="position:absolute;margin-left:290.7pt;margin-top:.15pt;width:27.75pt;height:9.5pt;z-index:251731968"/>
              </w:pict>
            </w:r>
            <w:r w:rsidR="000D1A50">
              <w:rPr>
                <w:iCs/>
                <w:color w:val="000000"/>
                <w:sz w:val="24"/>
                <w:szCs w:val="24"/>
              </w:rPr>
              <w:t xml:space="preserve">5. Beyond the campus environmental promotional activities </w:t>
            </w:r>
          </w:p>
          <w:p w:rsidR="000D1A50" w:rsidRDefault="000D1A50" w:rsidP="00300587">
            <w:pPr>
              <w:rPr>
                <w:b/>
                <w:iCs/>
                <w:color w:val="000000"/>
                <w:sz w:val="24"/>
                <w:szCs w:val="24"/>
              </w:rPr>
            </w:pPr>
          </w:p>
          <w:p w:rsidR="000D1A50" w:rsidRDefault="000D1A50" w:rsidP="00300587">
            <w:pPr>
              <w:rPr>
                <w:b/>
                <w:iCs/>
                <w:color w:val="000000"/>
                <w:sz w:val="24"/>
                <w:szCs w:val="24"/>
              </w:rPr>
            </w:pPr>
            <w:r>
              <w:rPr>
                <w:b/>
                <w:iCs/>
                <w:color w:val="000000"/>
                <w:sz w:val="24"/>
                <w:szCs w:val="24"/>
              </w:rPr>
              <w:t>Options:</w:t>
            </w:r>
          </w:p>
          <w:p w:rsidR="000D1A50" w:rsidRDefault="000D1A50" w:rsidP="00300587">
            <w:pPr>
              <w:rPr>
                <w:bCs/>
                <w:iCs/>
                <w:color w:val="000000"/>
                <w:sz w:val="24"/>
                <w:szCs w:val="24"/>
              </w:rPr>
            </w:pPr>
            <w:r>
              <w:rPr>
                <w:bCs/>
                <w:iCs/>
                <w:color w:val="000000"/>
                <w:sz w:val="24"/>
                <w:szCs w:val="24"/>
              </w:rPr>
              <w:t>A. Any 4 or all of the above</w:t>
            </w:r>
          </w:p>
          <w:p w:rsidR="000D1A50" w:rsidRDefault="000D1A50" w:rsidP="00300587">
            <w:pPr>
              <w:rPr>
                <w:bCs/>
                <w:iCs/>
                <w:color w:val="000000"/>
                <w:sz w:val="24"/>
                <w:szCs w:val="24"/>
              </w:rPr>
            </w:pPr>
            <w:r>
              <w:rPr>
                <w:bCs/>
                <w:iCs/>
                <w:color w:val="000000"/>
                <w:sz w:val="24"/>
                <w:szCs w:val="24"/>
              </w:rPr>
              <w:t xml:space="preserve">B. </w:t>
            </w:r>
            <w:r w:rsidR="00623DE0">
              <w:rPr>
                <w:bCs/>
                <w:iCs/>
                <w:sz w:val="24"/>
                <w:szCs w:val="24"/>
              </w:rPr>
              <w:t>Any</w:t>
            </w:r>
            <w:r w:rsidR="00623DE0">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623DE0">
              <w:rPr>
                <w:bCs/>
                <w:iCs/>
                <w:sz w:val="24"/>
                <w:szCs w:val="24"/>
              </w:rPr>
              <w:t>Any</w:t>
            </w:r>
            <w:r w:rsidR="00623DE0">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623DE0">
              <w:rPr>
                <w:bCs/>
                <w:iCs/>
                <w:sz w:val="24"/>
                <w:szCs w:val="24"/>
              </w:rPr>
              <w:t xml:space="preserve"> Any</w:t>
            </w:r>
            <w:r w:rsidR="00623DE0">
              <w:rPr>
                <w:bCs/>
                <w:iCs/>
                <w:color w:val="000000"/>
                <w:sz w:val="24"/>
                <w:szCs w:val="24"/>
              </w:rPr>
              <w:t xml:space="preserve"> </w:t>
            </w:r>
            <w:r>
              <w:rPr>
                <w:bCs/>
                <w:iCs/>
                <w:color w:val="000000"/>
                <w:sz w:val="24"/>
                <w:szCs w:val="24"/>
              </w:rPr>
              <w:t>1of the above</w:t>
            </w:r>
          </w:p>
          <w:p w:rsidR="000D1A50" w:rsidRPr="00960CB4" w:rsidRDefault="000D1A50" w:rsidP="00300587">
            <w:pPr>
              <w:rPr>
                <w:iCs/>
                <w:color w:val="000000"/>
                <w:sz w:val="24"/>
                <w:szCs w:val="24"/>
              </w:rPr>
            </w:pPr>
            <w:r w:rsidRPr="00960CB4">
              <w:rPr>
                <w:bCs/>
                <w:iCs/>
                <w:color w:val="000000"/>
                <w:sz w:val="24"/>
                <w:szCs w:val="24"/>
              </w:rPr>
              <w:t>E. None of the above</w:t>
            </w:r>
            <w:r w:rsidRPr="00960CB4">
              <w:rPr>
                <w:iCs/>
                <w:color w:val="000000"/>
                <w:sz w:val="24"/>
                <w:szCs w:val="24"/>
              </w:rPr>
              <w:t xml:space="preserve">  </w:t>
            </w:r>
          </w:p>
          <w:p w:rsidR="000D1A50" w:rsidRDefault="000D1A50" w:rsidP="00300587">
            <w:pPr>
              <w:rPr>
                <w:b/>
                <w:color w:val="000000"/>
                <w:sz w:val="24"/>
                <w:szCs w:val="24"/>
              </w:rPr>
            </w:pPr>
          </w:p>
          <w:p w:rsidR="000D1A50" w:rsidRPr="00C75ADB" w:rsidRDefault="000D1A50" w:rsidP="00300587">
            <w:pPr>
              <w:rPr>
                <w:iCs/>
                <w:color w:val="000000"/>
                <w:sz w:val="24"/>
                <w:szCs w:val="24"/>
              </w:rPr>
            </w:pPr>
            <w:r>
              <w:rPr>
                <w:iCs/>
                <w:color w:val="000000"/>
                <w:sz w:val="24"/>
                <w:szCs w:val="24"/>
              </w:rPr>
              <w:t>Upload</w:t>
            </w:r>
            <w:r w:rsidRPr="00C75ADB">
              <w:rPr>
                <w:iCs/>
                <w:color w:val="000000"/>
                <w:sz w:val="24"/>
                <w:szCs w:val="24"/>
              </w:rPr>
              <w:t>:</w:t>
            </w:r>
          </w:p>
          <w:p w:rsidR="000D1A50" w:rsidRDefault="000D1A50" w:rsidP="000D1A50">
            <w:pPr>
              <w:numPr>
                <w:ilvl w:val="0"/>
                <w:numId w:val="167"/>
              </w:numPr>
              <w:rPr>
                <w:iCs/>
                <w:color w:val="000000"/>
                <w:sz w:val="24"/>
                <w:szCs w:val="24"/>
              </w:rPr>
            </w:pPr>
            <w:r>
              <w:rPr>
                <w:iCs/>
                <w:color w:val="000000"/>
                <w:sz w:val="24"/>
                <w:szCs w:val="24"/>
              </w:rPr>
              <w:t>Reports on environment and energy audits submitted by the auditing agency</w:t>
            </w:r>
          </w:p>
          <w:p w:rsidR="000D1A50" w:rsidRDefault="000D1A50" w:rsidP="000D1A50">
            <w:pPr>
              <w:numPr>
                <w:ilvl w:val="0"/>
                <w:numId w:val="167"/>
              </w:numPr>
              <w:rPr>
                <w:iCs/>
                <w:color w:val="000000"/>
                <w:sz w:val="24"/>
                <w:szCs w:val="24"/>
              </w:rPr>
            </w:pPr>
            <w:r>
              <w:rPr>
                <w:iCs/>
                <w:color w:val="000000"/>
                <w:sz w:val="24"/>
                <w:szCs w:val="24"/>
              </w:rPr>
              <w:t>Certification by the auditing agency</w:t>
            </w:r>
          </w:p>
          <w:p w:rsidR="000D1A50" w:rsidRDefault="000D1A50" w:rsidP="000D1A50">
            <w:pPr>
              <w:numPr>
                <w:ilvl w:val="0"/>
                <w:numId w:val="167"/>
              </w:numPr>
              <w:rPr>
                <w:iCs/>
                <w:color w:val="000000"/>
                <w:sz w:val="24"/>
                <w:szCs w:val="24"/>
              </w:rPr>
            </w:pPr>
            <w:r>
              <w:rPr>
                <w:iCs/>
                <w:color w:val="000000"/>
                <w:sz w:val="24"/>
                <w:szCs w:val="24"/>
              </w:rPr>
              <w:t>Certificates of the awards received</w:t>
            </w:r>
          </w:p>
          <w:p w:rsidR="000D1A50" w:rsidRPr="00BA114E" w:rsidRDefault="000D1A50" w:rsidP="000D1A50">
            <w:pPr>
              <w:numPr>
                <w:ilvl w:val="0"/>
                <w:numId w:val="167"/>
              </w:numPr>
              <w:rPr>
                <w:b/>
                <w:bCs/>
                <w:i/>
                <w:color w:val="000000"/>
                <w:sz w:val="24"/>
                <w:szCs w:val="24"/>
              </w:rPr>
            </w:pPr>
            <w:r w:rsidRPr="00C75ADB">
              <w:rPr>
                <w:iCs/>
                <w:color w:val="000000"/>
                <w:sz w:val="24"/>
                <w:szCs w:val="24"/>
              </w:rPr>
              <w:t>Any other relevant information</w:t>
            </w:r>
          </w:p>
          <w:p w:rsidR="000D1A50" w:rsidRPr="007747CA" w:rsidDel="0014599B" w:rsidRDefault="000D1A50" w:rsidP="00300587">
            <w:pPr>
              <w:ind w:left="720"/>
              <w:rPr>
                <w:b/>
                <w:bCs/>
                <w:i/>
                <w:color w:val="000000"/>
                <w:sz w:val="24"/>
                <w:szCs w:val="24"/>
              </w:rPr>
            </w:pPr>
          </w:p>
        </w:tc>
        <w:tc>
          <w:tcPr>
            <w:tcW w:w="1440" w:type="dxa"/>
          </w:tcPr>
          <w:p w:rsidR="000D1A50" w:rsidRPr="006561C5" w:rsidRDefault="000D1A50" w:rsidP="00300587">
            <w:pPr>
              <w:jc w:val="center"/>
              <w:rPr>
                <w:b/>
                <w:bCs/>
                <w:color w:val="000000"/>
                <w:sz w:val="24"/>
                <w:szCs w:val="24"/>
              </w:rPr>
            </w:pPr>
            <w:r w:rsidRPr="006561C5">
              <w:rPr>
                <w:b/>
                <w:bCs/>
                <w:color w:val="000000"/>
                <w:sz w:val="24"/>
                <w:szCs w:val="24"/>
              </w:rPr>
              <w:t>5</w:t>
            </w:r>
          </w:p>
        </w:tc>
      </w:tr>
      <w:tr w:rsidR="000D1A50" w:rsidRPr="00322EE2" w:rsidTr="00300587">
        <w:trPr>
          <w:trHeight w:val="170"/>
        </w:trPr>
        <w:tc>
          <w:tcPr>
            <w:tcW w:w="1017" w:type="dxa"/>
          </w:tcPr>
          <w:p w:rsidR="000D1A50" w:rsidRPr="00FE5F5A" w:rsidRDefault="000D1A50" w:rsidP="00300587">
            <w:pPr>
              <w:jc w:val="center"/>
              <w:rPr>
                <w:b/>
                <w:bCs/>
                <w:color w:val="000000"/>
                <w:sz w:val="24"/>
                <w:szCs w:val="24"/>
              </w:rPr>
            </w:pPr>
            <w:r w:rsidRPr="00B13C31">
              <w:rPr>
                <w:b/>
                <w:bCs/>
                <w:color w:val="000000"/>
                <w:sz w:val="24"/>
                <w:szCs w:val="24"/>
              </w:rPr>
              <w:t>7.1.7</w:t>
            </w:r>
          </w:p>
          <w:p w:rsidR="000D1A50" w:rsidRPr="00322EE2" w:rsidRDefault="000D1A50" w:rsidP="00300587">
            <w:pP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n</w:t>
            </w:r>
            <w:r w:rsidRPr="00322EE2">
              <w:rPr>
                <w:b/>
                <w:bCs/>
                <w:color w:val="000000"/>
                <w:sz w:val="24"/>
                <w:szCs w:val="24"/>
              </w:rPr>
              <w:t xml:space="preserve">M </w:t>
            </w:r>
          </w:p>
          <w:p w:rsidR="000D1A50" w:rsidRPr="00322EE2" w:rsidRDefault="000D1A50" w:rsidP="00300587">
            <w:pPr>
              <w:jc w:val="center"/>
              <w:rPr>
                <w:b/>
                <w:color w:val="000000"/>
                <w:sz w:val="24"/>
                <w:szCs w:val="24"/>
              </w:rPr>
            </w:pPr>
          </w:p>
        </w:tc>
        <w:tc>
          <w:tcPr>
            <w:tcW w:w="7893" w:type="dxa"/>
          </w:tcPr>
          <w:p w:rsidR="000D1A50" w:rsidRPr="00C217A2" w:rsidRDefault="00E1124E" w:rsidP="00300587">
            <w:pPr>
              <w:rPr>
                <w:b/>
                <w:bCs/>
                <w:i/>
                <w:sz w:val="24"/>
                <w:szCs w:val="24"/>
              </w:rPr>
            </w:pPr>
            <w:r w:rsidRPr="00E1124E">
              <w:rPr>
                <w:b/>
                <w:bCs/>
                <w:i/>
                <w:noProof/>
                <w:color w:val="000000"/>
                <w:sz w:val="24"/>
                <w:szCs w:val="24"/>
              </w:rPr>
              <w:pict>
                <v:rect id="_x0000_s1238" style="position:absolute;margin-left:368.8pt;margin-top:11.25pt;width:12.05pt;height:12.1pt;z-index:251717632;mso-position-horizontal-relative:text;mso-position-vertical-relative:text"/>
              </w:pict>
            </w:r>
            <w:r w:rsidR="000D1A50">
              <w:rPr>
                <w:b/>
                <w:bCs/>
                <w:i/>
                <w:sz w:val="24"/>
                <w:szCs w:val="24"/>
              </w:rPr>
              <w:t xml:space="preserve">The </w:t>
            </w:r>
            <w:r w:rsidR="000D1A50" w:rsidRPr="00C217A2">
              <w:rPr>
                <w:b/>
                <w:bCs/>
                <w:i/>
                <w:sz w:val="24"/>
                <w:szCs w:val="24"/>
              </w:rPr>
              <w:t>Institution has disable</w:t>
            </w:r>
            <w:r w:rsidR="000D1A50">
              <w:rPr>
                <w:b/>
                <w:bCs/>
                <w:i/>
                <w:sz w:val="24"/>
                <w:szCs w:val="24"/>
              </w:rPr>
              <w:t>d-</w:t>
            </w:r>
            <w:r w:rsidR="000D1A50" w:rsidRPr="00C217A2">
              <w:rPr>
                <w:b/>
                <w:bCs/>
                <w:i/>
                <w:sz w:val="24"/>
                <w:szCs w:val="24"/>
              </w:rPr>
              <w:t>friendly</w:t>
            </w:r>
            <w:r w:rsidR="000D1A50">
              <w:rPr>
                <w:b/>
                <w:bCs/>
                <w:i/>
                <w:sz w:val="24"/>
                <w:szCs w:val="24"/>
              </w:rPr>
              <w:t>,</w:t>
            </w:r>
            <w:r w:rsidR="000D1A50" w:rsidRPr="00C217A2">
              <w:rPr>
                <w:b/>
                <w:bCs/>
                <w:i/>
                <w:sz w:val="24"/>
                <w:szCs w:val="24"/>
              </w:rPr>
              <w:t xml:space="preserve">  barrier free environment </w:t>
            </w:r>
          </w:p>
          <w:p w:rsidR="000D1A50" w:rsidRDefault="000D1A50" w:rsidP="000D1A50">
            <w:pPr>
              <w:numPr>
                <w:ilvl w:val="0"/>
                <w:numId w:val="239"/>
              </w:numPr>
              <w:rPr>
                <w:color w:val="000000"/>
                <w:sz w:val="24"/>
                <w:szCs w:val="24"/>
              </w:rPr>
            </w:pPr>
            <w:r>
              <w:rPr>
                <w:color w:val="000000"/>
                <w:sz w:val="24"/>
                <w:szCs w:val="24"/>
              </w:rPr>
              <w:t>Built environment with ramps/lifts for easy access to classrooms.</w:t>
            </w:r>
          </w:p>
          <w:p w:rsidR="000D1A50" w:rsidRDefault="00E1124E" w:rsidP="000D1A50">
            <w:pPr>
              <w:numPr>
                <w:ilvl w:val="0"/>
                <w:numId w:val="239"/>
              </w:numPr>
              <w:rPr>
                <w:color w:val="000000"/>
                <w:sz w:val="24"/>
                <w:szCs w:val="24"/>
              </w:rPr>
            </w:pPr>
            <w:r w:rsidRPr="00E1124E">
              <w:rPr>
                <w:b/>
                <w:bCs/>
                <w:i/>
                <w:noProof/>
                <w:color w:val="000000"/>
                <w:sz w:val="24"/>
                <w:szCs w:val="24"/>
              </w:rPr>
              <w:pict>
                <v:rect id="_x0000_s1237" style="position:absolute;left:0;text-align:left;margin-left:368.8pt;margin-top:1.05pt;width:12.05pt;height:12.1pt;z-index:251716608"/>
              </w:pict>
            </w:r>
            <w:r w:rsidR="000D1A50">
              <w:rPr>
                <w:color w:val="000000"/>
                <w:sz w:val="24"/>
                <w:szCs w:val="24"/>
              </w:rPr>
              <w:t xml:space="preserve">Disabled-friendly washrooms </w:t>
            </w:r>
          </w:p>
          <w:p w:rsidR="000D1A50" w:rsidRDefault="00E1124E" w:rsidP="000D1A50">
            <w:pPr>
              <w:numPr>
                <w:ilvl w:val="0"/>
                <w:numId w:val="239"/>
              </w:numPr>
              <w:rPr>
                <w:color w:val="000000"/>
                <w:sz w:val="24"/>
                <w:szCs w:val="24"/>
              </w:rPr>
            </w:pPr>
            <w:r w:rsidRPr="00E1124E">
              <w:rPr>
                <w:b/>
                <w:bCs/>
                <w:i/>
                <w:noProof/>
                <w:color w:val="000000"/>
                <w:sz w:val="24"/>
                <w:szCs w:val="24"/>
              </w:rPr>
              <w:pict>
                <v:rect id="_x0000_s1236" style="position:absolute;left:0;text-align:left;margin-left:368.8pt;margin-top:3.4pt;width:12.05pt;height:12.1pt;z-index:251715584"/>
              </w:pict>
            </w:r>
            <w:r w:rsidR="000D1A50">
              <w:rPr>
                <w:color w:val="000000"/>
                <w:sz w:val="24"/>
                <w:szCs w:val="24"/>
              </w:rPr>
              <w:t xml:space="preserve">Signage including tactile path, lights, display boards and signposts </w:t>
            </w:r>
          </w:p>
          <w:p w:rsidR="000D1A50" w:rsidRDefault="00E1124E" w:rsidP="000D1A50">
            <w:pPr>
              <w:numPr>
                <w:ilvl w:val="0"/>
                <w:numId w:val="239"/>
              </w:numPr>
              <w:rPr>
                <w:color w:val="000000"/>
                <w:sz w:val="24"/>
                <w:szCs w:val="24"/>
              </w:rPr>
            </w:pPr>
            <w:r w:rsidRPr="00E1124E">
              <w:rPr>
                <w:b/>
                <w:bCs/>
                <w:i/>
                <w:noProof/>
                <w:color w:val="000000"/>
                <w:sz w:val="24"/>
                <w:szCs w:val="24"/>
              </w:rPr>
              <w:pict>
                <v:rect id="_x0000_s1235" style="position:absolute;left:0;text-align:left;margin-left:368.8pt;margin-top:34.3pt;width:12.05pt;height:12.1pt;z-index:251714560"/>
              </w:pict>
            </w:r>
            <w:r w:rsidR="000D1A50">
              <w:rPr>
                <w:color w:val="000000"/>
                <w:sz w:val="24"/>
                <w:szCs w:val="24"/>
              </w:rPr>
              <w:t xml:space="preserve">Assistive technology and facilities for persons with disabilities ( </w:t>
            </w:r>
            <w:r w:rsidR="000D1A50" w:rsidRPr="00BF1AF5">
              <w:rPr>
                <w:i/>
                <w:iCs/>
                <w:color w:val="000000"/>
                <w:sz w:val="24"/>
                <w:szCs w:val="24"/>
              </w:rPr>
              <w:lastRenderedPageBreak/>
              <w:t>Divyangjan</w:t>
            </w:r>
            <w:r w:rsidR="000D1A50">
              <w:rPr>
                <w:color w:val="000000"/>
                <w:sz w:val="24"/>
                <w:szCs w:val="24"/>
              </w:rPr>
              <w:t>) accessible website, screen-reading software, mechanized equipment</w:t>
            </w:r>
          </w:p>
          <w:p w:rsidR="000D1A50" w:rsidRDefault="00E1124E" w:rsidP="000D1A50">
            <w:pPr>
              <w:numPr>
                <w:ilvl w:val="0"/>
                <w:numId w:val="239"/>
              </w:numPr>
              <w:rPr>
                <w:color w:val="000000"/>
                <w:sz w:val="24"/>
                <w:szCs w:val="24"/>
              </w:rPr>
            </w:pPr>
            <w:r w:rsidRPr="00E1124E">
              <w:rPr>
                <w:noProof/>
                <w:color w:val="000000"/>
                <w:sz w:val="24"/>
                <w:szCs w:val="24"/>
              </w:rPr>
              <w:pict>
                <v:rect id="_x0000_s1234" style="position:absolute;left:0;text-align:left;margin-left:368.8pt;margin-top:14.5pt;width:12.05pt;height:12.1pt;z-index:251713536"/>
              </w:pict>
            </w:r>
            <w:r w:rsidR="000D1A50">
              <w:rPr>
                <w:color w:val="000000"/>
                <w:sz w:val="24"/>
                <w:szCs w:val="24"/>
              </w:rPr>
              <w:t xml:space="preserve">Provision for enquiry and  information : Human assistance, reader, scribe, soft copies of reading material, screen reading </w:t>
            </w:r>
          </w:p>
          <w:p w:rsidR="00164CBE" w:rsidRDefault="00164CBE" w:rsidP="00300587">
            <w:pPr>
              <w:rPr>
                <w:b/>
                <w:iCs/>
                <w:color w:val="000000"/>
                <w:sz w:val="24"/>
                <w:szCs w:val="24"/>
              </w:rPr>
            </w:pPr>
          </w:p>
          <w:p w:rsidR="00164CBE" w:rsidRDefault="00164CBE" w:rsidP="00300587">
            <w:pPr>
              <w:rPr>
                <w:b/>
                <w:iCs/>
                <w:color w:val="000000"/>
                <w:sz w:val="24"/>
                <w:szCs w:val="24"/>
              </w:rPr>
            </w:pPr>
          </w:p>
          <w:p w:rsidR="003049B7" w:rsidRDefault="003049B7" w:rsidP="00300587">
            <w:pPr>
              <w:rPr>
                <w:b/>
                <w:iCs/>
                <w:color w:val="000000"/>
                <w:sz w:val="24"/>
                <w:szCs w:val="24"/>
              </w:rPr>
            </w:pPr>
          </w:p>
          <w:p w:rsidR="000D1A50" w:rsidRDefault="000D1A50" w:rsidP="00300587">
            <w:pPr>
              <w:rPr>
                <w:b/>
                <w:iCs/>
                <w:color w:val="000000"/>
                <w:sz w:val="24"/>
                <w:szCs w:val="24"/>
              </w:rPr>
            </w:pPr>
            <w:r>
              <w:rPr>
                <w:b/>
                <w:iCs/>
                <w:color w:val="000000"/>
                <w:sz w:val="24"/>
                <w:szCs w:val="24"/>
              </w:rPr>
              <w:t>Options:</w:t>
            </w:r>
          </w:p>
          <w:p w:rsidR="000D1A50" w:rsidRDefault="000D1A50" w:rsidP="00300587">
            <w:pPr>
              <w:rPr>
                <w:bCs/>
                <w:iCs/>
                <w:color w:val="000000"/>
                <w:sz w:val="24"/>
                <w:szCs w:val="24"/>
              </w:rPr>
            </w:pPr>
            <w:r>
              <w:rPr>
                <w:bCs/>
                <w:iCs/>
                <w:color w:val="000000"/>
                <w:sz w:val="24"/>
                <w:szCs w:val="24"/>
              </w:rPr>
              <w:t>A. Any 4 or all of the above</w:t>
            </w:r>
          </w:p>
          <w:p w:rsidR="000D1A50" w:rsidRDefault="000D1A50" w:rsidP="00300587">
            <w:pPr>
              <w:rPr>
                <w:bCs/>
                <w:iCs/>
                <w:color w:val="000000"/>
                <w:sz w:val="24"/>
                <w:szCs w:val="24"/>
              </w:rPr>
            </w:pPr>
            <w:r>
              <w:rPr>
                <w:bCs/>
                <w:iCs/>
                <w:color w:val="000000"/>
                <w:sz w:val="24"/>
                <w:szCs w:val="24"/>
              </w:rPr>
              <w:t xml:space="preserve">B. </w:t>
            </w:r>
            <w:r w:rsidR="00FA6E69">
              <w:rPr>
                <w:bCs/>
                <w:iCs/>
                <w:sz w:val="24"/>
                <w:szCs w:val="24"/>
              </w:rPr>
              <w:t>Any</w:t>
            </w:r>
            <w:r w:rsidR="00FA6E69">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FA6E69">
              <w:rPr>
                <w:bCs/>
                <w:iCs/>
                <w:sz w:val="24"/>
                <w:szCs w:val="24"/>
              </w:rPr>
              <w:t>Any</w:t>
            </w:r>
            <w:r w:rsidR="00FA6E69">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FA6E69">
              <w:rPr>
                <w:bCs/>
                <w:iCs/>
                <w:sz w:val="24"/>
                <w:szCs w:val="24"/>
              </w:rPr>
              <w:t xml:space="preserve"> Any</w:t>
            </w:r>
            <w:r w:rsidR="00FA6E69">
              <w:rPr>
                <w:bCs/>
                <w:iCs/>
                <w:color w:val="000000"/>
                <w:sz w:val="24"/>
                <w:szCs w:val="24"/>
              </w:rPr>
              <w:t xml:space="preserve"> </w:t>
            </w:r>
            <w:r>
              <w:rPr>
                <w:bCs/>
                <w:iCs/>
                <w:color w:val="000000"/>
                <w:sz w:val="24"/>
                <w:szCs w:val="24"/>
              </w:rPr>
              <w:t>1of the above</w:t>
            </w:r>
          </w:p>
          <w:p w:rsidR="000D1A50" w:rsidRPr="00960CB4" w:rsidRDefault="000D1A50" w:rsidP="00300587">
            <w:pPr>
              <w:rPr>
                <w:iCs/>
                <w:color w:val="000000"/>
                <w:sz w:val="24"/>
                <w:szCs w:val="24"/>
              </w:rPr>
            </w:pPr>
            <w:r w:rsidRPr="00960CB4">
              <w:rPr>
                <w:bCs/>
                <w:iCs/>
                <w:color w:val="000000"/>
                <w:sz w:val="24"/>
                <w:szCs w:val="24"/>
              </w:rPr>
              <w:t>E. None of the above</w:t>
            </w:r>
            <w:r w:rsidRPr="00960CB4">
              <w:rPr>
                <w:iCs/>
                <w:color w:val="000000"/>
                <w:sz w:val="24"/>
                <w:szCs w:val="24"/>
              </w:rPr>
              <w:t xml:space="preserve">  </w:t>
            </w:r>
          </w:p>
          <w:p w:rsidR="000D1A50" w:rsidRDefault="000D1A50" w:rsidP="00300587">
            <w:pPr>
              <w:ind w:left="720"/>
              <w:rPr>
                <w:color w:val="000000"/>
                <w:sz w:val="24"/>
                <w:szCs w:val="24"/>
              </w:rPr>
            </w:pPr>
          </w:p>
          <w:p w:rsidR="000D1A50" w:rsidRDefault="000D1A50" w:rsidP="00300587">
            <w:pPr>
              <w:contextualSpacing/>
              <w:rPr>
                <w:iCs/>
                <w:color w:val="000000"/>
                <w:sz w:val="24"/>
                <w:szCs w:val="24"/>
              </w:rPr>
            </w:pPr>
            <w:r>
              <w:rPr>
                <w:iCs/>
                <w:color w:val="000000"/>
                <w:sz w:val="24"/>
                <w:szCs w:val="24"/>
              </w:rPr>
              <w:t>Upload:</w:t>
            </w:r>
          </w:p>
          <w:p w:rsidR="000D1A50" w:rsidRPr="00164CBE" w:rsidRDefault="000D1A50" w:rsidP="000D1A50">
            <w:pPr>
              <w:pStyle w:val="ListParagraph"/>
              <w:numPr>
                <w:ilvl w:val="0"/>
                <w:numId w:val="229"/>
              </w:numPr>
              <w:spacing w:after="0" w:line="240" w:lineRule="auto"/>
              <w:ind w:left="714" w:hanging="357"/>
              <w:rPr>
                <w:rFonts w:ascii="Times New Roman" w:hAnsi="Times New Roman"/>
                <w:iCs/>
                <w:color w:val="000000"/>
                <w:sz w:val="24"/>
                <w:szCs w:val="24"/>
              </w:rPr>
            </w:pPr>
            <w:r w:rsidRPr="00164CBE">
              <w:rPr>
                <w:rFonts w:ascii="Times New Roman" w:hAnsi="Times New Roman"/>
                <w:iCs/>
                <w:color w:val="000000"/>
                <w:sz w:val="24"/>
                <w:szCs w:val="24"/>
              </w:rPr>
              <w:t>Geotagged  photographs / videos of the facilities</w:t>
            </w:r>
          </w:p>
          <w:p w:rsidR="000D1A50" w:rsidRPr="00164CBE" w:rsidRDefault="000D1A50" w:rsidP="000D1A50">
            <w:pPr>
              <w:pStyle w:val="ListParagraph"/>
              <w:numPr>
                <w:ilvl w:val="0"/>
                <w:numId w:val="229"/>
              </w:numPr>
              <w:spacing w:after="0" w:line="240" w:lineRule="auto"/>
              <w:ind w:left="714" w:hanging="357"/>
              <w:rPr>
                <w:rFonts w:ascii="Times New Roman" w:hAnsi="Times New Roman"/>
                <w:iCs/>
                <w:color w:val="000000"/>
                <w:sz w:val="24"/>
                <w:szCs w:val="24"/>
              </w:rPr>
            </w:pPr>
            <w:r w:rsidRPr="00164CBE">
              <w:rPr>
                <w:rFonts w:ascii="Times New Roman" w:hAnsi="Times New Roman"/>
                <w:iCs/>
                <w:color w:val="000000"/>
                <w:sz w:val="24"/>
                <w:szCs w:val="24"/>
              </w:rPr>
              <w:t>Policy documents and information brochures on the support to be provided</w:t>
            </w:r>
          </w:p>
          <w:p w:rsidR="000D1A50" w:rsidRPr="00164CBE" w:rsidRDefault="000D1A50" w:rsidP="000D1A50">
            <w:pPr>
              <w:pStyle w:val="ListParagraph"/>
              <w:numPr>
                <w:ilvl w:val="0"/>
                <w:numId w:val="229"/>
              </w:numPr>
              <w:spacing w:after="0" w:line="240" w:lineRule="auto"/>
              <w:ind w:left="714" w:hanging="357"/>
              <w:rPr>
                <w:rFonts w:ascii="Times New Roman" w:hAnsi="Times New Roman"/>
                <w:iCs/>
                <w:color w:val="000000"/>
                <w:sz w:val="24"/>
                <w:szCs w:val="24"/>
              </w:rPr>
            </w:pPr>
            <w:r w:rsidRPr="00164CBE">
              <w:rPr>
                <w:rFonts w:ascii="Times New Roman" w:hAnsi="Times New Roman"/>
                <w:iCs/>
                <w:color w:val="000000"/>
                <w:sz w:val="24"/>
                <w:szCs w:val="24"/>
              </w:rPr>
              <w:t>Details of the Software procured for providing the assistance</w:t>
            </w:r>
          </w:p>
          <w:p w:rsidR="000D1A50" w:rsidRPr="00164CBE" w:rsidRDefault="000D1A50" w:rsidP="000D1A50">
            <w:pPr>
              <w:numPr>
                <w:ilvl w:val="0"/>
                <w:numId w:val="167"/>
              </w:numPr>
              <w:ind w:left="714" w:hanging="357"/>
              <w:contextualSpacing/>
              <w:rPr>
                <w:iCs/>
                <w:color w:val="000000"/>
                <w:sz w:val="24"/>
                <w:szCs w:val="24"/>
              </w:rPr>
            </w:pPr>
            <w:r w:rsidRPr="00164CBE">
              <w:rPr>
                <w:color w:val="000000"/>
                <w:sz w:val="24"/>
                <w:szCs w:val="24"/>
              </w:rPr>
              <w:t>Any other relevant information</w:t>
            </w:r>
          </w:p>
          <w:p w:rsidR="000D1A50" w:rsidRPr="00322EE2" w:rsidRDefault="000D1A50" w:rsidP="00300587">
            <w:pPr>
              <w:rPr>
                <w:b/>
                <w:i/>
                <w:color w:val="000000"/>
                <w:sz w:val="24"/>
                <w:szCs w:val="24"/>
              </w:rPr>
            </w:pPr>
          </w:p>
        </w:tc>
        <w:tc>
          <w:tcPr>
            <w:tcW w:w="1440" w:type="dxa"/>
          </w:tcPr>
          <w:p w:rsidR="000D1A50" w:rsidRPr="006561C5" w:rsidRDefault="000D1A50" w:rsidP="00300587">
            <w:pPr>
              <w:jc w:val="center"/>
              <w:rPr>
                <w:b/>
                <w:bCs/>
                <w:color w:val="000000"/>
                <w:sz w:val="24"/>
                <w:szCs w:val="24"/>
              </w:rPr>
            </w:pPr>
            <w:r w:rsidRPr="006561C5">
              <w:rPr>
                <w:b/>
                <w:bCs/>
                <w:color w:val="000000"/>
                <w:sz w:val="24"/>
                <w:szCs w:val="24"/>
              </w:rPr>
              <w:lastRenderedPageBreak/>
              <w:t>4</w:t>
            </w:r>
          </w:p>
        </w:tc>
      </w:tr>
      <w:tr w:rsidR="000D1A50" w:rsidRPr="00322EE2" w:rsidTr="00300587">
        <w:trPr>
          <w:trHeight w:val="147"/>
        </w:trPr>
        <w:tc>
          <w:tcPr>
            <w:tcW w:w="1017" w:type="dxa"/>
            <w:shd w:val="clear" w:color="auto" w:fill="D9D9D9"/>
          </w:tcPr>
          <w:p w:rsidR="000D1A50" w:rsidRPr="00322EE2" w:rsidRDefault="000D1A50" w:rsidP="00300587">
            <w:pPr>
              <w:jc w:val="center"/>
              <w:rPr>
                <w:b/>
                <w:bCs/>
                <w:color w:val="000000"/>
                <w:sz w:val="24"/>
                <w:szCs w:val="24"/>
              </w:rPr>
            </w:pPr>
          </w:p>
        </w:tc>
        <w:tc>
          <w:tcPr>
            <w:tcW w:w="7893" w:type="dxa"/>
            <w:shd w:val="clear" w:color="auto" w:fill="D9D9D9"/>
          </w:tcPr>
          <w:p w:rsidR="000D1A50" w:rsidRPr="00322EE2" w:rsidRDefault="000D1A50" w:rsidP="00300587">
            <w:pPr>
              <w:rPr>
                <w:b/>
                <w:bCs/>
                <w:color w:val="000000"/>
                <w:sz w:val="24"/>
                <w:szCs w:val="24"/>
              </w:rPr>
            </w:pPr>
            <w:r w:rsidRPr="00322EE2">
              <w:rPr>
                <w:b/>
                <w:bCs/>
                <w:i/>
                <w:color w:val="000000"/>
                <w:sz w:val="24"/>
                <w:szCs w:val="24"/>
              </w:rPr>
              <w:t>Inclusion and Situatedness</w:t>
            </w:r>
            <w:r w:rsidRPr="00322EE2">
              <w:rPr>
                <w:b/>
                <w:bCs/>
                <w:color w:val="000000"/>
                <w:sz w:val="24"/>
                <w:szCs w:val="24"/>
              </w:rPr>
              <w:t xml:space="preserve">      </w:t>
            </w:r>
          </w:p>
        </w:tc>
        <w:tc>
          <w:tcPr>
            <w:tcW w:w="1440" w:type="dxa"/>
            <w:shd w:val="clear" w:color="auto" w:fill="D9D9D9"/>
          </w:tcPr>
          <w:p w:rsidR="000D1A50" w:rsidRPr="00322EE2" w:rsidRDefault="000D1A50" w:rsidP="00300587">
            <w:pPr>
              <w:jc w:val="center"/>
              <w:rPr>
                <w:bCs/>
                <w:color w:val="000000"/>
                <w:sz w:val="24"/>
                <w:szCs w:val="24"/>
              </w:rPr>
            </w:pPr>
          </w:p>
        </w:tc>
      </w:tr>
      <w:tr w:rsidR="000D1A50" w:rsidRPr="00322EE2" w:rsidTr="00300587">
        <w:trPr>
          <w:trHeight w:val="292"/>
        </w:trPr>
        <w:tc>
          <w:tcPr>
            <w:tcW w:w="1017" w:type="dxa"/>
          </w:tcPr>
          <w:p w:rsidR="000D1A50" w:rsidRPr="00AC3D69" w:rsidRDefault="000D1A50" w:rsidP="00300587">
            <w:pPr>
              <w:jc w:val="center"/>
              <w:rPr>
                <w:b/>
                <w:bCs/>
                <w:color w:val="000000"/>
                <w:sz w:val="24"/>
                <w:szCs w:val="24"/>
              </w:rPr>
            </w:pPr>
            <w:r w:rsidRPr="00AC3D69">
              <w:rPr>
                <w:b/>
                <w:bCs/>
                <w:color w:val="000000"/>
                <w:sz w:val="24"/>
                <w:szCs w:val="24"/>
              </w:rPr>
              <w:t>7.1.8</w:t>
            </w:r>
          </w:p>
          <w:p w:rsidR="000D1A50"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93" w:type="dxa"/>
          </w:tcPr>
          <w:p w:rsidR="000D1A50" w:rsidRPr="004A1CD3" w:rsidRDefault="000D1A50" w:rsidP="00300587">
            <w:pPr>
              <w:rPr>
                <w:b/>
                <w:i/>
                <w:sz w:val="24"/>
                <w:szCs w:val="24"/>
              </w:rPr>
            </w:pPr>
            <w:r>
              <w:rPr>
                <w:b/>
                <w:i/>
                <w:sz w:val="24"/>
                <w:szCs w:val="24"/>
              </w:rPr>
              <w:t>Describe the I</w:t>
            </w:r>
            <w:r w:rsidRPr="004A1CD3">
              <w:rPr>
                <w:b/>
                <w:i/>
                <w:sz w:val="24"/>
                <w:szCs w:val="24"/>
              </w:rPr>
              <w:t xml:space="preserve">nstitutional efforts/initiatives in providing an inclusive environment i.e., tolerance and harmony towards cultural, regional, linguistic, communal socioeconomic and other diversities (within </w:t>
            </w:r>
            <w:r>
              <w:rPr>
                <w:b/>
                <w:i/>
                <w:sz w:val="24"/>
                <w:szCs w:val="24"/>
              </w:rPr>
              <w:t>5</w:t>
            </w:r>
            <w:r w:rsidRPr="004A1CD3">
              <w:rPr>
                <w:b/>
                <w:i/>
                <w:sz w:val="24"/>
                <w:szCs w:val="24"/>
              </w:rPr>
              <w:t>00 words).</w:t>
            </w:r>
          </w:p>
          <w:p w:rsidR="000D1A50" w:rsidRPr="004A1CD3" w:rsidRDefault="000D1A50" w:rsidP="00300587">
            <w:pPr>
              <w:rPr>
                <w:b/>
                <w:i/>
                <w:sz w:val="24"/>
                <w:szCs w:val="24"/>
              </w:rPr>
            </w:pPr>
          </w:p>
          <w:p w:rsidR="000D1A50" w:rsidRPr="004A1CD3" w:rsidRDefault="000D1A50" w:rsidP="00300587">
            <w:pPr>
              <w:rPr>
                <w:b/>
                <w:i/>
                <w:sz w:val="24"/>
                <w:szCs w:val="24"/>
              </w:rPr>
            </w:pPr>
            <w:r w:rsidRPr="004A1CD3">
              <w:rPr>
                <w:b/>
                <w:i/>
                <w:sz w:val="24"/>
                <w:szCs w:val="24"/>
              </w:rPr>
              <w:t xml:space="preserve">Provide Web link to: </w:t>
            </w:r>
          </w:p>
          <w:p w:rsidR="000D1A50" w:rsidRPr="00164CBE" w:rsidRDefault="000D1A50" w:rsidP="000D1A50">
            <w:pPr>
              <w:pStyle w:val="ListParagraph"/>
              <w:numPr>
                <w:ilvl w:val="0"/>
                <w:numId w:val="229"/>
              </w:numPr>
              <w:spacing w:after="0" w:line="240" w:lineRule="auto"/>
              <w:ind w:left="714" w:hanging="357"/>
              <w:rPr>
                <w:rFonts w:ascii="Times New Roman" w:hAnsi="Times New Roman"/>
                <w:bCs/>
                <w:iCs/>
                <w:sz w:val="24"/>
                <w:szCs w:val="24"/>
              </w:rPr>
            </w:pPr>
            <w:r w:rsidRPr="00164CBE">
              <w:rPr>
                <w:rFonts w:ascii="Times New Roman" w:hAnsi="Times New Roman"/>
                <w:bCs/>
                <w:iCs/>
                <w:sz w:val="24"/>
                <w:szCs w:val="24"/>
              </w:rPr>
              <w:t>Supporting documents on the information provided (as reflected in the administrative and academic activities of the Institution)</w:t>
            </w:r>
          </w:p>
          <w:p w:rsidR="000D1A50" w:rsidRPr="004A1CD3" w:rsidRDefault="000D1A50" w:rsidP="000D1A50">
            <w:pPr>
              <w:pStyle w:val="ListParagraph"/>
              <w:numPr>
                <w:ilvl w:val="0"/>
                <w:numId w:val="229"/>
              </w:numPr>
              <w:rPr>
                <w:b/>
                <w:i/>
                <w:sz w:val="24"/>
                <w:szCs w:val="24"/>
              </w:rPr>
            </w:pPr>
            <w:r w:rsidRPr="00164CBE">
              <w:rPr>
                <w:rFonts w:ascii="Times New Roman" w:hAnsi="Times New Roman"/>
                <w:bCs/>
                <w:iCs/>
                <w:sz w:val="24"/>
                <w:szCs w:val="24"/>
              </w:rPr>
              <w:t>Any other relevant information</w:t>
            </w:r>
            <w:r w:rsidRPr="004A1CD3">
              <w:rPr>
                <w:bCs/>
                <w:iCs/>
                <w:sz w:val="24"/>
                <w:szCs w:val="24"/>
              </w:rPr>
              <w:t>.</w:t>
            </w:r>
          </w:p>
        </w:tc>
        <w:tc>
          <w:tcPr>
            <w:tcW w:w="1440" w:type="dxa"/>
          </w:tcPr>
          <w:p w:rsidR="000D1A50" w:rsidRPr="00322EE2" w:rsidRDefault="000D1A50" w:rsidP="00300587">
            <w:pPr>
              <w:jc w:val="center"/>
              <w:rPr>
                <w:bCs/>
                <w:color w:val="000000"/>
                <w:sz w:val="24"/>
                <w:szCs w:val="24"/>
              </w:rPr>
            </w:pPr>
            <w:r w:rsidRPr="00322EE2">
              <w:rPr>
                <w:b/>
                <w:color w:val="000000"/>
                <w:sz w:val="24"/>
                <w:szCs w:val="24"/>
              </w:rPr>
              <w:t>5</w:t>
            </w:r>
          </w:p>
        </w:tc>
      </w:tr>
      <w:tr w:rsidR="000D1A50" w:rsidRPr="00322EE2" w:rsidTr="00300587">
        <w:trPr>
          <w:trHeight w:val="530"/>
        </w:trPr>
        <w:tc>
          <w:tcPr>
            <w:tcW w:w="1017" w:type="dxa"/>
            <w:shd w:val="clear" w:color="auto" w:fill="D9D9D9"/>
          </w:tcPr>
          <w:p w:rsidR="000D1A50" w:rsidRPr="00322EE2" w:rsidRDefault="000D1A50" w:rsidP="00300587">
            <w:pPr>
              <w:jc w:val="center"/>
              <w:rPr>
                <w:b/>
                <w:color w:val="000000"/>
                <w:sz w:val="24"/>
                <w:szCs w:val="24"/>
              </w:rPr>
            </w:pPr>
          </w:p>
        </w:tc>
        <w:tc>
          <w:tcPr>
            <w:tcW w:w="7893" w:type="dxa"/>
            <w:shd w:val="clear" w:color="auto" w:fill="D9D9D9"/>
          </w:tcPr>
          <w:p w:rsidR="000D1A50" w:rsidRPr="00322EE2" w:rsidRDefault="000D1A50" w:rsidP="00300587">
            <w:pPr>
              <w:rPr>
                <w:b/>
                <w:bCs/>
                <w:color w:val="000000"/>
                <w:sz w:val="24"/>
                <w:szCs w:val="24"/>
              </w:rPr>
            </w:pPr>
            <w:r w:rsidRPr="00322EE2">
              <w:rPr>
                <w:b/>
                <w:bCs/>
                <w:i/>
                <w:color w:val="000000"/>
                <w:sz w:val="24"/>
                <w:szCs w:val="24"/>
              </w:rPr>
              <w:t xml:space="preserve">Human Values and Professional Ethics                                                                                             </w:t>
            </w:r>
          </w:p>
        </w:tc>
        <w:tc>
          <w:tcPr>
            <w:tcW w:w="1440" w:type="dxa"/>
            <w:shd w:val="clear" w:color="auto" w:fill="D9D9D9"/>
          </w:tcPr>
          <w:p w:rsidR="000D1A50" w:rsidRPr="00322EE2" w:rsidRDefault="000D1A50" w:rsidP="00300587">
            <w:pPr>
              <w:rPr>
                <w:color w:val="000000"/>
                <w:sz w:val="24"/>
                <w:szCs w:val="24"/>
              </w:rPr>
            </w:pPr>
          </w:p>
        </w:tc>
      </w:tr>
      <w:tr w:rsidR="000D1A50" w:rsidRPr="00322EE2" w:rsidTr="00300587">
        <w:trPr>
          <w:trHeight w:val="114"/>
        </w:trPr>
        <w:tc>
          <w:tcPr>
            <w:tcW w:w="1017" w:type="dxa"/>
          </w:tcPr>
          <w:p w:rsidR="000D1A50" w:rsidRPr="00322EE2" w:rsidRDefault="000D1A50" w:rsidP="00300587">
            <w:pPr>
              <w:jc w:val="center"/>
              <w:rPr>
                <w:b/>
                <w:bCs/>
                <w:color w:val="000000"/>
                <w:sz w:val="24"/>
                <w:szCs w:val="24"/>
              </w:rPr>
            </w:pPr>
            <w:r>
              <w:rPr>
                <w:b/>
                <w:color w:val="000000"/>
                <w:sz w:val="24"/>
                <w:szCs w:val="24"/>
              </w:rPr>
              <w:t>7.1.9</w:t>
            </w:r>
          </w:p>
          <w:p w:rsidR="000D1A50"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93" w:type="dxa"/>
          </w:tcPr>
          <w:p w:rsidR="000D1A50" w:rsidRPr="001624BF" w:rsidRDefault="000D1A50" w:rsidP="00300587">
            <w:pPr>
              <w:rPr>
                <w:b/>
                <w:bCs/>
                <w:i/>
                <w:sz w:val="24"/>
                <w:szCs w:val="24"/>
              </w:rPr>
            </w:pPr>
            <w:r w:rsidRPr="001624BF">
              <w:rPr>
                <w:b/>
                <w:bCs/>
                <w:i/>
                <w:sz w:val="24"/>
                <w:szCs w:val="24"/>
              </w:rPr>
              <w:t>Sensitization of students and employees of the Institution to the constitutional obligations: values, rights, duties and responsibilities of citizens</w:t>
            </w:r>
          </w:p>
          <w:p w:rsidR="000D1A50" w:rsidRPr="001624BF" w:rsidRDefault="000D1A50" w:rsidP="00300587">
            <w:pPr>
              <w:rPr>
                <w:b/>
                <w:bCs/>
                <w:i/>
                <w:sz w:val="24"/>
                <w:szCs w:val="24"/>
              </w:rPr>
            </w:pPr>
          </w:p>
          <w:p w:rsidR="000D1A50" w:rsidRPr="001624BF" w:rsidRDefault="000D1A50" w:rsidP="00300587">
            <w:pPr>
              <w:rPr>
                <w:iCs/>
                <w:sz w:val="24"/>
                <w:szCs w:val="24"/>
              </w:rPr>
            </w:pPr>
            <w:r w:rsidRPr="001624BF">
              <w:rPr>
                <w:iCs/>
                <w:sz w:val="24"/>
                <w:szCs w:val="24"/>
              </w:rPr>
              <w:t>Describe the various activities in the Institution for inculcating values for being responsible citizens as reflected in the Constitution of India within 500 words.</w:t>
            </w:r>
          </w:p>
          <w:p w:rsidR="000D1A50" w:rsidRPr="001624BF" w:rsidRDefault="000D1A50" w:rsidP="00300587">
            <w:pPr>
              <w:rPr>
                <w:b/>
                <w:bCs/>
                <w:i/>
                <w:sz w:val="16"/>
                <w:szCs w:val="24"/>
              </w:rPr>
            </w:pPr>
          </w:p>
          <w:p w:rsidR="000D1A50" w:rsidRPr="001624BF" w:rsidRDefault="000D1A50" w:rsidP="00300587">
            <w:pPr>
              <w:rPr>
                <w:b/>
                <w:bCs/>
                <w:i/>
                <w:sz w:val="24"/>
                <w:szCs w:val="24"/>
              </w:rPr>
            </w:pPr>
            <w:r w:rsidRPr="001624BF">
              <w:rPr>
                <w:b/>
                <w:bCs/>
                <w:i/>
                <w:sz w:val="24"/>
                <w:szCs w:val="24"/>
              </w:rPr>
              <w:t>Provide weblink to :</w:t>
            </w:r>
          </w:p>
          <w:p w:rsidR="000D1A50" w:rsidRPr="001624BF" w:rsidRDefault="000D1A50" w:rsidP="000D1A50">
            <w:pPr>
              <w:numPr>
                <w:ilvl w:val="0"/>
                <w:numId w:val="232"/>
              </w:numPr>
              <w:rPr>
                <w:iCs/>
                <w:sz w:val="24"/>
                <w:szCs w:val="24"/>
              </w:rPr>
            </w:pPr>
            <w:r w:rsidRPr="001624BF">
              <w:rPr>
                <w:iCs/>
                <w:sz w:val="24"/>
                <w:szCs w:val="24"/>
              </w:rPr>
              <w:t>Details of activities that inculcate values; necessary to render students in to responsible citizens</w:t>
            </w:r>
          </w:p>
          <w:p w:rsidR="000D1A50" w:rsidRPr="001624BF" w:rsidRDefault="000D1A50" w:rsidP="000D1A50">
            <w:pPr>
              <w:numPr>
                <w:ilvl w:val="0"/>
                <w:numId w:val="232"/>
              </w:numPr>
              <w:ind w:left="315" w:firstLine="24"/>
              <w:rPr>
                <w:b/>
                <w:bCs/>
                <w:i/>
                <w:sz w:val="24"/>
                <w:szCs w:val="24"/>
              </w:rPr>
            </w:pPr>
            <w:r w:rsidRPr="001624BF">
              <w:rPr>
                <w:iCs/>
                <w:sz w:val="24"/>
                <w:szCs w:val="24"/>
              </w:rPr>
              <w:t>Any other relevant information</w:t>
            </w:r>
          </w:p>
          <w:p w:rsidR="000D1A50" w:rsidRPr="001624BF" w:rsidRDefault="000D1A50" w:rsidP="00300587">
            <w:pPr>
              <w:ind w:left="315"/>
              <w:rPr>
                <w:b/>
                <w:bCs/>
                <w:i/>
                <w:sz w:val="24"/>
                <w:szCs w:val="24"/>
              </w:rPr>
            </w:pPr>
          </w:p>
        </w:tc>
        <w:tc>
          <w:tcPr>
            <w:tcW w:w="1440" w:type="dxa"/>
          </w:tcPr>
          <w:p w:rsidR="000D1A50" w:rsidRPr="00322EE2" w:rsidRDefault="000D1A50" w:rsidP="00300587">
            <w:pPr>
              <w:jc w:val="center"/>
              <w:rPr>
                <w:b/>
                <w:color w:val="000000"/>
                <w:sz w:val="24"/>
                <w:szCs w:val="24"/>
              </w:rPr>
            </w:pPr>
            <w:r>
              <w:rPr>
                <w:b/>
                <w:bCs/>
                <w:color w:val="000000"/>
                <w:sz w:val="24"/>
                <w:szCs w:val="24"/>
              </w:rPr>
              <w:t>4</w:t>
            </w:r>
          </w:p>
        </w:tc>
      </w:tr>
      <w:tr w:rsidR="000D1A50" w:rsidRPr="00322EE2" w:rsidTr="00300587">
        <w:trPr>
          <w:trHeight w:val="114"/>
        </w:trPr>
        <w:tc>
          <w:tcPr>
            <w:tcW w:w="1017" w:type="dxa"/>
          </w:tcPr>
          <w:p w:rsidR="000D1A50" w:rsidRPr="00322EE2" w:rsidRDefault="000D1A50" w:rsidP="00300587">
            <w:pPr>
              <w:jc w:val="center"/>
              <w:rPr>
                <w:b/>
                <w:bCs/>
                <w:color w:val="000000"/>
                <w:sz w:val="24"/>
                <w:szCs w:val="24"/>
              </w:rPr>
            </w:pPr>
            <w:r>
              <w:rPr>
                <w:b/>
                <w:bCs/>
                <w:color w:val="000000"/>
                <w:sz w:val="24"/>
                <w:szCs w:val="24"/>
              </w:rPr>
              <w:t>7.1.10</w:t>
            </w: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n</w:t>
            </w:r>
            <w:r w:rsidRPr="00322EE2">
              <w:rPr>
                <w:b/>
                <w:bCs/>
                <w:color w:val="000000"/>
                <w:sz w:val="24"/>
                <w:szCs w:val="24"/>
              </w:rPr>
              <w:t>M</w:t>
            </w:r>
          </w:p>
        </w:tc>
        <w:tc>
          <w:tcPr>
            <w:tcW w:w="7893" w:type="dxa"/>
          </w:tcPr>
          <w:p w:rsidR="000D1A50" w:rsidRDefault="000D1A50" w:rsidP="00300587">
            <w:pPr>
              <w:contextualSpacing/>
              <w:rPr>
                <w:b/>
                <w:i/>
                <w:color w:val="000000"/>
                <w:sz w:val="24"/>
                <w:szCs w:val="24"/>
              </w:rPr>
            </w:pPr>
            <w:r>
              <w:rPr>
                <w:b/>
                <w:i/>
                <w:color w:val="000000"/>
                <w:sz w:val="24"/>
                <w:szCs w:val="24"/>
              </w:rPr>
              <w:t>The I</w:t>
            </w:r>
            <w:r w:rsidRPr="00322EE2">
              <w:rPr>
                <w:b/>
                <w:i/>
                <w:color w:val="000000"/>
                <w:sz w:val="24"/>
                <w:szCs w:val="24"/>
              </w:rPr>
              <w:t xml:space="preserve">nstitution </w:t>
            </w:r>
            <w:r>
              <w:rPr>
                <w:b/>
                <w:i/>
                <w:color w:val="000000"/>
                <w:sz w:val="24"/>
                <w:szCs w:val="24"/>
              </w:rPr>
              <w:t xml:space="preserve">has a prescribed code of conduct for students, teachers, administrators and other staff and conducts periodic programmes in this regard. </w:t>
            </w:r>
          </w:p>
          <w:p w:rsidR="000D1A50" w:rsidRPr="00E7495E" w:rsidRDefault="00E1124E" w:rsidP="00300587">
            <w:pPr>
              <w:contextualSpacing/>
              <w:rPr>
                <w:bCs/>
                <w:iCs/>
                <w:color w:val="000000"/>
                <w:sz w:val="24"/>
                <w:szCs w:val="24"/>
              </w:rPr>
            </w:pPr>
            <w:r w:rsidRPr="00E1124E">
              <w:rPr>
                <w:b/>
                <w:i/>
                <w:noProof/>
                <w:color w:val="000000"/>
                <w:sz w:val="24"/>
                <w:szCs w:val="24"/>
              </w:rPr>
              <w:pict>
                <v:rect id="_x0000_s1242" style="position:absolute;margin-left:364.25pt;margin-top:13.1pt;width:14.75pt;height:13pt;z-index:251721728"/>
              </w:pict>
            </w:r>
          </w:p>
          <w:p w:rsidR="000D1A50" w:rsidRPr="00164CBE" w:rsidRDefault="000D1A50" w:rsidP="000D1A50">
            <w:pPr>
              <w:pStyle w:val="ListParagraph"/>
              <w:numPr>
                <w:ilvl w:val="6"/>
                <w:numId w:val="236"/>
              </w:numPr>
              <w:spacing w:after="0"/>
              <w:ind w:left="459" w:right="555"/>
              <w:rPr>
                <w:rFonts w:ascii="Times New Roman" w:hAnsi="Times New Roman"/>
                <w:bCs/>
                <w:iCs/>
                <w:sz w:val="24"/>
                <w:szCs w:val="24"/>
              </w:rPr>
            </w:pPr>
            <w:r w:rsidRPr="00164CBE">
              <w:rPr>
                <w:rFonts w:ascii="Times New Roman" w:hAnsi="Times New Roman"/>
                <w:bCs/>
                <w:iCs/>
                <w:sz w:val="24"/>
                <w:szCs w:val="24"/>
              </w:rPr>
              <w:t xml:space="preserve">The Code of Conduct is displayed on the website </w:t>
            </w:r>
          </w:p>
          <w:p w:rsidR="000D1A50" w:rsidRPr="00164CBE" w:rsidRDefault="00E1124E" w:rsidP="000D1A50">
            <w:pPr>
              <w:pStyle w:val="ListParagraph"/>
              <w:numPr>
                <w:ilvl w:val="6"/>
                <w:numId w:val="236"/>
              </w:numPr>
              <w:spacing w:after="0"/>
              <w:ind w:left="459" w:right="555"/>
              <w:rPr>
                <w:rFonts w:ascii="Times New Roman" w:hAnsi="Times New Roman"/>
                <w:bCs/>
                <w:iCs/>
                <w:sz w:val="24"/>
                <w:szCs w:val="24"/>
              </w:rPr>
            </w:pPr>
            <w:r w:rsidRPr="00E1124E">
              <w:rPr>
                <w:rFonts w:ascii="Times New Roman" w:hAnsi="Times New Roman"/>
                <w:b/>
                <w:i/>
                <w:noProof/>
                <w:sz w:val="24"/>
                <w:szCs w:val="24"/>
                <w:lang w:bidi="hi-IN"/>
              </w:rPr>
              <w:pict>
                <v:rect id="_x0000_s1241" style="position:absolute;left:0;text-align:left;margin-left:364.25pt;margin-top:1.35pt;width:14.75pt;height:13pt;z-index:251720704"/>
              </w:pict>
            </w:r>
            <w:r w:rsidR="000D1A50" w:rsidRPr="00164CBE">
              <w:rPr>
                <w:rFonts w:ascii="Times New Roman" w:hAnsi="Times New Roman"/>
                <w:bCs/>
                <w:iCs/>
                <w:sz w:val="24"/>
                <w:szCs w:val="24"/>
              </w:rPr>
              <w:t>There is a committee to monitor adherence to the Code of Conduct</w:t>
            </w:r>
          </w:p>
          <w:p w:rsidR="000D1A50" w:rsidRPr="00164CBE" w:rsidRDefault="00E1124E" w:rsidP="000D1A50">
            <w:pPr>
              <w:pStyle w:val="ListParagraph"/>
              <w:numPr>
                <w:ilvl w:val="6"/>
                <w:numId w:val="236"/>
              </w:numPr>
              <w:spacing w:after="0"/>
              <w:ind w:left="459" w:right="555"/>
              <w:rPr>
                <w:rFonts w:ascii="Times New Roman" w:hAnsi="Times New Roman"/>
                <w:bCs/>
                <w:iCs/>
                <w:sz w:val="24"/>
                <w:szCs w:val="24"/>
              </w:rPr>
            </w:pPr>
            <w:r w:rsidRPr="00E1124E">
              <w:rPr>
                <w:rFonts w:ascii="Times New Roman" w:hAnsi="Times New Roman"/>
                <w:b/>
                <w:i/>
                <w:noProof/>
                <w:sz w:val="24"/>
                <w:szCs w:val="24"/>
                <w:lang w:bidi="hi-IN"/>
              </w:rPr>
              <w:lastRenderedPageBreak/>
              <w:pict>
                <v:rect id="_x0000_s1240" style="position:absolute;left:0;text-align:left;margin-left:364.25pt;margin-top:15.45pt;width:14.75pt;height:13pt;z-index:251719680"/>
              </w:pict>
            </w:r>
            <w:r w:rsidR="000D1A50" w:rsidRPr="00164CBE">
              <w:rPr>
                <w:rFonts w:ascii="Times New Roman" w:hAnsi="Times New Roman"/>
                <w:bCs/>
                <w:iCs/>
                <w:sz w:val="24"/>
                <w:szCs w:val="24"/>
              </w:rPr>
              <w:t xml:space="preserve">Institution organizes professional ethics programmes for students,    </w:t>
            </w:r>
          </w:p>
          <w:p w:rsidR="000D1A50" w:rsidRPr="00164CBE" w:rsidRDefault="000D1A50" w:rsidP="00300587">
            <w:pPr>
              <w:pStyle w:val="ListParagraph"/>
              <w:ind w:left="459" w:right="555"/>
              <w:rPr>
                <w:rFonts w:ascii="Times New Roman" w:hAnsi="Times New Roman"/>
                <w:bCs/>
                <w:iCs/>
                <w:sz w:val="24"/>
                <w:szCs w:val="24"/>
              </w:rPr>
            </w:pPr>
            <w:r w:rsidRPr="00164CBE">
              <w:rPr>
                <w:rFonts w:ascii="Times New Roman" w:hAnsi="Times New Roman"/>
                <w:bCs/>
                <w:iCs/>
                <w:sz w:val="24"/>
                <w:szCs w:val="24"/>
              </w:rPr>
              <w:t>teachers, administrators and other staff</w:t>
            </w:r>
          </w:p>
          <w:p w:rsidR="000D1A50" w:rsidRPr="00164CBE" w:rsidRDefault="00E1124E" w:rsidP="000D1A50">
            <w:pPr>
              <w:pStyle w:val="ListParagraph"/>
              <w:numPr>
                <w:ilvl w:val="6"/>
                <w:numId w:val="236"/>
              </w:numPr>
              <w:spacing w:after="0"/>
              <w:ind w:left="459" w:right="555"/>
              <w:rPr>
                <w:rFonts w:ascii="Times New Roman" w:hAnsi="Times New Roman"/>
                <w:bCs/>
                <w:iCs/>
                <w:sz w:val="24"/>
                <w:szCs w:val="24"/>
              </w:rPr>
            </w:pPr>
            <w:r w:rsidRPr="00E1124E">
              <w:rPr>
                <w:rFonts w:ascii="Times New Roman" w:hAnsi="Times New Roman"/>
                <w:bCs/>
                <w:iCs/>
                <w:noProof/>
                <w:sz w:val="24"/>
                <w:szCs w:val="24"/>
                <w:lang w:bidi="hi-IN"/>
              </w:rPr>
              <w:pict>
                <v:rect id="_x0000_s1239" style="position:absolute;left:0;text-align:left;margin-left:364.25pt;margin-top:.3pt;width:14.75pt;height:13pt;z-index:251718656"/>
              </w:pict>
            </w:r>
            <w:r w:rsidR="000D1A50" w:rsidRPr="00164CBE">
              <w:rPr>
                <w:rFonts w:ascii="Times New Roman" w:hAnsi="Times New Roman"/>
                <w:bCs/>
                <w:iCs/>
                <w:sz w:val="24"/>
                <w:szCs w:val="24"/>
              </w:rPr>
              <w:t>Annual awareness programmes on Code of Conduct are organized</w:t>
            </w:r>
          </w:p>
          <w:p w:rsidR="000D1A50" w:rsidRPr="001624BF" w:rsidRDefault="000D1A50" w:rsidP="00300587">
            <w:pPr>
              <w:rPr>
                <w:b/>
              </w:rPr>
            </w:pPr>
          </w:p>
          <w:p w:rsidR="00164CBE" w:rsidRDefault="00164CBE" w:rsidP="00300587">
            <w:pPr>
              <w:rPr>
                <w:b/>
                <w:iCs/>
                <w:color w:val="000000"/>
                <w:sz w:val="24"/>
                <w:szCs w:val="24"/>
              </w:rPr>
            </w:pPr>
          </w:p>
          <w:p w:rsidR="00164CBE" w:rsidRDefault="00164CBE" w:rsidP="00300587">
            <w:pPr>
              <w:rPr>
                <w:b/>
                <w:iCs/>
                <w:color w:val="000000"/>
                <w:sz w:val="24"/>
                <w:szCs w:val="24"/>
              </w:rPr>
            </w:pPr>
          </w:p>
          <w:p w:rsidR="000D1A50" w:rsidRDefault="000D1A50" w:rsidP="00300587">
            <w:pPr>
              <w:rPr>
                <w:b/>
                <w:iCs/>
                <w:color w:val="000000"/>
                <w:sz w:val="24"/>
                <w:szCs w:val="24"/>
              </w:rPr>
            </w:pPr>
            <w:r>
              <w:rPr>
                <w:b/>
                <w:iCs/>
                <w:color w:val="000000"/>
                <w:sz w:val="24"/>
                <w:szCs w:val="24"/>
              </w:rPr>
              <w:t>Options:</w:t>
            </w:r>
          </w:p>
          <w:p w:rsidR="000D1A50" w:rsidRDefault="000D1A50" w:rsidP="00300587">
            <w:pPr>
              <w:rPr>
                <w:bCs/>
                <w:iCs/>
                <w:color w:val="000000"/>
                <w:sz w:val="24"/>
                <w:szCs w:val="24"/>
              </w:rPr>
            </w:pPr>
            <w:r>
              <w:rPr>
                <w:bCs/>
                <w:iCs/>
                <w:color w:val="000000"/>
                <w:sz w:val="24"/>
                <w:szCs w:val="24"/>
              </w:rPr>
              <w:t>A. All of the above</w:t>
            </w:r>
          </w:p>
          <w:p w:rsidR="000D1A50" w:rsidRDefault="000D1A50" w:rsidP="00300587">
            <w:pPr>
              <w:rPr>
                <w:bCs/>
                <w:iCs/>
                <w:color w:val="000000"/>
                <w:sz w:val="24"/>
                <w:szCs w:val="24"/>
              </w:rPr>
            </w:pPr>
            <w:r>
              <w:rPr>
                <w:bCs/>
                <w:iCs/>
                <w:color w:val="000000"/>
                <w:sz w:val="24"/>
                <w:szCs w:val="24"/>
              </w:rPr>
              <w:t xml:space="preserve">B. </w:t>
            </w:r>
            <w:r w:rsidR="00B05C93">
              <w:rPr>
                <w:bCs/>
                <w:iCs/>
                <w:sz w:val="24"/>
                <w:szCs w:val="24"/>
              </w:rPr>
              <w:t>Any</w:t>
            </w:r>
            <w:r w:rsidR="00B05C93">
              <w:rPr>
                <w:bCs/>
                <w:iCs/>
                <w:color w:val="000000"/>
                <w:sz w:val="24"/>
                <w:szCs w:val="24"/>
              </w:rPr>
              <w:t xml:space="preserve"> </w:t>
            </w:r>
            <w:r>
              <w:rPr>
                <w:bCs/>
                <w:iCs/>
                <w:color w:val="000000"/>
                <w:sz w:val="24"/>
                <w:szCs w:val="24"/>
              </w:rPr>
              <w:t>3 of the above</w:t>
            </w:r>
          </w:p>
          <w:p w:rsidR="000D1A50" w:rsidRDefault="000D1A50" w:rsidP="00300587">
            <w:pPr>
              <w:rPr>
                <w:bCs/>
                <w:iCs/>
                <w:color w:val="000000"/>
                <w:sz w:val="24"/>
                <w:szCs w:val="24"/>
              </w:rPr>
            </w:pPr>
            <w:r>
              <w:rPr>
                <w:bCs/>
                <w:iCs/>
                <w:color w:val="000000"/>
                <w:sz w:val="24"/>
                <w:szCs w:val="24"/>
              </w:rPr>
              <w:t xml:space="preserve">C. </w:t>
            </w:r>
            <w:r w:rsidR="00B05C93">
              <w:rPr>
                <w:bCs/>
                <w:iCs/>
                <w:sz w:val="24"/>
                <w:szCs w:val="24"/>
              </w:rPr>
              <w:t>Any</w:t>
            </w:r>
            <w:r w:rsidR="00B05C93">
              <w:rPr>
                <w:bCs/>
                <w:iCs/>
                <w:color w:val="000000"/>
                <w:sz w:val="24"/>
                <w:szCs w:val="24"/>
              </w:rPr>
              <w:t xml:space="preserve"> </w:t>
            </w:r>
            <w:r>
              <w:rPr>
                <w:bCs/>
                <w:iCs/>
                <w:color w:val="000000"/>
                <w:sz w:val="24"/>
                <w:szCs w:val="24"/>
              </w:rPr>
              <w:t>2 of the above</w:t>
            </w:r>
          </w:p>
          <w:p w:rsidR="000D1A50" w:rsidRDefault="000D1A50" w:rsidP="00300587">
            <w:pPr>
              <w:rPr>
                <w:bCs/>
                <w:iCs/>
                <w:color w:val="000000"/>
                <w:sz w:val="24"/>
                <w:szCs w:val="24"/>
              </w:rPr>
            </w:pPr>
            <w:r>
              <w:rPr>
                <w:bCs/>
                <w:iCs/>
                <w:color w:val="000000"/>
                <w:sz w:val="24"/>
                <w:szCs w:val="24"/>
              </w:rPr>
              <w:t>D.</w:t>
            </w:r>
            <w:r w:rsidR="00B05C93">
              <w:rPr>
                <w:bCs/>
                <w:iCs/>
                <w:sz w:val="24"/>
                <w:szCs w:val="24"/>
              </w:rPr>
              <w:t xml:space="preserve"> Any</w:t>
            </w:r>
            <w:r w:rsidR="00B05C93">
              <w:rPr>
                <w:bCs/>
                <w:iCs/>
                <w:color w:val="000000"/>
                <w:sz w:val="24"/>
                <w:szCs w:val="24"/>
              </w:rPr>
              <w:t xml:space="preserve"> </w:t>
            </w:r>
            <w:r>
              <w:rPr>
                <w:bCs/>
                <w:iCs/>
                <w:color w:val="000000"/>
                <w:sz w:val="24"/>
                <w:szCs w:val="24"/>
              </w:rPr>
              <w:t>1of the above</w:t>
            </w:r>
          </w:p>
          <w:p w:rsidR="000D1A50" w:rsidRPr="00960CB4" w:rsidRDefault="000D1A50" w:rsidP="00300587">
            <w:pPr>
              <w:rPr>
                <w:iCs/>
                <w:color w:val="000000"/>
                <w:sz w:val="24"/>
                <w:szCs w:val="24"/>
              </w:rPr>
            </w:pPr>
            <w:r w:rsidRPr="00960CB4">
              <w:rPr>
                <w:bCs/>
                <w:iCs/>
                <w:color w:val="000000"/>
                <w:sz w:val="24"/>
                <w:szCs w:val="24"/>
              </w:rPr>
              <w:t>E. None of the above</w:t>
            </w:r>
            <w:r w:rsidRPr="00960CB4">
              <w:rPr>
                <w:iCs/>
                <w:color w:val="000000"/>
                <w:sz w:val="24"/>
                <w:szCs w:val="24"/>
              </w:rPr>
              <w:t xml:space="preserve">  </w:t>
            </w:r>
          </w:p>
          <w:p w:rsidR="000D1A50" w:rsidRDefault="000D1A50" w:rsidP="00300587">
            <w:pPr>
              <w:rPr>
                <w:b/>
                <w:color w:val="000000"/>
              </w:rPr>
            </w:pPr>
          </w:p>
          <w:p w:rsidR="000D1A50" w:rsidRDefault="000D1A50" w:rsidP="00300587">
            <w:pPr>
              <w:rPr>
                <w:b/>
                <w:color w:val="000000"/>
              </w:rPr>
            </w:pPr>
            <w:r>
              <w:rPr>
                <w:b/>
                <w:color w:val="000000"/>
              </w:rPr>
              <w:t>Upload:</w:t>
            </w:r>
          </w:p>
          <w:p w:rsidR="000D1A50" w:rsidRPr="00164CBE" w:rsidRDefault="000D1A50" w:rsidP="000D1A50">
            <w:pPr>
              <w:pStyle w:val="ListParagraph"/>
              <w:numPr>
                <w:ilvl w:val="0"/>
                <w:numId w:val="227"/>
              </w:numPr>
              <w:spacing w:after="0"/>
              <w:ind w:left="714" w:hanging="357"/>
              <w:rPr>
                <w:rFonts w:ascii="Times New Roman" w:hAnsi="Times New Roman"/>
                <w:bCs/>
                <w:color w:val="000000"/>
                <w:sz w:val="24"/>
                <w:szCs w:val="24"/>
              </w:rPr>
            </w:pPr>
            <w:r w:rsidRPr="00164CBE">
              <w:rPr>
                <w:rFonts w:ascii="Times New Roman" w:hAnsi="Times New Roman"/>
                <w:bCs/>
                <w:color w:val="000000"/>
                <w:sz w:val="24"/>
                <w:szCs w:val="24"/>
              </w:rPr>
              <w:t>Code of ethics policy document</w:t>
            </w:r>
          </w:p>
          <w:p w:rsidR="000D1A50" w:rsidRPr="00164CBE" w:rsidRDefault="000D1A50" w:rsidP="000D1A50">
            <w:pPr>
              <w:pStyle w:val="ListParagraph"/>
              <w:numPr>
                <w:ilvl w:val="0"/>
                <w:numId w:val="227"/>
              </w:numPr>
              <w:spacing w:after="0"/>
              <w:ind w:left="714" w:hanging="357"/>
              <w:rPr>
                <w:rFonts w:ascii="Times New Roman" w:hAnsi="Times New Roman"/>
                <w:bCs/>
                <w:color w:val="000000"/>
                <w:sz w:val="24"/>
                <w:szCs w:val="24"/>
              </w:rPr>
            </w:pPr>
            <w:r w:rsidRPr="00164CBE">
              <w:rPr>
                <w:rFonts w:ascii="Times New Roman" w:hAnsi="Times New Roman"/>
                <w:bCs/>
                <w:color w:val="000000"/>
                <w:sz w:val="24"/>
                <w:szCs w:val="24"/>
              </w:rPr>
              <w:t xml:space="preserve">Details of the </w:t>
            </w:r>
            <w:r w:rsidRPr="00164CBE">
              <w:rPr>
                <w:rFonts w:ascii="Times New Roman" w:hAnsi="Times New Roman"/>
                <w:bCs/>
                <w:sz w:val="24"/>
                <w:szCs w:val="24"/>
              </w:rPr>
              <w:t>monitoring c</w:t>
            </w:r>
            <w:r w:rsidRPr="00164CBE">
              <w:rPr>
                <w:rFonts w:ascii="Times New Roman" w:hAnsi="Times New Roman"/>
                <w:bCs/>
                <w:color w:val="000000"/>
                <w:sz w:val="24"/>
                <w:szCs w:val="24"/>
              </w:rPr>
              <w:t xml:space="preserve">ommittee composition and minutes of the committee meeting, number of programmes organized, reports on the various programs etc., in support of the claims. </w:t>
            </w:r>
          </w:p>
          <w:p w:rsidR="000D1A50" w:rsidRPr="00A0432A" w:rsidRDefault="000D1A50" w:rsidP="000D1A50">
            <w:pPr>
              <w:pStyle w:val="ListParagraph"/>
              <w:numPr>
                <w:ilvl w:val="0"/>
                <w:numId w:val="227"/>
              </w:numPr>
              <w:rPr>
                <w:b/>
                <w:color w:val="000000"/>
              </w:rPr>
            </w:pPr>
            <w:r w:rsidRPr="00164CBE">
              <w:rPr>
                <w:rFonts w:ascii="Times New Roman" w:hAnsi="Times New Roman"/>
                <w:bCs/>
                <w:color w:val="000000"/>
                <w:sz w:val="24"/>
                <w:szCs w:val="24"/>
              </w:rPr>
              <w:t>Any other relevant information</w:t>
            </w:r>
          </w:p>
        </w:tc>
        <w:tc>
          <w:tcPr>
            <w:tcW w:w="1440" w:type="dxa"/>
          </w:tcPr>
          <w:p w:rsidR="000D1A50" w:rsidRPr="00322EE2" w:rsidRDefault="000D1A50" w:rsidP="00300587">
            <w:pPr>
              <w:jc w:val="center"/>
              <w:rPr>
                <w:color w:val="000000"/>
                <w:sz w:val="24"/>
                <w:szCs w:val="24"/>
              </w:rPr>
            </w:pPr>
            <w:r w:rsidRPr="00322EE2">
              <w:rPr>
                <w:color w:val="000000"/>
                <w:sz w:val="24"/>
                <w:szCs w:val="24"/>
              </w:rPr>
              <w:lastRenderedPageBreak/>
              <w:t xml:space="preserve"> </w:t>
            </w:r>
            <w:r>
              <w:rPr>
                <w:b/>
                <w:bCs/>
                <w:color w:val="000000"/>
                <w:sz w:val="24"/>
                <w:szCs w:val="24"/>
              </w:rPr>
              <w:t>5</w:t>
            </w:r>
          </w:p>
        </w:tc>
      </w:tr>
      <w:tr w:rsidR="000D1A50" w:rsidRPr="00322EE2" w:rsidTr="00300587">
        <w:trPr>
          <w:trHeight w:val="656"/>
        </w:trPr>
        <w:tc>
          <w:tcPr>
            <w:tcW w:w="1017" w:type="dxa"/>
          </w:tcPr>
          <w:p w:rsidR="000D1A50" w:rsidRPr="00322EE2" w:rsidRDefault="000D1A50" w:rsidP="00300587">
            <w:pPr>
              <w:jc w:val="center"/>
              <w:rPr>
                <w:b/>
                <w:bCs/>
                <w:color w:val="000000"/>
                <w:sz w:val="24"/>
                <w:szCs w:val="24"/>
              </w:rPr>
            </w:pPr>
            <w:r>
              <w:rPr>
                <w:b/>
                <w:bCs/>
                <w:color w:val="000000"/>
                <w:sz w:val="24"/>
                <w:szCs w:val="24"/>
              </w:rPr>
              <w:lastRenderedPageBreak/>
              <w:t>7.1.11</w:t>
            </w: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93" w:type="dxa"/>
          </w:tcPr>
          <w:p w:rsidR="000D1A50" w:rsidRPr="00322EE2" w:rsidRDefault="000D1A50" w:rsidP="00300587">
            <w:pPr>
              <w:rPr>
                <w:b/>
                <w:bCs/>
                <w:i/>
                <w:color w:val="000000"/>
                <w:sz w:val="24"/>
                <w:szCs w:val="24"/>
              </w:rPr>
            </w:pPr>
            <w:r w:rsidRPr="00322EE2">
              <w:rPr>
                <w:b/>
                <w:i/>
                <w:color w:val="000000"/>
                <w:sz w:val="24"/>
                <w:szCs w:val="24"/>
              </w:rPr>
              <w:t xml:space="preserve">Institution </w:t>
            </w:r>
            <w:r>
              <w:rPr>
                <w:b/>
                <w:i/>
                <w:color w:val="000000"/>
                <w:sz w:val="24"/>
                <w:szCs w:val="24"/>
              </w:rPr>
              <w:t xml:space="preserve">celebrates / </w:t>
            </w:r>
            <w:r w:rsidRPr="00322EE2">
              <w:rPr>
                <w:b/>
                <w:i/>
                <w:color w:val="000000"/>
                <w:sz w:val="24"/>
                <w:szCs w:val="24"/>
              </w:rPr>
              <w:t xml:space="preserve">organizes national </w:t>
            </w:r>
            <w:r>
              <w:rPr>
                <w:b/>
                <w:i/>
                <w:color w:val="000000"/>
                <w:sz w:val="24"/>
                <w:szCs w:val="24"/>
              </w:rPr>
              <w:t xml:space="preserve">and international commemorative days, events and festivals </w:t>
            </w:r>
          </w:p>
          <w:p w:rsidR="000D1A50" w:rsidRDefault="000D1A50" w:rsidP="00300587">
            <w:pPr>
              <w:rPr>
                <w:color w:val="000000"/>
                <w:sz w:val="24"/>
                <w:szCs w:val="24"/>
              </w:rPr>
            </w:pPr>
          </w:p>
          <w:p w:rsidR="000D1A50" w:rsidRDefault="000D1A50" w:rsidP="00300587">
            <w:pPr>
              <w:rPr>
                <w:color w:val="000000"/>
                <w:sz w:val="24"/>
                <w:szCs w:val="24"/>
              </w:rPr>
            </w:pPr>
            <w:r w:rsidRPr="0060274E">
              <w:rPr>
                <w:color w:val="000000"/>
                <w:sz w:val="24"/>
                <w:szCs w:val="24"/>
              </w:rPr>
              <w:t>Describe</w:t>
            </w:r>
            <w:r>
              <w:rPr>
                <w:color w:val="000000"/>
                <w:sz w:val="24"/>
                <w:szCs w:val="24"/>
              </w:rPr>
              <w:t xml:space="preserve"> the </w:t>
            </w:r>
            <w:r w:rsidRPr="0060274E">
              <w:rPr>
                <w:color w:val="000000"/>
                <w:sz w:val="24"/>
                <w:szCs w:val="24"/>
              </w:rPr>
              <w:t xml:space="preserve">efforts of the Institution in </w:t>
            </w:r>
            <w:r>
              <w:rPr>
                <w:color w:val="000000"/>
                <w:sz w:val="24"/>
                <w:szCs w:val="24"/>
              </w:rPr>
              <w:t>celebrating /</w:t>
            </w:r>
            <w:r w:rsidRPr="0060274E">
              <w:rPr>
                <w:color w:val="000000"/>
                <w:sz w:val="24"/>
                <w:szCs w:val="24"/>
              </w:rPr>
              <w:t>organizing national</w:t>
            </w:r>
            <w:r>
              <w:rPr>
                <w:color w:val="000000"/>
                <w:sz w:val="24"/>
                <w:szCs w:val="24"/>
              </w:rPr>
              <w:t xml:space="preserve"> and international </w:t>
            </w:r>
            <w:r w:rsidRPr="004623A2">
              <w:rPr>
                <w:bCs/>
                <w:iCs/>
                <w:color w:val="000000"/>
                <w:sz w:val="24"/>
                <w:szCs w:val="24"/>
              </w:rPr>
              <w:t xml:space="preserve">commemorative </w:t>
            </w:r>
            <w:r>
              <w:rPr>
                <w:color w:val="000000"/>
                <w:sz w:val="24"/>
                <w:szCs w:val="24"/>
              </w:rPr>
              <w:t>days, events</w:t>
            </w:r>
            <w:r w:rsidRPr="0060274E">
              <w:rPr>
                <w:color w:val="000000"/>
                <w:sz w:val="24"/>
                <w:szCs w:val="24"/>
              </w:rPr>
              <w:t xml:space="preserve"> </w:t>
            </w:r>
            <w:r>
              <w:rPr>
                <w:color w:val="000000"/>
                <w:sz w:val="24"/>
                <w:szCs w:val="24"/>
              </w:rPr>
              <w:t>and festivals during the last five years within 5</w:t>
            </w:r>
            <w:r w:rsidRPr="0060274E">
              <w:rPr>
                <w:color w:val="000000"/>
                <w:sz w:val="24"/>
                <w:szCs w:val="24"/>
              </w:rPr>
              <w:t xml:space="preserve">00 words </w:t>
            </w:r>
          </w:p>
          <w:p w:rsidR="000D1A50" w:rsidRPr="002E2454" w:rsidRDefault="000D1A50" w:rsidP="00300587">
            <w:pPr>
              <w:rPr>
                <w:color w:val="000000"/>
                <w:sz w:val="16"/>
                <w:szCs w:val="24"/>
              </w:rPr>
            </w:pPr>
          </w:p>
          <w:p w:rsidR="000D1A50" w:rsidRDefault="000D1A50" w:rsidP="00300587">
            <w:pPr>
              <w:rPr>
                <w:color w:val="000000"/>
                <w:sz w:val="24"/>
                <w:szCs w:val="24"/>
              </w:rPr>
            </w:pPr>
            <w:r>
              <w:rPr>
                <w:color w:val="000000"/>
                <w:sz w:val="24"/>
                <w:szCs w:val="24"/>
              </w:rPr>
              <w:t>Provide weblink to :</w:t>
            </w:r>
          </w:p>
          <w:p w:rsidR="000D1A50" w:rsidRPr="00164CBE" w:rsidRDefault="000D1A50" w:rsidP="000D1A50">
            <w:pPr>
              <w:pStyle w:val="ListParagraph"/>
              <w:numPr>
                <w:ilvl w:val="0"/>
                <w:numId w:val="235"/>
              </w:numPr>
              <w:spacing w:after="0" w:line="240" w:lineRule="auto"/>
              <w:rPr>
                <w:rFonts w:ascii="Times New Roman" w:hAnsi="Times New Roman"/>
                <w:color w:val="000000"/>
                <w:sz w:val="24"/>
                <w:szCs w:val="24"/>
              </w:rPr>
            </w:pPr>
            <w:r w:rsidRPr="00164CBE">
              <w:rPr>
                <w:rFonts w:ascii="Times New Roman" w:hAnsi="Times New Roman"/>
                <w:color w:val="000000"/>
                <w:sz w:val="24"/>
                <w:szCs w:val="24"/>
              </w:rPr>
              <w:t>Annual report of the celebrations and commemorative events for the last five years</w:t>
            </w:r>
          </w:p>
          <w:p w:rsidR="000D1A50" w:rsidRPr="00164CBE" w:rsidRDefault="000D1A50" w:rsidP="000D1A50">
            <w:pPr>
              <w:pStyle w:val="ListParagraph"/>
              <w:numPr>
                <w:ilvl w:val="0"/>
                <w:numId w:val="235"/>
              </w:numPr>
              <w:spacing w:after="0" w:line="240" w:lineRule="auto"/>
              <w:rPr>
                <w:rFonts w:ascii="Times New Roman" w:hAnsi="Times New Roman"/>
                <w:color w:val="000000"/>
                <w:sz w:val="24"/>
                <w:szCs w:val="24"/>
              </w:rPr>
            </w:pPr>
            <w:r w:rsidRPr="00164CBE">
              <w:rPr>
                <w:rFonts w:ascii="Times New Roman" w:hAnsi="Times New Roman"/>
                <w:color w:val="000000"/>
                <w:sz w:val="24"/>
                <w:szCs w:val="24"/>
              </w:rPr>
              <w:t>Geotagged photographs of some of the events</w:t>
            </w:r>
          </w:p>
          <w:p w:rsidR="000D1A50" w:rsidRPr="00164CBE" w:rsidRDefault="000D1A50" w:rsidP="000D1A50">
            <w:pPr>
              <w:pStyle w:val="ListParagraph"/>
              <w:numPr>
                <w:ilvl w:val="0"/>
                <w:numId w:val="235"/>
              </w:numPr>
              <w:spacing w:after="0" w:line="240" w:lineRule="auto"/>
              <w:rPr>
                <w:rFonts w:ascii="Times New Roman" w:hAnsi="Times New Roman"/>
                <w:color w:val="000000"/>
                <w:sz w:val="24"/>
                <w:szCs w:val="24"/>
              </w:rPr>
            </w:pPr>
            <w:r w:rsidRPr="00164CBE">
              <w:rPr>
                <w:rFonts w:ascii="Times New Roman" w:hAnsi="Times New Roman"/>
                <w:color w:val="000000"/>
                <w:sz w:val="24"/>
                <w:szCs w:val="24"/>
              </w:rPr>
              <w:t xml:space="preserve">Any other relevant information </w:t>
            </w:r>
          </w:p>
          <w:p w:rsidR="000D1A50" w:rsidRPr="00705301" w:rsidRDefault="000D1A50" w:rsidP="00300587">
            <w:pPr>
              <w:pStyle w:val="ListParagraph"/>
              <w:rPr>
                <w:color w:val="000000"/>
                <w:sz w:val="24"/>
                <w:szCs w:val="24"/>
              </w:rPr>
            </w:pPr>
          </w:p>
        </w:tc>
        <w:tc>
          <w:tcPr>
            <w:tcW w:w="1440" w:type="dxa"/>
          </w:tcPr>
          <w:p w:rsidR="000D1A50" w:rsidRPr="006561C5" w:rsidRDefault="000D1A50" w:rsidP="00300587">
            <w:pPr>
              <w:jc w:val="center"/>
              <w:rPr>
                <w:b/>
                <w:color w:val="000000"/>
                <w:sz w:val="24"/>
                <w:szCs w:val="24"/>
              </w:rPr>
            </w:pPr>
            <w:r w:rsidRPr="006561C5">
              <w:rPr>
                <w:b/>
                <w:color w:val="000000"/>
                <w:sz w:val="24"/>
                <w:szCs w:val="24"/>
              </w:rPr>
              <w:t>5</w:t>
            </w:r>
          </w:p>
        </w:tc>
      </w:tr>
    </w:tbl>
    <w:p w:rsidR="000D1A50" w:rsidRDefault="000D1A50" w:rsidP="000D1A50">
      <w:pPr>
        <w:rPr>
          <w:b/>
          <w:bCs/>
          <w:color w:val="000000"/>
          <w:sz w:val="24"/>
          <w:szCs w:val="24"/>
        </w:rPr>
      </w:pPr>
      <w:r w:rsidRPr="00322EE2">
        <w:rPr>
          <w:b/>
          <w:bCs/>
          <w:color w:val="000000"/>
          <w:sz w:val="24"/>
          <w:szCs w:val="24"/>
        </w:rPr>
        <w:t xml:space="preserve">    </w:t>
      </w:r>
    </w:p>
    <w:p w:rsidR="000D1A50" w:rsidRDefault="000D1A50" w:rsidP="000D1A50">
      <w:pPr>
        <w:rPr>
          <w:b/>
          <w:bCs/>
          <w:color w:val="000000"/>
          <w:sz w:val="24"/>
          <w:szCs w:val="24"/>
        </w:rPr>
      </w:pPr>
    </w:p>
    <w:p w:rsidR="000D1A50" w:rsidRPr="006C055A" w:rsidRDefault="000D1A50" w:rsidP="000D1A50">
      <w:pPr>
        <w:jc w:val="center"/>
        <w:rPr>
          <w:rFonts w:ascii="Book Antiqua" w:hAnsi="Book Antiqua"/>
          <w:b/>
          <w:bCs/>
          <w:color w:val="000000"/>
          <w:sz w:val="24"/>
          <w:szCs w:val="24"/>
        </w:rPr>
      </w:pPr>
      <w:r w:rsidRPr="006C055A">
        <w:rPr>
          <w:rFonts w:ascii="Book Antiqua" w:hAnsi="Book Antiqua"/>
          <w:b/>
          <w:bCs/>
          <w:color w:val="000000"/>
          <w:sz w:val="24"/>
          <w:szCs w:val="24"/>
        </w:rPr>
        <w:t xml:space="preserve">Key Indicator - 7.2 Best Practices (30) </w:t>
      </w:r>
    </w:p>
    <w:p w:rsidR="000D1A50" w:rsidRPr="006C055A" w:rsidRDefault="000D1A50" w:rsidP="000D1A50">
      <w:pPr>
        <w:jc w:val="center"/>
        <w:rPr>
          <w:rFonts w:ascii="Book Antiqua" w:hAnsi="Book Antiqua"/>
          <w:b/>
          <w:bCs/>
          <w:color w:val="000000"/>
          <w:sz w:val="24"/>
          <w:szCs w:val="24"/>
        </w:rPr>
      </w:pPr>
    </w:p>
    <w:tbl>
      <w:tblPr>
        <w:tblW w:w="1035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9"/>
        <w:gridCol w:w="7821"/>
        <w:gridCol w:w="1440"/>
      </w:tblGrid>
      <w:tr w:rsidR="000D1A50" w:rsidRPr="00322EE2" w:rsidTr="00300587">
        <w:tc>
          <w:tcPr>
            <w:tcW w:w="1089"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Metric No.</w:t>
            </w:r>
          </w:p>
        </w:tc>
        <w:tc>
          <w:tcPr>
            <w:tcW w:w="7821" w:type="dxa"/>
            <w:shd w:val="clear" w:color="auto" w:fill="auto"/>
          </w:tcPr>
          <w:p w:rsidR="000D1A50" w:rsidRPr="00322EE2" w:rsidRDefault="000D1A50" w:rsidP="00300587">
            <w:pPr>
              <w:jc w:val="center"/>
              <w:rPr>
                <w:b/>
                <w:bCs/>
                <w:color w:val="000000"/>
                <w:sz w:val="24"/>
                <w:szCs w:val="24"/>
              </w:rPr>
            </w:pPr>
          </w:p>
        </w:tc>
        <w:tc>
          <w:tcPr>
            <w:tcW w:w="1440"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 xml:space="preserve">Weightage </w:t>
            </w:r>
          </w:p>
        </w:tc>
      </w:tr>
      <w:tr w:rsidR="000D1A50" w:rsidRPr="00322EE2" w:rsidTr="00300587">
        <w:tc>
          <w:tcPr>
            <w:tcW w:w="1089"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7.2.1</w:t>
            </w: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21" w:type="dxa"/>
            <w:shd w:val="clear" w:color="auto" w:fill="auto"/>
          </w:tcPr>
          <w:p w:rsidR="000D1A50" w:rsidRPr="00A0432A" w:rsidRDefault="000D1A50" w:rsidP="00300587">
            <w:pPr>
              <w:rPr>
                <w:b/>
                <w:color w:val="000000"/>
                <w:sz w:val="24"/>
                <w:szCs w:val="24"/>
              </w:rPr>
            </w:pPr>
            <w:r w:rsidRPr="00A0432A">
              <w:rPr>
                <w:b/>
                <w:color w:val="000000"/>
                <w:sz w:val="24"/>
                <w:szCs w:val="24"/>
              </w:rPr>
              <w:t>Describe two best practices s</w:t>
            </w:r>
            <w:r>
              <w:rPr>
                <w:b/>
                <w:color w:val="000000"/>
                <w:sz w:val="24"/>
                <w:szCs w:val="24"/>
              </w:rPr>
              <w:t>uccessfully implemented by the I</w:t>
            </w:r>
            <w:r w:rsidRPr="00A0432A">
              <w:rPr>
                <w:b/>
                <w:color w:val="000000"/>
                <w:sz w:val="24"/>
                <w:szCs w:val="24"/>
              </w:rPr>
              <w:t>nstitution as per NAAC format provided in the Manual.</w:t>
            </w:r>
          </w:p>
          <w:p w:rsidR="000D1A50" w:rsidRDefault="000D1A50" w:rsidP="00300587">
            <w:pPr>
              <w:rPr>
                <w:b/>
                <w:color w:val="000000"/>
              </w:rPr>
            </w:pPr>
          </w:p>
          <w:p w:rsidR="000D1A50" w:rsidRDefault="000D1A50" w:rsidP="00300587">
            <w:pPr>
              <w:rPr>
                <w:b/>
                <w:color w:val="000000"/>
              </w:rPr>
            </w:pPr>
            <w:r w:rsidRPr="00B13C31">
              <w:rPr>
                <w:b/>
                <w:color w:val="000000"/>
              </w:rPr>
              <w:t>Provide web link to:</w:t>
            </w:r>
          </w:p>
          <w:p w:rsidR="000D1A50" w:rsidRPr="00164CBE" w:rsidRDefault="000D1A50" w:rsidP="000D1A50">
            <w:pPr>
              <w:pStyle w:val="ListParagraph"/>
              <w:numPr>
                <w:ilvl w:val="0"/>
                <w:numId w:val="230"/>
              </w:numPr>
              <w:spacing w:after="0"/>
              <w:ind w:left="714" w:hanging="357"/>
              <w:rPr>
                <w:rFonts w:ascii="Times New Roman" w:hAnsi="Times New Roman"/>
                <w:bCs/>
                <w:color w:val="000000"/>
              </w:rPr>
            </w:pPr>
            <w:r w:rsidRPr="00164CBE">
              <w:rPr>
                <w:rFonts w:ascii="Times New Roman" w:hAnsi="Times New Roman"/>
                <w:bCs/>
                <w:color w:val="000000"/>
              </w:rPr>
              <w:t>Best practices in the Institutional web site</w:t>
            </w:r>
          </w:p>
          <w:p w:rsidR="000D1A50" w:rsidRPr="005142B7" w:rsidRDefault="000D1A50" w:rsidP="000D1A50">
            <w:pPr>
              <w:pStyle w:val="ListParagraph"/>
              <w:numPr>
                <w:ilvl w:val="0"/>
                <w:numId w:val="230"/>
              </w:numPr>
              <w:rPr>
                <w:b/>
                <w:color w:val="000000"/>
              </w:rPr>
            </w:pPr>
            <w:r w:rsidRPr="00164CBE">
              <w:rPr>
                <w:rFonts w:ascii="Times New Roman" w:hAnsi="Times New Roman"/>
                <w:bCs/>
                <w:color w:val="000000"/>
              </w:rPr>
              <w:t>Any other relevant information</w:t>
            </w:r>
          </w:p>
        </w:tc>
        <w:tc>
          <w:tcPr>
            <w:tcW w:w="1440"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30</w:t>
            </w:r>
          </w:p>
        </w:tc>
      </w:tr>
    </w:tbl>
    <w:p w:rsidR="000D1A50" w:rsidRDefault="000D1A50" w:rsidP="000D1A50">
      <w:pPr>
        <w:tabs>
          <w:tab w:val="left" w:pos="9180"/>
        </w:tabs>
        <w:rPr>
          <w:b/>
          <w:bCs/>
          <w:color w:val="000000"/>
          <w:sz w:val="24"/>
          <w:szCs w:val="24"/>
        </w:rPr>
      </w:pPr>
      <w:r w:rsidRPr="00322EE2">
        <w:rPr>
          <w:b/>
          <w:bCs/>
          <w:color w:val="000000"/>
          <w:sz w:val="24"/>
          <w:szCs w:val="24"/>
        </w:rPr>
        <w:t xml:space="preserve">                       </w:t>
      </w:r>
    </w:p>
    <w:p w:rsidR="000D1A50" w:rsidRDefault="000D1A50" w:rsidP="000D1A50">
      <w:pPr>
        <w:rPr>
          <w:b/>
          <w:sz w:val="28"/>
          <w:szCs w:val="28"/>
        </w:rPr>
      </w:pPr>
      <w:r>
        <w:rPr>
          <w:b/>
          <w:sz w:val="28"/>
          <w:szCs w:val="28"/>
        </w:rPr>
        <w:t xml:space="preserve">Note: </w:t>
      </w:r>
    </w:p>
    <w:p w:rsidR="000D1A50" w:rsidRPr="000C74DA" w:rsidRDefault="000D1A50" w:rsidP="000D1A50">
      <w:pPr>
        <w:ind w:left="993" w:right="-20"/>
        <w:rPr>
          <w:rFonts w:eastAsia="Book Antiqua"/>
          <w:b/>
          <w:sz w:val="24"/>
          <w:szCs w:val="24"/>
          <w:u w:val="single"/>
        </w:rPr>
      </w:pPr>
      <w:r w:rsidRPr="000C74DA">
        <w:rPr>
          <w:rFonts w:eastAsia="Book Antiqua"/>
          <w:b/>
          <w:sz w:val="28"/>
          <w:szCs w:val="28"/>
          <w:u w:val="single"/>
        </w:rPr>
        <w:lastRenderedPageBreak/>
        <w:t>Format</w:t>
      </w:r>
      <w:r w:rsidRPr="000C74DA">
        <w:rPr>
          <w:rFonts w:eastAsia="Book Antiqua"/>
          <w:b/>
          <w:spacing w:val="-8"/>
          <w:sz w:val="28"/>
          <w:szCs w:val="28"/>
          <w:u w:val="single"/>
        </w:rPr>
        <w:t xml:space="preserve"> </w:t>
      </w:r>
      <w:r w:rsidRPr="000C74DA">
        <w:rPr>
          <w:rFonts w:eastAsia="Book Antiqua"/>
          <w:b/>
          <w:sz w:val="28"/>
          <w:szCs w:val="28"/>
          <w:u w:val="single"/>
        </w:rPr>
        <w:t>for</w:t>
      </w:r>
      <w:r w:rsidRPr="000C74DA">
        <w:rPr>
          <w:rFonts w:eastAsia="Book Antiqua"/>
          <w:b/>
          <w:spacing w:val="4"/>
          <w:sz w:val="28"/>
          <w:szCs w:val="28"/>
          <w:u w:val="single"/>
        </w:rPr>
        <w:t xml:space="preserve"> </w:t>
      </w:r>
      <w:r w:rsidRPr="000C74DA">
        <w:rPr>
          <w:rFonts w:eastAsia="Book Antiqua"/>
          <w:b/>
          <w:sz w:val="28"/>
          <w:szCs w:val="28"/>
          <w:u w:val="single"/>
        </w:rPr>
        <w:t>Presentation</w:t>
      </w:r>
      <w:r w:rsidRPr="000C74DA">
        <w:rPr>
          <w:rFonts w:eastAsia="Book Antiqua"/>
          <w:b/>
          <w:spacing w:val="32"/>
          <w:sz w:val="28"/>
          <w:szCs w:val="28"/>
          <w:u w:val="single"/>
        </w:rPr>
        <w:t xml:space="preserve"> </w:t>
      </w:r>
      <w:r w:rsidRPr="000C74DA">
        <w:rPr>
          <w:rFonts w:eastAsia="Book Antiqua"/>
          <w:b/>
          <w:sz w:val="28"/>
          <w:szCs w:val="28"/>
          <w:u w:val="single"/>
        </w:rPr>
        <w:t>of</w:t>
      </w:r>
      <w:r w:rsidRPr="000C74DA">
        <w:rPr>
          <w:rFonts w:eastAsia="Book Antiqua"/>
          <w:b/>
          <w:spacing w:val="7"/>
          <w:sz w:val="28"/>
          <w:szCs w:val="28"/>
          <w:u w:val="single"/>
        </w:rPr>
        <w:t xml:space="preserve"> </w:t>
      </w:r>
      <w:r w:rsidRPr="000C74DA">
        <w:rPr>
          <w:rFonts w:eastAsia="Book Antiqua"/>
          <w:b/>
          <w:sz w:val="28"/>
          <w:szCs w:val="28"/>
          <w:u w:val="single"/>
        </w:rPr>
        <w:t>Best</w:t>
      </w:r>
      <w:r w:rsidRPr="000C74DA">
        <w:rPr>
          <w:rFonts w:eastAsia="Book Antiqua"/>
          <w:b/>
          <w:spacing w:val="14"/>
          <w:sz w:val="28"/>
          <w:szCs w:val="28"/>
          <w:u w:val="single"/>
        </w:rPr>
        <w:t xml:space="preserve"> </w:t>
      </w:r>
      <w:r w:rsidRPr="000C74DA">
        <w:rPr>
          <w:rFonts w:eastAsia="Book Antiqua"/>
          <w:b/>
          <w:w w:val="102"/>
          <w:sz w:val="28"/>
          <w:szCs w:val="28"/>
          <w:u w:val="single"/>
        </w:rPr>
        <w:t>Practices</w:t>
      </w:r>
    </w:p>
    <w:p w:rsidR="000D1A50" w:rsidRPr="00896D03" w:rsidRDefault="000D1A50" w:rsidP="000D1A50">
      <w:pPr>
        <w:spacing w:before="19" w:line="220" w:lineRule="exact"/>
        <w:jc w:val="both"/>
        <w:rPr>
          <w:sz w:val="24"/>
          <w:szCs w:val="24"/>
        </w:rPr>
      </w:pPr>
    </w:p>
    <w:p w:rsidR="000D1A50" w:rsidRPr="004616F3" w:rsidRDefault="000D1A50" w:rsidP="000D1A50">
      <w:pPr>
        <w:tabs>
          <w:tab w:val="left" w:pos="2440"/>
        </w:tabs>
        <w:ind w:left="720" w:right="-20"/>
        <w:jc w:val="both"/>
        <w:rPr>
          <w:rFonts w:eastAsia="Book Antiqua"/>
          <w:sz w:val="24"/>
          <w:szCs w:val="24"/>
        </w:rPr>
      </w:pPr>
      <w:r w:rsidRPr="00896D03">
        <w:rPr>
          <w:rFonts w:eastAsia="Book Antiqua"/>
          <w:color w:val="231F20"/>
          <w:spacing w:val="5"/>
          <w:sz w:val="24"/>
          <w:szCs w:val="24"/>
        </w:rPr>
        <w:t>1</w:t>
      </w:r>
      <w:r w:rsidRPr="00896D03">
        <w:rPr>
          <w:rFonts w:eastAsia="Book Antiqua"/>
          <w:color w:val="231F20"/>
          <w:sz w:val="24"/>
          <w:szCs w:val="24"/>
        </w:rPr>
        <w:t xml:space="preserve">. </w:t>
      </w:r>
      <w:r w:rsidRPr="000C74DA">
        <w:rPr>
          <w:rFonts w:eastAsia="Book Antiqua"/>
          <w:b/>
          <w:bCs/>
          <w:color w:val="231F20"/>
          <w:sz w:val="24"/>
          <w:szCs w:val="24"/>
        </w:rPr>
        <w:t>Title</w:t>
      </w:r>
      <w:r w:rsidRPr="000C74DA">
        <w:rPr>
          <w:rFonts w:eastAsia="Book Antiqua"/>
          <w:b/>
          <w:bCs/>
          <w:color w:val="231F20"/>
          <w:spacing w:val="36"/>
          <w:sz w:val="24"/>
          <w:szCs w:val="24"/>
        </w:rPr>
        <w:t xml:space="preserve"> </w:t>
      </w:r>
      <w:r w:rsidRPr="000C74DA">
        <w:rPr>
          <w:rFonts w:eastAsia="Book Antiqua"/>
          <w:b/>
          <w:bCs/>
          <w:color w:val="231F20"/>
          <w:sz w:val="24"/>
          <w:szCs w:val="24"/>
        </w:rPr>
        <w:t>of</w:t>
      </w:r>
      <w:r w:rsidRPr="000C74DA">
        <w:rPr>
          <w:rFonts w:eastAsia="Book Antiqua"/>
          <w:b/>
          <w:bCs/>
          <w:color w:val="231F20"/>
          <w:spacing w:val="13"/>
          <w:sz w:val="24"/>
          <w:szCs w:val="24"/>
        </w:rPr>
        <w:t xml:space="preserve"> </w:t>
      </w:r>
      <w:r w:rsidRPr="000C74DA">
        <w:rPr>
          <w:rFonts w:eastAsia="Book Antiqua"/>
          <w:b/>
          <w:bCs/>
          <w:color w:val="231F20"/>
          <w:sz w:val="24"/>
          <w:szCs w:val="24"/>
        </w:rPr>
        <w:t>the</w:t>
      </w:r>
      <w:r w:rsidRPr="000C74DA">
        <w:rPr>
          <w:rFonts w:eastAsia="Book Antiqua"/>
          <w:b/>
          <w:bCs/>
          <w:color w:val="231F20"/>
          <w:spacing w:val="12"/>
          <w:sz w:val="24"/>
          <w:szCs w:val="24"/>
        </w:rPr>
        <w:t xml:space="preserve"> </w:t>
      </w:r>
      <w:r w:rsidRPr="000C74DA">
        <w:rPr>
          <w:rFonts w:eastAsia="Book Antiqua"/>
          <w:b/>
          <w:bCs/>
          <w:color w:val="231F20"/>
          <w:w w:val="102"/>
          <w:sz w:val="24"/>
          <w:szCs w:val="24"/>
        </w:rPr>
        <w:t>Practice</w:t>
      </w:r>
    </w:p>
    <w:p w:rsidR="000D1A50" w:rsidRPr="00896D03" w:rsidRDefault="000D1A50" w:rsidP="000D1A50">
      <w:pPr>
        <w:ind w:left="1291" w:right="453"/>
        <w:jc w:val="both"/>
        <w:rPr>
          <w:rFonts w:eastAsia="Book Antiqua"/>
          <w:sz w:val="24"/>
          <w:szCs w:val="24"/>
        </w:rPr>
      </w:pPr>
      <w:r w:rsidRPr="00896D03">
        <w:rPr>
          <w:rFonts w:eastAsia="Book Antiqua"/>
          <w:color w:val="231F20"/>
          <w:sz w:val="24"/>
          <w:szCs w:val="24"/>
        </w:rPr>
        <w:t>This</w:t>
      </w:r>
      <w:r w:rsidRPr="00896D03">
        <w:rPr>
          <w:rFonts w:eastAsia="Book Antiqua"/>
          <w:color w:val="231F20"/>
          <w:spacing w:val="-18"/>
          <w:sz w:val="24"/>
          <w:szCs w:val="24"/>
        </w:rPr>
        <w:t xml:space="preserve"> </w:t>
      </w:r>
      <w:r w:rsidRPr="00896D03">
        <w:rPr>
          <w:rFonts w:eastAsia="Book Antiqua"/>
          <w:color w:val="231F20"/>
          <w:sz w:val="24"/>
          <w:szCs w:val="24"/>
        </w:rPr>
        <w:t>title</w:t>
      </w:r>
      <w:r w:rsidRPr="00896D03">
        <w:rPr>
          <w:rFonts w:eastAsia="Book Antiqua"/>
          <w:color w:val="231F20"/>
          <w:spacing w:val="-14"/>
          <w:sz w:val="24"/>
          <w:szCs w:val="24"/>
        </w:rPr>
        <w:t xml:space="preserve"> </w:t>
      </w:r>
      <w:r w:rsidRPr="00896D03">
        <w:rPr>
          <w:rFonts w:eastAsia="Book Antiqua"/>
          <w:color w:val="231F20"/>
          <w:sz w:val="24"/>
          <w:szCs w:val="24"/>
        </w:rPr>
        <w:t>should</w:t>
      </w:r>
      <w:r w:rsidRPr="00896D03">
        <w:rPr>
          <w:rFonts w:eastAsia="Book Antiqua"/>
          <w:color w:val="231F20"/>
          <w:spacing w:val="-21"/>
          <w:sz w:val="24"/>
          <w:szCs w:val="24"/>
        </w:rPr>
        <w:t xml:space="preserve"> </w:t>
      </w:r>
      <w:r w:rsidRPr="00896D03">
        <w:rPr>
          <w:rFonts w:eastAsia="Book Antiqua"/>
          <w:color w:val="231F20"/>
          <w:sz w:val="24"/>
          <w:szCs w:val="24"/>
        </w:rPr>
        <w:t>capture</w:t>
      </w:r>
      <w:r w:rsidRPr="00896D03">
        <w:rPr>
          <w:rFonts w:eastAsia="Book Antiqua"/>
          <w:color w:val="231F20"/>
          <w:spacing w:val="-14"/>
          <w:sz w:val="24"/>
          <w:szCs w:val="24"/>
        </w:rPr>
        <w:t xml:space="preserve"> </w:t>
      </w:r>
      <w:r w:rsidRPr="00896D03">
        <w:rPr>
          <w:rFonts w:eastAsia="Book Antiqua"/>
          <w:color w:val="231F20"/>
          <w:sz w:val="24"/>
          <w:szCs w:val="24"/>
        </w:rPr>
        <w:t>the</w:t>
      </w:r>
      <w:r w:rsidRPr="004616F3">
        <w:rPr>
          <w:rStyle w:val="NoSpacingChar"/>
          <w:sz w:val="24"/>
          <w:szCs w:val="24"/>
        </w:rPr>
        <w:t xml:space="preserve"> </w:t>
      </w:r>
      <w:r w:rsidRPr="00300A23">
        <w:rPr>
          <w:rStyle w:val="NoSpacingChar"/>
          <w:rFonts w:ascii="Times New Roman" w:hAnsi="Times New Roman" w:cs="Times New Roman"/>
          <w:sz w:val="24"/>
          <w:szCs w:val="24"/>
        </w:rPr>
        <w:t>keywords</w:t>
      </w:r>
      <w:r w:rsidRPr="004616F3">
        <w:rPr>
          <w:rFonts w:eastAsia="Book Antiqua"/>
          <w:color w:val="231F20"/>
          <w:spacing w:val="-13"/>
          <w:w w:val="99"/>
          <w:sz w:val="28"/>
          <w:szCs w:val="28"/>
        </w:rPr>
        <w:t xml:space="preserve"> </w:t>
      </w:r>
      <w:r w:rsidRPr="00896D03">
        <w:rPr>
          <w:rFonts w:eastAsia="Book Antiqua"/>
          <w:color w:val="231F20"/>
          <w:sz w:val="24"/>
          <w:szCs w:val="24"/>
        </w:rPr>
        <w:t>that</w:t>
      </w:r>
      <w:r w:rsidRPr="00896D03">
        <w:rPr>
          <w:rFonts w:eastAsia="Book Antiqua"/>
          <w:color w:val="231F20"/>
          <w:spacing w:val="-14"/>
          <w:sz w:val="24"/>
          <w:szCs w:val="24"/>
        </w:rPr>
        <w:t xml:space="preserve"> </w:t>
      </w:r>
      <w:r w:rsidRPr="00896D03">
        <w:rPr>
          <w:rFonts w:eastAsia="Book Antiqua"/>
          <w:color w:val="231F20"/>
          <w:sz w:val="24"/>
          <w:szCs w:val="24"/>
        </w:rPr>
        <w:t>describe</w:t>
      </w:r>
      <w:r w:rsidRPr="00896D03">
        <w:rPr>
          <w:rFonts w:eastAsia="Book Antiqua"/>
          <w:color w:val="231F20"/>
          <w:spacing w:val="-22"/>
          <w:sz w:val="24"/>
          <w:szCs w:val="24"/>
        </w:rPr>
        <w:t xml:space="preserve"> </w:t>
      </w:r>
      <w:r w:rsidRPr="00896D03">
        <w:rPr>
          <w:rFonts w:eastAsia="Book Antiqua"/>
          <w:color w:val="231F20"/>
          <w:sz w:val="24"/>
          <w:szCs w:val="24"/>
        </w:rPr>
        <w:t>the</w:t>
      </w:r>
      <w:r w:rsidRPr="00896D03">
        <w:rPr>
          <w:rFonts w:eastAsia="Book Antiqua"/>
          <w:color w:val="231F20"/>
          <w:spacing w:val="-14"/>
          <w:sz w:val="24"/>
          <w:szCs w:val="24"/>
        </w:rPr>
        <w:t xml:space="preserve"> </w:t>
      </w:r>
      <w:r w:rsidRPr="00896D03">
        <w:rPr>
          <w:rFonts w:eastAsia="Book Antiqua"/>
          <w:color w:val="231F20"/>
          <w:sz w:val="24"/>
          <w:szCs w:val="24"/>
        </w:rPr>
        <w:t>practice.</w:t>
      </w:r>
    </w:p>
    <w:p w:rsidR="000D1A50" w:rsidRPr="00896D03" w:rsidRDefault="000D1A50" w:rsidP="000D1A50">
      <w:pPr>
        <w:spacing w:before="7" w:line="240" w:lineRule="exact"/>
        <w:jc w:val="both"/>
        <w:rPr>
          <w:sz w:val="24"/>
          <w:szCs w:val="24"/>
        </w:rPr>
      </w:pPr>
    </w:p>
    <w:p w:rsidR="00164CBE" w:rsidRDefault="00164CBE" w:rsidP="000D1A50">
      <w:pPr>
        <w:tabs>
          <w:tab w:val="left" w:pos="2440"/>
        </w:tabs>
        <w:ind w:left="720" w:right="-20"/>
        <w:jc w:val="both"/>
        <w:rPr>
          <w:rFonts w:eastAsia="Book Antiqua"/>
          <w:color w:val="231F20"/>
          <w:spacing w:val="3"/>
          <w:sz w:val="24"/>
          <w:szCs w:val="24"/>
        </w:rPr>
      </w:pPr>
    </w:p>
    <w:p w:rsidR="00164CBE" w:rsidRDefault="00164CBE" w:rsidP="000D1A50">
      <w:pPr>
        <w:tabs>
          <w:tab w:val="left" w:pos="2440"/>
        </w:tabs>
        <w:ind w:left="720" w:right="-20"/>
        <w:jc w:val="both"/>
        <w:rPr>
          <w:rFonts w:eastAsia="Book Antiqua"/>
          <w:color w:val="231F20"/>
          <w:spacing w:val="3"/>
          <w:sz w:val="24"/>
          <w:szCs w:val="24"/>
        </w:rPr>
      </w:pPr>
    </w:p>
    <w:p w:rsidR="000D1A50" w:rsidRPr="004616F3" w:rsidRDefault="000D1A50" w:rsidP="000D1A50">
      <w:pPr>
        <w:tabs>
          <w:tab w:val="left" w:pos="2440"/>
        </w:tabs>
        <w:ind w:left="720" w:right="-20"/>
        <w:jc w:val="both"/>
        <w:rPr>
          <w:rFonts w:eastAsia="Book Antiqua"/>
          <w:sz w:val="24"/>
          <w:szCs w:val="24"/>
        </w:rPr>
      </w:pPr>
      <w:r w:rsidRPr="00896D03">
        <w:rPr>
          <w:rFonts w:eastAsia="Book Antiqua"/>
          <w:color w:val="231F20"/>
          <w:spacing w:val="3"/>
          <w:sz w:val="24"/>
          <w:szCs w:val="24"/>
        </w:rPr>
        <w:t>2</w:t>
      </w:r>
      <w:r w:rsidRPr="00896D03">
        <w:rPr>
          <w:rFonts w:eastAsia="Book Antiqua"/>
          <w:color w:val="231F20"/>
          <w:sz w:val="24"/>
          <w:szCs w:val="24"/>
        </w:rPr>
        <w:t xml:space="preserve">. </w:t>
      </w:r>
      <w:r w:rsidRPr="000C74DA">
        <w:rPr>
          <w:rFonts w:eastAsia="Book Antiqua"/>
          <w:b/>
          <w:bCs/>
          <w:color w:val="231F20"/>
          <w:sz w:val="24"/>
          <w:szCs w:val="24"/>
        </w:rPr>
        <w:t xml:space="preserve">Objectives </w:t>
      </w:r>
      <w:r w:rsidRPr="000C74DA">
        <w:rPr>
          <w:rFonts w:eastAsia="Book Antiqua"/>
          <w:b/>
          <w:bCs/>
          <w:color w:val="231F20"/>
          <w:spacing w:val="6"/>
          <w:sz w:val="24"/>
          <w:szCs w:val="24"/>
        </w:rPr>
        <w:t>of</w:t>
      </w:r>
      <w:r w:rsidRPr="000C74DA">
        <w:rPr>
          <w:rFonts w:eastAsia="Book Antiqua"/>
          <w:b/>
          <w:bCs/>
          <w:color w:val="231F20"/>
          <w:spacing w:val="14"/>
          <w:sz w:val="24"/>
          <w:szCs w:val="24"/>
        </w:rPr>
        <w:t xml:space="preserve"> </w:t>
      </w:r>
      <w:r w:rsidRPr="000C74DA">
        <w:rPr>
          <w:rFonts w:eastAsia="Book Antiqua"/>
          <w:b/>
          <w:bCs/>
          <w:color w:val="231F20"/>
          <w:sz w:val="24"/>
          <w:szCs w:val="24"/>
        </w:rPr>
        <w:t>the</w:t>
      </w:r>
      <w:r w:rsidRPr="000C74DA">
        <w:rPr>
          <w:rFonts w:eastAsia="Book Antiqua"/>
          <w:b/>
          <w:bCs/>
          <w:color w:val="231F20"/>
          <w:spacing w:val="13"/>
          <w:sz w:val="24"/>
          <w:szCs w:val="24"/>
        </w:rPr>
        <w:t xml:space="preserve"> </w:t>
      </w:r>
      <w:r w:rsidRPr="000C74DA">
        <w:rPr>
          <w:rFonts w:eastAsia="Book Antiqua"/>
          <w:b/>
          <w:bCs/>
          <w:color w:val="231F20"/>
          <w:w w:val="102"/>
          <w:sz w:val="24"/>
          <w:szCs w:val="24"/>
        </w:rPr>
        <w:t>Practice</w:t>
      </w:r>
    </w:p>
    <w:p w:rsidR="000D1A50" w:rsidRPr="00300A23" w:rsidRDefault="000D1A50" w:rsidP="000D1A50">
      <w:pPr>
        <w:spacing w:line="302" w:lineRule="auto"/>
        <w:ind w:left="1291" w:right="51"/>
        <w:jc w:val="both"/>
        <w:rPr>
          <w:rFonts w:eastAsia="Book Antiqua"/>
          <w:sz w:val="24"/>
          <w:szCs w:val="24"/>
        </w:rPr>
      </w:pPr>
      <w:r w:rsidRPr="00300A23">
        <w:rPr>
          <w:rFonts w:eastAsia="Book Antiqua"/>
          <w:color w:val="231F20"/>
          <w:sz w:val="24"/>
          <w:szCs w:val="24"/>
        </w:rPr>
        <w:t>What</w:t>
      </w:r>
      <w:r w:rsidRPr="00300A23">
        <w:rPr>
          <w:rFonts w:eastAsia="Book Antiqua"/>
          <w:color w:val="231F20"/>
          <w:spacing w:val="4"/>
          <w:sz w:val="24"/>
          <w:szCs w:val="24"/>
        </w:rPr>
        <w:t xml:space="preserve"> </w:t>
      </w:r>
      <w:r w:rsidRPr="00300A23">
        <w:rPr>
          <w:rFonts w:eastAsia="Book Antiqua"/>
          <w:color w:val="231F20"/>
          <w:sz w:val="24"/>
          <w:szCs w:val="24"/>
        </w:rPr>
        <w:t>are</w:t>
      </w:r>
      <w:r w:rsidRPr="00300A23">
        <w:rPr>
          <w:rFonts w:eastAsia="Book Antiqua"/>
          <w:color w:val="231F20"/>
          <w:spacing w:val="4"/>
          <w:sz w:val="24"/>
          <w:szCs w:val="24"/>
        </w:rPr>
        <w:t xml:space="preserve"> </w:t>
      </w:r>
      <w:r w:rsidRPr="00300A23">
        <w:rPr>
          <w:rFonts w:eastAsia="Book Antiqua"/>
          <w:color w:val="231F20"/>
          <w:sz w:val="24"/>
          <w:szCs w:val="24"/>
        </w:rPr>
        <w:t>the</w:t>
      </w:r>
      <w:r w:rsidRPr="00300A23">
        <w:rPr>
          <w:rFonts w:eastAsia="Book Antiqua"/>
          <w:color w:val="231F20"/>
          <w:spacing w:val="4"/>
          <w:sz w:val="24"/>
          <w:szCs w:val="24"/>
        </w:rPr>
        <w:t xml:space="preserve"> </w:t>
      </w:r>
      <w:r w:rsidRPr="00300A23">
        <w:rPr>
          <w:rFonts w:eastAsia="Book Antiqua"/>
          <w:color w:val="231F20"/>
          <w:sz w:val="24"/>
          <w:szCs w:val="24"/>
        </w:rPr>
        <w:t>objectives</w:t>
      </w:r>
      <w:r w:rsidRPr="00300A23">
        <w:rPr>
          <w:rFonts w:eastAsia="Book Antiqua"/>
          <w:color w:val="231F20"/>
          <w:spacing w:val="-6"/>
          <w:sz w:val="24"/>
          <w:szCs w:val="24"/>
        </w:rPr>
        <w:t xml:space="preserve"> </w:t>
      </w:r>
      <w:r w:rsidRPr="00300A23">
        <w:rPr>
          <w:rFonts w:eastAsia="Book Antiqua"/>
          <w:color w:val="231F20"/>
          <w:sz w:val="24"/>
          <w:szCs w:val="24"/>
        </w:rPr>
        <w:t>/</w:t>
      </w:r>
      <w:r w:rsidRPr="00300A23">
        <w:rPr>
          <w:rFonts w:eastAsia="Book Antiqua"/>
          <w:color w:val="231F20"/>
          <w:spacing w:val="3"/>
          <w:sz w:val="24"/>
          <w:szCs w:val="24"/>
        </w:rPr>
        <w:t xml:space="preserve"> </w:t>
      </w:r>
      <w:r w:rsidRPr="00300A23">
        <w:rPr>
          <w:rFonts w:eastAsia="Book Antiqua"/>
          <w:color w:val="231F20"/>
          <w:sz w:val="24"/>
          <w:szCs w:val="24"/>
        </w:rPr>
        <w:t>intended</w:t>
      </w:r>
      <w:r w:rsidRPr="00300A23">
        <w:rPr>
          <w:rFonts w:eastAsia="Book Antiqua"/>
          <w:color w:val="231F20"/>
          <w:spacing w:val="-5"/>
          <w:sz w:val="24"/>
          <w:szCs w:val="24"/>
        </w:rPr>
        <w:t xml:space="preserve"> </w:t>
      </w:r>
      <w:r w:rsidRPr="00300A23">
        <w:rPr>
          <w:rFonts w:eastAsia="Book Antiqua"/>
          <w:color w:val="231F20"/>
          <w:sz w:val="24"/>
          <w:szCs w:val="24"/>
        </w:rPr>
        <w:t>outcomes</w:t>
      </w:r>
      <w:r w:rsidRPr="00300A23">
        <w:rPr>
          <w:rFonts w:eastAsia="Book Antiqua"/>
          <w:color w:val="231F20"/>
          <w:spacing w:val="-6"/>
          <w:sz w:val="24"/>
          <w:szCs w:val="24"/>
        </w:rPr>
        <w:t xml:space="preserve"> </w:t>
      </w:r>
      <w:r w:rsidRPr="00300A23">
        <w:rPr>
          <w:rFonts w:eastAsia="Book Antiqua"/>
          <w:color w:val="231F20"/>
          <w:sz w:val="24"/>
          <w:szCs w:val="24"/>
        </w:rPr>
        <w:t>of</w:t>
      </w:r>
      <w:r w:rsidRPr="00300A23">
        <w:rPr>
          <w:rFonts w:eastAsia="Book Antiqua"/>
          <w:color w:val="231F20"/>
          <w:spacing w:val="2"/>
          <w:sz w:val="24"/>
          <w:szCs w:val="24"/>
        </w:rPr>
        <w:t xml:space="preserve"> </w:t>
      </w:r>
      <w:r w:rsidRPr="00300A23">
        <w:rPr>
          <w:rFonts w:eastAsia="Book Antiqua"/>
          <w:color w:val="231F20"/>
          <w:sz w:val="24"/>
          <w:szCs w:val="24"/>
        </w:rPr>
        <w:t>this</w:t>
      </w:r>
      <w:r w:rsidRPr="00300A23">
        <w:rPr>
          <w:rFonts w:eastAsia="Book Antiqua"/>
          <w:color w:val="231F20"/>
          <w:spacing w:val="4"/>
          <w:sz w:val="24"/>
          <w:szCs w:val="24"/>
        </w:rPr>
        <w:t xml:space="preserve"> </w:t>
      </w:r>
      <w:r w:rsidRPr="00300A23">
        <w:rPr>
          <w:rFonts w:eastAsia="Book Antiqua"/>
          <w:color w:val="231F20"/>
          <w:sz w:val="24"/>
          <w:szCs w:val="24"/>
        </w:rPr>
        <w:t>“best</w:t>
      </w:r>
      <w:r w:rsidRPr="00300A23">
        <w:rPr>
          <w:rFonts w:eastAsia="Book Antiqua"/>
          <w:color w:val="231F20"/>
          <w:spacing w:val="4"/>
          <w:sz w:val="24"/>
          <w:szCs w:val="24"/>
        </w:rPr>
        <w:t xml:space="preserve"> </w:t>
      </w:r>
      <w:r w:rsidRPr="00300A23">
        <w:rPr>
          <w:rFonts w:eastAsia="Book Antiqua"/>
          <w:color w:val="231F20"/>
          <w:sz w:val="24"/>
          <w:szCs w:val="24"/>
        </w:rPr>
        <w:t xml:space="preserve">practice” </w:t>
      </w:r>
      <w:r w:rsidRPr="00300A23">
        <w:rPr>
          <w:rFonts w:eastAsia="Book Antiqua"/>
          <w:color w:val="231F20"/>
          <w:spacing w:val="-1"/>
          <w:sz w:val="24"/>
          <w:szCs w:val="24"/>
        </w:rPr>
        <w:t>an</w:t>
      </w:r>
      <w:r w:rsidRPr="00300A23">
        <w:rPr>
          <w:rFonts w:eastAsia="Book Antiqua"/>
          <w:color w:val="231F20"/>
          <w:sz w:val="24"/>
          <w:szCs w:val="24"/>
        </w:rPr>
        <w:t>d</w:t>
      </w:r>
      <w:r w:rsidRPr="00300A23">
        <w:rPr>
          <w:rFonts w:eastAsia="Book Antiqua"/>
          <w:color w:val="231F20"/>
          <w:spacing w:val="-20"/>
          <w:sz w:val="24"/>
          <w:szCs w:val="24"/>
        </w:rPr>
        <w:t xml:space="preserve"> </w:t>
      </w:r>
      <w:r w:rsidRPr="00300A23">
        <w:rPr>
          <w:rFonts w:eastAsia="Book Antiqua"/>
          <w:color w:val="231F20"/>
          <w:spacing w:val="-1"/>
          <w:sz w:val="24"/>
          <w:szCs w:val="24"/>
        </w:rPr>
        <w:t>wha</w:t>
      </w:r>
      <w:r w:rsidRPr="00300A23">
        <w:rPr>
          <w:rFonts w:eastAsia="Book Antiqua"/>
          <w:color w:val="231F20"/>
          <w:sz w:val="24"/>
          <w:szCs w:val="24"/>
        </w:rPr>
        <w:t>t</w:t>
      </w:r>
      <w:r w:rsidRPr="00300A23">
        <w:rPr>
          <w:rFonts w:eastAsia="Book Antiqua"/>
          <w:color w:val="231F20"/>
          <w:spacing w:val="-16"/>
          <w:sz w:val="24"/>
          <w:szCs w:val="24"/>
        </w:rPr>
        <w:t xml:space="preserve"> </w:t>
      </w:r>
      <w:r w:rsidRPr="00300A23">
        <w:rPr>
          <w:rFonts w:eastAsia="Book Antiqua"/>
          <w:color w:val="231F20"/>
          <w:spacing w:val="-1"/>
          <w:sz w:val="24"/>
          <w:szCs w:val="24"/>
        </w:rPr>
        <w:t>ar</w:t>
      </w:r>
      <w:r w:rsidRPr="00300A23">
        <w:rPr>
          <w:rFonts w:eastAsia="Book Antiqua"/>
          <w:color w:val="231F20"/>
          <w:sz w:val="24"/>
          <w:szCs w:val="24"/>
        </w:rPr>
        <w:t>e</w:t>
      </w:r>
      <w:r w:rsidRPr="00300A23">
        <w:rPr>
          <w:rFonts w:eastAsia="Book Antiqua"/>
          <w:color w:val="231F20"/>
          <w:spacing w:val="-16"/>
          <w:sz w:val="24"/>
          <w:szCs w:val="24"/>
        </w:rPr>
        <w:t xml:space="preserve"> </w:t>
      </w:r>
      <w:r w:rsidRPr="00300A23">
        <w:rPr>
          <w:rFonts w:eastAsia="Book Antiqua"/>
          <w:color w:val="231F20"/>
          <w:spacing w:val="-1"/>
          <w:sz w:val="24"/>
          <w:szCs w:val="24"/>
        </w:rPr>
        <w:t>th</w:t>
      </w:r>
      <w:r w:rsidRPr="00300A23">
        <w:rPr>
          <w:rFonts w:eastAsia="Book Antiqua"/>
          <w:color w:val="231F20"/>
          <w:sz w:val="24"/>
          <w:szCs w:val="24"/>
        </w:rPr>
        <w:t>e</w:t>
      </w:r>
      <w:r w:rsidRPr="00300A23">
        <w:rPr>
          <w:rFonts w:eastAsia="Book Antiqua"/>
          <w:color w:val="231F20"/>
          <w:spacing w:val="-16"/>
          <w:sz w:val="24"/>
          <w:szCs w:val="24"/>
        </w:rPr>
        <w:t xml:space="preserve"> </w:t>
      </w:r>
      <w:r w:rsidRPr="00300A23">
        <w:rPr>
          <w:rFonts w:eastAsia="Book Antiqua"/>
          <w:color w:val="231F20"/>
          <w:spacing w:val="-1"/>
          <w:sz w:val="24"/>
          <w:szCs w:val="24"/>
        </w:rPr>
        <w:t>underlyin</w:t>
      </w:r>
      <w:r w:rsidRPr="00300A23">
        <w:rPr>
          <w:rFonts w:eastAsia="Book Antiqua"/>
          <w:color w:val="231F20"/>
          <w:sz w:val="24"/>
          <w:szCs w:val="24"/>
        </w:rPr>
        <w:t>g</w:t>
      </w:r>
      <w:r w:rsidRPr="00300A23">
        <w:rPr>
          <w:rFonts w:eastAsia="Book Antiqua"/>
          <w:color w:val="231F20"/>
          <w:spacing w:val="-16"/>
          <w:sz w:val="24"/>
          <w:szCs w:val="24"/>
        </w:rPr>
        <w:t xml:space="preserve"> </w:t>
      </w:r>
      <w:r w:rsidRPr="00300A23">
        <w:rPr>
          <w:rStyle w:val="NoSpacingChar"/>
          <w:rFonts w:ascii="Times New Roman" w:hAnsi="Times New Roman" w:cs="Times New Roman"/>
          <w:sz w:val="24"/>
          <w:szCs w:val="24"/>
        </w:rPr>
        <w:t>principles or concepts</w:t>
      </w:r>
      <w:r w:rsidRPr="00300A23">
        <w:rPr>
          <w:rFonts w:eastAsia="Book Antiqua"/>
          <w:color w:val="231F20"/>
          <w:spacing w:val="-15"/>
          <w:w w:val="99"/>
          <w:sz w:val="28"/>
          <w:szCs w:val="28"/>
        </w:rPr>
        <w:t xml:space="preserve"> </w:t>
      </w:r>
      <w:r w:rsidRPr="00300A23">
        <w:rPr>
          <w:rFonts w:eastAsia="Book Antiqua"/>
          <w:color w:val="231F20"/>
          <w:spacing w:val="-1"/>
          <w:sz w:val="24"/>
          <w:szCs w:val="24"/>
        </w:rPr>
        <w:t>o</w:t>
      </w:r>
      <w:r w:rsidRPr="00300A23">
        <w:rPr>
          <w:rFonts w:eastAsia="Book Antiqua"/>
          <w:color w:val="231F20"/>
          <w:sz w:val="24"/>
          <w:szCs w:val="24"/>
        </w:rPr>
        <w:t>f</w:t>
      </w:r>
      <w:r w:rsidRPr="00300A23">
        <w:rPr>
          <w:rFonts w:eastAsia="Book Antiqua"/>
          <w:color w:val="231F20"/>
          <w:spacing w:val="-18"/>
          <w:sz w:val="24"/>
          <w:szCs w:val="24"/>
        </w:rPr>
        <w:t xml:space="preserve"> </w:t>
      </w:r>
      <w:r w:rsidRPr="00300A23">
        <w:rPr>
          <w:rStyle w:val="NoSpacingChar"/>
          <w:rFonts w:ascii="Times New Roman" w:hAnsi="Times New Roman" w:cs="Times New Roman"/>
          <w:sz w:val="24"/>
          <w:szCs w:val="24"/>
        </w:rPr>
        <w:t>this practice</w:t>
      </w:r>
      <w:r w:rsidRPr="00300A23">
        <w:rPr>
          <w:rFonts w:eastAsia="Book Antiqua"/>
          <w:color w:val="231F20"/>
          <w:spacing w:val="-15"/>
          <w:w w:val="99"/>
          <w:sz w:val="28"/>
          <w:szCs w:val="28"/>
        </w:rPr>
        <w:t xml:space="preserve"> </w:t>
      </w:r>
      <w:r w:rsidRPr="00300A23">
        <w:rPr>
          <w:rFonts w:eastAsia="Book Antiqua"/>
          <w:color w:val="231F20"/>
          <w:spacing w:val="-1"/>
          <w:sz w:val="24"/>
          <w:szCs w:val="24"/>
        </w:rPr>
        <w:t xml:space="preserve">(in </w:t>
      </w:r>
      <w:r w:rsidRPr="00300A23">
        <w:rPr>
          <w:rFonts w:eastAsia="Book Antiqua"/>
          <w:color w:val="231F20"/>
          <w:sz w:val="24"/>
          <w:szCs w:val="24"/>
        </w:rPr>
        <w:t>about</w:t>
      </w:r>
      <w:r w:rsidRPr="00300A23">
        <w:rPr>
          <w:rFonts w:eastAsia="Book Antiqua"/>
          <w:color w:val="231F20"/>
          <w:spacing w:val="-6"/>
          <w:sz w:val="24"/>
          <w:szCs w:val="24"/>
        </w:rPr>
        <w:t xml:space="preserve"> </w:t>
      </w:r>
      <w:r w:rsidRPr="00300A23">
        <w:rPr>
          <w:rFonts w:eastAsia="Book Antiqua"/>
          <w:color w:val="231F20"/>
          <w:sz w:val="24"/>
          <w:szCs w:val="24"/>
        </w:rPr>
        <w:t>100</w:t>
      </w:r>
      <w:r w:rsidRPr="00300A23">
        <w:rPr>
          <w:rFonts w:eastAsia="Book Antiqua"/>
          <w:color w:val="231F20"/>
          <w:spacing w:val="-6"/>
          <w:sz w:val="24"/>
          <w:szCs w:val="24"/>
        </w:rPr>
        <w:t xml:space="preserve"> </w:t>
      </w:r>
      <w:r w:rsidRPr="00300A23">
        <w:rPr>
          <w:rFonts w:eastAsia="Book Antiqua"/>
          <w:color w:val="231F20"/>
          <w:sz w:val="24"/>
          <w:szCs w:val="24"/>
        </w:rPr>
        <w:t>words)?</w:t>
      </w:r>
    </w:p>
    <w:p w:rsidR="000D1A50" w:rsidRPr="00896D03" w:rsidRDefault="000D1A50" w:rsidP="000D1A50">
      <w:pPr>
        <w:spacing w:before="3" w:line="170" w:lineRule="exact"/>
        <w:jc w:val="both"/>
        <w:rPr>
          <w:sz w:val="24"/>
          <w:szCs w:val="24"/>
        </w:rPr>
      </w:pPr>
    </w:p>
    <w:p w:rsidR="000D1A50" w:rsidRPr="004616F3" w:rsidRDefault="000D1A50" w:rsidP="000D1A50">
      <w:pPr>
        <w:tabs>
          <w:tab w:val="left" w:pos="2440"/>
        </w:tabs>
        <w:ind w:left="720" w:right="-20"/>
        <w:jc w:val="both"/>
        <w:rPr>
          <w:rFonts w:eastAsia="Book Antiqua"/>
          <w:sz w:val="24"/>
          <w:szCs w:val="24"/>
        </w:rPr>
      </w:pPr>
      <w:r w:rsidRPr="00896D03">
        <w:rPr>
          <w:rFonts w:eastAsia="Book Antiqua"/>
          <w:color w:val="231F20"/>
          <w:spacing w:val="3"/>
          <w:sz w:val="24"/>
          <w:szCs w:val="24"/>
        </w:rPr>
        <w:t>3</w:t>
      </w:r>
      <w:r w:rsidRPr="00896D03">
        <w:rPr>
          <w:rFonts w:eastAsia="Book Antiqua"/>
          <w:color w:val="231F20"/>
          <w:sz w:val="24"/>
          <w:szCs w:val="24"/>
        </w:rPr>
        <w:t xml:space="preserve">. </w:t>
      </w:r>
      <w:r w:rsidRPr="000C74DA">
        <w:rPr>
          <w:rFonts w:eastAsia="Book Antiqua"/>
          <w:b/>
          <w:bCs/>
          <w:color w:val="231F20"/>
          <w:sz w:val="24"/>
          <w:szCs w:val="24"/>
        </w:rPr>
        <w:t>The</w:t>
      </w:r>
      <w:r w:rsidRPr="000C74DA">
        <w:rPr>
          <w:rFonts w:eastAsia="Book Antiqua"/>
          <w:b/>
          <w:bCs/>
          <w:color w:val="231F20"/>
          <w:spacing w:val="13"/>
          <w:sz w:val="24"/>
          <w:szCs w:val="24"/>
        </w:rPr>
        <w:t xml:space="preserve"> </w:t>
      </w:r>
      <w:r w:rsidRPr="000C74DA">
        <w:rPr>
          <w:rFonts w:eastAsia="Book Antiqua"/>
          <w:b/>
          <w:bCs/>
          <w:color w:val="231F20"/>
          <w:w w:val="102"/>
          <w:sz w:val="24"/>
          <w:szCs w:val="24"/>
        </w:rPr>
        <w:t>Context</w:t>
      </w:r>
    </w:p>
    <w:p w:rsidR="000D1A50" w:rsidRPr="00300A23" w:rsidRDefault="000D1A50" w:rsidP="000D1A50">
      <w:pPr>
        <w:spacing w:line="302" w:lineRule="auto"/>
        <w:ind w:left="1291" w:right="51"/>
        <w:jc w:val="both"/>
        <w:rPr>
          <w:rFonts w:eastAsia="Book Antiqua"/>
          <w:sz w:val="24"/>
          <w:szCs w:val="24"/>
        </w:rPr>
      </w:pPr>
      <w:r w:rsidRPr="00300A23">
        <w:rPr>
          <w:rFonts w:eastAsia="Book Antiqua"/>
          <w:color w:val="231F20"/>
          <w:sz w:val="24"/>
          <w:szCs w:val="24"/>
        </w:rPr>
        <w:t>What</w:t>
      </w:r>
      <w:r w:rsidRPr="00300A23">
        <w:rPr>
          <w:rFonts w:eastAsia="Book Antiqua"/>
          <w:color w:val="231F20"/>
          <w:spacing w:val="-9"/>
          <w:sz w:val="24"/>
          <w:szCs w:val="24"/>
        </w:rPr>
        <w:t xml:space="preserve"> </w:t>
      </w:r>
      <w:r w:rsidRPr="00300A23">
        <w:rPr>
          <w:rFonts w:eastAsia="Book Antiqua"/>
          <w:color w:val="231F20"/>
          <w:sz w:val="24"/>
          <w:szCs w:val="24"/>
        </w:rPr>
        <w:t>were</w:t>
      </w:r>
      <w:r w:rsidRPr="00300A23">
        <w:rPr>
          <w:rFonts w:eastAsia="Book Antiqua"/>
          <w:color w:val="231F20"/>
          <w:spacing w:val="-9"/>
          <w:sz w:val="24"/>
          <w:szCs w:val="24"/>
        </w:rPr>
        <w:t xml:space="preserve"> </w:t>
      </w:r>
      <w:r w:rsidRPr="00300A23">
        <w:rPr>
          <w:rFonts w:eastAsia="Book Antiqua"/>
          <w:color w:val="231F20"/>
          <w:sz w:val="24"/>
          <w:szCs w:val="24"/>
        </w:rPr>
        <w:t>the</w:t>
      </w:r>
      <w:r w:rsidRPr="00300A23">
        <w:rPr>
          <w:rFonts w:eastAsia="Book Antiqua"/>
          <w:color w:val="231F20"/>
          <w:spacing w:val="-9"/>
          <w:sz w:val="24"/>
          <w:szCs w:val="24"/>
        </w:rPr>
        <w:t xml:space="preserve"> </w:t>
      </w:r>
      <w:r w:rsidRPr="00300A23">
        <w:rPr>
          <w:rFonts w:eastAsia="Book Antiqua"/>
          <w:color w:val="231F20"/>
          <w:sz w:val="24"/>
          <w:szCs w:val="24"/>
        </w:rPr>
        <w:t>contextual</w:t>
      </w:r>
      <w:r w:rsidRPr="00300A23">
        <w:rPr>
          <w:rFonts w:eastAsia="Book Antiqua"/>
          <w:color w:val="231F20"/>
          <w:spacing w:val="-9"/>
          <w:sz w:val="24"/>
          <w:szCs w:val="24"/>
        </w:rPr>
        <w:t xml:space="preserve"> </w:t>
      </w:r>
      <w:r w:rsidRPr="00300A23">
        <w:rPr>
          <w:rFonts w:eastAsia="Book Antiqua"/>
          <w:color w:val="231F20"/>
          <w:sz w:val="24"/>
          <w:szCs w:val="24"/>
        </w:rPr>
        <w:t>features</w:t>
      </w:r>
      <w:r w:rsidRPr="00300A23">
        <w:rPr>
          <w:rFonts w:eastAsia="Book Antiqua"/>
          <w:color w:val="231F20"/>
          <w:spacing w:val="-9"/>
          <w:sz w:val="24"/>
          <w:szCs w:val="24"/>
        </w:rPr>
        <w:t xml:space="preserve"> </w:t>
      </w:r>
      <w:r w:rsidRPr="00300A23">
        <w:rPr>
          <w:rFonts w:eastAsia="Book Antiqua"/>
          <w:color w:val="231F20"/>
          <w:sz w:val="24"/>
          <w:szCs w:val="24"/>
        </w:rPr>
        <w:t>or</w:t>
      </w:r>
      <w:r w:rsidRPr="00300A23">
        <w:rPr>
          <w:rFonts w:eastAsia="Book Antiqua"/>
          <w:color w:val="231F20"/>
          <w:spacing w:val="-11"/>
          <w:sz w:val="24"/>
          <w:szCs w:val="24"/>
        </w:rPr>
        <w:t xml:space="preserve"> </w:t>
      </w:r>
      <w:r w:rsidRPr="00300A23">
        <w:rPr>
          <w:rFonts w:eastAsia="Book Antiqua"/>
          <w:color w:val="231F20"/>
          <w:sz w:val="24"/>
          <w:szCs w:val="24"/>
        </w:rPr>
        <w:t>challenging</w:t>
      </w:r>
      <w:r w:rsidRPr="00300A23">
        <w:rPr>
          <w:rFonts w:eastAsia="Book Antiqua"/>
          <w:color w:val="231F20"/>
          <w:spacing w:val="-9"/>
          <w:sz w:val="24"/>
          <w:szCs w:val="24"/>
        </w:rPr>
        <w:t xml:space="preserve"> </w:t>
      </w:r>
      <w:r w:rsidRPr="00300A23">
        <w:rPr>
          <w:rFonts w:eastAsia="Book Antiqua"/>
          <w:color w:val="231F20"/>
          <w:sz w:val="24"/>
          <w:szCs w:val="24"/>
        </w:rPr>
        <w:t>issues</w:t>
      </w:r>
      <w:r w:rsidRPr="00300A23">
        <w:rPr>
          <w:rFonts w:eastAsia="Book Antiqua"/>
          <w:color w:val="231F20"/>
          <w:spacing w:val="-15"/>
          <w:sz w:val="24"/>
          <w:szCs w:val="24"/>
        </w:rPr>
        <w:t xml:space="preserve"> </w:t>
      </w:r>
      <w:r w:rsidRPr="00300A23">
        <w:rPr>
          <w:rFonts w:eastAsia="Book Antiqua"/>
          <w:color w:val="231F20"/>
          <w:sz w:val="24"/>
          <w:szCs w:val="24"/>
        </w:rPr>
        <w:t>that</w:t>
      </w:r>
      <w:r w:rsidRPr="00300A23">
        <w:rPr>
          <w:rFonts w:eastAsia="Book Antiqua"/>
          <w:color w:val="231F20"/>
          <w:spacing w:val="-9"/>
          <w:sz w:val="24"/>
          <w:szCs w:val="24"/>
        </w:rPr>
        <w:t xml:space="preserve"> </w:t>
      </w:r>
      <w:r w:rsidRPr="00300A23">
        <w:rPr>
          <w:rFonts w:eastAsia="Book Antiqua"/>
          <w:color w:val="231F20"/>
          <w:sz w:val="24"/>
          <w:szCs w:val="24"/>
        </w:rPr>
        <w:t xml:space="preserve">needed </w:t>
      </w:r>
      <w:r w:rsidRPr="00300A23">
        <w:rPr>
          <w:rFonts w:eastAsia="Book Antiqua"/>
          <w:color w:val="231F20"/>
          <w:spacing w:val="-2"/>
          <w:sz w:val="24"/>
          <w:szCs w:val="24"/>
        </w:rPr>
        <w:t>t</w:t>
      </w:r>
      <w:r w:rsidRPr="00300A23">
        <w:rPr>
          <w:rFonts w:eastAsia="Book Antiqua"/>
          <w:color w:val="231F20"/>
          <w:sz w:val="24"/>
          <w:szCs w:val="24"/>
        </w:rPr>
        <w:t>o</w:t>
      </w:r>
      <w:r w:rsidRPr="00300A23">
        <w:rPr>
          <w:rFonts w:eastAsia="Book Antiqua"/>
          <w:color w:val="231F20"/>
          <w:spacing w:val="-18"/>
          <w:sz w:val="24"/>
          <w:szCs w:val="24"/>
        </w:rPr>
        <w:t xml:space="preserve"> </w:t>
      </w:r>
      <w:r w:rsidRPr="00300A23">
        <w:rPr>
          <w:rFonts w:eastAsia="Book Antiqua"/>
          <w:color w:val="231F20"/>
          <w:spacing w:val="-2"/>
          <w:sz w:val="24"/>
          <w:szCs w:val="24"/>
        </w:rPr>
        <w:t>b</w:t>
      </w:r>
      <w:r w:rsidRPr="00300A23">
        <w:rPr>
          <w:rFonts w:eastAsia="Book Antiqua"/>
          <w:color w:val="231F20"/>
          <w:sz w:val="24"/>
          <w:szCs w:val="24"/>
        </w:rPr>
        <w:t>e</w:t>
      </w:r>
      <w:r w:rsidRPr="00300A23">
        <w:rPr>
          <w:rFonts w:eastAsia="Book Antiqua"/>
          <w:color w:val="231F20"/>
          <w:spacing w:val="-18"/>
          <w:sz w:val="24"/>
          <w:szCs w:val="24"/>
        </w:rPr>
        <w:t xml:space="preserve"> </w:t>
      </w:r>
      <w:r w:rsidRPr="00300A23">
        <w:rPr>
          <w:rStyle w:val="NoSpacingChar"/>
          <w:rFonts w:ascii="Times New Roman" w:hAnsi="Times New Roman" w:cs="Times New Roman"/>
          <w:sz w:val="24"/>
          <w:szCs w:val="24"/>
        </w:rPr>
        <w:t xml:space="preserve">addressed </w:t>
      </w:r>
      <w:r w:rsidRPr="00300A23">
        <w:rPr>
          <w:rFonts w:eastAsia="Book Antiqua"/>
          <w:color w:val="231F20"/>
          <w:spacing w:val="-2"/>
          <w:sz w:val="24"/>
          <w:szCs w:val="24"/>
        </w:rPr>
        <w:t>i</w:t>
      </w:r>
      <w:r w:rsidRPr="00300A23">
        <w:rPr>
          <w:rFonts w:eastAsia="Book Antiqua"/>
          <w:color w:val="231F20"/>
          <w:sz w:val="24"/>
          <w:szCs w:val="24"/>
        </w:rPr>
        <w:t>n</w:t>
      </w:r>
      <w:r w:rsidRPr="00300A23">
        <w:rPr>
          <w:rFonts w:eastAsia="Book Antiqua"/>
          <w:color w:val="231F20"/>
          <w:spacing w:val="-18"/>
          <w:sz w:val="24"/>
          <w:szCs w:val="24"/>
        </w:rPr>
        <w:t xml:space="preserve"> </w:t>
      </w:r>
      <w:r w:rsidRPr="00300A23">
        <w:rPr>
          <w:rFonts w:eastAsia="Book Antiqua"/>
          <w:color w:val="231F20"/>
          <w:spacing w:val="-2"/>
          <w:sz w:val="24"/>
          <w:szCs w:val="24"/>
        </w:rPr>
        <w:t>designin</w:t>
      </w:r>
      <w:r w:rsidRPr="00300A23">
        <w:rPr>
          <w:rFonts w:eastAsia="Book Antiqua"/>
          <w:color w:val="231F20"/>
          <w:sz w:val="24"/>
          <w:szCs w:val="24"/>
        </w:rPr>
        <w:t>g</w:t>
      </w:r>
      <w:r w:rsidRPr="00300A23">
        <w:rPr>
          <w:rFonts w:eastAsia="Book Antiqua"/>
          <w:color w:val="231F20"/>
          <w:spacing w:val="-18"/>
          <w:sz w:val="24"/>
          <w:szCs w:val="24"/>
        </w:rPr>
        <w:t xml:space="preserve"> </w:t>
      </w:r>
      <w:r w:rsidRPr="00300A23">
        <w:rPr>
          <w:rFonts w:eastAsia="Book Antiqua"/>
          <w:color w:val="231F20"/>
          <w:spacing w:val="-2"/>
          <w:sz w:val="24"/>
          <w:szCs w:val="24"/>
        </w:rPr>
        <w:t>an</w:t>
      </w:r>
      <w:r w:rsidRPr="00300A23">
        <w:rPr>
          <w:rFonts w:eastAsia="Book Antiqua"/>
          <w:color w:val="231F20"/>
          <w:sz w:val="24"/>
          <w:szCs w:val="24"/>
        </w:rPr>
        <w:t>d</w:t>
      </w:r>
      <w:r w:rsidRPr="00300A23">
        <w:rPr>
          <w:rFonts w:eastAsia="Book Antiqua"/>
          <w:color w:val="231F20"/>
          <w:spacing w:val="-22"/>
          <w:sz w:val="24"/>
          <w:szCs w:val="24"/>
        </w:rPr>
        <w:t xml:space="preserve"> </w:t>
      </w:r>
      <w:r w:rsidRPr="00300A23">
        <w:rPr>
          <w:rFonts w:eastAsia="Book Antiqua"/>
          <w:color w:val="231F20"/>
          <w:spacing w:val="-2"/>
          <w:sz w:val="24"/>
          <w:szCs w:val="24"/>
        </w:rPr>
        <w:t>implementin</w:t>
      </w:r>
      <w:r w:rsidRPr="00300A23">
        <w:rPr>
          <w:rFonts w:eastAsia="Book Antiqua"/>
          <w:color w:val="231F20"/>
          <w:sz w:val="24"/>
          <w:szCs w:val="24"/>
        </w:rPr>
        <w:t>g</w:t>
      </w:r>
      <w:r w:rsidRPr="00300A23">
        <w:rPr>
          <w:rFonts w:eastAsia="Book Antiqua"/>
          <w:color w:val="231F20"/>
          <w:spacing w:val="-18"/>
          <w:sz w:val="24"/>
          <w:szCs w:val="24"/>
        </w:rPr>
        <w:t xml:space="preserve"> </w:t>
      </w:r>
      <w:r w:rsidRPr="00300A23">
        <w:rPr>
          <w:rFonts w:eastAsia="Book Antiqua"/>
          <w:color w:val="231F20"/>
          <w:spacing w:val="-2"/>
          <w:sz w:val="24"/>
          <w:szCs w:val="24"/>
        </w:rPr>
        <w:t>thi</w:t>
      </w:r>
      <w:r w:rsidRPr="00300A23">
        <w:rPr>
          <w:rFonts w:eastAsia="Book Antiqua"/>
          <w:color w:val="231F20"/>
          <w:sz w:val="24"/>
          <w:szCs w:val="24"/>
        </w:rPr>
        <w:t>s</w:t>
      </w:r>
      <w:r w:rsidRPr="00300A23">
        <w:rPr>
          <w:rFonts w:eastAsia="Book Antiqua"/>
          <w:color w:val="231F20"/>
          <w:spacing w:val="-18"/>
          <w:sz w:val="24"/>
          <w:szCs w:val="24"/>
        </w:rPr>
        <w:t xml:space="preserve"> </w:t>
      </w:r>
      <w:r w:rsidRPr="00300A23">
        <w:rPr>
          <w:rStyle w:val="NoSpacingChar"/>
          <w:rFonts w:ascii="Times New Roman" w:hAnsi="Times New Roman" w:cs="Times New Roman"/>
          <w:sz w:val="24"/>
          <w:szCs w:val="24"/>
        </w:rPr>
        <w:t>practice</w:t>
      </w:r>
      <w:r w:rsidRPr="00300A23">
        <w:rPr>
          <w:rFonts w:eastAsia="Book Antiqua"/>
          <w:color w:val="231F20"/>
          <w:spacing w:val="-9"/>
          <w:w w:val="98"/>
          <w:sz w:val="24"/>
          <w:szCs w:val="24"/>
        </w:rPr>
        <w:t xml:space="preserve"> </w:t>
      </w:r>
      <w:r w:rsidRPr="00300A23">
        <w:rPr>
          <w:rFonts w:eastAsia="Book Antiqua"/>
          <w:color w:val="231F20"/>
          <w:spacing w:val="-2"/>
          <w:sz w:val="24"/>
          <w:szCs w:val="24"/>
        </w:rPr>
        <w:t>(i</w:t>
      </w:r>
      <w:r w:rsidRPr="00300A23">
        <w:rPr>
          <w:rFonts w:eastAsia="Book Antiqua"/>
          <w:color w:val="231F20"/>
          <w:sz w:val="24"/>
          <w:szCs w:val="24"/>
        </w:rPr>
        <w:t>n</w:t>
      </w:r>
      <w:r w:rsidRPr="00300A23">
        <w:rPr>
          <w:rFonts w:eastAsia="Book Antiqua"/>
          <w:color w:val="231F20"/>
          <w:spacing w:val="-18"/>
          <w:sz w:val="24"/>
          <w:szCs w:val="24"/>
        </w:rPr>
        <w:t xml:space="preserve"> </w:t>
      </w:r>
      <w:r w:rsidRPr="00300A23">
        <w:rPr>
          <w:rFonts w:eastAsia="Book Antiqua"/>
          <w:color w:val="231F20"/>
          <w:spacing w:val="-2"/>
          <w:sz w:val="24"/>
          <w:szCs w:val="24"/>
        </w:rPr>
        <w:t>about</w:t>
      </w:r>
      <w:r w:rsidRPr="00300A23">
        <w:rPr>
          <w:rFonts w:eastAsia="Book Antiqua"/>
          <w:sz w:val="24"/>
          <w:szCs w:val="24"/>
        </w:rPr>
        <w:t xml:space="preserve"> 150</w:t>
      </w:r>
      <w:r w:rsidRPr="00300A23">
        <w:rPr>
          <w:rFonts w:eastAsia="Book Antiqua"/>
          <w:color w:val="231F20"/>
          <w:sz w:val="24"/>
          <w:szCs w:val="24"/>
        </w:rPr>
        <w:t xml:space="preserve"> words)?</w:t>
      </w:r>
    </w:p>
    <w:p w:rsidR="000D1A50" w:rsidRPr="00896D03" w:rsidRDefault="000D1A50" w:rsidP="000D1A50">
      <w:pPr>
        <w:spacing w:line="200" w:lineRule="exact"/>
        <w:jc w:val="both"/>
        <w:rPr>
          <w:sz w:val="24"/>
          <w:szCs w:val="24"/>
        </w:rPr>
      </w:pPr>
    </w:p>
    <w:p w:rsidR="000D1A50" w:rsidRPr="004616F3" w:rsidRDefault="000D1A50" w:rsidP="000D1A50">
      <w:pPr>
        <w:tabs>
          <w:tab w:val="left" w:pos="2500"/>
        </w:tabs>
        <w:spacing w:before="15"/>
        <w:ind w:left="723" w:right="-20"/>
        <w:jc w:val="both"/>
        <w:rPr>
          <w:rFonts w:eastAsia="Book Antiqua"/>
          <w:sz w:val="24"/>
          <w:szCs w:val="24"/>
        </w:rPr>
      </w:pPr>
      <w:r w:rsidRPr="00896D03">
        <w:rPr>
          <w:rFonts w:eastAsia="Book Antiqua"/>
          <w:color w:val="231F20"/>
          <w:spacing w:val="3"/>
          <w:sz w:val="24"/>
          <w:szCs w:val="24"/>
        </w:rPr>
        <w:t>4</w:t>
      </w:r>
      <w:r w:rsidRPr="00896D03">
        <w:rPr>
          <w:rFonts w:eastAsia="Book Antiqua"/>
          <w:color w:val="231F20"/>
          <w:sz w:val="24"/>
          <w:szCs w:val="24"/>
        </w:rPr>
        <w:t xml:space="preserve">. </w:t>
      </w:r>
      <w:r w:rsidRPr="000C74DA">
        <w:rPr>
          <w:rFonts w:eastAsia="Book Antiqua"/>
          <w:b/>
          <w:bCs/>
          <w:color w:val="231F20"/>
          <w:sz w:val="24"/>
          <w:szCs w:val="24"/>
        </w:rPr>
        <w:t>The</w:t>
      </w:r>
      <w:r w:rsidRPr="000C74DA">
        <w:rPr>
          <w:rFonts w:eastAsia="Book Antiqua"/>
          <w:b/>
          <w:bCs/>
          <w:color w:val="231F20"/>
          <w:spacing w:val="26"/>
          <w:sz w:val="24"/>
          <w:szCs w:val="24"/>
        </w:rPr>
        <w:t xml:space="preserve"> </w:t>
      </w:r>
      <w:r w:rsidRPr="000C74DA">
        <w:rPr>
          <w:rFonts w:eastAsia="Book Antiqua"/>
          <w:b/>
          <w:bCs/>
          <w:color w:val="231F20"/>
          <w:w w:val="102"/>
          <w:sz w:val="24"/>
          <w:szCs w:val="24"/>
        </w:rPr>
        <w:t>Practice</w:t>
      </w:r>
    </w:p>
    <w:p w:rsidR="000D1A50" w:rsidRPr="00300A23" w:rsidRDefault="000D1A50" w:rsidP="000D1A50">
      <w:pPr>
        <w:spacing w:line="302" w:lineRule="auto"/>
        <w:ind w:left="1289" w:right="53"/>
        <w:jc w:val="both"/>
        <w:rPr>
          <w:rFonts w:eastAsia="Book Antiqua"/>
          <w:sz w:val="24"/>
          <w:szCs w:val="24"/>
        </w:rPr>
      </w:pPr>
      <w:r w:rsidRPr="00300A23">
        <w:rPr>
          <w:rStyle w:val="NoSpacingChar"/>
          <w:rFonts w:ascii="Times New Roman" w:hAnsi="Times New Roman" w:cs="Times New Roman"/>
          <w:sz w:val="24"/>
          <w:szCs w:val="24"/>
        </w:rPr>
        <w:t>Describe the practice and its uniqueness</w:t>
      </w:r>
      <w:r w:rsidRPr="00300A23">
        <w:rPr>
          <w:rFonts w:eastAsia="Book Antiqua"/>
          <w:color w:val="231F20"/>
          <w:spacing w:val="-16"/>
          <w:w w:val="99"/>
          <w:sz w:val="28"/>
          <w:szCs w:val="28"/>
        </w:rPr>
        <w:t xml:space="preserve"> </w:t>
      </w:r>
      <w:r w:rsidRPr="00300A23">
        <w:rPr>
          <w:rFonts w:eastAsia="Book Antiqua"/>
          <w:color w:val="231F20"/>
          <w:spacing w:val="-1"/>
          <w:sz w:val="24"/>
          <w:szCs w:val="24"/>
        </w:rPr>
        <w:t>i</w:t>
      </w:r>
      <w:r w:rsidRPr="00300A23">
        <w:rPr>
          <w:rFonts w:eastAsia="Book Antiqua"/>
          <w:color w:val="231F20"/>
          <w:sz w:val="24"/>
          <w:szCs w:val="24"/>
        </w:rPr>
        <w:t>n</w:t>
      </w:r>
      <w:r w:rsidRPr="00300A23">
        <w:rPr>
          <w:rFonts w:eastAsia="Book Antiqua"/>
          <w:color w:val="231F20"/>
          <w:spacing w:val="-16"/>
          <w:sz w:val="24"/>
          <w:szCs w:val="24"/>
        </w:rPr>
        <w:t xml:space="preserve"> </w:t>
      </w:r>
      <w:r w:rsidRPr="00300A23">
        <w:rPr>
          <w:rFonts w:eastAsia="Book Antiqua"/>
          <w:color w:val="231F20"/>
          <w:spacing w:val="-1"/>
          <w:sz w:val="24"/>
          <w:szCs w:val="24"/>
        </w:rPr>
        <w:t>th</w:t>
      </w:r>
      <w:r w:rsidRPr="00300A23">
        <w:rPr>
          <w:rFonts w:eastAsia="Book Antiqua"/>
          <w:color w:val="231F20"/>
          <w:sz w:val="24"/>
          <w:szCs w:val="24"/>
        </w:rPr>
        <w:t>e</w:t>
      </w:r>
      <w:r w:rsidRPr="00300A23">
        <w:rPr>
          <w:rFonts w:eastAsia="Book Antiqua"/>
          <w:color w:val="231F20"/>
          <w:spacing w:val="-16"/>
          <w:sz w:val="24"/>
          <w:szCs w:val="24"/>
        </w:rPr>
        <w:t xml:space="preserve"> </w:t>
      </w:r>
      <w:r w:rsidRPr="00300A23">
        <w:rPr>
          <w:rFonts w:eastAsia="Book Antiqua"/>
          <w:color w:val="231F20"/>
          <w:spacing w:val="-1"/>
          <w:sz w:val="24"/>
          <w:szCs w:val="24"/>
        </w:rPr>
        <w:t>contex</w:t>
      </w:r>
      <w:r w:rsidRPr="00300A23">
        <w:rPr>
          <w:rFonts w:eastAsia="Book Antiqua"/>
          <w:color w:val="231F20"/>
          <w:sz w:val="24"/>
          <w:szCs w:val="24"/>
        </w:rPr>
        <w:t>t</w:t>
      </w:r>
      <w:r w:rsidRPr="00300A23">
        <w:rPr>
          <w:rFonts w:eastAsia="Book Antiqua"/>
          <w:color w:val="231F20"/>
          <w:spacing w:val="-16"/>
          <w:sz w:val="24"/>
          <w:szCs w:val="24"/>
        </w:rPr>
        <w:t xml:space="preserve"> </w:t>
      </w:r>
      <w:r w:rsidRPr="00300A23">
        <w:rPr>
          <w:rFonts w:eastAsia="Book Antiqua"/>
          <w:color w:val="231F20"/>
          <w:spacing w:val="-1"/>
          <w:sz w:val="24"/>
          <w:szCs w:val="24"/>
        </w:rPr>
        <w:t>o</w:t>
      </w:r>
      <w:r w:rsidRPr="00300A23">
        <w:rPr>
          <w:rFonts w:eastAsia="Book Antiqua"/>
          <w:color w:val="231F20"/>
          <w:sz w:val="24"/>
          <w:szCs w:val="24"/>
        </w:rPr>
        <w:t>f</w:t>
      </w:r>
      <w:r w:rsidRPr="00300A23">
        <w:rPr>
          <w:rFonts w:eastAsia="Book Antiqua"/>
          <w:color w:val="231F20"/>
          <w:spacing w:val="-18"/>
          <w:sz w:val="24"/>
          <w:szCs w:val="24"/>
        </w:rPr>
        <w:t xml:space="preserve"> </w:t>
      </w:r>
      <w:r w:rsidRPr="00300A23">
        <w:rPr>
          <w:rFonts w:eastAsia="Book Antiqua"/>
          <w:color w:val="231F20"/>
          <w:spacing w:val="-1"/>
          <w:sz w:val="24"/>
          <w:szCs w:val="24"/>
        </w:rPr>
        <w:t>Indi</w:t>
      </w:r>
      <w:r w:rsidRPr="00300A23">
        <w:rPr>
          <w:rFonts w:eastAsia="Book Antiqua"/>
          <w:color w:val="231F20"/>
          <w:sz w:val="24"/>
          <w:szCs w:val="24"/>
        </w:rPr>
        <w:t>a</w:t>
      </w:r>
      <w:r w:rsidRPr="00300A23">
        <w:rPr>
          <w:rFonts w:eastAsia="Book Antiqua"/>
          <w:color w:val="231F20"/>
          <w:spacing w:val="-21"/>
          <w:sz w:val="24"/>
          <w:szCs w:val="24"/>
        </w:rPr>
        <w:t xml:space="preserve"> </w:t>
      </w:r>
      <w:r w:rsidRPr="00300A23">
        <w:rPr>
          <w:rFonts w:eastAsia="Book Antiqua"/>
          <w:color w:val="231F20"/>
          <w:spacing w:val="-1"/>
          <w:sz w:val="24"/>
          <w:szCs w:val="24"/>
        </w:rPr>
        <w:t xml:space="preserve">higher </w:t>
      </w:r>
      <w:r w:rsidRPr="00300A23">
        <w:rPr>
          <w:rFonts w:eastAsia="Book Antiqua"/>
          <w:color w:val="231F20"/>
          <w:sz w:val="24"/>
          <w:szCs w:val="24"/>
        </w:rPr>
        <w:t>education.</w:t>
      </w:r>
      <w:r w:rsidRPr="00300A23">
        <w:rPr>
          <w:rFonts w:eastAsia="Book Antiqua"/>
          <w:color w:val="231F20"/>
          <w:spacing w:val="-9"/>
          <w:sz w:val="24"/>
          <w:szCs w:val="24"/>
        </w:rPr>
        <w:t xml:space="preserve"> </w:t>
      </w:r>
      <w:r w:rsidRPr="00300A23">
        <w:rPr>
          <w:rFonts w:eastAsia="Book Antiqua"/>
          <w:color w:val="231F20"/>
          <w:sz w:val="24"/>
          <w:szCs w:val="24"/>
        </w:rPr>
        <w:t>What</w:t>
      </w:r>
      <w:r w:rsidRPr="00300A23">
        <w:rPr>
          <w:rFonts w:eastAsia="Book Antiqua"/>
          <w:color w:val="231F20"/>
          <w:spacing w:val="2"/>
          <w:sz w:val="24"/>
          <w:szCs w:val="24"/>
        </w:rPr>
        <w:t xml:space="preserve"> </w:t>
      </w:r>
      <w:r w:rsidRPr="00300A23">
        <w:rPr>
          <w:rFonts w:eastAsia="Book Antiqua"/>
          <w:color w:val="231F20"/>
          <w:sz w:val="24"/>
          <w:szCs w:val="24"/>
        </w:rPr>
        <w:t>were</w:t>
      </w:r>
      <w:r w:rsidRPr="00300A23">
        <w:rPr>
          <w:rFonts w:eastAsia="Book Antiqua"/>
          <w:color w:val="231F20"/>
          <w:spacing w:val="2"/>
          <w:sz w:val="24"/>
          <w:szCs w:val="24"/>
        </w:rPr>
        <w:t xml:space="preserve"> </w:t>
      </w:r>
      <w:r w:rsidRPr="00300A23">
        <w:rPr>
          <w:rFonts w:eastAsia="Book Antiqua"/>
          <w:color w:val="231F20"/>
          <w:sz w:val="24"/>
          <w:szCs w:val="24"/>
        </w:rPr>
        <w:t>the</w:t>
      </w:r>
      <w:r w:rsidRPr="00300A23">
        <w:rPr>
          <w:rFonts w:eastAsia="Book Antiqua"/>
          <w:color w:val="231F20"/>
          <w:spacing w:val="2"/>
          <w:sz w:val="24"/>
          <w:szCs w:val="24"/>
        </w:rPr>
        <w:t xml:space="preserve"> </w:t>
      </w:r>
      <w:r w:rsidRPr="00300A23">
        <w:rPr>
          <w:rFonts w:eastAsia="Book Antiqua"/>
          <w:color w:val="231F20"/>
          <w:sz w:val="24"/>
          <w:szCs w:val="24"/>
        </w:rPr>
        <w:t>constraints</w:t>
      </w:r>
      <w:r w:rsidRPr="00300A23">
        <w:rPr>
          <w:rFonts w:eastAsia="Book Antiqua"/>
          <w:color w:val="231F20"/>
          <w:spacing w:val="-9"/>
          <w:sz w:val="24"/>
          <w:szCs w:val="24"/>
        </w:rPr>
        <w:t xml:space="preserve"> </w:t>
      </w:r>
      <w:r w:rsidRPr="00300A23">
        <w:rPr>
          <w:rFonts w:eastAsia="Book Antiqua"/>
          <w:color w:val="231F20"/>
          <w:sz w:val="24"/>
          <w:szCs w:val="24"/>
        </w:rPr>
        <w:t>/</w:t>
      </w:r>
      <w:r w:rsidRPr="00300A23">
        <w:rPr>
          <w:rFonts w:eastAsia="Book Antiqua"/>
          <w:color w:val="231F20"/>
          <w:spacing w:val="1"/>
          <w:sz w:val="24"/>
          <w:szCs w:val="24"/>
        </w:rPr>
        <w:t xml:space="preserve"> </w:t>
      </w:r>
      <w:r w:rsidRPr="00300A23">
        <w:rPr>
          <w:rFonts w:eastAsia="Book Antiqua"/>
          <w:color w:val="231F20"/>
          <w:sz w:val="24"/>
          <w:szCs w:val="24"/>
        </w:rPr>
        <w:t>limitations,</w:t>
      </w:r>
      <w:r w:rsidRPr="00300A23">
        <w:rPr>
          <w:rFonts w:eastAsia="Book Antiqua"/>
          <w:color w:val="231F20"/>
          <w:spacing w:val="-9"/>
          <w:sz w:val="24"/>
          <w:szCs w:val="24"/>
        </w:rPr>
        <w:t xml:space="preserve"> </w:t>
      </w:r>
      <w:r w:rsidRPr="00300A23">
        <w:rPr>
          <w:rFonts w:eastAsia="Book Antiqua"/>
          <w:color w:val="231F20"/>
          <w:sz w:val="24"/>
          <w:szCs w:val="24"/>
        </w:rPr>
        <w:t>if</w:t>
      </w:r>
      <w:r w:rsidRPr="00300A23">
        <w:rPr>
          <w:rFonts w:eastAsia="Book Antiqua"/>
          <w:color w:val="231F20"/>
          <w:spacing w:val="2"/>
          <w:sz w:val="24"/>
          <w:szCs w:val="24"/>
        </w:rPr>
        <w:t xml:space="preserve"> </w:t>
      </w:r>
      <w:r w:rsidRPr="00300A23">
        <w:rPr>
          <w:rFonts w:eastAsia="Book Antiqua"/>
          <w:color w:val="231F20"/>
          <w:sz w:val="24"/>
          <w:szCs w:val="24"/>
        </w:rPr>
        <w:t>any,</w:t>
      </w:r>
      <w:r w:rsidRPr="00300A23">
        <w:rPr>
          <w:rFonts w:eastAsia="Book Antiqua"/>
          <w:color w:val="231F20"/>
          <w:spacing w:val="2"/>
          <w:sz w:val="24"/>
          <w:szCs w:val="24"/>
        </w:rPr>
        <w:t xml:space="preserve"> </w:t>
      </w:r>
      <w:r w:rsidRPr="00300A23">
        <w:rPr>
          <w:rFonts w:eastAsia="Book Antiqua"/>
          <w:color w:val="231F20"/>
          <w:sz w:val="24"/>
          <w:szCs w:val="24"/>
        </w:rPr>
        <w:t>faced</w:t>
      </w:r>
      <w:r w:rsidRPr="00300A23">
        <w:rPr>
          <w:rFonts w:eastAsia="Book Antiqua"/>
          <w:color w:val="231F20"/>
          <w:spacing w:val="-3"/>
          <w:sz w:val="24"/>
          <w:szCs w:val="24"/>
        </w:rPr>
        <w:t xml:space="preserve"> </w:t>
      </w:r>
      <w:r w:rsidRPr="00300A23">
        <w:rPr>
          <w:rFonts w:eastAsia="Book Antiqua"/>
          <w:color w:val="231F20"/>
          <w:sz w:val="24"/>
          <w:szCs w:val="24"/>
        </w:rPr>
        <w:t>(in about</w:t>
      </w:r>
      <w:r w:rsidRPr="00300A23">
        <w:rPr>
          <w:rFonts w:eastAsia="Book Antiqua"/>
          <w:color w:val="231F20"/>
          <w:spacing w:val="-6"/>
          <w:sz w:val="24"/>
          <w:szCs w:val="24"/>
        </w:rPr>
        <w:t xml:space="preserve"> </w:t>
      </w:r>
      <w:r w:rsidRPr="00300A23">
        <w:rPr>
          <w:rFonts w:eastAsia="Book Antiqua"/>
          <w:color w:val="231F20"/>
          <w:sz w:val="24"/>
          <w:szCs w:val="24"/>
        </w:rPr>
        <w:t>400</w:t>
      </w:r>
      <w:r w:rsidRPr="00300A23">
        <w:rPr>
          <w:rFonts w:eastAsia="Book Antiqua"/>
          <w:color w:val="231F20"/>
          <w:spacing w:val="-6"/>
          <w:sz w:val="24"/>
          <w:szCs w:val="24"/>
        </w:rPr>
        <w:t xml:space="preserve"> </w:t>
      </w:r>
      <w:r w:rsidRPr="00300A23">
        <w:rPr>
          <w:rFonts w:eastAsia="Book Antiqua"/>
          <w:color w:val="231F20"/>
          <w:sz w:val="24"/>
          <w:szCs w:val="24"/>
        </w:rPr>
        <w:t>words)?</w:t>
      </w:r>
    </w:p>
    <w:p w:rsidR="000D1A50" w:rsidRPr="00896D03" w:rsidRDefault="000D1A50" w:rsidP="000D1A50">
      <w:pPr>
        <w:spacing w:before="8" w:line="160" w:lineRule="exact"/>
        <w:jc w:val="both"/>
        <w:rPr>
          <w:sz w:val="24"/>
          <w:szCs w:val="24"/>
        </w:rPr>
      </w:pPr>
    </w:p>
    <w:p w:rsidR="000D1A50" w:rsidRPr="004616F3" w:rsidRDefault="000D1A50" w:rsidP="000D1A50">
      <w:pPr>
        <w:tabs>
          <w:tab w:val="left" w:pos="2440"/>
        </w:tabs>
        <w:ind w:left="720" w:right="-20"/>
        <w:jc w:val="both"/>
        <w:rPr>
          <w:rFonts w:eastAsia="Book Antiqua"/>
          <w:sz w:val="24"/>
          <w:szCs w:val="24"/>
        </w:rPr>
      </w:pPr>
      <w:r w:rsidRPr="00896D03">
        <w:rPr>
          <w:rFonts w:eastAsia="Book Antiqua"/>
          <w:color w:val="231F20"/>
          <w:spacing w:val="1"/>
          <w:sz w:val="24"/>
          <w:szCs w:val="24"/>
        </w:rPr>
        <w:t>5</w:t>
      </w:r>
      <w:r w:rsidRPr="00896D03">
        <w:rPr>
          <w:rFonts w:eastAsia="Book Antiqua"/>
          <w:color w:val="231F20"/>
          <w:sz w:val="24"/>
          <w:szCs w:val="24"/>
        </w:rPr>
        <w:t xml:space="preserve">. </w:t>
      </w:r>
      <w:r w:rsidRPr="000C74DA">
        <w:rPr>
          <w:rFonts w:eastAsia="Book Antiqua"/>
          <w:b/>
          <w:bCs/>
          <w:color w:val="231F20"/>
          <w:sz w:val="24"/>
          <w:szCs w:val="24"/>
        </w:rPr>
        <w:t>Evidence</w:t>
      </w:r>
      <w:r w:rsidRPr="000C74DA">
        <w:rPr>
          <w:rFonts w:eastAsia="Book Antiqua"/>
          <w:b/>
          <w:bCs/>
          <w:color w:val="231F20"/>
          <w:spacing w:val="13"/>
          <w:sz w:val="24"/>
          <w:szCs w:val="24"/>
        </w:rPr>
        <w:t xml:space="preserve"> </w:t>
      </w:r>
      <w:r w:rsidRPr="000C74DA">
        <w:rPr>
          <w:rFonts w:eastAsia="Book Antiqua"/>
          <w:b/>
          <w:bCs/>
          <w:color w:val="231F20"/>
          <w:sz w:val="24"/>
          <w:szCs w:val="24"/>
        </w:rPr>
        <w:t>of</w:t>
      </w:r>
      <w:r w:rsidRPr="000C74DA">
        <w:rPr>
          <w:rFonts w:eastAsia="Book Antiqua"/>
          <w:b/>
          <w:bCs/>
          <w:color w:val="231F20"/>
          <w:spacing w:val="8"/>
          <w:sz w:val="24"/>
          <w:szCs w:val="24"/>
        </w:rPr>
        <w:t xml:space="preserve"> </w:t>
      </w:r>
      <w:r w:rsidRPr="000C74DA">
        <w:rPr>
          <w:rFonts w:eastAsia="Book Antiqua"/>
          <w:b/>
          <w:bCs/>
          <w:color w:val="231F20"/>
          <w:w w:val="104"/>
          <w:sz w:val="24"/>
          <w:szCs w:val="24"/>
        </w:rPr>
        <w:t>Success</w:t>
      </w:r>
    </w:p>
    <w:p w:rsidR="000D1A50" w:rsidRPr="00300A23" w:rsidRDefault="000D1A50" w:rsidP="000D1A50">
      <w:pPr>
        <w:spacing w:line="302" w:lineRule="auto"/>
        <w:ind w:left="1350" w:right="53"/>
        <w:jc w:val="both"/>
        <w:rPr>
          <w:rFonts w:eastAsia="Book Antiqua"/>
          <w:sz w:val="24"/>
          <w:szCs w:val="24"/>
        </w:rPr>
      </w:pPr>
      <w:r w:rsidRPr="00300A23">
        <w:rPr>
          <w:rFonts w:eastAsia="Book Antiqua"/>
          <w:sz w:val="24"/>
          <w:szCs w:val="24"/>
        </w:rPr>
        <w:t>Provide</w:t>
      </w:r>
      <w:r w:rsidRPr="00300A23">
        <w:rPr>
          <w:rFonts w:eastAsia="Book Antiqua"/>
          <w:spacing w:val="-21"/>
          <w:sz w:val="24"/>
          <w:szCs w:val="24"/>
        </w:rPr>
        <w:t xml:space="preserve"> </w:t>
      </w:r>
      <w:r w:rsidRPr="00300A23">
        <w:rPr>
          <w:rFonts w:eastAsia="Book Antiqua"/>
          <w:sz w:val="24"/>
          <w:szCs w:val="24"/>
        </w:rPr>
        <w:t>evidence</w:t>
      </w:r>
      <w:r w:rsidRPr="00300A23">
        <w:rPr>
          <w:rFonts w:eastAsia="Book Antiqua"/>
          <w:spacing w:val="-22"/>
          <w:sz w:val="24"/>
          <w:szCs w:val="24"/>
        </w:rPr>
        <w:t xml:space="preserve"> </w:t>
      </w:r>
      <w:r w:rsidRPr="00300A23">
        <w:rPr>
          <w:rFonts w:eastAsia="Book Antiqua"/>
          <w:sz w:val="24"/>
          <w:szCs w:val="24"/>
        </w:rPr>
        <w:t>of</w:t>
      </w:r>
      <w:r w:rsidRPr="00300A23">
        <w:rPr>
          <w:rFonts w:eastAsia="Book Antiqua"/>
          <w:spacing w:val="-15"/>
          <w:sz w:val="24"/>
          <w:szCs w:val="24"/>
        </w:rPr>
        <w:t xml:space="preserve"> </w:t>
      </w:r>
      <w:r w:rsidRPr="00300A23">
        <w:rPr>
          <w:rFonts w:eastAsia="Book Antiqua"/>
          <w:sz w:val="24"/>
          <w:szCs w:val="24"/>
        </w:rPr>
        <w:t>success</w:t>
      </w:r>
      <w:r w:rsidRPr="00300A23">
        <w:rPr>
          <w:rFonts w:eastAsia="Book Antiqua"/>
          <w:spacing w:val="-20"/>
          <w:sz w:val="24"/>
          <w:szCs w:val="24"/>
        </w:rPr>
        <w:t xml:space="preserve"> </w:t>
      </w:r>
      <w:r w:rsidRPr="00300A23">
        <w:rPr>
          <w:rFonts w:eastAsia="Book Antiqua"/>
          <w:sz w:val="24"/>
          <w:szCs w:val="24"/>
        </w:rPr>
        <w:t>such</w:t>
      </w:r>
      <w:r w:rsidRPr="00300A23">
        <w:rPr>
          <w:rFonts w:eastAsia="Book Antiqua"/>
          <w:spacing w:val="-18"/>
          <w:sz w:val="24"/>
          <w:szCs w:val="24"/>
        </w:rPr>
        <w:t xml:space="preserve"> </w:t>
      </w:r>
      <w:r w:rsidRPr="00300A23">
        <w:rPr>
          <w:rFonts w:eastAsia="Book Antiqua"/>
          <w:sz w:val="24"/>
          <w:szCs w:val="24"/>
        </w:rPr>
        <w:t>as</w:t>
      </w:r>
      <w:r w:rsidRPr="00300A23">
        <w:rPr>
          <w:rFonts w:eastAsia="Book Antiqua"/>
          <w:spacing w:val="-15"/>
          <w:sz w:val="24"/>
          <w:szCs w:val="24"/>
        </w:rPr>
        <w:t xml:space="preserve"> </w:t>
      </w:r>
      <w:r w:rsidRPr="00300A23">
        <w:rPr>
          <w:rStyle w:val="NoSpacingChar"/>
          <w:rFonts w:ascii="Times New Roman" w:hAnsi="Times New Roman" w:cs="Times New Roman"/>
          <w:sz w:val="24"/>
          <w:szCs w:val="24"/>
        </w:rPr>
        <w:t>performance against targets and benchmarks, review/results. What do these results indicate</w:t>
      </w:r>
      <w:r w:rsidRPr="00300A23">
        <w:rPr>
          <w:rFonts w:eastAsia="Book Antiqua"/>
          <w:color w:val="231F20"/>
          <w:sz w:val="24"/>
          <w:szCs w:val="24"/>
        </w:rPr>
        <w:t>?</w:t>
      </w:r>
      <w:r w:rsidRPr="00300A23">
        <w:rPr>
          <w:rFonts w:eastAsia="Book Antiqua"/>
          <w:color w:val="231F20"/>
          <w:spacing w:val="29"/>
          <w:sz w:val="24"/>
          <w:szCs w:val="24"/>
        </w:rPr>
        <w:t xml:space="preserve"> </w:t>
      </w:r>
      <w:r w:rsidRPr="00300A23">
        <w:rPr>
          <w:rFonts w:eastAsia="Book Antiqua"/>
          <w:color w:val="231F20"/>
          <w:spacing w:val="-1"/>
          <w:sz w:val="24"/>
          <w:szCs w:val="24"/>
        </w:rPr>
        <w:t xml:space="preserve">Describe </w:t>
      </w:r>
      <w:r w:rsidRPr="00300A23">
        <w:rPr>
          <w:rFonts w:eastAsia="Book Antiqua"/>
          <w:color w:val="231F20"/>
          <w:sz w:val="24"/>
          <w:szCs w:val="24"/>
        </w:rPr>
        <w:t>in</w:t>
      </w:r>
      <w:r w:rsidRPr="00300A23">
        <w:rPr>
          <w:rFonts w:eastAsia="Book Antiqua"/>
          <w:color w:val="231F20"/>
          <w:spacing w:val="-4"/>
          <w:sz w:val="24"/>
          <w:szCs w:val="24"/>
        </w:rPr>
        <w:t xml:space="preserve"> </w:t>
      </w:r>
      <w:r w:rsidRPr="00300A23">
        <w:rPr>
          <w:rFonts w:eastAsia="Book Antiqua"/>
          <w:color w:val="231F20"/>
          <w:sz w:val="24"/>
          <w:szCs w:val="24"/>
        </w:rPr>
        <w:t>about</w:t>
      </w:r>
      <w:r w:rsidRPr="00300A23">
        <w:rPr>
          <w:rFonts w:eastAsia="Book Antiqua"/>
          <w:color w:val="231F20"/>
          <w:spacing w:val="-4"/>
          <w:sz w:val="24"/>
          <w:szCs w:val="24"/>
        </w:rPr>
        <w:t xml:space="preserve"> </w:t>
      </w:r>
      <w:r w:rsidRPr="00300A23">
        <w:rPr>
          <w:rFonts w:eastAsia="Book Antiqua"/>
          <w:color w:val="231F20"/>
          <w:sz w:val="24"/>
          <w:szCs w:val="24"/>
        </w:rPr>
        <w:t>200</w:t>
      </w:r>
      <w:r w:rsidRPr="00300A23">
        <w:rPr>
          <w:rFonts w:eastAsia="Book Antiqua"/>
          <w:color w:val="231F20"/>
          <w:spacing w:val="-4"/>
          <w:sz w:val="24"/>
          <w:szCs w:val="24"/>
        </w:rPr>
        <w:t xml:space="preserve"> </w:t>
      </w:r>
      <w:r w:rsidRPr="00300A23">
        <w:rPr>
          <w:rFonts w:eastAsia="Book Antiqua"/>
          <w:color w:val="231F20"/>
          <w:sz w:val="24"/>
          <w:szCs w:val="24"/>
        </w:rPr>
        <w:t>words.</w:t>
      </w:r>
    </w:p>
    <w:p w:rsidR="000D1A50" w:rsidRPr="00896D03" w:rsidRDefault="000D1A50" w:rsidP="000D1A50">
      <w:pPr>
        <w:spacing w:before="3" w:line="170" w:lineRule="exact"/>
        <w:rPr>
          <w:sz w:val="24"/>
          <w:szCs w:val="24"/>
        </w:rPr>
      </w:pPr>
    </w:p>
    <w:p w:rsidR="000D1A50" w:rsidRPr="004616F3" w:rsidRDefault="000D1A50" w:rsidP="000D1A50">
      <w:pPr>
        <w:tabs>
          <w:tab w:val="left" w:pos="2440"/>
        </w:tabs>
        <w:ind w:left="720" w:right="-20"/>
        <w:rPr>
          <w:rFonts w:eastAsia="Book Antiqua"/>
          <w:sz w:val="24"/>
          <w:szCs w:val="24"/>
        </w:rPr>
      </w:pPr>
      <w:r w:rsidRPr="00896D03">
        <w:rPr>
          <w:rFonts w:eastAsia="Book Antiqua"/>
          <w:color w:val="231F20"/>
          <w:spacing w:val="3"/>
          <w:sz w:val="24"/>
          <w:szCs w:val="24"/>
        </w:rPr>
        <w:t>6</w:t>
      </w:r>
      <w:r w:rsidRPr="00896D03">
        <w:rPr>
          <w:rFonts w:eastAsia="Book Antiqua"/>
          <w:color w:val="231F20"/>
          <w:sz w:val="24"/>
          <w:szCs w:val="24"/>
        </w:rPr>
        <w:t xml:space="preserve">. </w:t>
      </w:r>
      <w:r w:rsidRPr="000C74DA">
        <w:rPr>
          <w:rFonts w:eastAsia="Book Antiqua"/>
          <w:b/>
          <w:bCs/>
          <w:color w:val="231F20"/>
          <w:sz w:val="24"/>
          <w:szCs w:val="24"/>
        </w:rPr>
        <w:t>Problems</w:t>
      </w:r>
      <w:r w:rsidRPr="000C74DA">
        <w:rPr>
          <w:rFonts w:eastAsia="Book Antiqua"/>
          <w:b/>
          <w:bCs/>
          <w:color w:val="231F20"/>
          <w:spacing w:val="20"/>
          <w:sz w:val="24"/>
          <w:szCs w:val="24"/>
        </w:rPr>
        <w:t xml:space="preserve"> </w:t>
      </w:r>
      <w:r w:rsidRPr="000C74DA">
        <w:rPr>
          <w:rFonts w:eastAsia="Book Antiqua"/>
          <w:b/>
          <w:bCs/>
          <w:color w:val="231F20"/>
          <w:sz w:val="24"/>
          <w:szCs w:val="24"/>
        </w:rPr>
        <w:t>Encountered</w:t>
      </w:r>
      <w:r w:rsidRPr="000C74DA">
        <w:rPr>
          <w:rFonts w:eastAsia="Book Antiqua"/>
          <w:b/>
          <w:bCs/>
          <w:color w:val="231F20"/>
          <w:spacing w:val="17"/>
          <w:sz w:val="24"/>
          <w:szCs w:val="24"/>
        </w:rPr>
        <w:t xml:space="preserve"> </w:t>
      </w:r>
      <w:r w:rsidRPr="000C74DA">
        <w:rPr>
          <w:rFonts w:eastAsia="Book Antiqua"/>
          <w:b/>
          <w:bCs/>
          <w:color w:val="231F20"/>
          <w:sz w:val="24"/>
          <w:szCs w:val="24"/>
        </w:rPr>
        <w:t>and</w:t>
      </w:r>
      <w:r w:rsidRPr="000C74DA">
        <w:rPr>
          <w:rFonts w:eastAsia="Book Antiqua"/>
          <w:b/>
          <w:bCs/>
          <w:color w:val="231F20"/>
          <w:spacing w:val="-5"/>
          <w:sz w:val="24"/>
          <w:szCs w:val="24"/>
        </w:rPr>
        <w:t xml:space="preserve"> </w:t>
      </w:r>
      <w:r w:rsidRPr="000C74DA">
        <w:rPr>
          <w:rFonts w:eastAsia="Book Antiqua"/>
          <w:b/>
          <w:bCs/>
          <w:color w:val="231F20"/>
          <w:sz w:val="24"/>
          <w:szCs w:val="24"/>
        </w:rPr>
        <w:t>Resources</w:t>
      </w:r>
      <w:r w:rsidRPr="000C74DA">
        <w:rPr>
          <w:rFonts w:eastAsia="Book Antiqua"/>
          <w:b/>
          <w:bCs/>
          <w:color w:val="231F20"/>
          <w:spacing w:val="22"/>
          <w:sz w:val="24"/>
          <w:szCs w:val="24"/>
        </w:rPr>
        <w:t xml:space="preserve"> </w:t>
      </w:r>
      <w:r w:rsidRPr="000C74DA">
        <w:rPr>
          <w:rFonts w:eastAsia="Book Antiqua"/>
          <w:b/>
          <w:bCs/>
          <w:color w:val="231F20"/>
          <w:w w:val="104"/>
          <w:sz w:val="24"/>
          <w:szCs w:val="24"/>
        </w:rPr>
        <w:t>Required</w:t>
      </w:r>
    </w:p>
    <w:p w:rsidR="000D1A50" w:rsidRPr="00896D03" w:rsidRDefault="000D1A50" w:rsidP="000D1A50">
      <w:pPr>
        <w:spacing w:line="302" w:lineRule="auto"/>
        <w:ind w:left="1286" w:right="53"/>
        <w:jc w:val="both"/>
        <w:rPr>
          <w:rFonts w:eastAsia="Book Antiqua"/>
          <w:sz w:val="24"/>
          <w:szCs w:val="24"/>
        </w:rPr>
      </w:pPr>
      <w:r w:rsidRPr="00896D03">
        <w:rPr>
          <w:rFonts w:eastAsia="Book Antiqua"/>
          <w:color w:val="231F20"/>
          <w:sz w:val="24"/>
          <w:szCs w:val="24"/>
        </w:rPr>
        <w:t>Please</w:t>
      </w:r>
      <w:r w:rsidRPr="00896D03">
        <w:rPr>
          <w:rFonts w:eastAsia="Book Antiqua"/>
          <w:color w:val="231F20"/>
          <w:spacing w:val="-10"/>
          <w:sz w:val="24"/>
          <w:szCs w:val="24"/>
        </w:rPr>
        <w:t xml:space="preserve"> </w:t>
      </w:r>
      <w:r w:rsidRPr="00896D03">
        <w:rPr>
          <w:rFonts w:eastAsia="Book Antiqua"/>
          <w:color w:val="231F20"/>
          <w:sz w:val="24"/>
          <w:szCs w:val="24"/>
        </w:rPr>
        <w:t>identify</w:t>
      </w:r>
      <w:r w:rsidRPr="00896D03">
        <w:rPr>
          <w:rFonts w:eastAsia="Book Antiqua"/>
          <w:color w:val="231F20"/>
          <w:spacing w:val="-4"/>
          <w:sz w:val="24"/>
          <w:szCs w:val="24"/>
        </w:rPr>
        <w:t xml:space="preserve"> </w:t>
      </w:r>
      <w:r w:rsidRPr="00896D03">
        <w:rPr>
          <w:rFonts w:eastAsia="Book Antiqua"/>
          <w:color w:val="231F20"/>
          <w:sz w:val="24"/>
          <w:szCs w:val="24"/>
        </w:rPr>
        <w:t>the</w:t>
      </w:r>
      <w:r w:rsidRPr="00896D03">
        <w:rPr>
          <w:rFonts w:eastAsia="Book Antiqua"/>
          <w:color w:val="231F20"/>
          <w:spacing w:val="-4"/>
          <w:sz w:val="24"/>
          <w:szCs w:val="24"/>
        </w:rPr>
        <w:t xml:space="preserve"> </w:t>
      </w:r>
      <w:r w:rsidRPr="00896D03">
        <w:rPr>
          <w:rFonts w:eastAsia="Book Antiqua"/>
          <w:color w:val="231F20"/>
          <w:sz w:val="24"/>
          <w:szCs w:val="24"/>
        </w:rPr>
        <w:t>problems</w:t>
      </w:r>
      <w:r w:rsidRPr="00896D03">
        <w:rPr>
          <w:rFonts w:eastAsia="Book Antiqua"/>
          <w:color w:val="231F20"/>
          <w:spacing w:val="-14"/>
          <w:sz w:val="24"/>
          <w:szCs w:val="24"/>
        </w:rPr>
        <w:t xml:space="preserve"> </w:t>
      </w:r>
      <w:r w:rsidRPr="00896D03">
        <w:rPr>
          <w:rFonts w:eastAsia="Book Antiqua"/>
          <w:color w:val="231F20"/>
          <w:sz w:val="24"/>
          <w:szCs w:val="24"/>
        </w:rPr>
        <w:t>encountered</w:t>
      </w:r>
      <w:r w:rsidRPr="00896D03">
        <w:rPr>
          <w:rFonts w:eastAsia="Book Antiqua"/>
          <w:color w:val="231F20"/>
          <w:spacing w:val="-17"/>
          <w:sz w:val="24"/>
          <w:szCs w:val="24"/>
        </w:rPr>
        <w:t xml:space="preserve"> </w:t>
      </w:r>
      <w:r w:rsidRPr="00896D03">
        <w:rPr>
          <w:rFonts w:eastAsia="Book Antiqua"/>
          <w:color w:val="231F20"/>
          <w:sz w:val="24"/>
          <w:szCs w:val="24"/>
        </w:rPr>
        <w:t>and</w:t>
      </w:r>
      <w:r w:rsidRPr="00896D03">
        <w:rPr>
          <w:rFonts w:eastAsia="Book Antiqua"/>
          <w:color w:val="231F20"/>
          <w:spacing w:val="-8"/>
          <w:sz w:val="24"/>
          <w:szCs w:val="24"/>
        </w:rPr>
        <w:t xml:space="preserve"> </w:t>
      </w:r>
      <w:r w:rsidRPr="00896D03">
        <w:rPr>
          <w:rFonts w:eastAsia="Book Antiqua"/>
          <w:color w:val="231F20"/>
          <w:sz w:val="24"/>
          <w:szCs w:val="24"/>
        </w:rPr>
        <w:t>resources</w:t>
      </w:r>
      <w:r w:rsidRPr="00896D03">
        <w:rPr>
          <w:rFonts w:eastAsia="Book Antiqua"/>
          <w:color w:val="231F20"/>
          <w:spacing w:val="-14"/>
          <w:sz w:val="24"/>
          <w:szCs w:val="24"/>
        </w:rPr>
        <w:t xml:space="preserve"> </w:t>
      </w:r>
      <w:r w:rsidRPr="00896D03">
        <w:rPr>
          <w:rFonts w:eastAsia="Book Antiqua"/>
          <w:color w:val="231F20"/>
          <w:sz w:val="24"/>
          <w:szCs w:val="24"/>
        </w:rPr>
        <w:t>required</w:t>
      </w:r>
      <w:r w:rsidRPr="00896D03">
        <w:rPr>
          <w:rFonts w:eastAsia="Book Antiqua"/>
          <w:color w:val="231F20"/>
          <w:spacing w:val="-13"/>
          <w:sz w:val="24"/>
          <w:szCs w:val="24"/>
        </w:rPr>
        <w:t xml:space="preserve"> </w:t>
      </w:r>
      <w:r w:rsidRPr="00896D03">
        <w:rPr>
          <w:rFonts w:eastAsia="Book Antiqua"/>
          <w:color w:val="231F20"/>
          <w:sz w:val="24"/>
          <w:szCs w:val="24"/>
        </w:rPr>
        <w:t>to implement</w:t>
      </w:r>
      <w:r w:rsidRPr="00896D03">
        <w:rPr>
          <w:rFonts w:eastAsia="Book Antiqua"/>
          <w:color w:val="231F20"/>
          <w:spacing w:val="-19"/>
          <w:sz w:val="24"/>
          <w:szCs w:val="24"/>
        </w:rPr>
        <w:t xml:space="preserve"> </w:t>
      </w:r>
      <w:r w:rsidRPr="00896D03">
        <w:rPr>
          <w:rFonts w:eastAsia="Book Antiqua"/>
          <w:color w:val="231F20"/>
          <w:sz w:val="24"/>
          <w:szCs w:val="24"/>
        </w:rPr>
        <w:t>the</w:t>
      </w:r>
      <w:r w:rsidRPr="00896D03">
        <w:rPr>
          <w:rFonts w:eastAsia="Book Antiqua"/>
          <w:color w:val="231F20"/>
          <w:spacing w:val="-8"/>
          <w:sz w:val="24"/>
          <w:szCs w:val="24"/>
        </w:rPr>
        <w:t xml:space="preserve"> </w:t>
      </w:r>
      <w:r w:rsidRPr="00896D03">
        <w:rPr>
          <w:rFonts w:eastAsia="Book Antiqua"/>
          <w:color w:val="231F20"/>
          <w:sz w:val="24"/>
          <w:szCs w:val="24"/>
        </w:rPr>
        <w:t>practice</w:t>
      </w:r>
      <w:r w:rsidRPr="00896D03">
        <w:rPr>
          <w:rFonts w:eastAsia="Book Antiqua"/>
          <w:color w:val="231F20"/>
          <w:spacing w:val="-16"/>
          <w:sz w:val="24"/>
          <w:szCs w:val="24"/>
        </w:rPr>
        <w:t xml:space="preserve"> </w:t>
      </w:r>
      <w:r w:rsidRPr="00896D03">
        <w:rPr>
          <w:rFonts w:eastAsia="Book Antiqua"/>
          <w:color w:val="231F20"/>
          <w:sz w:val="24"/>
          <w:szCs w:val="24"/>
        </w:rPr>
        <w:t>(in</w:t>
      </w:r>
      <w:r w:rsidRPr="00896D03">
        <w:rPr>
          <w:rFonts w:eastAsia="Book Antiqua"/>
          <w:color w:val="231F20"/>
          <w:spacing w:val="-8"/>
          <w:sz w:val="24"/>
          <w:szCs w:val="24"/>
        </w:rPr>
        <w:t xml:space="preserve"> </w:t>
      </w:r>
      <w:r w:rsidRPr="00896D03">
        <w:rPr>
          <w:rFonts w:eastAsia="Book Antiqua"/>
          <w:color w:val="231F20"/>
          <w:sz w:val="24"/>
          <w:szCs w:val="24"/>
        </w:rPr>
        <w:t>about</w:t>
      </w:r>
      <w:r w:rsidRPr="00896D03">
        <w:rPr>
          <w:rFonts w:eastAsia="Book Antiqua"/>
          <w:color w:val="231F20"/>
          <w:spacing w:val="-9"/>
          <w:sz w:val="24"/>
          <w:szCs w:val="24"/>
        </w:rPr>
        <w:t xml:space="preserve"> </w:t>
      </w:r>
      <w:r w:rsidRPr="00896D03">
        <w:rPr>
          <w:rFonts w:eastAsia="Book Antiqua"/>
          <w:color w:val="231F20"/>
          <w:sz w:val="24"/>
          <w:szCs w:val="24"/>
        </w:rPr>
        <w:t>150</w:t>
      </w:r>
      <w:r w:rsidRPr="00896D03">
        <w:rPr>
          <w:rFonts w:eastAsia="Book Antiqua"/>
          <w:color w:val="231F20"/>
          <w:spacing w:val="-8"/>
          <w:sz w:val="24"/>
          <w:szCs w:val="24"/>
        </w:rPr>
        <w:t xml:space="preserve"> </w:t>
      </w:r>
      <w:r w:rsidRPr="00896D03">
        <w:rPr>
          <w:rFonts w:eastAsia="Book Antiqua"/>
          <w:color w:val="231F20"/>
          <w:sz w:val="24"/>
          <w:szCs w:val="24"/>
        </w:rPr>
        <w:t>words).</w:t>
      </w:r>
    </w:p>
    <w:p w:rsidR="000D1A50" w:rsidRPr="00896D03" w:rsidRDefault="000D1A50" w:rsidP="000D1A50">
      <w:pPr>
        <w:spacing w:before="3" w:line="170" w:lineRule="exact"/>
        <w:rPr>
          <w:sz w:val="24"/>
          <w:szCs w:val="24"/>
        </w:rPr>
      </w:pPr>
    </w:p>
    <w:p w:rsidR="000D1A50" w:rsidRPr="000C74DA" w:rsidRDefault="000D1A50" w:rsidP="000D1A50">
      <w:pPr>
        <w:tabs>
          <w:tab w:val="left" w:pos="2440"/>
        </w:tabs>
        <w:ind w:left="720" w:right="-20"/>
        <w:rPr>
          <w:rFonts w:eastAsia="Book Antiqua"/>
          <w:color w:val="231F20"/>
          <w:sz w:val="24"/>
          <w:szCs w:val="24"/>
        </w:rPr>
      </w:pPr>
      <w:r w:rsidRPr="00896D03">
        <w:rPr>
          <w:rFonts w:eastAsia="Book Antiqua"/>
          <w:color w:val="231F20"/>
          <w:spacing w:val="3"/>
          <w:sz w:val="24"/>
          <w:szCs w:val="24"/>
        </w:rPr>
        <w:t>7</w:t>
      </w:r>
      <w:r w:rsidRPr="00896D03">
        <w:rPr>
          <w:rFonts w:eastAsia="Book Antiqua"/>
          <w:color w:val="231F20"/>
          <w:sz w:val="24"/>
          <w:szCs w:val="24"/>
        </w:rPr>
        <w:t>.</w:t>
      </w:r>
      <w:r w:rsidRPr="00896D03">
        <w:rPr>
          <w:rFonts w:eastAsia="Book Antiqua"/>
          <w:color w:val="231F20"/>
          <w:w w:val="102"/>
          <w:sz w:val="24"/>
          <w:szCs w:val="24"/>
        </w:rPr>
        <w:t xml:space="preserve"> </w:t>
      </w:r>
      <w:r w:rsidRPr="000C74DA">
        <w:rPr>
          <w:rFonts w:eastAsia="Book Antiqua"/>
          <w:b/>
          <w:bCs/>
          <w:color w:val="231F20"/>
          <w:w w:val="102"/>
          <w:sz w:val="24"/>
          <w:szCs w:val="24"/>
        </w:rPr>
        <w:t>Notes</w:t>
      </w:r>
      <w:r w:rsidRPr="000C74DA">
        <w:rPr>
          <w:rFonts w:eastAsia="Book Antiqua"/>
          <w:b/>
          <w:bCs/>
          <w:color w:val="231F20"/>
          <w:sz w:val="24"/>
          <w:szCs w:val="24"/>
        </w:rPr>
        <w:t xml:space="preserve"> (Optional)</w:t>
      </w:r>
    </w:p>
    <w:p w:rsidR="000D1A50" w:rsidRPr="00300A23" w:rsidRDefault="000D1A50" w:rsidP="000D1A50">
      <w:pPr>
        <w:spacing w:line="302" w:lineRule="auto"/>
        <w:ind w:left="1286" w:right="53"/>
        <w:jc w:val="both"/>
        <w:rPr>
          <w:rFonts w:eastAsia="Book Antiqua"/>
          <w:color w:val="231F20"/>
          <w:sz w:val="24"/>
          <w:szCs w:val="24"/>
        </w:rPr>
      </w:pPr>
      <w:r w:rsidRPr="00300A23">
        <w:rPr>
          <w:rFonts w:eastAsia="Book Antiqua"/>
          <w:color w:val="231F20"/>
          <w:sz w:val="24"/>
          <w:szCs w:val="24"/>
        </w:rPr>
        <w:t>Please</w:t>
      </w:r>
      <w:r w:rsidRPr="00300A23">
        <w:rPr>
          <w:rFonts w:eastAsia="Book Antiqua"/>
          <w:color w:val="231F20"/>
          <w:spacing w:val="-13"/>
          <w:sz w:val="24"/>
          <w:szCs w:val="24"/>
        </w:rPr>
        <w:t xml:space="preserve"> </w:t>
      </w:r>
      <w:r w:rsidRPr="00300A23">
        <w:rPr>
          <w:rFonts w:eastAsia="Book Antiqua"/>
          <w:color w:val="231F20"/>
          <w:sz w:val="24"/>
          <w:szCs w:val="24"/>
        </w:rPr>
        <w:t>add</w:t>
      </w:r>
      <w:r w:rsidRPr="00300A23">
        <w:rPr>
          <w:rFonts w:eastAsia="Book Antiqua"/>
          <w:color w:val="231F20"/>
          <w:spacing w:val="-11"/>
          <w:sz w:val="24"/>
          <w:szCs w:val="24"/>
        </w:rPr>
        <w:t xml:space="preserve"> </w:t>
      </w:r>
      <w:r w:rsidRPr="00300A23">
        <w:rPr>
          <w:rFonts w:eastAsia="Book Antiqua"/>
          <w:color w:val="231F20"/>
          <w:sz w:val="24"/>
          <w:szCs w:val="24"/>
        </w:rPr>
        <w:t>any</w:t>
      </w:r>
      <w:r w:rsidRPr="00300A23">
        <w:rPr>
          <w:rFonts w:eastAsia="Book Antiqua"/>
          <w:color w:val="231F20"/>
          <w:spacing w:val="-7"/>
          <w:sz w:val="24"/>
          <w:szCs w:val="24"/>
        </w:rPr>
        <w:t xml:space="preserve"> </w:t>
      </w:r>
      <w:r w:rsidRPr="00300A23">
        <w:rPr>
          <w:rFonts w:eastAsia="Book Antiqua"/>
          <w:color w:val="231F20"/>
          <w:sz w:val="24"/>
          <w:szCs w:val="24"/>
        </w:rPr>
        <w:t>other</w:t>
      </w:r>
      <w:r w:rsidRPr="00300A23">
        <w:rPr>
          <w:rFonts w:eastAsia="Book Antiqua"/>
          <w:color w:val="231F20"/>
          <w:spacing w:val="-7"/>
          <w:sz w:val="24"/>
          <w:szCs w:val="24"/>
        </w:rPr>
        <w:t xml:space="preserve"> </w:t>
      </w:r>
      <w:r w:rsidRPr="00300A23">
        <w:rPr>
          <w:rFonts w:eastAsia="Book Antiqua"/>
          <w:color w:val="231F20"/>
          <w:sz w:val="24"/>
          <w:szCs w:val="24"/>
        </w:rPr>
        <w:t>information</w:t>
      </w:r>
      <w:r w:rsidRPr="00300A23">
        <w:rPr>
          <w:rFonts w:eastAsia="Book Antiqua"/>
          <w:color w:val="231F20"/>
          <w:spacing w:val="-19"/>
          <w:sz w:val="24"/>
          <w:szCs w:val="24"/>
        </w:rPr>
        <w:t xml:space="preserve"> </w:t>
      </w:r>
      <w:r w:rsidRPr="00300A23">
        <w:rPr>
          <w:rFonts w:eastAsia="Book Antiqua"/>
          <w:color w:val="231F20"/>
          <w:sz w:val="24"/>
          <w:szCs w:val="24"/>
        </w:rPr>
        <w:t>that</w:t>
      </w:r>
      <w:r w:rsidRPr="00300A23">
        <w:rPr>
          <w:rFonts w:eastAsia="Book Antiqua"/>
          <w:color w:val="231F20"/>
          <w:spacing w:val="-7"/>
          <w:sz w:val="24"/>
          <w:szCs w:val="24"/>
        </w:rPr>
        <w:t xml:space="preserve"> </w:t>
      </w:r>
      <w:r w:rsidRPr="00300A23">
        <w:rPr>
          <w:rFonts w:eastAsia="Book Antiqua"/>
          <w:color w:val="231F20"/>
          <w:sz w:val="24"/>
          <w:szCs w:val="24"/>
        </w:rPr>
        <w:t>may</w:t>
      </w:r>
      <w:r w:rsidRPr="00300A23">
        <w:rPr>
          <w:rFonts w:eastAsia="Book Antiqua"/>
          <w:color w:val="231F20"/>
          <w:spacing w:val="-11"/>
          <w:sz w:val="24"/>
          <w:szCs w:val="24"/>
        </w:rPr>
        <w:t xml:space="preserve"> </w:t>
      </w:r>
      <w:r w:rsidRPr="00300A23">
        <w:rPr>
          <w:rFonts w:eastAsia="Book Antiqua"/>
          <w:color w:val="231F20"/>
          <w:sz w:val="24"/>
          <w:szCs w:val="24"/>
        </w:rPr>
        <w:t>be</w:t>
      </w:r>
      <w:r w:rsidRPr="00300A23">
        <w:rPr>
          <w:rFonts w:eastAsia="Book Antiqua"/>
          <w:color w:val="231F20"/>
          <w:spacing w:val="-7"/>
          <w:sz w:val="24"/>
          <w:szCs w:val="24"/>
        </w:rPr>
        <w:t xml:space="preserve"> </w:t>
      </w:r>
      <w:r w:rsidRPr="00300A23">
        <w:rPr>
          <w:rFonts w:eastAsia="Book Antiqua"/>
          <w:color w:val="231F20"/>
          <w:sz w:val="24"/>
          <w:szCs w:val="24"/>
        </w:rPr>
        <w:t>relevant</w:t>
      </w:r>
      <w:r w:rsidRPr="00300A23">
        <w:rPr>
          <w:rFonts w:eastAsia="Book Antiqua"/>
          <w:color w:val="231F20"/>
          <w:spacing w:val="-7"/>
          <w:sz w:val="24"/>
          <w:szCs w:val="24"/>
        </w:rPr>
        <w:t xml:space="preserve"> </w:t>
      </w:r>
      <w:r w:rsidRPr="00300A23">
        <w:rPr>
          <w:rFonts w:eastAsia="Book Antiqua"/>
          <w:color w:val="231F20"/>
          <w:sz w:val="24"/>
          <w:szCs w:val="24"/>
        </w:rPr>
        <w:t xml:space="preserve">for </w:t>
      </w:r>
      <w:r w:rsidRPr="00300A23">
        <w:rPr>
          <w:rFonts w:eastAsia="Book Antiqua"/>
          <w:color w:val="231F20"/>
          <w:spacing w:val="-4"/>
          <w:sz w:val="24"/>
          <w:szCs w:val="24"/>
        </w:rPr>
        <w:t>adopting</w:t>
      </w:r>
      <w:r w:rsidRPr="00300A23">
        <w:rPr>
          <w:rFonts w:eastAsia="Book Antiqua"/>
          <w:color w:val="231F20"/>
          <w:sz w:val="24"/>
          <w:szCs w:val="24"/>
        </w:rPr>
        <w:t>/</w:t>
      </w:r>
      <w:r w:rsidRPr="00300A23">
        <w:rPr>
          <w:rFonts w:eastAsia="Book Antiqua"/>
          <w:color w:val="231F20"/>
          <w:spacing w:val="-23"/>
          <w:sz w:val="24"/>
          <w:szCs w:val="24"/>
        </w:rPr>
        <w:t xml:space="preserve"> </w:t>
      </w:r>
      <w:r w:rsidRPr="00300A23">
        <w:rPr>
          <w:rFonts w:eastAsia="Book Antiqua"/>
          <w:color w:val="231F20"/>
          <w:spacing w:val="-4"/>
          <w:sz w:val="24"/>
          <w:szCs w:val="24"/>
        </w:rPr>
        <w:t>implementin</w:t>
      </w:r>
      <w:r w:rsidRPr="00300A23">
        <w:rPr>
          <w:rFonts w:eastAsia="Book Antiqua"/>
          <w:color w:val="231F20"/>
          <w:sz w:val="24"/>
          <w:szCs w:val="24"/>
        </w:rPr>
        <w:t>g</w:t>
      </w:r>
      <w:r w:rsidRPr="00300A23">
        <w:rPr>
          <w:rFonts w:eastAsia="Book Antiqua"/>
          <w:color w:val="231F20"/>
          <w:spacing w:val="-23"/>
          <w:sz w:val="24"/>
          <w:szCs w:val="24"/>
        </w:rPr>
        <w:t xml:space="preserve"> </w:t>
      </w:r>
      <w:r w:rsidRPr="00300A23">
        <w:rPr>
          <w:rFonts w:eastAsia="Book Antiqua"/>
          <w:color w:val="231F20"/>
          <w:spacing w:val="-4"/>
          <w:sz w:val="24"/>
          <w:szCs w:val="24"/>
        </w:rPr>
        <w:t>th</w:t>
      </w:r>
      <w:r w:rsidRPr="00300A23">
        <w:rPr>
          <w:rFonts w:eastAsia="Book Antiqua"/>
          <w:color w:val="231F20"/>
          <w:sz w:val="24"/>
          <w:szCs w:val="24"/>
        </w:rPr>
        <w:t>e</w:t>
      </w:r>
      <w:r w:rsidRPr="00300A23">
        <w:rPr>
          <w:rFonts w:eastAsia="Book Antiqua"/>
          <w:color w:val="231F20"/>
          <w:spacing w:val="-23"/>
          <w:sz w:val="24"/>
          <w:szCs w:val="24"/>
        </w:rPr>
        <w:t xml:space="preserve"> </w:t>
      </w:r>
      <w:r w:rsidRPr="00300A23">
        <w:rPr>
          <w:rStyle w:val="NoSpacingChar"/>
          <w:rFonts w:ascii="Times New Roman" w:hAnsi="Times New Roman" w:cs="Times New Roman"/>
          <w:sz w:val="24"/>
          <w:szCs w:val="24"/>
        </w:rPr>
        <w:t>Best Practice</w:t>
      </w:r>
      <w:r w:rsidRPr="00300A23">
        <w:rPr>
          <w:rFonts w:eastAsia="Book Antiqua"/>
          <w:color w:val="231F20"/>
          <w:spacing w:val="-14"/>
          <w:w w:val="98"/>
          <w:sz w:val="28"/>
          <w:szCs w:val="28"/>
        </w:rPr>
        <w:t xml:space="preserve"> </w:t>
      </w:r>
      <w:r w:rsidRPr="00300A23">
        <w:rPr>
          <w:rFonts w:eastAsia="Book Antiqua"/>
          <w:color w:val="231F20"/>
          <w:spacing w:val="-4"/>
          <w:sz w:val="24"/>
          <w:szCs w:val="24"/>
        </w:rPr>
        <w:t>i</w:t>
      </w:r>
      <w:r w:rsidRPr="00300A23">
        <w:rPr>
          <w:rFonts w:eastAsia="Book Antiqua"/>
          <w:color w:val="231F20"/>
          <w:sz w:val="24"/>
          <w:szCs w:val="24"/>
        </w:rPr>
        <w:t>n</w:t>
      </w:r>
      <w:r w:rsidRPr="00300A23">
        <w:rPr>
          <w:rFonts w:eastAsia="Book Antiqua"/>
          <w:color w:val="231F20"/>
          <w:spacing w:val="-23"/>
          <w:sz w:val="24"/>
          <w:szCs w:val="24"/>
        </w:rPr>
        <w:t xml:space="preserve"> </w:t>
      </w:r>
      <w:r w:rsidRPr="00300A23">
        <w:rPr>
          <w:rFonts w:eastAsia="Book Antiqua"/>
          <w:color w:val="231F20"/>
          <w:spacing w:val="-4"/>
          <w:sz w:val="24"/>
          <w:szCs w:val="24"/>
        </w:rPr>
        <w:t>othe</w:t>
      </w:r>
      <w:r w:rsidRPr="00300A23">
        <w:rPr>
          <w:rFonts w:eastAsia="Book Antiqua"/>
          <w:color w:val="231F20"/>
          <w:sz w:val="24"/>
          <w:szCs w:val="24"/>
        </w:rPr>
        <w:t>r</w:t>
      </w:r>
      <w:r w:rsidRPr="00300A23">
        <w:rPr>
          <w:rFonts w:eastAsia="Book Antiqua"/>
          <w:color w:val="231F20"/>
          <w:spacing w:val="-23"/>
          <w:sz w:val="24"/>
          <w:szCs w:val="24"/>
        </w:rPr>
        <w:t xml:space="preserve"> </w:t>
      </w:r>
      <w:r w:rsidRPr="00300A23">
        <w:rPr>
          <w:rFonts w:eastAsia="Book Antiqua"/>
          <w:color w:val="231F20"/>
          <w:spacing w:val="-4"/>
          <w:sz w:val="24"/>
          <w:szCs w:val="24"/>
        </w:rPr>
        <w:t>Institution</w:t>
      </w:r>
      <w:r w:rsidRPr="00300A23">
        <w:rPr>
          <w:rFonts w:eastAsia="Book Antiqua"/>
          <w:color w:val="231F20"/>
          <w:sz w:val="24"/>
          <w:szCs w:val="24"/>
        </w:rPr>
        <w:t>s</w:t>
      </w:r>
      <w:r w:rsidRPr="00300A23">
        <w:rPr>
          <w:rFonts w:eastAsia="Book Antiqua"/>
          <w:color w:val="231F20"/>
          <w:spacing w:val="-23"/>
          <w:sz w:val="24"/>
          <w:szCs w:val="24"/>
        </w:rPr>
        <w:t xml:space="preserve"> </w:t>
      </w:r>
      <w:r w:rsidRPr="00300A23">
        <w:rPr>
          <w:rFonts w:eastAsia="Book Antiqua"/>
          <w:color w:val="231F20"/>
          <w:spacing w:val="-4"/>
          <w:sz w:val="24"/>
          <w:szCs w:val="24"/>
        </w:rPr>
        <w:t>(i</w:t>
      </w:r>
      <w:r w:rsidRPr="00300A23">
        <w:rPr>
          <w:rFonts w:eastAsia="Book Antiqua"/>
          <w:color w:val="231F20"/>
          <w:sz w:val="24"/>
          <w:szCs w:val="24"/>
        </w:rPr>
        <w:t>n</w:t>
      </w:r>
      <w:r w:rsidRPr="00300A23">
        <w:rPr>
          <w:rFonts w:eastAsia="Book Antiqua"/>
          <w:color w:val="231F20"/>
          <w:spacing w:val="-23"/>
          <w:sz w:val="24"/>
          <w:szCs w:val="24"/>
        </w:rPr>
        <w:t xml:space="preserve"> </w:t>
      </w:r>
      <w:r w:rsidRPr="00300A23">
        <w:rPr>
          <w:rFonts w:eastAsia="Book Antiqua"/>
          <w:color w:val="231F20"/>
          <w:spacing w:val="-4"/>
          <w:sz w:val="24"/>
          <w:szCs w:val="24"/>
        </w:rPr>
        <w:t>about</w:t>
      </w:r>
      <w:r w:rsidRPr="00300A23">
        <w:rPr>
          <w:rFonts w:eastAsia="Book Antiqua"/>
          <w:color w:val="231F20"/>
          <w:sz w:val="24"/>
          <w:szCs w:val="24"/>
        </w:rPr>
        <w:t>150 words).</w:t>
      </w:r>
    </w:p>
    <w:p w:rsidR="000D1A50" w:rsidRDefault="000D1A50" w:rsidP="000D1A50">
      <w:pPr>
        <w:spacing w:line="302" w:lineRule="auto"/>
        <w:ind w:left="1286" w:right="53"/>
        <w:jc w:val="both"/>
        <w:rPr>
          <w:rFonts w:eastAsia="Book Antiqua"/>
          <w:sz w:val="24"/>
          <w:szCs w:val="24"/>
        </w:rPr>
      </w:pPr>
    </w:p>
    <w:p w:rsidR="000D1A50" w:rsidRPr="00300A23" w:rsidRDefault="000D1A50" w:rsidP="000D1A50">
      <w:pPr>
        <w:spacing w:line="302" w:lineRule="auto"/>
        <w:ind w:left="1286" w:right="53"/>
        <w:jc w:val="both"/>
        <w:rPr>
          <w:rFonts w:eastAsia="Book Antiqua"/>
          <w:sz w:val="24"/>
          <w:szCs w:val="24"/>
        </w:rPr>
      </w:pPr>
      <w:r w:rsidRPr="00300A23">
        <w:rPr>
          <w:rFonts w:eastAsia="Book Antiqua"/>
          <w:color w:val="231F20"/>
          <w:spacing w:val="1"/>
          <w:sz w:val="24"/>
          <w:szCs w:val="24"/>
        </w:rPr>
        <w:t>An</w:t>
      </w:r>
      <w:r w:rsidRPr="00300A23">
        <w:rPr>
          <w:rFonts w:eastAsia="Book Antiqua"/>
          <w:color w:val="231F20"/>
          <w:sz w:val="24"/>
          <w:szCs w:val="24"/>
        </w:rPr>
        <w:t>y</w:t>
      </w:r>
      <w:r w:rsidRPr="00300A23">
        <w:rPr>
          <w:rFonts w:eastAsia="Book Antiqua"/>
          <w:color w:val="231F20"/>
          <w:spacing w:val="-14"/>
          <w:sz w:val="24"/>
          <w:szCs w:val="24"/>
        </w:rPr>
        <w:t xml:space="preserve"> </w:t>
      </w:r>
      <w:r w:rsidRPr="00300A23">
        <w:rPr>
          <w:rFonts w:eastAsia="Book Antiqua"/>
          <w:color w:val="231F20"/>
          <w:spacing w:val="1"/>
          <w:sz w:val="24"/>
          <w:szCs w:val="24"/>
        </w:rPr>
        <w:t>othe</w:t>
      </w:r>
      <w:r w:rsidRPr="00300A23">
        <w:rPr>
          <w:rFonts w:eastAsia="Book Antiqua"/>
          <w:color w:val="231F20"/>
          <w:sz w:val="24"/>
          <w:szCs w:val="24"/>
        </w:rPr>
        <w:t>r</w:t>
      </w:r>
      <w:r w:rsidRPr="00300A23">
        <w:rPr>
          <w:rFonts w:eastAsia="Book Antiqua"/>
          <w:color w:val="231F20"/>
          <w:spacing w:val="7"/>
          <w:sz w:val="24"/>
          <w:szCs w:val="24"/>
        </w:rPr>
        <w:t xml:space="preserve"> </w:t>
      </w:r>
      <w:r w:rsidRPr="00300A23">
        <w:rPr>
          <w:rFonts w:eastAsia="Book Antiqua"/>
          <w:color w:val="231F20"/>
          <w:spacing w:val="1"/>
          <w:sz w:val="24"/>
          <w:szCs w:val="24"/>
        </w:rPr>
        <w:t>informatio</w:t>
      </w:r>
      <w:r w:rsidRPr="00300A23">
        <w:rPr>
          <w:rFonts w:eastAsia="Book Antiqua"/>
          <w:color w:val="231F20"/>
          <w:sz w:val="24"/>
          <w:szCs w:val="24"/>
        </w:rPr>
        <w:t>n</w:t>
      </w:r>
      <w:r w:rsidRPr="00300A23">
        <w:rPr>
          <w:rFonts w:eastAsia="Book Antiqua"/>
          <w:color w:val="231F20"/>
          <w:spacing w:val="30"/>
          <w:sz w:val="24"/>
          <w:szCs w:val="24"/>
        </w:rPr>
        <w:t xml:space="preserve"> </w:t>
      </w:r>
      <w:r w:rsidRPr="00300A23">
        <w:rPr>
          <w:rStyle w:val="NoSpacingChar"/>
          <w:rFonts w:ascii="Times New Roman" w:hAnsi="Times New Roman" w:cs="Times New Roman"/>
          <w:sz w:val="24"/>
          <w:szCs w:val="24"/>
        </w:rPr>
        <w:t>regarding</w:t>
      </w:r>
      <w:r w:rsidRPr="00300A23">
        <w:rPr>
          <w:rStyle w:val="NoSpacingChar"/>
          <w:rFonts w:ascii="Times New Roman" w:hAnsi="Times New Roman" w:cs="Times New Roman"/>
        </w:rPr>
        <w:t xml:space="preserve"> </w:t>
      </w:r>
      <w:r w:rsidRPr="00300A23">
        <w:rPr>
          <w:rFonts w:eastAsia="Book Antiqua"/>
          <w:color w:val="231F20"/>
          <w:spacing w:val="1"/>
          <w:sz w:val="24"/>
          <w:szCs w:val="24"/>
        </w:rPr>
        <w:t>Institutional Values</w:t>
      </w:r>
      <w:r w:rsidRPr="00300A23">
        <w:rPr>
          <w:rFonts w:eastAsia="Book Antiqua"/>
          <w:color w:val="231F20"/>
          <w:spacing w:val="42"/>
          <w:sz w:val="24"/>
          <w:szCs w:val="24"/>
        </w:rPr>
        <w:t xml:space="preserve"> </w:t>
      </w:r>
      <w:r w:rsidRPr="00300A23">
        <w:rPr>
          <w:rFonts w:eastAsia="Book Antiqua"/>
          <w:color w:val="231F20"/>
          <w:spacing w:val="1"/>
          <w:sz w:val="24"/>
          <w:szCs w:val="24"/>
        </w:rPr>
        <w:t>an</w:t>
      </w:r>
      <w:r w:rsidRPr="00300A23">
        <w:rPr>
          <w:rFonts w:eastAsia="Book Antiqua"/>
          <w:color w:val="231F20"/>
          <w:sz w:val="24"/>
          <w:szCs w:val="24"/>
        </w:rPr>
        <w:t xml:space="preserve">d </w:t>
      </w:r>
      <w:r w:rsidRPr="00300A23">
        <w:rPr>
          <w:rFonts w:eastAsia="Book Antiqua"/>
          <w:color w:val="231F20"/>
          <w:spacing w:val="1"/>
          <w:sz w:val="24"/>
          <w:szCs w:val="24"/>
        </w:rPr>
        <w:t>Bes</w:t>
      </w:r>
      <w:r w:rsidRPr="00300A23">
        <w:rPr>
          <w:rFonts w:eastAsia="Book Antiqua"/>
          <w:color w:val="231F20"/>
          <w:sz w:val="24"/>
          <w:szCs w:val="24"/>
        </w:rPr>
        <w:t>t</w:t>
      </w:r>
      <w:r w:rsidRPr="00300A23">
        <w:rPr>
          <w:rFonts w:eastAsia="Book Antiqua"/>
          <w:color w:val="231F20"/>
          <w:spacing w:val="27"/>
          <w:sz w:val="24"/>
          <w:szCs w:val="24"/>
        </w:rPr>
        <w:t xml:space="preserve"> </w:t>
      </w:r>
      <w:r w:rsidRPr="00300A23">
        <w:rPr>
          <w:rFonts w:eastAsia="Book Antiqua"/>
          <w:color w:val="231F20"/>
          <w:spacing w:val="1"/>
          <w:sz w:val="24"/>
          <w:szCs w:val="24"/>
        </w:rPr>
        <w:t>Practice</w:t>
      </w:r>
      <w:r w:rsidRPr="00300A23">
        <w:rPr>
          <w:rFonts w:eastAsia="Book Antiqua"/>
          <w:color w:val="231F20"/>
          <w:sz w:val="24"/>
          <w:szCs w:val="24"/>
        </w:rPr>
        <w:t>s</w:t>
      </w:r>
      <w:r w:rsidRPr="00300A23">
        <w:rPr>
          <w:rFonts w:eastAsia="Book Antiqua"/>
          <w:color w:val="231F20"/>
          <w:spacing w:val="50"/>
          <w:sz w:val="24"/>
          <w:szCs w:val="24"/>
        </w:rPr>
        <w:t xml:space="preserve"> </w:t>
      </w:r>
      <w:r w:rsidRPr="00300A23">
        <w:rPr>
          <w:rFonts w:eastAsia="Book Antiqua"/>
          <w:color w:val="231F20"/>
          <w:spacing w:val="1"/>
          <w:sz w:val="24"/>
          <w:szCs w:val="24"/>
        </w:rPr>
        <w:t>whic</w:t>
      </w:r>
      <w:r w:rsidRPr="00300A23">
        <w:rPr>
          <w:rFonts w:eastAsia="Book Antiqua"/>
          <w:color w:val="231F20"/>
          <w:sz w:val="24"/>
          <w:szCs w:val="24"/>
        </w:rPr>
        <w:t>h</w:t>
      </w:r>
      <w:r w:rsidRPr="00300A23">
        <w:rPr>
          <w:rFonts w:eastAsia="Book Antiqua"/>
          <w:color w:val="231F20"/>
          <w:spacing w:val="1"/>
          <w:sz w:val="24"/>
          <w:szCs w:val="24"/>
        </w:rPr>
        <w:t xml:space="preserve"> the universit</w:t>
      </w:r>
      <w:r w:rsidRPr="00300A23">
        <w:rPr>
          <w:rFonts w:eastAsia="Book Antiqua"/>
          <w:color w:val="231F20"/>
          <w:sz w:val="24"/>
          <w:szCs w:val="24"/>
        </w:rPr>
        <w:t>y</w:t>
      </w:r>
      <w:r w:rsidRPr="00300A23">
        <w:rPr>
          <w:rFonts w:eastAsia="Book Antiqua"/>
          <w:color w:val="231F20"/>
          <w:spacing w:val="18"/>
          <w:sz w:val="24"/>
          <w:szCs w:val="24"/>
        </w:rPr>
        <w:t xml:space="preserve"> </w:t>
      </w:r>
      <w:r w:rsidRPr="00300A23">
        <w:rPr>
          <w:rFonts w:eastAsia="Book Antiqua"/>
          <w:color w:val="231F20"/>
          <w:spacing w:val="1"/>
          <w:sz w:val="24"/>
          <w:szCs w:val="24"/>
        </w:rPr>
        <w:t>woul</w:t>
      </w:r>
      <w:r w:rsidRPr="00300A23">
        <w:rPr>
          <w:rFonts w:eastAsia="Book Antiqua"/>
          <w:color w:val="231F20"/>
          <w:sz w:val="24"/>
          <w:szCs w:val="24"/>
        </w:rPr>
        <w:t>d</w:t>
      </w:r>
      <w:r w:rsidRPr="00300A23">
        <w:rPr>
          <w:rFonts w:eastAsia="Book Antiqua"/>
          <w:color w:val="231F20"/>
          <w:spacing w:val="5"/>
          <w:sz w:val="24"/>
          <w:szCs w:val="24"/>
        </w:rPr>
        <w:t xml:space="preserve"> </w:t>
      </w:r>
      <w:r w:rsidRPr="00300A23">
        <w:rPr>
          <w:rFonts w:eastAsia="Book Antiqua"/>
          <w:color w:val="231F20"/>
          <w:spacing w:val="1"/>
          <w:sz w:val="24"/>
          <w:szCs w:val="24"/>
        </w:rPr>
        <w:t>lik</w:t>
      </w:r>
      <w:r w:rsidRPr="00300A23">
        <w:rPr>
          <w:rFonts w:eastAsia="Book Antiqua"/>
          <w:color w:val="231F20"/>
          <w:sz w:val="24"/>
          <w:szCs w:val="24"/>
        </w:rPr>
        <w:t>e</w:t>
      </w:r>
      <w:r w:rsidRPr="00300A23">
        <w:rPr>
          <w:rFonts w:eastAsia="Book Antiqua"/>
          <w:color w:val="231F20"/>
          <w:spacing w:val="29"/>
          <w:sz w:val="24"/>
          <w:szCs w:val="24"/>
        </w:rPr>
        <w:t xml:space="preserve"> </w:t>
      </w:r>
      <w:r w:rsidRPr="00300A23">
        <w:rPr>
          <w:rFonts w:eastAsia="Book Antiqua"/>
          <w:color w:val="231F20"/>
          <w:spacing w:val="1"/>
          <w:sz w:val="24"/>
          <w:szCs w:val="24"/>
        </w:rPr>
        <w:t>t</w:t>
      </w:r>
      <w:r w:rsidRPr="00300A23">
        <w:rPr>
          <w:rFonts w:eastAsia="Book Antiqua"/>
          <w:color w:val="231F20"/>
          <w:sz w:val="24"/>
          <w:szCs w:val="24"/>
        </w:rPr>
        <w:t>o</w:t>
      </w:r>
      <w:r w:rsidRPr="00300A23">
        <w:rPr>
          <w:rFonts w:eastAsia="Book Antiqua"/>
          <w:color w:val="231F20"/>
          <w:spacing w:val="33"/>
          <w:sz w:val="24"/>
          <w:szCs w:val="24"/>
        </w:rPr>
        <w:t xml:space="preserve"> </w:t>
      </w:r>
      <w:r w:rsidRPr="00300A23">
        <w:rPr>
          <w:rFonts w:eastAsia="Book Antiqua"/>
          <w:color w:val="231F20"/>
          <w:spacing w:val="1"/>
          <w:sz w:val="24"/>
          <w:szCs w:val="24"/>
        </w:rPr>
        <w:t>include.</w:t>
      </w:r>
    </w:p>
    <w:p w:rsidR="000D1A50" w:rsidRPr="00322EE2" w:rsidRDefault="000D1A50" w:rsidP="000D1A50">
      <w:pPr>
        <w:tabs>
          <w:tab w:val="left" w:pos="9180"/>
        </w:tabs>
        <w:jc w:val="center"/>
        <w:rPr>
          <w:b/>
          <w:bCs/>
          <w:color w:val="000000"/>
          <w:sz w:val="24"/>
          <w:szCs w:val="24"/>
        </w:rPr>
      </w:pPr>
    </w:p>
    <w:p w:rsidR="000D1A50" w:rsidRPr="00322EE2" w:rsidRDefault="000D1A50" w:rsidP="000D1A50">
      <w:pPr>
        <w:tabs>
          <w:tab w:val="left" w:pos="9180"/>
        </w:tabs>
        <w:jc w:val="center"/>
        <w:rPr>
          <w:b/>
          <w:bCs/>
          <w:color w:val="000000"/>
          <w:sz w:val="24"/>
          <w:szCs w:val="24"/>
        </w:rPr>
      </w:pPr>
      <w:r w:rsidRPr="006C055A">
        <w:rPr>
          <w:b/>
          <w:bCs/>
          <w:color w:val="000000"/>
          <w:sz w:val="24"/>
          <w:szCs w:val="24"/>
        </w:rPr>
        <w:t>Key Indicator - 7.3 Institutional Distinctiveness (20)</w:t>
      </w:r>
    </w:p>
    <w:p w:rsidR="000D1A50" w:rsidRPr="00322EE2" w:rsidRDefault="000D1A50" w:rsidP="000D1A50">
      <w:pPr>
        <w:tabs>
          <w:tab w:val="left" w:pos="9180"/>
        </w:tabs>
        <w:jc w:val="center"/>
        <w:rPr>
          <w:b/>
          <w:bCs/>
          <w:color w:val="000000"/>
          <w:sz w:val="24"/>
          <w:szCs w:val="24"/>
        </w:rPr>
      </w:pPr>
    </w:p>
    <w:tbl>
      <w:tblPr>
        <w:tblW w:w="1035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9"/>
        <w:gridCol w:w="7821"/>
        <w:gridCol w:w="1440"/>
      </w:tblGrid>
      <w:tr w:rsidR="000D1A50" w:rsidRPr="00322EE2" w:rsidTr="00300587">
        <w:tc>
          <w:tcPr>
            <w:tcW w:w="1089"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Metric No.</w:t>
            </w:r>
          </w:p>
        </w:tc>
        <w:tc>
          <w:tcPr>
            <w:tcW w:w="7821" w:type="dxa"/>
            <w:shd w:val="clear" w:color="auto" w:fill="auto"/>
          </w:tcPr>
          <w:p w:rsidR="000D1A50" w:rsidRPr="00322EE2" w:rsidRDefault="000D1A50" w:rsidP="00300587">
            <w:pPr>
              <w:jc w:val="center"/>
              <w:rPr>
                <w:b/>
                <w:bCs/>
                <w:color w:val="000000"/>
                <w:sz w:val="24"/>
                <w:szCs w:val="24"/>
              </w:rPr>
            </w:pPr>
          </w:p>
        </w:tc>
        <w:tc>
          <w:tcPr>
            <w:tcW w:w="1440"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 xml:space="preserve">Weightage </w:t>
            </w:r>
          </w:p>
        </w:tc>
      </w:tr>
      <w:tr w:rsidR="000D1A50" w:rsidRPr="00322EE2" w:rsidTr="00300587">
        <w:tc>
          <w:tcPr>
            <w:tcW w:w="1089"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7.3.1</w:t>
            </w:r>
          </w:p>
          <w:p w:rsidR="000D1A50" w:rsidRPr="00322EE2" w:rsidRDefault="000D1A50" w:rsidP="00300587">
            <w:pPr>
              <w:jc w:val="center"/>
              <w:rPr>
                <w:b/>
                <w:bCs/>
                <w:color w:val="000000"/>
                <w:sz w:val="24"/>
                <w:szCs w:val="24"/>
              </w:rPr>
            </w:pPr>
          </w:p>
          <w:p w:rsidR="000D1A50" w:rsidRPr="00322EE2" w:rsidRDefault="000D1A50" w:rsidP="00300587">
            <w:pPr>
              <w:jc w:val="center"/>
              <w:rPr>
                <w:b/>
                <w:bCs/>
                <w:color w:val="000000"/>
                <w:sz w:val="24"/>
                <w:szCs w:val="24"/>
              </w:rPr>
            </w:pPr>
            <w:r w:rsidRPr="00322EE2">
              <w:rPr>
                <w:b/>
                <w:bCs/>
                <w:color w:val="000000"/>
                <w:sz w:val="24"/>
                <w:szCs w:val="24"/>
              </w:rPr>
              <w:t>Q</w:t>
            </w:r>
            <w:r w:rsidRPr="00322EE2">
              <w:rPr>
                <w:b/>
                <w:bCs/>
                <w:color w:val="000000"/>
                <w:sz w:val="24"/>
                <w:szCs w:val="24"/>
                <w:vertAlign w:val="subscript"/>
              </w:rPr>
              <w:t>l</w:t>
            </w:r>
            <w:r w:rsidRPr="00322EE2">
              <w:rPr>
                <w:b/>
                <w:bCs/>
                <w:color w:val="000000"/>
                <w:sz w:val="24"/>
                <w:szCs w:val="24"/>
              </w:rPr>
              <w:t>M</w:t>
            </w:r>
          </w:p>
        </w:tc>
        <w:tc>
          <w:tcPr>
            <w:tcW w:w="7821" w:type="dxa"/>
            <w:shd w:val="clear" w:color="auto" w:fill="auto"/>
          </w:tcPr>
          <w:p w:rsidR="000D1A50" w:rsidRDefault="000D1A50" w:rsidP="00300587">
            <w:pPr>
              <w:rPr>
                <w:b/>
                <w:i/>
                <w:color w:val="000000"/>
                <w:sz w:val="24"/>
                <w:szCs w:val="24"/>
              </w:rPr>
            </w:pPr>
            <w:r>
              <w:rPr>
                <w:b/>
                <w:i/>
                <w:color w:val="000000"/>
                <w:sz w:val="24"/>
                <w:szCs w:val="24"/>
              </w:rPr>
              <w:t>Portray  the performance of the I</w:t>
            </w:r>
            <w:r w:rsidRPr="00322EE2">
              <w:rPr>
                <w:b/>
                <w:i/>
                <w:color w:val="000000"/>
                <w:sz w:val="24"/>
                <w:szCs w:val="24"/>
              </w:rPr>
              <w:t>nstitution in one area distinctive to its priority and thrust</w:t>
            </w:r>
            <w:r w:rsidRPr="0060274E">
              <w:rPr>
                <w:color w:val="000000"/>
                <w:sz w:val="24"/>
                <w:szCs w:val="24"/>
              </w:rPr>
              <w:t xml:space="preserve"> </w:t>
            </w:r>
            <w:r w:rsidRPr="0080627B">
              <w:rPr>
                <w:b/>
                <w:bCs/>
                <w:i/>
                <w:iCs/>
                <w:color w:val="000000"/>
                <w:sz w:val="24"/>
                <w:szCs w:val="24"/>
              </w:rPr>
              <w:t xml:space="preserve">within </w:t>
            </w:r>
            <w:r>
              <w:rPr>
                <w:b/>
                <w:bCs/>
                <w:i/>
                <w:iCs/>
                <w:color w:val="000000"/>
                <w:sz w:val="24"/>
                <w:szCs w:val="24"/>
              </w:rPr>
              <w:t>10</w:t>
            </w:r>
            <w:r w:rsidRPr="0080627B">
              <w:rPr>
                <w:b/>
                <w:bCs/>
                <w:i/>
                <w:iCs/>
                <w:color w:val="000000"/>
                <w:sz w:val="24"/>
                <w:szCs w:val="24"/>
              </w:rPr>
              <w:t>00 words</w:t>
            </w:r>
          </w:p>
          <w:p w:rsidR="000D1A50" w:rsidRDefault="000D1A50" w:rsidP="00300587">
            <w:pPr>
              <w:rPr>
                <w:b/>
                <w:color w:val="000000"/>
              </w:rPr>
            </w:pPr>
          </w:p>
          <w:p w:rsidR="000D1A50" w:rsidRDefault="000D1A50" w:rsidP="00300587">
            <w:pPr>
              <w:rPr>
                <w:b/>
                <w:color w:val="000000"/>
              </w:rPr>
            </w:pPr>
            <w:r w:rsidRPr="00B13C31">
              <w:rPr>
                <w:b/>
                <w:color w:val="000000"/>
              </w:rPr>
              <w:t>Provide web link to:</w:t>
            </w:r>
          </w:p>
          <w:p w:rsidR="000D1A50" w:rsidRPr="00AF2483" w:rsidRDefault="000D1A50" w:rsidP="000D1A50">
            <w:pPr>
              <w:pStyle w:val="ListParagraph"/>
              <w:numPr>
                <w:ilvl w:val="0"/>
                <w:numId w:val="231"/>
              </w:numPr>
              <w:spacing w:after="0"/>
              <w:ind w:left="714" w:hanging="357"/>
              <w:rPr>
                <w:rFonts w:ascii="Times New Roman" w:hAnsi="Times New Roman"/>
                <w:bCs/>
                <w:color w:val="000000"/>
                <w:sz w:val="24"/>
                <w:szCs w:val="24"/>
              </w:rPr>
            </w:pPr>
            <w:r w:rsidRPr="00AF2483">
              <w:rPr>
                <w:rFonts w:ascii="Times New Roman" w:hAnsi="Times New Roman"/>
                <w:bCs/>
                <w:color w:val="000000"/>
                <w:sz w:val="24"/>
                <w:szCs w:val="24"/>
              </w:rPr>
              <w:t>Appropriate web in the Institutional website</w:t>
            </w:r>
          </w:p>
          <w:p w:rsidR="000D1A50" w:rsidRPr="005142B7" w:rsidRDefault="000D1A50" w:rsidP="000D1A50">
            <w:pPr>
              <w:pStyle w:val="ListParagraph"/>
              <w:numPr>
                <w:ilvl w:val="0"/>
                <w:numId w:val="231"/>
              </w:numPr>
              <w:rPr>
                <w:b/>
                <w:color w:val="000000"/>
              </w:rPr>
            </w:pPr>
            <w:r w:rsidRPr="00AF2483">
              <w:rPr>
                <w:rFonts w:ascii="Times New Roman" w:hAnsi="Times New Roman"/>
                <w:bCs/>
                <w:color w:val="000000"/>
                <w:sz w:val="24"/>
                <w:szCs w:val="24"/>
              </w:rPr>
              <w:t>Any other relevant information</w:t>
            </w:r>
          </w:p>
        </w:tc>
        <w:tc>
          <w:tcPr>
            <w:tcW w:w="1440" w:type="dxa"/>
            <w:shd w:val="clear" w:color="auto" w:fill="auto"/>
          </w:tcPr>
          <w:p w:rsidR="000D1A50" w:rsidRPr="00322EE2" w:rsidRDefault="000D1A50" w:rsidP="00300587">
            <w:pPr>
              <w:jc w:val="center"/>
              <w:rPr>
                <w:b/>
                <w:bCs/>
                <w:color w:val="000000"/>
                <w:sz w:val="24"/>
                <w:szCs w:val="24"/>
              </w:rPr>
            </w:pPr>
            <w:r w:rsidRPr="00322EE2">
              <w:rPr>
                <w:b/>
                <w:bCs/>
                <w:color w:val="000000"/>
                <w:sz w:val="24"/>
                <w:szCs w:val="24"/>
              </w:rPr>
              <w:t>20</w:t>
            </w:r>
          </w:p>
        </w:tc>
      </w:tr>
    </w:tbl>
    <w:p w:rsidR="000D1A50" w:rsidRDefault="000D1A50" w:rsidP="000D1A50">
      <w:pPr>
        <w:rPr>
          <w:b/>
          <w:bCs/>
          <w:color w:val="000000"/>
          <w:sz w:val="16"/>
          <w:szCs w:val="16"/>
          <w:highlight w:val="yellow"/>
          <w:u w:val="single"/>
        </w:rPr>
      </w:pPr>
    </w:p>
    <w:p w:rsidR="006E0669" w:rsidRDefault="006E0669">
      <w:pPr>
        <w:spacing w:line="257" w:lineRule="exact"/>
        <w:rPr>
          <w:sz w:val="20"/>
          <w:szCs w:val="20"/>
        </w:rPr>
      </w:pPr>
    </w:p>
    <w:p w:rsidR="004415E4" w:rsidRDefault="00164F00" w:rsidP="0099330E">
      <w:pPr>
        <w:jc w:val="center"/>
        <w:rPr>
          <w:sz w:val="20"/>
          <w:szCs w:val="20"/>
        </w:rPr>
      </w:pPr>
      <w:r>
        <w:rPr>
          <w:b/>
          <w:bCs/>
          <w:sz w:val="32"/>
          <w:szCs w:val="32"/>
        </w:rPr>
        <w:lastRenderedPageBreak/>
        <w:t>5</w:t>
      </w:r>
      <w:r w:rsidR="00BC11E2">
        <w:rPr>
          <w:b/>
          <w:bCs/>
          <w:sz w:val="32"/>
          <w:szCs w:val="32"/>
        </w:rPr>
        <w:t xml:space="preserve">. </w:t>
      </w:r>
      <w:bookmarkStart w:id="27" w:name="EvaluativeReport"/>
      <w:r w:rsidR="007F216A">
        <w:rPr>
          <w:b/>
          <w:bCs/>
          <w:sz w:val="32"/>
          <w:szCs w:val="32"/>
        </w:rPr>
        <w:t xml:space="preserve">Evaluative Report </w:t>
      </w:r>
      <w:bookmarkEnd w:id="27"/>
      <w:r w:rsidR="007F216A">
        <w:rPr>
          <w:b/>
          <w:bCs/>
          <w:sz w:val="32"/>
          <w:szCs w:val="32"/>
        </w:rPr>
        <w:t>of the Department</w:t>
      </w:r>
      <w:r w:rsidR="00946B83">
        <w:rPr>
          <w:b/>
          <w:bCs/>
          <w:sz w:val="32"/>
          <w:szCs w:val="32"/>
        </w:rPr>
        <w:t>s</w:t>
      </w:r>
    </w:p>
    <w:p w:rsidR="004415E4" w:rsidRPr="0016697D" w:rsidRDefault="004415E4">
      <w:pPr>
        <w:spacing w:line="200" w:lineRule="exact"/>
        <w:rPr>
          <w:sz w:val="24"/>
          <w:szCs w:val="24"/>
        </w:rPr>
      </w:pPr>
    </w:p>
    <w:p w:rsidR="00D763C4" w:rsidRPr="00117F9B" w:rsidRDefault="00D763C4" w:rsidP="00C933AD">
      <w:pPr>
        <w:widowControl w:val="0"/>
        <w:rPr>
          <w:b/>
          <w:sz w:val="24"/>
          <w:szCs w:val="24"/>
        </w:rPr>
      </w:pPr>
      <w:r w:rsidRPr="00117F9B">
        <w:rPr>
          <w:b/>
          <w:sz w:val="24"/>
          <w:szCs w:val="24"/>
        </w:rPr>
        <w:t>Name of the University……………………</w:t>
      </w:r>
      <w:r>
        <w:rPr>
          <w:b/>
          <w:sz w:val="24"/>
          <w:szCs w:val="24"/>
        </w:rPr>
        <w:t>…………</w:t>
      </w:r>
      <w:r w:rsidRPr="00117F9B">
        <w:rPr>
          <w:b/>
          <w:sz w:val="24"/>
          <w:szCs w:val="24"/>
        </w:rPr>
        <w:t xml:space="preserve">   Name of the Department…………</w:t>
      </w:r>
    </w:p>
    <w:p w:rsidR="00D763C4" w:rsidRPr="00C933AD" w:rsidRDefault="00D763C4" w:rsidP="00C933AD">
      <w:pPr>
        <w:widowControl w:val="0"/>
        <w:rPr>
          <w:b/>
          <w:sz w:val="8"/>
          <w:szCs w:val="8"/>
        </w:rPr>
      </w:pPr>
    </w:p>
    <w:p w:rsidR="00D763C4" w:rsidRPr="00117F9B" w:rsidRDefault="00D763C4" w:rsidP="00C933AD">
      <w:pPr>
        <w:widowControl w:val="0"/>
        <w:rPr>
          <w:b/>
          <w:sz w:val="24"/>
          <w:szCs w:val="24"/>
        </w:rPr>
      </w:pPr>
      <w:r w:rsidRPr="00117F9B">
        <w:rPr>
          <w:b/>
          <w:sz w:val="24"/>
          <w:szCs w:val="24"/>
        </w:rPr>
        <w:t xml:space="preserve">Dist.………………………….         </w:t>
      </w:r>
      <w:r>
        <w:rPr>
          <w:b/>
          <w:sz w:val="24"/>
          <w:szCs w:val="24"/>
        </w:rPr>
        <w:t xml:space="preserve">               </w:t>
      </w:r>
      <w:r w:rsidRPr="00117F9B">
        <w:rPr>
          <w:b/>
          <w:sz w:val="24"/>
          <w:szCs w:val="24"/>
        </w:rPr>
        <w:t xml:space="preserve">  State………………………………..</w:t>
      </w:r>
    </w:p>
    <w:p w:rsidR="00D763C4" w:rsidRPr="0016697D" w:rsidRDefault="00D763C4" w:rsidP="00C933AD">
      <w:pPr>
        <w:widowControl w:val="0"/>
        <w:rPr>
          <w:b/>
          <w:sz w:val="14"/>
          <w:szCs w:val="14"/>
        </w:rPr>
      </w:pPr>
    </w:p>
    <w:p w:rsidR="00D763C4" w:rsidRPr="00117F9B" w:rsidRDefault="00D763C4" w:rsidP="00C933AD">
      <w:pPr>
        <w:widowControl w:val="0"/>
        <w:rPr>
          <w:b/>
          <w:sz w:val="24"/>
          <w:szCs w:val="24"/>
        </w:rPr>
      </w:pPr>
      <w:r w:rsidRPr="00117F9B">
        <w:rPr>
          <w:b/>
          <w:sz w:val="24"/>
          <w:szCs w:val="24"/>
        </w:rPr>
        <w:t>Total Number of Departments</w:t>
      </w:r>
      <w:r>
        <w:rPr>
          <w:b/>
          <w:sz w:val="24"/>
          <w:szCs w:val="24"/>
        </w:rPr>
        <w:t xml:space="preserve"> in the institution</w:t>
      </w:r>
      <w:r w:rsidRPr="00117F9B">
        <w:rPr>
          <w:b/>
          <w:sz w:val="24"/>
          <w:szCs w:val="24"/>
        </w:rPr>
        <w:t>…...............................</w:t>
      </w:r>
    </w:p>
    <w:p w:rsidR="004415E4" w:rsidRPr="00C933AD" w:rsidRDefault="004415E4">
      <w:pPr>
        <w:spacing w:line="235" w:lineRule="exact"/>
        <w:rPr>
          <w:sz w:val="12"/>
          <w:szCs w:val="12"/>
        </w:rPr>
      </w:pPr>
    </w:p>
    <w:p w:rsidR="004415E4" w:rsidRDefault="004415E4">
      <w:pPr>
        <w:spacing w:line="109" w:lineRule="exact"/>
        <w:rPr>
          <w:sz w:val="20"/>
          <w:szCs w:val="20"/>
        </w:rPr>
      </w:pPr>
    </w:p>
    <w:tbl>
      <w:tblPr>
        <w:tblW w:w="953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69"/>
        <w:gridCol w:w="4273"/>
        <w:gridCol w:w="1559"/>
        <w:gridCol w:w="1134"/>
        <w:gridCol w:w="1701"/>
      </w:tblGrid>
      <w:tr w:rsidR="00D763C4" w:rsidRPr="00FC19DB" w:rsidTr="00220DBE">
        <w:tc>
          <w:tcPr>
            <w:tcW w:w="869" w:type="dxa"/>
            <w:shd w:val="clear" w:color="auto" w:fill="auto"/>
          </w:tcPr>
          <w:p w:rsidR="00D763C4" w:rsidRPr="00220DBE" w:rsidRDefault="00D763C4" w:rsidP="0048454C">
            <w:pPr>
              <w:rPr>
                <w:b/>
              </w:rPr>
            </w:pPr>
            <w:r w:rsidRPr="00220DBE">
              <w:rPr>
                <w:b/>
              </w:rPr>
              <w:t>Sl</w:t>
            </w:r>
            <w:r w:rsidR="00C933AD" w:rsidRPr="00220DBE">
              <w:rPr>
                <w:b/>
              </w:rPr>
              <w:t xml:space="preserve">. </w:t>
            </w:r>
            <w:r w:rsidRPr="00220DBE">
              <w:rPr>
                <w:b/>
              </w:rPr>
              <w:t xml:space="preserve">No. </w:t>
            </w:r>
          </w:p>
        </w:tc>
        <w:tc>
          <w:tcPr>
            <w:tcW w:w="4273" w:type="dxa"/>
            <w:shd w:val="clear" w:color="auto" w:fill="auto"/>
          </w:tcPr>
          <w:p w:rsidR="00D763C4" w:rsidRPr="00220DBE" w:rsidRDefault="00D763C4" w:rsidP="0048454C">
            <w:pPr>
              <w:rPr>
                <w:b/>
              </w:rPr>
            </w:pPr>
            <w:r w:rsidRPr="00220DBE">
              <w:rPr>
                <w:b/>
                <w:color w:val="000000"/>
                <w:spacing w:val="-10"/>
              </w:rPr>
              <w:t>Name of the Department</w:t>
            </w:r>
          </w:p>
        </w:tc>
        <w:tc>
          <w:tcPr>
            <w:tcW w:w="1559" w:type="dxa"/>
            <w:shd w:val="clear" w:color="auto" w:fill="auto"/>
          </w:tcPr>
          <w:p w:rsidR="00D763C4" w:rsidRPr="00220DBE" w:rsidRDefault="00D763C4" w:rsidP="0048454C">
            <w:pPr>
              <w:jc w:val="center"/>
              <w:rPr>
                <w:b/>
              </w:rPr>
            </w:pPr>
            <w:r w:rsidRPr="00220DBE">
              <w:rPr>
                <w:b/>
              </w:rPr>
              <w:t>For Ex: English</w:t>
            </w:r>
          </w:p>
        </w:tc>
        <w:tc>
          <w:tcPr>
            <w:tcW w:w="1134" w:type="dxa"/>
            <w:shd w:val="clear" w:color="auto" w:fill="auto"/>
            <w:vAlign w:val="center"/>
          </w:tcPr>
          <w:p w:rsidR="00D763C4" w:rsidRPr="00220DBE" w:rsidRDefault="00D763C4" w:rsidP="0048454C">
            <w:pPr>
              <w:tabs>
                <w:tab w:val="left" w:pos="662"/>
              </w:tabs>
              <w:jc w:val="center"/>
              <w:rPr>
                <w:b/>
              </w:rPr>
            </w:pPr>
            <w:r w:rsidRPr="00220DBE">
              <w:rPr>
                <w:b/>
              </w:rPr>
              <w:t>Zoology</w:t>
            </w:r>
          </w:p>
        </w:tc>
        <w:tc>
          <w:tcPr>
            <w:tcW w:w="1701" w:type="dxa"/>
            <w:shd w:val="clear" w:color="auto" w:fill="auto"/>
            <w:vAlign w:val="center"/>
          </w:tcPr>
          <w:p w:rsidR="00D763C4" w:rsidRPr="00220DBE" w:rsidRDefault="00D763C4" w:rsidP="0048454C">
            <w:pPr>
              <w:jc w:val="center"/>
              <w:rPr>
                <w:b/>
              </w:rPr>
            </w:pPr>
            <w:r w:rsidRPr="00220DBE">
              <w:rPr>
                <w:b/>
              </w:rPr>
              <w:t>Bio-Technology</w:t>
            </w: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Year of Establishment</w:t>
            </w:r>
          </w:p>
        </w:tc>
        <w:tc>
          <w:tcPr>
            <w:tcW w:w="1559" w:type="dxa"/>
            <w:shd w:val="clear" w:color="auto" w:fill="auto"/>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Is the Department part of a School/Faculty of the University</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Names of programmes offered</w:t>
            </w:r>
          </w:p>
        </w:tc>
        <w:tc>
          <w:tcPr>
            <w:tcW w:w="1559" w:type="dxa"/>
            <w:shd w:val="clear" w:color="auto" w:fill="auto"/>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jc w:val="both"/>
              <w:rPr>
                <w:bCs/>
              </w:rPr>
            </w:pPr>
            <w:r w:rsidRPr="00C933AD">
              <w:rPr>
                <w:bCs/>
              </w:rPr>
              <w:t>Number of teaching posts Sanctioned</w:t>
            </w:r>
            <w:r w:rsidRPr="00C933AD">
              <w:t>/</w:t>
            </w:r>
            <w:r w:rsidRPr="00C933AD">
              <w:rPr>
                <w:bCs/>
              </w:rPr>
              <w:t xml:space="preserve">Filled </w:t>
            </w:r>
          </w:p>
        </w:tc>
        <w:tc>
          <w:tcPr>
            <w:tcW w:w="1559" w:type="dxa"/>
            <w:shd w:val="clear" w:color="auto" w:fill="auto"/>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 xml:space="preserve">Number of Research Projects: </w:t>
            </w:r>
          </w:p>
          <w:p w:rsidR="00D763C4" w:rsidRPr="00C933AD" w:rsidRDefault="00D763C4" w:rsidP="0048454C">
            <w:r w:rsidRPr="00C933AD">
              <w:t>Total grants received</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297"/>
        </w:trPr>
        <w:tc>
          <w:tcPr>
            <w:tcW w:w="869" w:type="dxa"/>
            <w:vMerge w:val="restart"/>
            <w:shd w:val="clear" w:color="auto" w:fill="auto"/>
          </w:tcPr>
          <w:p w:rsidR="00D763C4" w:rsidRPr="00FC19DB" w:rsidRDefault="00D763C4" w:rsidP="000D1A50">
            <w:pPr>
              <w:numPr>
                <w:ilvl w:val="0"/>
                <w:numId w:val="79"/>
              </w:numPr>
              <w:contextualSpacing/>
              <w:rPr>
                <w:sz w:val="24"/>
                <w:szCs w:val="24"/>
              </w:rPr>
            </w:pPr>
          </w:p>
        </w:tc>
        <w:tc>
          <w:tcPr>
            <w:tcW w:w="8667" w:type="dxa"/>
            <w:gridSpan w:val="4"/>
            <w:shd w:val="clear" w:color="auto" w:fill="auto"/>
          </w:tcPr>
          <w:p w:rsidR="00D763C4" w:rsidRPr="00C933AD" w:rsidRDefault="00D763C4" w:rsidP="0048454C">
            <w:r w:rsidRPr="00C933AD">
              <w:t xml:space="preserve">Inter –institutional collaborative projects and </w:t>
            </w:r>
          </w:p>
          <w:p w:rsidR="00D763C4" w:rsidRPr="00C933AD" w:rsidRDefault="00D763C4" w:rsidP="0048454C">
            <w:pPr>
              <w:rPr>
                <w:b/>
              </w:rPr>
            </w:pPr>
            <w:r w:rsidRPr="00C933AD">
              <w:t>Associated grants received</w:t>
            </w:r>
          </w:p>
        </w:tc>
      </w:tr>
      <w:tr w:rsidR="00D763C4" w:rsidRPr="00FC19DB" w:rsidTr="00220DBE">
        <w:trPr>
          <w:trHeight w:val="297"/>
        </w:trPr>
        <w:tc>
          <w:tcPr>
            <w:tcW w:w="869" w:type="dxa"/>
            <w:vMerge/>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National collaboration</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297"/>
        </w:trPr>
        <w:tc>
          <w:tcPr>
            <w:tcW w:w="869" w:type="dxa"/>
            <w:vMerge/>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International collaboration</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95"/>
        </w:trPr>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r w:rsidRPr="00C933AD">
              <w:t>Departmental projects funded by DST-FIST, UGC-SAP/CAS,DPE, DBT, ICSSR, AICTE etc., :  Total grants received</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62"/>
              </w:tabs>
              <w:overflowPunct w:val="0"/>
              <w:autoSpaceDE w:val="0"/>
              <w:autoSpaceDN w:val="0"/>
              <w:adjustRightInd w:val="0"/>
              <w:spacing w:line="258" w:lineRule="auto"/>
              <w:jc w:val="both"/>
              <w:rPr>
                <w:bCs/>
              </w:rPr>
            </w:pPr>
            <w:r w:rsidRPr="00C933AD">
              <w:rPr>
                <w:bCs/>
              </w:rPr>
              <w:t>Special research laboratories sponsored by / created by industry or corporate bodies</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c>
          <w:tcPr>
            <w:tcW w:w="869" w:type="dxa"/>
            <w:vMerge w:val="restart"/>
            <w:shd w:val="clear" w:color="auto" w:fill="auto"/>
          </w:tcPr>
          <w:p w:rsidR="00D763C4" w:rsidRPr="00FC19DB" w:rsidRDefault="00D763C4" w:rsidP="000D1A50">
            <w:pPr>
              <w:numPr>
                <w:ilvl w:val="0"/>
                <w:numId w:val="79"/>
              </w:numPr>
              <w:contextualSpacing/>
              <w:rPr>
                <w:sz w:val="24"/>
                <w:szCs w:val="24"/>
              </w:rPr>
            </w:pPr>
          </w:p>
        </w:tc>
        <w:tc>
          <w:tcPr>
            <w:tcW w:w="8667" w:type="dxa"/>
            <w:gridSpan w:val="4"/>
            <w:shd w:val="clear" w:color="auto" w:fill="auto"/>
          </w:tcPr>
          <w:p w:rsidR="00D763C4" w:rsidRPr="00C933AD" w:rsidRDefault="00D763C4" w:rsidP="0048454C">
            <w:pPr>
              <w:rPr>
                <w:b/>
              </w:rPr>
            </w:pPr>
            <w:r w:rsidRPr="00C933AD">
              <w:rPr>
                <w:bCs/>
              </w:rPr>
              <w:t>Publications:</w:t>
            </w:r>
          </w:p>
        </w:tc>
      </w:tr>
      <w:tr w:rsidR="00D763C4" w:rsidRPr="00FC19DB" w:rsidTr="00220DBE">
        <w:trPr>
          <w:trHeight w:val="79"/>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62"/>
              </w:tabs>
              <w:overflowPunct w:val="0"/>
              <w:autoSpaceDE w:val="0"/>
              <w:autoSpaceDN w:val="0"/>
              <w:adjustRightInd w:val="0"/>
              <w:spacing w:line="278" w:lineRule="auto"/>
              <w:jc w:val="both"/>
              <w:rPr>
                <w:bCs/>
              </w:rPr>
            </w:pPr>
            <w:r w:rsidRPr="00C933AD">
              <w:rPr>
                <w:bCs/>
              </w:rPr>
              <w:t>Number of Papers published</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21"/>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62"/>
              </w:tabs>
              <w:overflowPunct w:val="0"/>
              <w:autoSpaceDE w:val="0"/>
              <w:autoSpaceDN w:val="0"/>
              <w:adjustRightInd w:val="0"/>
              <w:jc w:val="both"/>
              <w:rPr>
                <w:bCs/>
              </w:rPr>
            </w:pPr>
            <w:r w:rsidRPr="00C933AD">
              <w:rPr>
                <w:bCs/>
              </w:rPr>
              <w:t xml:space="preserve">Number of Books with ISBN </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5"/>
        </w:trPr>
        <w:tc>
          <w:tcPr>
            <w:tcW w:w="869" w:type="dxa"/>
            <w:vMerge/>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overflowPunct w:val="0"/>
              <w:autoSpaceDE w:val="0"/>
              <w:autoSpaceDN w:val="0"/>
              <w:adjustRightInd w:val="0"/>
              <w:spacing w:line="300" w:lineRule="exact"/>
              <w:jc w:val="both"/>
              <w:rPr>
                <w:bCs/>
              </w:rPr>
            </w:pPr>
            <w:r w:rsidRPr="00C933AD">
              <w:rPr>
                <w:bCs/>
              </w:rPr>
              <w:t>Number of Citation Index – range / average</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5"/>
        </w:trPr>
        <w:tc>
          <w:tcPr>
            <w:tcW w:w="869" w:type="dxa"/>
            <w:vMerge/>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jc w:val="both"/>
              <w:rPr>
                <w:bCs/>
              </w:rPr>
            </w:pPr>
            <w:r w:rsidRPr="00C933AD">
              <w:rPr>
                <w:bCs/>
              </w:rPr>
              <w:t>Number of Impact Factor – range / average</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5"/>
        </w:trPr>
        <w:tc>
          <w:tcPr>
            <w:tcW w:w="869" w:type="dxa"/>
            <w:vMerge/>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jc w:val="both"/>
              <w:rPr>
                <w:bCs/>
              </w:rPr>
            </w:pPr>
            <w:r w:rsidRPr="00C933AD">
              <w:rPr>
                <w:bCs/>
              </w:rPr>
              <w:t>Number of h-index</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332"/>
        </w:trPr>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jc w:val="both"/>
              <w:rPr>
                <w:bCs/>
              </w:rPr>
            </w:pPr>
            <w:r w:rsidRPr="00C933AD">
              <w:rPr>
                <w:bCs/>
              </w:rPr>
              <w:t xml:space="preserve">Details of patents and income generated </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94"/>
        </w:trPr>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jc w:val="both"/>
              <w:rPr>
                <w:bCs/>
              </w:rPr>
            </w:pPr>
            <w:r w:rsidRPr="00C933AD">
              <w:rPr>
                <w:bCs/>
              </w:rPr>
              <w:t>Areas of consultancy and income generated</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6"/>
        </w:trPr>
        <w:tc>
          <w:tcPr>
            <w:tcW w:w="869" w:type="dxa"/>
            <w:vMerge w:val="restart"/>
            <w:shd w:val="clear" w:color="auto" w:fill="auto"/>
          </w:tcPr>
          <w:p w:rsidR="00D763C4" w:rsidRPr="00FC19DB" w:rsidRDefault="00D763C4" w:rsidP="000D1A50">
            <w:pPr>
              <w:numPr>
                <w:ilvl w:val="0"/>
                <w:numId w:val="79"/>
              </w:numPr>
              <w:contextualSpacing/>
              <w:rPr>
                <w:sz w:val="24"/>
                <w:szCs w:val="24"/>
              </w:rPr>
            </w:pPr>
          </w:p>
        </w:tc>
        <w:tc>
          <w:tcPr>
            <w:tcW w:w="8667" w:type="dxa"/>
            <w:gridSpan w:val="4"/>
            <w:shd w:val="clear" w:color="auto" w:fill="auto"/>
          </w:tcPr>
          <w:p w:rsidR="00D763C4" w:rsidRPr="00C933AD" w:rsidRDefault="00D763C4" w:rsidP="0048454C">
            <w:pPr>
              <w:rPr>
                <w:bCs/>
              </w:rPr>
            </w:pPr>
            <w:r w:rsidRPr="00C933AD">
              <w:rPr>
                <w:bCs/>
              </w:rPr>
              <w:t xml:space="preserve">Awards/Recognitions received at the National </w:t>
            </w:r>
          </w:p>
          <w:p w:rsidR="00D763C4" w:rsidRPr="00C933AD" w:rsidRDefault="00D763C4" w:rsidP="0048454C">
            <w:pPr>
              <w:rPr>
                <w:b/>
              </w:rPr>
            </w:pPr>
            <w:r w:rsidRPr="00C933AD">
              <w:rPr>
                <w:bCs/>
              </w:rPr>
              <w:t>and International level by :</w:t>
            </w:r>
          </w:p>
        </w:tc>
      </w:tr>
      <w:tr w:rsidR="00D763C4" w:rsidRPr="00FC19DB" w:rsidTr="00220DBE">
        <w:trPr>
          <w:trHeight w:val="116"/>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spacing w:line="258" w:lineRule="auto"/>
              <w:jc w:val="both"/>
              <w:rPr>
                <w:bCs/>
              </w:rPr>
            </w:pPr>
            <w:r w:rsidRPr="00C933AD">
              <w:rPr>
                <w:bCs/>
              </w:rPr>
              <w:t>Faculty</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6"/>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spacing w:line="258" w:lineRule="auto"/>
              <w:jc w:val="both"/>
              <w:rPr>
                <w:bCs/>
              </w:rPr>
            </w:pPr>
            <w:r w:rsidRPr="00C933AD">
              <w:rPr>
                <w:bCs/>
              </w:rPr>
              <w:t>Doctoral/Post doctoral fellows</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16"/>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59"/>
              </w:tabs>
              <w:overflowPunct w:val="0"/>
              <w:autoSpaceDE w:val="0"/>
              <w:autoSpaceDN w:val="0"/>
              <w:adjustRightInd w:val="0"/>
              <w:spacing w:line="258" w:lineRule="auto"/>
              <w:jc w:val="both"/>
              <w:rPr>
                <w:bCs/>
              </w:rPr>
            </w:pPr>
            <w:r w:rsidRPr="00C933AD">
              <w:rPr>
                <w:bCs/>
              </w:rPr>
              <w:t>Students</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48"/>
        </w:trPr>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tcPr>
          <w:p w:rsidR="00D763C4" w:rsidRPr="00C933AD" w:rsidRDefault="00D763C4" w:rsidP="0048454C">
            <w:pPr>
              <w:widowControl w:val="0"/>
              <w:tabs>
                <w:tab w:val="num" w:pos="1022"/>
              </w:tabs>
              <w:overflowPunct w:val="0"/>
              <w:autoSpaceDE w:val="0"/>
              <w:autoSpaceDN w:val="0"/>
              <w:adjustRightInd w:val="0"/>
              <w:spacing w:line="239" w:lineRule="auto"/>
              <w:jc w:val="both"/>
              <w:rPr>
                <w:bCs/>
              </w:rPr>
            </w:pPr>
            <w:r w:rsidRPr="00C933AD">
              <w:rPr>
                <w:bCs/>
              </w:rPr>
              <w:t>How many students have cleared Civil Services and Defense Services examinations, NET, SET (SLET), GATE and other competitive examinations</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45"/>
        </w:trPr>
        <w:tc>
          <w:tcPr>
            <w:tcW w:w="869" w:type="dxa"/>
            <w:vMerge w:val="restart"/>
            <w:shd w:val="clear" w:color="auto" w:fill="auto"/>
          </w:tcPr>
          <w:p w:rsidR="00D763C4" w:rsidRPr="00FC19DB" w:rsidRDefault="00D763C4" w:rsidP="000D1A50">
            <w:pPr>
              <w:numPr>
                <w:ilvl w:val="0"/>
                <w:numId w:val="79"/>
              </w:numPr>
              <w:contextualSpacing/>
              <w:rPr>
                <w:sz w:val="24"/>
                <w:szCs w:val="24"/>
              </w:rPr>
            </w:pPr>
          </w:p>
        </w:tc>
        <w:tc>
          <w:tcPr>
            <w:tcW w:w="8667" w:type="dxa"/>
            <w:gridSpan w:val="4"/>
            <w:shd w:val="clear" w:color="auto" w:fill="auto"/>
          </w:tcPr>
          <w:p w:rsidR="00D763C4" w:rsidRPr="00C933AD" w:rsidRDefault="00D763C4" w:rsidP="0048454C">
            <w:pPr>
              <w:rPr>
                <w:bCs/>
              </w:rPr>
            </w:pPr>
            <w:r w:rsidRPr="00C933AD">
              <w:rPr>
                <w:bCs/>
              </w:rPr>
              <w:t xml:space="preserve">List of doctoral, post-doctoral students </w:t>
            </w:r>
          </w:p>
          <w:p w:rsidR="00D763C4" w:rsidRPr="00C933AD" w:rsidRDefault="00D763C4" w:rsidP="0048454C">
            <w:pPr>
              <w:rPr>
                <w:b/>
              </w:rPr>
            </w:pPr>
            <w:r w:rsidRPr="00C933AD">
              <w:rPr>
                <w:bCs/>
              </w:rPr>
              <w:t xml:space="preserve">and research associates </w:t>
            </w:r>
          </w:p>
        </w:tc>
      </w:tr>
      <w:tr w:rsidR="00D763C4" w:rsidRPr="00FC19DB" w:rsidTr="00220DBE">
        <w:trPr>
          <w:trHeight w:val="292"/>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tcPr>
          <w:p w:rsidR="00D763C4" w:rsidRPr="00C933AD" w:rsidRDefault="00D763C4" w:rsidP="0048454C">
            <w:pPr>
              <w:widowControl w:val="0"/>
              <w:tabs>
                <w:tab w:val="num" w:pos="562"/>
              </w:tabs>
              <w:overflowPunct w:val="0"/>
              <w:autoSpaceDE w:val="0"/>
              <w:autoSpaceDN w:val="0"/>
              <w:adjustRightInd w:val="0"/>
              <w:jc w:val="both"/>
              <w:rPr>
                <w:bCs/>
              </w:rPr>
            </w:pPr>
            <w:r w:rsidRPr="00C933AD">
              <w:rPr>
                <w:bCs/>
              </w:rPr>
              <w:t>From the host institution/university</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291"/>
        </w:trPr>
        <w:tc>
          <w:tcPr>
            <w:tcW w:w="869" w:type="dxa"/>
            <w:vMerge/>
            <w:shd w:val="clear" w:color="auto" w:fill="auto"/>
          </w:tcPr>
          <w:p w:rsidR="00D763C4" w:rsidRPr="00FC19DB" w:rsidRDefault="00D763C4" w:rsidP="0048454C">
            <w:pPr>
              <w:ind w:left="720"/>
              <w:contextualSpacing/>
              <w:rPr>
                <w:sz w:val="24"/>
                <w:szCs w:val="24"/>
              </w:rPr>
            </w:pPr>
          </w:p>
        </w:tc>
        <w:tc>
          <w:tcPr>
            <w:tcW w:w="4273" w:type="dxa"/>
            <w:shd w:val="clear" w:color="auto" w:fill="auto"/>
            <w:vAlign w:val="bottom"/>
          </w:tcPr>
          <w:p w:rsidR="00D763C4" w:rsidRPr="00C933AD" w:rsidRDefault="00D763C4" w:rsidP="0048454C">
            <w:pPr>
              <w:widowControl w:val="0"/>
              <w:autoSpaceDE w:val="0"/>
              <w:autoSpaceDN w:val="0"/>
              <w:adjustRightInd w:val="0"/>
              <w:spacing w:line="272" w:lineRule="exact"/>
            </w:pPr>
            <w:r w:rsidRPr="00C933AD">
              <w:t>From other institutions/universities</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r w:rsidR="00D763C4" w:rsidRPr="00FC19DB" w:rsidTr="00220DBE">
        <w:trPr>
          <w:trHeight w:val="130"/>
        </w:trPr>
        <w:tc>
          <w:tcPr>
            <w:tcW w:w="869" w:type="dxa"/>
            <w:shd w:val="clear" w:color="auto" w:fill="auto"/>
          </w:tcPr>
          <w:p w:rsidR="00D763C4" w:rsidRPr="00FC19DB" w:rsidRDefault="00D763C4" w:rsidP="000D1A50">
            <w:pPr>
              <w:numPr>
                <w:ilvl w:val="0"/>
                <w:numId w:val="79"/>
              </w:numPr>
              <w:contextualSpacing/>
              <w:rPr>
                <w:sz w:val="24"/>
                <w:szCs w:val="24"/>
              </w:rPr>
            </w:pPr>
          </w:p>
        </w:tc>
        <w:tc>
          <w:tcPr>
            <w:tcW w:w="4273" w:type="dxa"/>
            <w:shd w:val="clear" w:color="auto" w:fill="auto"/>
            <w:vAlign w:val="bottom"/>
          </w:tcPr>
          <w:p w:rsidR="00D763C4" w:rsidRPr="00C933AD" w:rsidRDefault="00D763C4" w:rsidP="0048454C">
            <w:pPr>
              <w:widowControl w:val="0"/>
              <w:autoSpaceDE w:val="0"/>
              <w:autoSpaceDN w:val="0"/>
              <w:adjustRightInd w:val="0"/>
              <w:spacing w:line="276" w:lineRule="exact"/>
            </w:pPr>
            <w:r w:rsidRPr="00C933AD">
              <w:t>Number of Research Scholars/ Post Graduate students getting financial assistance from the University/State/ Central</w:t>
            </w:r>
          </w:p>
        </w:tc>
        <w:tc>
          <w:tcPr>
            <w:tcW w:w="1559" w:type="dxa"/>
            <w:shd w:val="clear" w:color="auto" w:fill="auto"/>
            <w:vAlign w:val="center"/>
          </w:tcPr>
          <w:p w:rsidR="00D763C4" w:rsidRPr="00FC19DB" w:rsidRDefault="00D763C4" w:rsidP="0048454C">
            <w:pPr>
              <w:jc w:val="center"/>
              <w:rPr>
                <w:b/>
                <w:sz w:val="24"/>
                <w:szCs w:val="24"/>
              </w:rPr>
            </w:pPr>
          </w:p>
        </w:tc>
        <w:tc>
          <w:tcPr>
            <w:tcW w:w="1134" w:type="dxa"/>
            <w:shd w:val="clear" w:color="auto" w:fill="auto"/>
            <w:vAlign w:val="center"/>
          </w:tcPr>
          <w:p w:rsidR="00D763C4" w:rsidRPr="00FC19DB" w:rsidRDefault="00D763C4" w:rsidP="0048454C">
            <w:pPr>
              <w:jc w:val="center"/>
              <w:rPr>
                <w:b/>
                <w:sz w:val="24"/>
                <w:szCs w:val="24"/>
              </w:rPr>
            </w:pPr>
          </w:p>
        </w:tc>
        <w:tc>
          <w:tcPr>
            <w:tcW w:w="1701" w:type="dxa"/>
            <w:shd w:val="clear" w:color="auto" w:fill="auto"/>
            <w:vAlign w:val="center"/>
          </w:tcPr>
          <w:p w:rsidR="00D763C4" w:rsidRPr="00FC19DB" w:rsidRDefault="00D763C4" w:rsidP="0048454C">
            <w:pPr>
              <w:jc w:val="center"/>
              <w:rPr>
                <w:b/>
                <w:sz w:val="24"/>
                <w:szCs w:val="24"/>
              </w:rPr>
            </w:pPr>
          </w:p>
        </w:tc>
      </w:tr>
    </w:tbl>
    <w:p w:rsidR="00C933AD" w:rsidRDefault="00C933AD" w:rsidP="00C933AD">
      <w:pPr>
        <w:rPr>
          <w:sz w:val="20"/>
          <w:szCs w:val="20"/>
        </w:rPr>
      </w:pPr>
      <w:r>
        <w:rPr>
          <w:sz w:val="20"/>
          <w:szCs w:val="20"/>
        </w:rPr>
        <w:t xml:space="preserve">Note: </w:t>
      </w:r>
      <w:r w:rsidR="00766170">
        <w:rPr>
          <w:sz w:val="20"/>
          <w:szCs w:val="20"/>
        </w:rPr>
        <w:t xml:space="preserve"> </w:t>
      </w:r>
      <w:r w:rsidR="00766170">
        <w:rPr>
          <w:b/>
          <w:bCs/>
          <w:i/>
          <w:iCs/>
          <w:sz w:val="20"/>
          <w:szCs w:val="20"/>
        </w:rPr>
        <w:t xml:space="preserve">Compile </w:t>
      </w:r>
      <w:r>
        <w:rPr>
          <w:b/>
          <w:bCs/>
          <w:i/>
          <w:iCs/>
          <w:sz w:val="20"/>
          <w:szCs w:val="20"/>
        </w:rPr>
        <w:t>data</w:t>
      </w:r>
      <w:r w:rsidR="00766170">
        <w:rPr>
          <w:b/>
          <w:bCs/>
          <w:i/>
          <w:iCs/>
          <w:sz w:val="20"/>
          <w:szCs w:val="20"/>
        </w:rPr>
        <w:t xml:space="preserve"> </w:t>
      </w:r>
      <w:r>
        <w:rPr>
          <w:b/>
          <w:bCs/>
          <w:i/>
          <w:iCs/>
          <w:sz w:val="20"/>
          <w:szCs w:val="20"/>
        </w:rPr>
        <w:t>for the last five years</w:t>
      </w:r>
    </w:p>
    <w:p w:rsidR="007F76A4" w:rsidRDefault="007F76A4" w:rsidP="007F76A4">
      <w:pPr>
        <w:tabs>
          <w:tab w:val="left" w:pos="1860"/>
        </w:tabs>
        <w:ind w:left="1080"/>
        <w:jc w:val="center"/>
      </w:pPr>
    </w:p>
    <w:p w:rsidR="007F76A4" w:rsidRPr="00B67147" w:rsidRDefault="00164F00" w:rsidP="007F76A4">
      <w:pPr>
        <w:tabs>
          <w:tab w:val="left" w:pos="1860"/>
        </w:tabs>
        <w:jc w:val="center"/>
        <w:rPr>
          <w:b/>
          <w:sz w:val="32"/>
          <w:szCs w:val="32"/>
        </w:rPr>
      </w:pPr>
      <w:r w:rsidRPr="00B67147">
        <w:rPr>
          <w:b/>
          <w:sz w:val="32"/>
          <w:szCs w:val="32"/>
        </w:rPr>
        <w:t>6</w:t>
      </w:r>
      <w:r w:rsidR="007F76A4" w:rsidRPr="00B67147">
        <w:rPr>
          <w:b/>
          <w:sz w:val="32"/>
          <w:szCs w:val="32"/>
        </w:rPr>
        <w:t xml:space="preserve">. </w:t>
      </w:r>
      <w:bookmarkStart w:id="28" w:name="DataTemplates"/>
      <w:r w:rsidR="00E05BB3" w:rsidRPr="00B67147">
        <w:rPr>
          <w:b/>
          <w:sz w:val="32"/>
          <w:szCs w:val="32"/>
        </w:rPr>
        <w:t>Data Template</w:t>
      </w:r>
      <w:r w:rsidR="00AD0576" w:rsidRPr="00B67147">
        <w:rPr>
          <w:b/>
          <w:sz w:val="32"/>
          <w:szCs w:val="32"/>
        </w:rPr>
        <w:t xml:space="preserve">s </w:t>
      </w:r>
      <w:bookmarkEnd w:id="28"/>
      <w:r w:rsidR="00E05BB3" w:rsidRPr="00B67147">
        <w:rPr>
          <w:b/>
          <w:sz w:val="32"/>
          <w:szCs w:val="32"/>
        </w:rPr>
        <w:t>/</w:t>
      </w:r>
      <w:r w:rsidR="00AD0576" w:rsidRPr="00B67147">
        <w:rPr>
          <w:b/>
          <w:sz w:val="32"/>
          <w:szCs w:val="32"/>
        </w:rPr>
        <w:t xml:space="preserve"> </w:t>
      </w:r>
      <w:r w:rsidR="007F76A4" w:rsidRPr="00B67147">
        <w:rPr>
          <w:b/>
          <w:sz w:val="32"/>
          <w:szCs w:val="32"/>
        </w:rPr>
        <w:t>Documents</w:t>
      </w:r>
    </w:p>
    <w:p w:rsidR="007F76A4" w:rsidRPr="00B67147" w:rsidRDefault="007F76A4" w:rsidP="007F76A4">
      <w:pPr>
        <w:tabs>
          <w:tab w:val="left" w:pos="1860"/>
        </w:tabs>
        <w:jc w:val="center"/>
        <w:rPr>
          <w:b/>
          <w:sz w:val="32"/>
          <w:szCs w:val="32"/>
        </w:rPr>
      </w:pPr>
    </w:p>
    <w:p w:rsidR="007F76A4" w:rsidRPr="00B67147" w:rsidRDefault="007F76A4" w:rsidP="007F76A4">
      <w:pPr>
        <w:tabs>
          <w:tab w:val="left" w:pos="1860"/>
        </w:tabs>
        <w:jc w:val="center"/>
        <w:rPr>
          <w:b/>
        </w:rPr>
      </w:pPr>
      <w:r w:rsidRPr="00B67147">
        <w:rPr>
          <w:rFonts w:eastAsia="Book Antiqua"/>
          <w:spacing w:val="-3"/>
          <w:w w:val="108"/>
          <w:sz w:val="32"/>
          <w:szCs w:val="32"/>
        </w:rPr>
        <w:t>(Quantitative Metrics)</w:t>
      </w:r>
    </w:p>
    <w:p w:rsidR="007F76A4" w:rsidRPr="00B67147" w:rsidRDefault="007F76A4" w:rsidP="007F76A4">
      <w:pPr>
        <w:tabs>
          <w:tab w:val="left" w:pos="1860"/>
        </w:tabs>
      </w:pPr>
    </w:p>
    <w:p w:rsidR="007F76A4" w:rsidRDefault="007F76A4" w:rsidP="007F76A4">
      <w:pPr>
        <w:tabs>
          <w:tab w:val="left" w:pos="1860"/>
        </w:tabs>
      </w:pPr>
    </w:p>
    <w:p w:rsidR="007F76A4" w:rsidRPr="006A0B13" w:rsidRDefault="00817456" w:rsidP="007F76A4">
      <w:pPr>
        <w:jc w:val="both"/>
        <w:rPr>
          <w:rFonts w:eastAsia="Book Antiqua"/>
          <w:spacing w:val="-3"/>
          <w:w w:val="108"/>
          <w:sz w:val="24"/>
          <w:szCs w:val="24"/>
        </w:rPr>
      </w:pPr>
      <w:r w:rsidRPr="006A0B13">
        <w:rPr>
          <w:bCs/>
          <w:color w:val="000000"/>
          <w:sz w:val="24"/>
          <w:szCs w:val="24"/>
        </w:rPr>
        <w:t>T</w:t>
      </w:r>
      <w:r w:rsidR="007F76A4" w:rsidRPr="006A0B13">
        <w:rPr>
          <w:bCs/>
          <w:color w:val="000000"/>
          <w:sz w:val="24"/>
          <w:szCs w:val="24"/>
        </w:rPr>
        <w:t xml:space="preserve">he online formats (Templates) for submitting data with respect to </w:t>
      </w:r>
      <w:r w:rsidR="00D20513" w:rsidRPr="006A0B13">
        <w:rPr>
          <w:rFonts w:eastAsia="Book Antiqua"/>
          <w:spacing w:val="-3"/>
          <w:w w:val="108"/>
          <w:sz w:val="24"/>
          <w:szCs w:val="24"/>
        </w:rPr>
        <w:t>Quantitative M</w:t>
      </w:r>
      <w:r w:rsidR="007F76A4" w:rsidRPr="006A0B13">
        <w:rPr>
          <w:rFonts w:eastAsia="Book Antiqua"/>
          <w:spacing w:val="-3"/>
          <w:w w:val="108"/>
          <w:sz w:val="24"/>
          <w:szCs w:val="24"/>
        </w:rPr>
        <w:t>etrics</w:t>
      </w:r>
      <w:r w:rsidR="00D20513" w:rsidRPr="006A0B13">
        <w:rPr>
          <w:rFonts w:eastAsia="Book Antiqua"/>
          <w:spacing w:val="-3"/>
          <w:w w:val="108"/>
          <w:sz w:val="24"/>
          <w:szCs w:val="24"/>
        </w:rPr>
        <w:t xml:space="preserve"> (Q</w:t>
      </w:r>
      <w:r w:rsidR="00D20513" w:rsidRPr="006A0B13">
        <w:rPr>
          <w:rFonts w:eastAsia="Book Antiqua"/>
          <w:spacing w:val="-3"/>
          <w:w w:val="108"/>
          <w:sz w:val="24"/>
          <w:szCs w:val="24"/>
          <w:vertAlign w:val="subscript"/>
        </w:rPr>
        <w:t>n</w:t>
      </w:r>
      <w:r w:rsidR="00D20513" w:rsidRPr="006A0B13">
        <w:rPr>
          <w:rFonts w:eastAsia="Book Antiqua"/>
          <w:spacing w:val="-3"/>
          <w:w w:val="108"/>
          <w:sz w:val="24"/>
          <w:szCs w:val="24"/>
        </w:rPr>
        <w:t>M)</w:t>
      </w:r>
      <w:r w:rsidRPr="006A0B13">
        <w:rPr>
          <w:rFonts w:eastAsia="Book Antiqua"/>
          <w:spacing w:val="-3"/>
          <w:w w:val="108"/>
          <w:sz w:val="24"/>
          <w:szCs w:val="24"/>
        </w:rPr>
        <w:t xml:space="preserve"> are given in consecutive pages.</w:t>
      </w:r>
    </w:p>
    <w:p w:rsidR="007F76A4" w:rsidRPr="006A0B13" w:rsidRDefault="007F76A4" w:rsidP="007F76A4">
      <w:pPr>
        <w:jc w:val="both"/>
        <w:rPr>
          <w:rFonts w:eastAsia="Book Antiqua"/>
          <w:spacing w:val="-3"/>
          <w:w w:val="108"/>
          <w:sz w:val="24"/>
          <w:szCs w:val="24"/>
        </w:rPr>
      </w:pPr>
    </w:p>
    <w:p w:rsidR="007F76A4" w:rsidRPr="006A0B13" w:rsidRDefault="007F76A4" w:rsidP="007F76A4">
      <w:pPr>
        <w:jc w:val="both"/>
        <w:rPr>
          <w:rFonts w:eastAsia="Book Antiqua"/>
          <w:b/>
          <w:bCs/>
          <w:spacing w:val="-3"/>
          <w:w w:val="108"/>
          <w:sz w:val="24"/>
          <w:szCs w:val="24"/>
        </w:rPr>
      </w:pPr>
      <w:r w:rsidRPr="006A0B13">
        <w:rPr>
          <w:rFonts w:eastAsia="Book Antiqua"/>
          <w:b/>
          <w:bCs/>
          <w:spacing w:val="-3"/>
          <w:w w:val="108"/>
          <w:sz w:val="24"/>
          <w:szCs w:val="24"/>
        </w:rPr>
        <w:t>Kindly Note:</w:t>
      </w:r>
    </w:p>
    <w:p w:rsidR="007F76A4" w:rsidRPr="006A0B13" w:rsidRDefault="007F76A4" w:rsidP="007F76A4">
      <w:pPr>
        <w:jc w:val="both"/>
        <w:rPr>
          <w:rFonts w:eastAsia="Book Antiqua"/>
          <w:spacing w:val="-3"/>
          <w:w w:val="108"/>
          <w:sz w:val="24"/>
          <w:szCs w:val="24"/>
        </w:rPr>
      </w:pPr>
      <w:r w:rsidRPr="006A0B13">
        <w:rPr>
          <w:rFonts w:eastAsia="Book Antiqua"/>
          <w:spacing w:val="-3"/>
          <w:w w:val="108"/>
          <w:sz w:val="24"/>
          <w:szCs w:val="24"/>
        </w:rPr>
        <w:t xml:space="preserve">For each </w:t>
      </w:r>
      <w:r w:rsidR="00D20513" w:rsidRPr="006A0B13">
        <w:rPr>
          <w:rFonts w:eastAsia="Book Antiqua"/>
          <w:spacing w:val="-3"/>
          <w:w w:val="108"/>
          <w:sz w:val="24"/>
          <w:szCs w:val="24"/>
        </w:rPr>
        <w:t>Quantitative M</w:t>
      </w:r>
      <w:r w:rsidRPr="006A0B13">
        <w:rPr>
          <w:rFonts w:eastAsia="Book Antiqua"/>
          <w:spacing w:val="-3"/>
          <w:w w:val="108"/>
          <w:sz w:val="24"/>
          <w:szCs w:val="24"/>
        </w:rPr>
        <w:t>etric the kinds of data to be uploaded are indicated in tabular form and/ or documents required are listed</w:t>
      </w:r>
      <w:r w:rsidR="009354DC" w:rsidRPr="006A0B13">
        <w:rPr>
          <w:rFonts w:eastAsia="Book Antiqua"/>
          <w:spacing w:val="-3"/>
          <w:w w:val="108"/>
          <w:sz w:val="24"/>
          <w:szCs w:val="24"/>
        </w:rPr>
        <w:t>.</w:t>
      </w:r>
    </w:p>
    <w:p w:rsidR="007F76A4" w:rsidRPr="006A0B13" w:rsidRDefault="007F76A4" w:rsidP="007F76A4">
      <w:pPr>
        <w:jc w:val="both"/>
        <w:rPr>
          <w:rFonts w:eastAsia="Book Antiqua"/>
          <w:spacing w:val="-3"/>
          <w:w w:val="108"/>
          <w:sz w:val="24"/>
          <w:szCs w:val="24"/>
        </w:rPr>
      </w:pPr>
    </w:p>
    <w:p w:rsidR="00393953" w:rsidRPr="006A0B13" w:rsidRDefault="007F76A4" w:rsidP="000D1A50">
      <w:pPr>
        <w:numPr>
          <w:ilvl w:val="0"/>
          <w:numId w:val="12"/>
        </w:numPr>
        <w:jc w:val="both"/>
        <w:rPr>
          <w:bCs/>
          <w:color w:val="000000"/>
          <w:sz w:val="24"/>
          <w:szCs w:val="24"/>
        </w:rPr>
      </w:pPr>
      <w:r w:rsidRPr="006A0B13">
        <w:rPr>
          <w:bCs/>
          <w:color w:val="000000"/>
          <w:sz w:val="24"/>
          <w:szCs w:val="24"/>
        </w:rPr>
        <w:t>Documents such as minutes of meeting, decisions, statements of accounts, award letters, letters of appointments, etc., need to be uploaded as required; wherever these are in bulk, hyperlinks to the appropriate website be given.</w:t>
      </w:r>
    </w:p>
    <w:p w:rsidR="00393953" w:rsidRPr="006A0B13" w:rsidRDefault="00393953" w:rsidP="00393953">
      <w:pPr>
        <w:ind w:left="720"/>
        <w:jc w:val="both"/>
        <w:rPr>
          <w:bCs/>
          <w:color w:val="000000"/>
          <w:sz w:val="24"/>
          <w:szCs w:val="24"/>
        </w:rPr>
      </w:pPr>
    </w:p>
    <w:p w:rsidR="00393953" w:rsidRPr="006A0B13" w:rsidRDefault="007F76A4" w:rsidP="000D1A50">
      <w:pPr>
        <w:numPr>
          <w:ilvl w:val="0"/>
          <w:numId w:val="12"/>
        </w:numPr>
        <w:jc w:val="both"/>
        <w:rPr>
          <w:bCs/>
          <w:color w:val="000000"/>
          <w:sz w:val="24"/>
          <w:szCs w:val="24"/>
        </w:rPr>
      </w:pPr>
      <w:r w:rsidRPr="006A0B13">
        <w:rPr>
          <w:bCs/>
          <w:color w:val="000000"/>
          <w:sz w:val="24"/>
          <w:szCs w:val="24"/>
        </w:rPr>
        <w:t>There could be some variation in the metrics from the QIF; this is due to rendering it to the IT format</w:t>
      </w:r>
      <w:r w:rsidR="00393953" w:rsidRPr="006A0B13">
        <w:rPr>
          <w:bCs/>
          <w:color w:val="000000"/>
          <w:sz w:val="24"/>
          <w:szCs w:val="24"/>
        </w:rPr>
        <w:t xml:space="preserve"> for online submission.</w:t>
      </w:r>
    </w:p>
    <w:p w:rsidR="00393953" w:rsidRPr="006A0B13" w:rsidRDefault="00393953" w:rsidP="00393953">
      <w:pPr>
        <w:pStyle w:val="ListParagraph"/>
        <w:rPr>
          <w:bCs/>
          <w:sz w:val="24"/>
          <w:szCs w:val="24"/>
        </w:rPr>
      </w:pPr>
    </w:p>
    <w:p w:rsidR="00393953" w:rsidRPr="006A0B13" w:rsidRDefault="00393953" w:rsidP="000D1A50">
      <w:pPr>
        <w:numPr>
          <w:ilvl w:val="0"/>
          <w:numId w:val="12"/>
        </w:numPr>
        <w:jc w:val="both"/>
        <w:rPr>
          <w:bCs/>
          <w:color w:val="000000"/>
          <w:sz w:val="24"/>
          <w:szCs w:val="24"/>
        </w:rPr>
      </w:pPr>
      <w:r w:rsidRPr="006A0B13">
        <w:rPr>
          <w:bCs/>
          <w:sz w:val="24"/>
          <w:szCs w:val="24"/>
        </w:rPr>
        <w:t>The list of documents to be uploaded is only suggestive. If the Institution has any other relevant documents to substantiate its claims, the same may also be uploaded.</w:t>
      </w:r>
    </w:p>
    <w:p w:rsidR="00253914" w:rsidRDefault="00253914"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Default="00112D9C" w:rsidP="00253914">
      <w:pPr>
        <w:ind w:left="720"/>
        <w:jc w:val="both"/>
        <w:rPr>
          <w:bCs/>
          <w:color w:val="000000"/>
          <w:sz w:val="32"/>
          <w:szCs w:val="32"/>
        </w:rPr>
      </w:pPr>
    </w:p>
    <w:p w:rsidR="00112D9C" w:rsidRPr="00253914" w:rsidRDefault="00112D9C" w:rsidP="00112D9C">
      <w:pPr>
        <w:ind w:left="720"/>
        <w:jc w:val="both"/>
        <w:rPr>
          <w:bCs/>
          <w:color w:val="000000"/>
          <w:sz w:val="32"/>
          <w:szCs w:val="32"/>
        </w:rPr>
        <w:sectPr w:rsidR="00112D9C" w:rsidRPr="00253914">
          <w:pgSz w:w="11900" w:h="16841"/>
          <w:pgMar w:top="1440" w:right="1440" w:bottom="1440" w:left="1360" w:header="0" w:footer="0" w:gutter="0"/>
          <w:cols w:space="720" w:equalWidth="0">
            <w:col w:w="9099"/>
          </w:cols>
        </w:sectPr>
      </w:pPr>
    </w:p>
    <w:p w:rsidR="00112D9C" w:rsidRPr="00507BF9" w:rsidRDefault="00112D9C" w:rsidP="00112D9C">
      <w:pPr>
        <w:rPr>
          <w:color w:val="000000"/>
          <w:sz w:val="28"/>
          <w:szCs w:val="28"/>
        </w:rPr>
      </w:pPr>
    </w:p>
    <w:p w:rsidR="00112D9C" w:rsidRPr="00E05BB3" w:rsidRDefault="00112D9C" w:rsidP="00112D9C">
      <w:pPr>
        <w:spacing w:line="236" w:lineRule="auto"/>
        <w:ind w:left="2080" w:right="539"/>
        <w:rPr>
          <w:b/>
          <w:bCs/>
          <w:iCs/>
          <w:sz w:val="32"/>
          <w:szCs w:val="32"/>
          <w:u w:val="single"/>
        </w:rPr>
      </w:pPr>
      <w:r>
        <w:rPr>
          <w:rFonts w:eastAsia="Book Antiqua"/>
          <w:b/>
          <w:iCs/>
          <w:spacing w:val="-3"/>
          <w:w w:val="108"/>
          <w:sz w:val="32"/>
          <w:szCs w:val="32"/>
        </w:rPr>
        <w:t xml:space="preserve">   </w:t>
      </w:r>
      <w:r w:rsidRPr="00E05BB3">
        <w:rPr>
          <w:rFonts w:eastAsia="Book Antiqua"/>
          <w:b/>
          <w:iCs/>
          <w:spacing w:val="-3"/>
          <w:w w:val="108"/>
          <w:sz w:val="32"/>
          <w:szCs w:val="32"/>
        </w:rPr>
        <w:t xml:space="preserve">Data </w:t>
      </w:r>
      <w:r>
        <w:rPr>
          <w:rFonts w:eastAsia="Book Antiqua"/>
          <w:b/>
          <w:iCs/>
          <w:spacing w:val="-3"/>
          <w:w w:val="108"/>
          <w:sz w:val="32"/>
          <w:szCs w:val="32"/>
        </w:rPr>
        <w:t>T</w:t>
      </w:r>
      <w:r w:rsidRPr="00E05BB3">
        <w:rPr>
          <w:rFonts w:eastAsia="Book Antiqua"/>
          <w:b/>
          <w:iCs/>
          <w:spacing w:val="-3"/>
          <w:w w:val="108"/>
          <w:sz w:val="32"/>
          <w:szCs w:val="32"/>
        </w:rPr>
        <w:t>empl</w:t>
      </w:r>
      <w:r>
        <w:rPr>
          <w:rFonts w:eastAsia="Book Antiqua"/>
          <w:b/>
          <w:iCs/>
          <w:spacing w:val="-3"/>
          <w:w w:val="108"/>
          <w:sz w:val="32"/>
          <w:szCs w:val="32"/>
        </w:rPr>
        <w:t xml:space="preserve">ates / </w:t>
      </w:r>
      <w:r w:rsidRPr="00E05BB3">
        <w:rPr>
          <w:rFonts w:eastAsia="Book Antiqua"/>
          <w:b/>
          <w:iCs/>
          <w:spacing w:val="-3"/>
          <w:w w:val="108"/>
          <w:sz w:val="32"/>
          <w:szCs w:val="32"/>
        </w:rPr>
        <w:t>Documents - Quantitative Metrics (Q</w:t>
      </w:r>
      <w:r w:rsidRPr="00E05BB3">
        <w:rPr>
          <w:rFonts w:eastAsia="Book Antiqua"/>
          <w:b/>
          <w:iCs/>
          <w:spacing w:val="-3"/>
          <w:w w:val="108"/>
          <w:sz w:val="32"/>
          <w:szCs w:val="32"/>
          <w:vertAlign w:val="subscript"/>
        </w:rPr>
        <w:t>n</w:t>
      </w:r>
      <w:r w:rsidRPr="00E05BB3">
        <w:rPr>
          <w:rFonts w:eastAsia="Book Antiqua"/>
          <w:b/>
          <w:iCs/>
          <w:spacing w:val="-3"/>
          <w:w w:val="108"/>
          <w:sz w:val="32"/>
          <w:szCs w:val="32"/>
        </w:rPr>
        <w:t>M)</w:t>
      </w:r>
    </w:p>
    <w:p w:rsidR="00112D9C" w:rsidRPr="009937B1" w:rsidRDefault="00112D9C" w:rsidP="00112D9C">
      <w:pPr>
        <w:rPr>
          <w:b/>
          <w:bCs/>
          <w:sz w:val="20"/>
          <w:szCs w:val="20"/>
          <w:u w:val="single"/>
        </w:rPr>
      </w:pPr>
    </w:p>
    <w:tbl>
      <w:tblPr>
        <w:tblW w:w="14650" w:type="dxa"/>
        <w:tblInd w:w="-792" w:type="dxa"/>
        <w:tblLayout w:type="fixed"/>
        <w:tblLook w:val="04A0"/>
      </w:tblPr>
      <w:tblGrid>
        <w:gridCol w:w="625"/>
        <w:gridCol w:w="1268"/>
        <w:gridCol w:w="1417"/>
        <w:gridCol w:w="1134"/>
        <w:gridCol w:w="1559"/>
        <w:gridCol w:w="3119"/>
        <w:gridCol w:w="1984"/>
        <w:gridCol w:w="1985"/>
        <w:gridCol w:w="1559"/>
      </w:tblGrid>
      <w:tr w:rsidR="00112D9C" w:rsidRPr="00C46FAC" w:rsidTr="00891F3F">
        <w:trPr>
          <w:trHeight w:val="300"/>
        </w:trPr>
        <w:tc>
          <w:tcPr>
            <w:tcW w:w="625" w:type="dxa"/>
            <w:tcBorders>
              <w:top w:val="single" w:sz="4" w:space="0" w:color="auto"/>
              <w:left w:val="single" w:sz="4" w:space="0" w:color="auto"/>
              <w:bottom w:val="single" w:sz="4" w:space="0" w:color="auto"/>
              <w:right w:val="single" w:sz="4" w:space="0" w:color="auto"/>
            </w:tcBorders>
          </w:tcPr>
          <w:p w:rsidR="00112D9C" w:rsidRPr="00E26BAD" w:rsidRDefault="00112D9C" w:rsidP="00891F3F">
            <w:pPr>
              <w:rPr>
                <w:b/>
                <w:bCs/>
                <w:spacing w:val="-2"/>
                <w:sz w:val="24"/>
                <w:szCs w:val="24"/>
              </w:rPr>
            </w:pPr>
            <w:r w:rsidRPr="00E62230">
              <w:rPr>
                <w:b/>
                <w:bCs/>
                <w:spacing w:val="-2"/>
              </w:rPr>
              <w:t>Sl. NO.</w:t>
            </w:r>
          </w:p>
        </w:tc>
        <w:tc>
          <w:tcPr>
            <w:tcW w:w="140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spacing w:val="-2"/>
                <w:sz w:val="32"/>
                <w:szCs w:val="32"/>
              </w:rPr>
            </w:pPr>
            <w:r w:rsidRPr="00E62230">
              <w:rPr>
                <w:b/>
                <w:bCs/>
                <w:spacing w:val="-2"/>
                <w:sz w:val="28"/>
                <w:szCs w:val="28"/>
              </w:rPr>
              <w:t>Criterion</w:t>
            </w:r>
            <w:r w:rsidRPr="00E62230">
              <w:rPr>
                <w:b/>
                <w:bCs/>
                <w:spacing w:val="3"/>
                <w:sz w:val="28"/>
                <w:szCs w:val="28"/>
              </w:rPr>
              <w:t xml:space="preserve"> </w:t>
            </w:r>
            <w:r w:rsidRPr="00E62230">
              <w:rPr>
                <w:b/>
                <w:bCs/>
                <w:sz w:val="28"/>
                <w:szCs w:val="28"/>
              </w:rPr>
              <w:t>I</w:t>
            </w:r>
            <w:r w:rsidRPr="00E62230">
              <w:rPr>
                <w:b/>
                <w:bCs/>
                <w:spacing w:val="4"/>
                <w:sz w:val="28"/>
                <w:szCs w:val="28"/>
              </w:rPr>
              <w:t xml:space="preserve"> </w:t>
            </w:r>
            <w:r w:rsidRPr="00E62230">
              <w:rPr>
                <w:b/>
                <w:bCs/>
                <w:sz w:val="28"/>
                <w:szCs w:val="28"/>
              </w:rPr>
              <w:t>–</w:t>
            </w:r>
            <w:r w:rsidRPr="00E62230">
              <w:rPr>
                <w:b/>
                <w:bCs/>
                <w:spacing w:val="4"/>
                <w:sz w:val="28"/>
                <w:szCs w:val="28"/>
              </w:rPr>
              <w:t xml:space="preserve"> </w:t>
            </w:r>
            <w:r w:rsidRPr="00E62230">
              <w:rPr>
                <w:b/>
                <w:bCs/>
                <w:spacing w:val="-2"/>
                <w:sz w:val="28"/>
                <w:szCs w:val="28"/>
              </w:rPr>
              <w:t>Curricula</w:t>
            </w:r>
            <w:r w:rsidRPr="00E62230">
              <w:rPr>
                <w:b/>
                <w:bCs/>
                <w:sz w:val="28"/>
                <w:szCs w:val="28"/>
              </w:rPr>
              <w:t>r</w:t>
            </w:r>
            <w:r w:rsidRPr="00E62230">
              <w:rPr>
                <w:b/>
                <w:bCs/>
                <w:spacing w:val="3"/>
                <w:sz w:val="28"/>
                <w:szCs w:val="28"/>
              </w:rPr>
              <w:t xml:space="preserve"> </w:t>
            </w:r>
            <w:r w:rsidRPr="00E62230">
              <w:rPr>
                <w:b/>
                <w:bCs/>
                <w:spacing w:val="-2"/>
                <w:sz w:val="28"/>
                <w:szCs w:val="28"/>
              </w:rPr>
              <w:t>Aspect</w:t>
            </w:r>
            <w:r w:rsidRPr="00E62230">
              <w:rPr>
                <w:b/>
                <w:bCs/>
                <w:sz w:val="28"/>
                <w:szCs w:val="28"/>
              </w:rPr>
              <w:t xml:space="preserve">s </w:t>
            </w:r>
            <w:r w:rsidRPr="00E62230">
              <w:rPr>
                <w:b/>
                <w:bCs/>
                <w:spacing w:val="-2"/>
                <w:sz w:val="28"/>
                <w:szCs w:val="28"/>
              </w:rPr>
              <w:t>(150)</w:t>
            </w:r>
          </w:p>
        </w:tc>
      </w:tr>
      <w:tr w:rsidR="00112D9C" w:rsidRPr="00C46FAC" w:rsidTr="00891F3F">
        <w:trPr>
          <w:trHeight w:val="300"/>
        </w:trPr>
        <w:tc>
          <w:tcPr>
            <w:tcW w:w="625"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b/>
                <w:bCs/>
                <w:sz w:val="28"/>
                <w:szCs w:val="28"/>
              </w:rPr>
            </w:pPr>
          </w:p>
        </w:tc>
        <w:tc>
          <w:tcPr>
            <w:tcW w:w="140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8"/>
                <w:szCs w:val="28"/>
              </w:rPr>
            </w:pPr>
            <w:r w:rsidRPr="00C46FAC">
              <w:rPr>
                <w:b/>
                <w:bCs/>
                <w:sz w:val="28"/>
                <w:szCs w:val="28"/>
              </w:rPr>
              <w:t xml:space="preserve">Key Indicator - </w:t>
            </w:r>
            <w:r w:rsidRPr="00C46FAC">
              <w:rPr>
                <w:b/>
                <w:bCs/>
                <w:color w:val="000000"/>
                <w:sz w:val="28"/>
                <w:szCs w:val="28"/>
              </w:rPr>
              <w:t>1.1 Curriculum Design and Development (50)</w:t>
            </w:r>
          </w:p>
        </w:tc>
      </w:tr>
      <w:tr w:rsidR="00112D9C" w:rsidRPr="00C46FAC" w:rsidTr="00891F3F">
        <w:trPr>
          <w:trHeight w:val="300"/>
        </w:trPr>
        <w:tc>
          <w:tcPr>
            <w:tcW w:w="625" w:type="dxa"/>
            <w:vMerge w:val="restart"/>
            <w:tcBorders>
              <w:top w:val="single" w:sz="4" w:space="0" w:color="auto"/>
              <w:left w:val="single" w:sz="4" w:space="0" w:color="auto"/>
              <w:right w:val="single" w:sz="4" w:space="0" w:color="auto"/>
            </w:tcBorders>
          </w:tcPr>
          <w:p w:rsidR="00112D9C" w:rsidRPr="00C46FAC" w:rsidRDefault="00112D9C" w:rsidP="00891F3F">
            <w:pPr>
              <w:rPr>
                <w:color w:val="000000"/>
                <w:sz w:val="24"/>
                <w:szCs w:val="24"/>
              </w:rPr>
            </w:pPr>
            <w:r>
              <w:rPr>
                <w:color w:val="000000"/>
                <w:sz w:val="24"/>
                <w:szCs w:val="24"/>
              </w:rPr>
              <w:t>1.</w:t>
            </w:r>
          </w:p>
        </w:tc>
        <w:tc>
          <w:tcPr>
            <w:tcW w:w="140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r w:rsidRPr="00C46FAC">
              <w:rPr>
                <w:color w:val="000000"/>
                <w:sz w:val="24"/>
                <w:szCs w:val="24"/>
              </w:rPr>
              <w:t xml:space="preserve">1.1.2 Percentage of </w:t>
            </w:r>
            <w:r>
              <w:rPr>
                <w:color w:val="000000"/>
                <w:sz w:val="24"/>
                <w:szCs w:val="24"/>
              </w:rPr>
              <w:t>Programme</w:t>
            </w:r>
            <w:r w:rsidRPr="00C46FAC">
              <w:rPr>
                <w:color w:val="000000"/>
                <w:sz w:val="24"/>
                <w:szCs w:val="24"/>
              </w:rPr>
              <w:t>s where syllabus revision was carried out during the last five years (20)</w:t>
            </w:r>
          </w:p>
        </w:tc>
      </w:tr>
      <w:tr w:rsidR="00112D9C" w:rsidRPr="00C46FAC" w:rsidTr="00891F3F">
        <w:trPr>
          <w:trHeight w:val="300"/>
        </w:trPr>
        <w:tc>
          <w:tcPr>
            <w:tcW w:w="625" w:type="dxa"/>
            <w:vMerge/>
            <w:tcBorders>
              <w:top w:val="single" w:sz="4" w:space="0" w:color="auto"/>
              <w:left w:val="single" w:sz="4" w:space="0" w:color="auto"/>
              <w:right w:val="single" w:sz="4" w:space="0" w:color="auto"/>
            </w:tcBorders>
          </w:tcPr>
          <w:p w:rsidR="00112D9C" w:rsidRDefault="00112D9C" w:rsidP="00891F3F">
            <w:pPr>
              <w:rPr>
                <w:color w:val="000000"/>
                <w:sz w:val="24"/>
                <w:szCs w:val="24"/>
              </w:rPr>
            </w:pPr>
          </w:p>
        </w:tc>
        <w:tc>
          <w:tcPr>
            <w:tcW w:w="140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r>
              <w:rPr>
                <w:color w:val="000000"/>
                <w:sz w:val="24"/>
                <w:szCs w:val="24"/>
              </w:rPr>
              <w:t>1</w:t>
            </w:r>
            <w:r w:rsidRPr="002533EF">
              <w:rPr>
                <w:color w:val="000000"/>
                <w:sz w:val="24"/>
                <w:szCs w:val="24"/>
              </w:rPr>
              <w:t xml:space="preserve">.2.2 Percentage of </w:t>
            </w:r>
            <w:r w:rsidR="00BA7062">
              <w:rPr>
                <w:color w:val="000000"/>
                <w:sz w:val="24"/>
                <w:szCs w:val="24"/>
              </w:rPr>
              <w:t>Programme</w:t>
            </w:r>
            <w:r w:rsidR="00BA7062" w:rsidRPr="00C46FAC">
              <w:rPr>
                <w:color w:val="000000"/>
                <w:sz w:val="24"/>
                <w:szCs w:val="24"/>
              </w:rPr>
              <w:t xml:space="preserve">s </w:t>
            </w:r>
            <w:r w:rsidRPr="002533EF">
              <w:rPr>
                <w:color w:val="000000"/>
                <w:sz w:val="24"/>
                <w:szCs w:val="24"/>
              </w:rPr>
              <w:t>in which Choice Based Credit System (CBCS)/elective course system has been implemented (20)</w:t>
            </w:r>
          </w:p>
        </w:tc>
      </w:tr>
      <w:tr w:rsidR="00112D9C" w:rsidRPr="00C46FAC" w:rsidTr="00891F3F">
        <w:trPr>
          <w:trHeight w:val="300"/>
        </w:trPr>
        <w:tc>
          <w:tcPr>
            <w:tcW w:w="625"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268" w:type="dxa"/>
            <w:tcBorders>
              <w:top w:val="single" w:sz="4" w:space="0" w:color="auto"/>
              <w:left w:val="single" w:sz="4" w:space="0" w:color="auto"/>
              <w:bottom w:val="single" w:sz="4" w:space="0" w:color="auto"/>
              <w:right w:val="single" w:sz="4" w:space="0" w:color="auto"/>
            </w:tcBorders>
            <w:shd w:val="clear" w:color="auto" w:fill="auto"/>
            <w:noWrap/>
            <w:hideMark/>
          </w:tcPr>
          <w:p w:rsidR="00112D9C" w:rsidRPr="002533EF" w:rsidRDefault="00112D9C" w:rsidP="00891F3F">
            <w:pPr>
              <w:rPr>
                <w:b/>
                <w:bCs/>
                <w:spacing w:val="-2"/>
                <w:sz w:val="24"/>
                <w:szCs w:val="24"/>
              </w:rPr>
            </w:pPr>
            <w:r w:rsidRPr="002533EF">
              <w:rPr>
                <w:b/>
                <w:bCs/>
                <w:spacing w:val="-2"/>
                <w:sz w:val="24"/>
                <w:szCs w:val="24"/>
              </w:rPr>
              <w:t xml:space="preserve">Programme Code </w:t>
            </w:r>
          </w:p>
        </w:tc>
        <w:tc>
          <w:tcPr>
            <w:tcW w:w="1417" w:type="dxa"/>
            <w:tcBorders>
              <w:top w:val="single" w:sz="4" w:space="0" w:color="auto"/>
              <w:left w:val="nil"/>
              <w:bottom w:val="single" w:sz="4" w:space="0" w:color="auto"/>
              <w:right w:val="single" w:sz="4" w:space="0" w:color="auto"/>
            </w:tcBorders>
            <w:shd w:val="clear" w:color="auto" w:fill="auto"/>
            <w:noWrap/>
            <w:hideMark/>
          </w:tcPr>
          <w:p w:rsidR="00112D9C" w:rsidRPr="002533EF" w:rsidRDefault="00112D9C" w:rsidP="00891F3F">
            <w:pPr>
              <w:rPr>
                <w:b/>
                <w:bCs/>
                <w:spacing w:val="-2"/>
                <w:sz w:val="24"/>
                <w:szCs w:val="24"/>
              </w:rPr>
            </w:pPr>
            <w:r w:rsidRPr="002533EF">
              <w:rPr>
                <w:b/>
                <w:bCs/>
                <w:spacing w:val="-2"/>
                <w:sz w:val="24"/>
                <w:szCs w:val="24"/>
              </w:rPr>
              <w:t xml:space="preserve">Programme name </w:t>
            </w:r>
          </w:p>
        </w:tc>
        <w:tc>
          <w:tcPr>
            <w:tcW w:w="1134" w:type="dxa"/>
            <w:tcBorders>
              <w:top w:val="single" w:sz="4" w:space="0" w:color="auto"/>
              <w:left w:val="nil"/>
              <w:bottom w:val="single" w:sz="4" w:space="0" w:color="auto"/>
              <w:right w:val="single" w:sz="4" w:space="0" w:color="auto"/>
            </w:tcBorders>
            <w:shd w:val="clear" w:color="auto" w:fill="auto"/>
          </w:tcPr>
          <w:p w:rsidR="00112D9C" w:rsidRPr="002533EF" w:rsidRDefault="00112D9C" w:rsidP="00891F3F">
            <w:pPr>
              <w:rPr>
                <w:b/>
                <w:bCs/>
                <w:spacing w:val="-2"/>
                <w:sz w:val="24"/>
                <w:szCs w:val="24"/>
              </w:rPr>
            </w:pPr>
            <w:r w:rsidRPr="002533EF">
              <w:rPr>
                <w:b/>
                <w:bCs/>
                <w:spacing w:val="-2"/>
                <w:sz w:val="24"/>
                <w:szCs w:val="24"/>
              </w:rPr>
              <w:t>Year of Introduction</w:t>
            </w:r>
          </w:p>
        </w:tc>
        <w:tc>
          <w:tcPr>
            <w:tcW w:w="1559" w:type="dxa"/>
            <w:tcBorders>
              <w:top w:val="single" w:sz="4" w:space="0" w:color="auto"/>
              <w:left w:val="nil"/>
              <w:bottom w:val="single" w:sz="4" w:space="0" w:color="auto"/>
              <w:right w:val="single" w:sz="4" w:space="0" w:color="auto"/>
            </w:tcBorders>
            <w:shd w:val="clear" w:color="auto" w:fill="auto"/>
          </w:tcPr>
          <w:p w:rsidR="00112D9C" w:rsidRPr="002533EF" w:rsidRDefault="00112D9C" w:rsidP="00891F3F">
            <w:pPr>
              <w:rPr>
                <w:b/>
                <w:bCs/>
                <w:spacing w:val="-2"/>
                <w:sz w:val="24"/>
                <w:szCs w:val="24"/>
              </w:rPr>
            </w:pPr>
            <w:r w:rsidRPr="002533EF">
              <w:rPr>
                <w:b/>
                <w:bCs/>
                <w:spacing w:val="-2"/>
                <w:sz w:val="24"/>
                <w:szCs w:val="24"/>
              </w:rPr>
              <w:t xml:space="preserve">Status of </w:t>
            </w:r>
            <w:r w:rsidR="002160D7" w:rsidRPr="002533EF">
              <w:rPr>
                <w:b/>
                <w:bCs/>
                <w:spacing w:val="-2"/>
                <w:sz w:val="24"/>
                <w:szCs w:val="24"/>
              </w:rPr>
              <w:t>implementation</w:t>
            </w:r>
            <w:r w:rsidRPr="002533EF">
              <w:rPr>
                <w:b/>
                <w:bCs/>
                <w:spacing w:val="-2"/>
                <w:sz w:val="24"/>
                <w:szCs w:val="24"/>
              </w:rPr>
              <w:t xml:space="preserve"> of CBCS / elective course system (Yes/No)</w:t>
            </w:r>
          </w:p>
        </w:tc>
        <w:tc>
          <w:tcPr>
            <w:tcW w:w="3119" w:type="dxa"/>
            <w:tcBorders>
              <w:top w:val="single" w:sz="4" w:space="0" w:color="auto"/>
              <w:left w:val="nil"/>
              <w:bottom w:val="single" w:sz="4" w:space="0" w:color="auto"/>
              <w:right w:val="single" w:sz="4" w:space="0" w:color="auto"/>
            </w:tcBorders>
            <w:shd w:val="clear" w:color="auto" w:fill="auto"/>
          </w:tcPr>
          <w:p w:rsidR="00112D9C" w:rsidRPr="002533EF" w:rsidRDefault="00112D9C" w:rsidP="00891F3F">
            <w:pPr>
              <w:rPr>
                <w:b/>
                <w:bCs/>
                <w:spacing w:val="-2"/>
                <w:sz w:val="24"/>
                <w:szCs w:val="24"/>
              </w:rPr>
            </w:pPr>
            <w:r w:rsidRPr="002533EF">
              <w:rPr>
                <w:b/>
                <w:bCs/>
                <w:spacing w:val="-2"/>
                <w:sz w:val="24"/>
                <w:szCs w:val="24"/>
              </w:rPr>
              <w:t xml:space="preserve">Year of </w:t>
            </w:r>
            <w:r w:rsidR="002160D7" w:rsidRPr="002533EF">
              <w:rPr>
                <w:b/>
                <w:bCs/>
                <w:spacing w:val="-2"/>
                <w:sz w:val="24"/>
                <w:szCs w:val="24"/>
              </w:rPr>
              <w:t>implementation</w:t>
            </w:r>
            <w:r w:rsidRPr="002533EF">
              <w:rPr>
                <w:b/>
                <w:bCs/>
                <w:spacing w:val="-2"/>
                <w:sz w:val="24"/>
                <w:szCs w:val="24"/>
              </w:rPr>
              <w:t xml:space="preserve"> of CBCS / elective course system</w:t>
            </w:r>
          </w:p>
        </w:tc>
        <w:tc>
          <w:tcPr>
            <w:tcW w:w="1984" w:type="dxa"/>
            <w:tcBorders>
              <w:top w:val="single" w:sz="4" w:space="0" w:color="auto"/>
              <w:left w:val="nil"/>
              <w:bottom w:val="single" w:sz="4" w:space="0" w:color="auto"/>
              <w:right w:val="single" w:sz="4" w:space="0" w:color="auto"/>
            </w:tcBorders>
            <w:shd w:val="clear" w:color="auto" w:fill="auto"/>
            <w:noWrap/>
            <w:hideMark/>
          </w:tcPr>
          <w:p w:rsidR="00112D9C" w:rsidRPr="002533EF" w:rsidRDefault="00112D9C" w:rsidP="00891F3F">
            <w:pPr>
              <w:rPr>
                <w:b/>
                <w:bCs/>
                <w:spacing w:val="-2"/>
                <w:sz w:val="24"/>
                <w:szCs w:val="24"/>
              </w:rPr>
            </w:pPr>
            <w:r w:rsidRPr="002533EF">
              <w:rPr>
                <w:b/>
                <w:bCs/>
                <w:spacing w:val="-2"/>
                <w:sz w:val="24"/>
                <w:szCs w:val="24"/>
              </w:rPr>
              <w:t>Year of revision (if any)</w:t>
            </w:r>
          </w:p>
        </w:tc>
        <w:tc>
          <w:tcPr>
            <w:tcW w:w="1985" w:type="dxa"/>
            <w:tcBorders>
              <w:top w:val="single" w:sz="4" w:space="0" w:color="auto"/>
              <w:left w:val="nil"/>
              <w:bottom w:val="single" w:sz="4" w:space="0" w:color="auto"/>
              <w:right w:val="single" w:sz="4" w:space="0" w:color="auto"/>
            </w:tcBorders>
            <w:shd w:val="clear" w:color="auto" w:fill="FFFFFF"/>
          </w:tcPr>
          <w:p w:rsidR="00112D9C" w:rsidRPr="002533EF" w:rsidRDefault="00112D9C" w:rsidP="00891F3F">
            <w:pPr>
              <w:rPr>
                <w:b/>
                <w:bCs/>
                <w:spacing w:val="-2"/>
                <w:sz w:val="24"/>
                <w:szCs w:val="24"/>
              </w:rPr>
            </w:pPr>
            <w:r w:rsidRPr="002533EF">
              <w:rPr>
                <w:b/>
                <w:bCs/>
                <w:spacing w:val="-2"/>
                <w:sz w:val="24"/>
                <w:szCs w:val="24"/>
              </w:rPr>
              <w:t>If revision has been carried out in the syllabus during last 5 years, Percentage of content added or replaced</w:t>
            </w:r>
          </w:p>
        </w:tc>
        <w:tc>
          <w:tcPr>
            <w:tcW w:w="1559" w:type="dxa"/>
            <w:tcBorders>
              <w:top w:val="single" w:sz="4" w:space="0" w:color="auto"/>
              <w:left w:val="nil"/>
              <w:bottom w:val="single" w:sz="4" w:space="0" w:color="auto"/>
              <w:right w:val="single" w:sz="4" w:space="0" w:color="auto"/>
            </w:tcBorders>
            <w:shd w:val="clear" w:color="auto" w:fill="FFFFFF"/>
          </w:tcPr>
          <w:p w:rsidR="00112D9C" w:rsidRPr="002533EF" w:rsidRDefault="00112D9C" w:rsidP="00891F3F">
            <w:pPr>
              <w:rPr>
                <w:b/>
                <w:bCs/>
                <w:spacing w:val="-2"/>
                <w:sz w:val="24"/>
                <w:szCs w:val="24"/>
              </w:rPr>
            </w:pPr>
            <w:r w:rsidRPr="002533EF">
              <w:rPr>
                <w:b/>
                <w:bCs/>
                <w:spacing w:val="-2"/>
                <w:sz w:val="24"/>
                <w:szCs w:val="24"/>
              </w:rPr>
              <w:t>Link to the relevant document</w:t>
            </w:r>
          </w:p>
        </w:tc>
      </w:tr>
      <w:tr w:rsidR="00112D9C" w:rsidRPr="00C46FAC" w:rsidTr="00891F3F">
        <w:trPr>
          <w:trHeight w:val="300"/>
        </w:trPr>
        <w:tc>
          <w:tcPr>
            <w:tcW w:w="625" w:type="dxa"/>
            <w:vMerge/>
            <w:tcBorders>
              <w:left w:val="single" w:sz="4" w:space="0" w:color="auto"/>
              <w:right w:val="single" w:sz="4" w:space="0" w:color="auto"/>
            </w:tcBorders>
          </w:tcPr>
          <w:p w:rsidR="00112D9C" w:rsidRPr="00C46FAC" w:rsidRDefault="00112D9C" w:rsidP="00891F3F">
            <w:pPr>
              <w:rPr>
                <w:color w:val="000000"/>
                <w:sz w:val="24"/>
                <w:szCs w:val="24"/>
              </w:rPr>
            </w:pPr>
          </w:p>
        </w:tc>
        <w:tc>
          <w:tcPr>
            <w:tcW w:w="1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p>
        </w:tc>
        <w:tc>
          <w:tcPr>
            <w:tcW w:w="1134"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color w:val="000000"/>
                <w:sz w:val="24"/>
                <w:szCs w:val="24"/>
              </w:rPr>
            </w:pPr>
          </w:p>
        </w:tc>
        <w:tc>
          <w:tcPr>
            <w:tcW w:w="1559"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color w:val="000000"/>
                <w:sz w:val="24"/>
                <w:szCs w:val="24"/>
              </w:rPr>
            </w:pPr>
          </w:p>
        </w:tc>
        <w:tc>
          <w:tcPr>
            <w:tcW w:w="3119"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color w:val="000000"/>
                <w:sz w:val="24"/>
                <w:szCs w:val="24"/>
              </w:rPr>
            </w:pP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p>
        </w:tc>
        <w:tc>
          <w:tcPr>
            <w:tcW w:w="1985"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color w:val="000000"/>
                <w:sz w:val="24"/>
                <w:szCs w:val="24"/>
              </w:rPr>
            </w:pPr>
          </w:p>
        </w:tc>
        <w:tc>
          <w:tcPr>
            <w:tcW w:w="1559"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color w:val="000000"/>
                <w:sz w:val="24"/>
                <w:szCs w:val="24"/>
              </w:rPr>
            </w:pPr>
          </w:p>
        </w:tc>
      </w:tr>
      <w:tr w:rsidR="00112D9C" w:rsidRPr="00C46FAC" w:rsidTr="00891F3F">
        <w:trPr>
          <w:trHeight w:val="300"/>
        </w:trPr>
        <w:tc>
          <w:tcPr>
            <w:tcW w:w="625" w:type="dxa"/>
            <w:vMerge/>
            <w:tcBorders>
              <w:left w:val="single" w:sz="4" w:space="0" w:color="auto"/>
              <w:bottom w:val="single" w:sz="4" w:space="0" w:color="auto"/>
              <w:right w:val="single" w:sz="4" w:space="0" w:color="auto"/>
            </w:tcBorders>
          </w:tcPr>
          <w:p w:rsidR="00112D9C" w:rsidRPr="00C46FAC" w:rsidRDefault="00112D9C" w:rsidP="00891F3F">
            <w:pPr>
              <w:rPr>
                <w:color w:val="000000"/>
                <w:sz w:val="24"/>
                <w:szCs w:val="24"/>
              </w:rPr>
            </w:pPr>
          </w:p>
        </w:tc>
        <w:tc>
          <w:tcPr>
            <w:tcW w:w="140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3F34C3" w:rsidRDefault="00112D9C" w:rsidP="00891F3F">
            <w:pPr>
              <w:pStyle w:val="ListParagraph"/>
              <w:spacing w:after="0" w:line="240" w:lineRule="auto"/>
              <w:ind w:left="259"/>
              <w:rPr>
                <w:rFonts w:ascii="Times New Roman" w:hAnsi="Times New Roman"/>
                <w:bCs/>
                <w:iCs/>
                <w:color w:val="000000"/>
                <w:sz w:val="24"/>
                <w:szCs w:val="24"/>
              </w:rPr>
            </w:pPr>
          </w:p>
        </w:tc>
      </w:tr>
    </w:tbl>
    <w:p w:rsidR="00112D9C" w:rsidRPr="00C46FAC" w:rsidRDefault="00112D9C" w:rsidP="00112D9C">
      <w:pPr>
        <w:ind w:left="-630" w:right="630"/>
        <w:rPr>
          <w:sz w:val="24"/>
          <w:szCs w:val="24"/>
        </w:rPr>
      </w:pPr>
    </w:p>
    <w:tbl>
      <w:tblPr>
        <w:tblW w:w="14670" w:type="dxa"/>
        <w:tblInd w:w="-792" w:type="dxa"/>
        <w:tblLook w:val="04A0"/>
      </w:tblPr>
      <w:tblGrid>
        <w:gridCol w:w="480"/>
        <w:gridCol w:w="1914"/>
        <w:gridCol w:w="1630"/>
        <w:gridCol w:w="1825"/>
        <w:gridCol w:w="7324"/>
        <w:gridCol w:w="1497"/>
      </w:tblGrid>
      <w:tr w:rsidR="00112D9C" w:rsidRPr="00C46FAC" w:rsidTr="00891F3F">
        <w:trPr>
          <w:trHeight w:val="323"/>
        </w:trPr>
        <w:tc>
          <w:tcPr>
            <w:tcW w:w="480" w:type="dxa"/>
            <w:vMerge w:val="restart"/>
            <w:tcBorders>
              <w:top w:val="single" w:sz="4" w:space="0" w:color="auto"/>
              <w:left w:val="single" w:sz="4" w:space="0" w:color="auto"/>
              <w:right w:val="single" w:sz="4" w:space="0" w:color="auto"/>
            </w:tcBorders>
          </w:tcPr>
          <w:p w:rsidR="00112D9C" w:rsidRPr="00C46FAC" w:rsidRDefault="00112D9C" w:rsidP="00891F3F">
            <w:pPr>
              <w:rPr>
                <w:color w:val="000000"/>
                <w:sz w:val="24"/>
                <w:szCs w:val="24"/>
              </w:rPr>
            </w:pPr>
            <w:r>
              <w:rPr>
                <w:color w:val="000000"/>
                <w:sz w:val="24"/>
                <w:szCs w:val="24"/>
              </w:rPr>
              <w:t>2.</w:t>
            </w:r>
          </w:p>
        </w:tc>
        <w:tc>
          <w:tcPr>
            <w:tcW w:w="1419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760FDB" w:rsidRDefault="00112D9C" w:rsidP="00891F3F">
            <w:pPr>
              <w:rPr>
                <w:color w:val="000000"/>
                <w:sz w:val="24"/>
                <w:szCs w:val="24"/>
              </w:rPr>
            </w:pPr>
            <w:r w:rsidRPr="00760FDB">
              <w:rPr>
                <w:color w:val="000000"/>
                <w:sz w:val="24"/>
                <w:szCs w:val="24"/>
              </w:rPr>
              <w:t>1.1.3 Average percentage of courses having focus on employability/ entrepreneurship/ skill development during the last five years (10)</w:t>
            </w:r>
          </w:p>
        </w:tc>
      </w:tr>
      <w:tr w:rsidR="00112D9C" w:rsidRPr="00C46FAC" w:rsidTr="00891F3F">
        <w:trPr>
          <w:trHeight w:val="323"/>
        </w:trPr>
        <w:tc>
          <w:tcPr>
            <w:tcW w:w="480" w:type="dxa"/>
            <w:vMerge/>
            <w:tcBorders>
              <w:top w:val="single" w:sz="4" w:space="0" w:color="auto"/>
              <w:left w:val="single" w:sz="4" w:space="0" w:color="auto"/>
              <w:right w:val="single" w:sz="4" w:space="0" w:color="auto"/>
            </w:tcBorders>
          </w:tcPr>
          <w:p w:rsidR="00112D9C" w:rsidRDefault="00112D9C" w:rsidP="00891F3F">
            <w:pPr>
              <w:rPr>
                <w:color w:val="000000"/>
                <w:sz w:val="24"/>
                <w:szCs w:val="24"/>
              </w:rPr>
            </w:pPr>
          </w:p>
        </w:tc>
        <w:tc>
          <w:tcPr>
            <w:tcW w:w="1419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760FDB" w:rsidRDefault="00112D9C" w:rsidP="00891F3F">
            <w:pPr>
              <w:rPr>
                <w:color w:val="000000"/>
                <w:sz w:val="24"/>
                <w:szCs w:val="24"/>
              </w:rPr>
            </w:pPr>
            <w:r w:rsidRPr="00760FDB">
              <w:rPr>
                <w:color w:val="000000"/>
                <w:sz w:val="24"/>
                <w:szCs w:val="24"/>
              </w:rPr>
              <w:t>1.2.1 Percentage of new courses introduced of the total number of courses across all programmes offered during the last five years (30)</w:t>
            </w:r>
          </w:p>
        </w:tc>
      </w:tr>
      <w:tr w:rsidR="00112D9C" w:rsidRPr="00C46FAC" w:rsidTr="00891F3F">
        <w:trPr>
          <w:trHeight w:val="530"/>
        </w:trPr>
        <w:tc>
          <w:tcPr>
            <w:tcW w:w="48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914" w:type="dxa"/>
            <w:tcBorders>
              <w:top w:val="single" w:sz="4" w:space="0" w:color="auto"/>
              <w:left w:val="single" w:sz="4" w:space="0" w:color="auto"/>
              <w:bottom w:val="single" w:sz="4" w:space="0" w:color="auto"/>
              <w:right w:val="single" w:sz="4" w:space="0" w:color="auto"/>
            </w:tcBorders>
            <w:shd w:val="clear" w:color="auto" w:fill="auto"/>
            <w:hideMark/>
          </w:tcPr>
          <w:p w:rsidR="00112D9C" w:rsidRPr="00760FDB" w:rsidRDefault="00112D9C" w:rsidP="00891F3F">
            <w:pPr>
              <w:rPr>
                <w:b/>
                <w:bCs/>
                <w:color w:val="000000"/>
              </w:rPr>
            </w:pPr>
            <w:r w:rsidRPr="00760FDB">
              <w:rPr>
                <w:b/>
                <w:bCs/>
                <w:color w:val="000000"/>
              </w:rPr>
              <w:t>Name of the Course</w:t>
            </w:r>
          </w:p>
        </w:tc>
        <w:tc>
          <w:tcPr>
            <w:tcW w:w="1630" w:type="dxa"/>
            <w:tcBorders>
              <w:top w:val="single" w:sz="4" w:space="0" w:color="auto"/>
              <w:left w:val="nil"/>
              <w:bottom w:val="single" w:sz="4" w:space="0" w:color="auto"/>
              <w:right w:val="single" w:sz="4" w:space="0" w:color="auto"/>
            </w:tcBorders>
            <w:shd w:val="clear" w:color="auto" w:fill="auto"/>
            <w:noWrap/>
            <w:hideMark/>
          </w:tcPr>
          <w:p w:rsidR="00112D9C" w:rsidRPr="00760FDB" w:rsidRDefault="00112D9C" w:rsidP="00891F3F">
            <w:pPr>
              <w:rPr>
                <w:b/>
                <w:bCs/>
                <w:color w:val="000000"/>
              </w:rPr>
            </w:pPr>
            <w:r w:rsidRPr="00760FDB">
              <w:rPr>
                <w:b/>
                <w:bCs/>
                <w:color w:val="000000"/>
              </w:rPr>
              <w:t>Course Code</w:t>
            </w:r>
          </w:p>
        </w:tc>
        <w:tc>
          <w:tcPr>
            <w:tcW w:w="1825" w:type="dxa"/>
            <w:tcBorders>
              <w:top w:val="single" w:sz="4" w:space="0" w:color="auto"/>
              <w:left w:val="nil"/>
              <w:bottom w:val="single" w:sz="4" w:space="0" w:color="auto"/>
              <w:right w:val="single" w:sz="4" w:space="0" w:color="auto"/>
            </w:tcBorders>
            <w:shd w:val="clear" w:color="auto" w:fill="auto"/>
            <w:hideMark/>
          </w:tcPr>
          <w:p w:rsidR="00112D9C" w:rsidRPr="00760FDB" w:rsidRDefault="00112D9C" w:rsidP="00891F3F">
            <w:pPr>
              <w:rPr>
                <w:b/>
                <w:bCs/>
                <w:color w:val="000000"/>
              </w:rPr>
            </w:pPr>
            <w:r w:rsidRPr="00760FDB">
              <w:rPr>
                <w:b/>
                <w:bCs/>
                <w:color w:val="000000"/>
              </w:rPr>
              <w:t>Year of introduction</w:t>
            </w:r>
          </w:p>
        </w:tc>
        <w:tc>
          <w:tcPr>
            <w:tcW w:w="7324" w:type="dxa"/>
            <w:tcBorders>
              <w:top w:val="single" w:sz="4" w:space="0" w:color="auto"/>
              <w:left w:val="nil"/>
              <w:bottom w:val="single" w:sz="4" w:space="0" w:color="auto"/>
              <w:right w:val="single" w:sz="4" w:space="0" w:color="auto"/>
            </w:tcBorders>
            <w:shd w:val="clear" w:color="auto" w:fill="auto"/>
            <w:hideMark/>
          </w:tcPr>
          <w:p w:rsidR="00112D9C" w:rsidRPr="00760FDB" w:rsidRDefault="00112D9C" w:rsidP="00891F3F">
            <w:pPr>
              <w:rPr>
                <w:b/>
                <w:bCs/>
                <w:color w:val="000000"/>
              </w:rPr>
            </w:pPr>
            <w:r w:rsidRPr="00760FDB">
              <w:rPr>
                <w:b/>
                <w:bCs/>
                <w:color w:val="000000"/>
              </w:rPr>
              <w:t>Activities/Content with direct bearing on Employability/ Entrepreneurship/ Skill development</w:t>
            </w:r>
          </w:p>
        </w:tc>
        <w:tc>
          <w:tcPr>
            <w:tcW w:w="1497" w:type="dxa"/>
            <w:tcBorders>
              <w:top w:val="single" w:sz="4" w:space="0" w:color="auto"/>
              <w:left w:val="nil"/>
              <w:bottom w:val="single" w:sz="4" w:space="0" w:color="auto"/>
              <w:right w:val="single" w:sz="4" w:space="0" w:color="auto"/>
            </w:tcBorders>
            <w:shd w:val="clear" w:color="auto" w:fill="auto"/>
            <w:noWrap/>
            <w:hideMark/>
          </w:tcPr>
          <w:p w:rsidR="00112D9C" w:rsidRPr="00760FDB" w:rsidRDefault="00112D9C" w:rsidP="00891F3F">
            <w:pPr>
              <w:rPr>
                <w:b/>
                <w:bCs/>
                <w:color w:val="000000"/>
              </w:rPr>
            </w:pPr>
            <w:r w:rsidRPr="00760FDB">
              <w:rPr>
                <w:b/>
                <w:bCs/>
                <w:color w:val="000000"/>
              </w:rPr>
              <w:t>Link to the relevant document</w:t>
            </w:r>
          </w:p>
        </w:tc>
      </w:tr>
      <w:tr w:rsidR="00112D9C" w:rsidRPr="00C46FAC" w:rsidTr="00891F3F">
        <w:trPr>
          <w:trHeight w:val="638"/>
        </w:trPr>
        <w:tc>
          <w:tcPr>
            <w:tcW w:w="480" w:type="dxa"/>
            <w:vMerge/>
            <w:tcBorders>
              <w:left w:val="single" w:sz="4" w:space="0" w:color="auto"/>
              <w:bottom w:val="single" w:sz="4" w:space="0" w:color="auto"/>
              <w:right w:val="single" w:sz="4" w:space="0" w:color="auto"/>
            </w:tcBorders>
          </w:tcPr>
          <w:p w:rsidR="00112D9C" w:rsidRPr="00C46FAC" w:rsidRDefault="00112D9C" w:rsidP="00891F3F">
            <w:pPr>
              <w:rPr>
                <w:color w:val="000000"/>
                <w:sz w:val="24"/>
                <w:szCs w:val="24"/>
              </w:rPr>
            </w:pPr>
          </w:p>
        </w:tc>
        <w:tc>
          <w:tcPr>
            <w:tcW w:w="14190" w:type="dxa"/>
            <w:gridSpan w:val="5"/>
            <w:tcBorders>
              <w:top w:val="nil"/>
              <w:left w:val="single" w:sz="4" w:space="0" w:color="auto"/>
              <w:bottom w:val="single" w:sz="4" w:space="0" w:color="auto"/>
              <w:right w:val="single" w:sz="4" w:space="0" w:color="auto"/>
            </w:tcBorders>
            <w:shd w:val="clear" w:color="auto" w:fill="auto"/>
            <w:noWrap/>
            <w:vAlign w:val="bottom"/>
            <w:hideMark/>
          </w:tcPr>
          <w:p w:rsidR="00112D9C" w:rsidRPr="007C01AD" w:rsidRDefault="00112D9C" w:rsidP="00891F3F">
            <w:pPr>
              <w:pStyle w:val="ListParagraph"/>
              <w:spacing w:after="0" w:line="240" w:lineRule="auto"/>
              <w:ind w:left="252"/>
              <w:rPr>
                <w:rFonts w:ascii="Times New Roman" w:hAnsi="Times New Roman"/>
                <w:bCs/>
                <w:color w:val="0D0D0D"/>
                <w:sz w:val="24"/>
                <w:szCs w:val="24"/>
              </w:rPr>
            </w:pPr>
          </w:p>
        </w:tc>
      </w:tr>
    </w:tbl>
    <w:p w:rsidR="00112D9C" w:rsidRDefault="00112D9C" w:rsidP="00112D9C">
      <w:pPr>
        <w:ind w:right="630"/>
        <w:rPr>
          <w:sz w:val="24"/>
          <w:szCs w:val="24"/>
        </w:rPr>
      </w:pPr>
    </w:p>
    <w:p w:rsidR="00112D9C" w:rsidRPr="00C46FAC" w:rsidRDefault="00112D9C" w:rsidP="00112D9C">
      <w:pPr>
        <w:tabs>
          <w:tab w:val="left" w:pos="7005"/>
        </w:tabs>
        <w:ind w:right="630"/>
        <w:rPr>
          <w:sz w:val="24"/>
          <w:szCs w:val="24"/>
        </w:rPr>
      </w:pPr>
      <w:r>
        <w:rPr>
          <w:sz w:val="24"/>
          <w:szCs w:val="24"/>
        </w:rPr>
        <w:tab/>
      </w:r>
    </w:p>
    <w:tbl>
      <w:tblPr>
        <w:tblW w:w="14670" w:type="dxa"/>
        <w:tblInd w:w="-792" w:type="dxa"/>
        <w:tblLayout w:type="fixed"/>
        <w:tblLook w:val="04A0"/>
      </w:tblPr>
      <w:tblGrid>
        <w:gridCol w:w="630"/>
        <w:gridCol w:w="3420"/>
        <w:gridCol w:w="1710"/>
        <w:gridCol w:w="1260"/>
        <w:gridCol w:w="2250"/>
        <w:gridCol w:w="1980"/>
        <w:gridCol w:w="1440"/>
        <w:gridCol w:w="1980"/>
      </w:tblGrid>
      <w:tr w:rsidR="00112D9C" w:rsidRPr="00C46FAC" w:rsidTr="00891F3F">
        <w:trPr>
          <w:trHeight w:val="314"/>
        </w:trPr>
        <w:tc>
          <w:tcPr>
            <w:tcW w:w="63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b/>
                <w:bCs/>
                <w:sz w:val="28"/>
                <w:szCs w:val="28"/>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sz w:val="28"/>
                <w:szCs w:val="28"/>
              </w:rPr>
            </w:pPr>
            <w:r w:rsidRPr="00C46FAC">
              <w:rPr>
                <w:b/>
                <w:bCs/>
                <w:sz w:val="28"/>
                <w:szCs w:val="28"/>
              </w:rPr>
              <w:t>Key Indicator - 1.3 Curriculum Enrichment (30)</w:t>
            </w:r>
          </w:p>
        </w:tc>
      </w:tr>
      <w:tr w:rsidR="00112D9C" w:rsidRPr="00C46FAC" w:rsidTr="00891F3F">
        <w:trPr>
          <w:trHeight w:val="467"/>
        </w:trPr>
        <w:tc>
          <w:tcPr>
            <w:tcW w:w="63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color w:val="000000"/>
                <w:sz w:val="24"/>
                <w:szCs w:val="24"/>
              </w:rPr>
            </w:pPr>
            <w:r>
              <w:rPr>
                <w:color w:val="000000"/>
                <w:sz w:val="24"/>
                <w:szCs w:val="24"/>
              </w:rPr>
              <w:t>3.</w:t>
            </w:r>
          </w:p>
        </w:tc>
        <w:tc>
          <w:tcPr>
            <w:tcW w:w="140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B259F0" w:rsidRDefault="00112D9C" w:rsidP="00891F3F">
            <w:pPr>
              <w:rPr>
                <w:color w:val="000000"/>
                <w:sz w:val="24"/>
                <w:szCs w:val="24"/>
              </w:rPr>
            </w:pPr>
            <w:r w:rsidRPr="00B259F0">
              <w:rPr>
                <w:color w:val="000000"/>
                <w:sz w:val="24"/>
                <w:szCs w:val="24"/>
              </w:rPr>
              <w:t>1.3.2 Number of value-added courses for imparting transferable and life skills offered during last five years  (10)</w:t>
            </w:r>
          </w:p>
        </w:tc>
      </w:tr>
      <w:tr w:rsidR="00112D9C" w:rsidRPr="00C46FAC" w:rsidTr="00891F3F">
        <w:trPr>
          <w:trHeight w:val="368"/>
        </w:trPr>
        <w:tc>
          <w:tcPr>
            <w:tcW w:w="630" w:type="dxa"/>
            <w:vMerge w:val="restart"/>
            <w:tcBorders>
              <w:top w:val="single" w:sz="4" w:space="0" w:color="auto"/>
              <w:left w:val="single" w:sz="4" w:space="0" w:color="auto"/>
              <w:right w:val="single" w:sz="4" w:space="0" w:color="auto"/>
            </w:tcBorders>
          </w:tcPr>
          <w:p w:rsidR="00112D9C" w:rsidRPr="00C46FAC" w:rsidRDefault="00112D9C" w:rsidP="00891F3F">
            <w:pPr>
              <w:rPr>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B259F0" w:rsidRDefault="00112D9C" w:rsidP="00891F3F">
            <w:pPr>
              <w:rPr>
                <w:color w:val="000000"/>
                <w:sz w:val="24"/>
                <w:szCs w:val="24"/>
              </w:rPr>
            </w:pPr>
            <w:r w:rsidRPr="00B259F0">
              <w:rPr>
                <w:color w:val="000000"/>
                <w:sz w:val="24"/>
                <w:szCs w:val="24"/>
              </w:rPr>
              <w:t>1.3.3 Average Percentage of students enrolled in the courses under 1.3.2 above (10)</w:t>
            </w:r>
          </w:p>
        </w:tc>
      </w:tr>
      <w:tr w:rsidR="00112D9C" w:rsidRPr="00C46FAC" w:rsidTr="00891F3F">
        <w:trPr>
          <w:trHeight w:val="421"/>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D9D9D9"/>
            <w:vAlign w:val="bottom"/>
            <w:hideMark/>
          </w:tcPr>
          <w:p w:rsidR="00112D9C" w:rsidRPr="00C46FAC" w:rsidRDefault="00112D9C" w:rsidP="00891F3F">
            <w:pPr>
              <w:jc w:val="center"/>
              <w:rPr>
                <w:b/>
                <w:bCs/>
                <w:color w:val="000000"/>
                <w:sz w:val="24"/>
                <w:szCs w:val="24"/>
              </w:rPr>
            </w:pPr>
            <w:r>
              <w:rPr>
                <w:b/>
                <w:bCs/>
                <w:color w:val="000000"/>
                <w:sz w:val="24"/>
                <w:szCs w:val="24"/>
              </w:rPr>
              <w:t>Year 1</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Name of the value added courses (with  30 or more contact hours)offered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Course Code (if any)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Year of offering</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No. of times offered during the same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Duration of course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enrolled in the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completing the course  in the year</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D9D9D9"/>
            <w:vAlign w:val="bottom"/>
            <w:hideMark/>
          </w:tcPr>
          <w:p w:rsidR="00112D9C" w:rsidRPr="00C46FAC" w:rsidRDefault="00112D9C" w:rsidP="00891F3F">
            <w:pPr>
              <w:jc w:val="center"/>
              <w:rPr>
                <w:b/>
                <w:bCs/>
                <w:color w:val="000000"/>
                <w:sz w:val="24"/>
                <w:szCs w:val="24"/>
              </w:rPr>
            </w:pPr>
            <w:r>
              <w:rPr>
                <w:b/>
                <w:bCs/>
                <w:color w:val="000000"/>
                <w:sz w:val="24"/>
                <w:szCs w:val="24"/>
              </w:rPr>
              <w:t>Year 2</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Name of the value added courses (with  30 or more contact hours)offered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Course Code (if any)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Year of offering</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No. of times offered during the same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Duration of course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enrolled in the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completing the course  in the year</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D9D9D9"/>
            <w:vAlign w:val="bottom"/>
            <w:hideMark/>
          </w:tcPr>
          <w:p w:rsidR="00112D9C" w:rsidRPr="00C46FAC" w:rsidRDefault="00112D9C" w:rsidP="00891F3F">
            <w:pPr>
              <w:jc w:val="center"/>
              <w:rPr>
                <w:b/>
                <w:bCs/>
                <w:color w:val="000000"/>
                <w:sz w:val="24"/>
                <w:szCs w:val="24"/>
              </w:rPr>
            </w:pPr>
            <w:r>
              <w:rPr>
                <w:b/>
                <w:bCs/>
                <w:color w:val="000000"/>
                <w:sz w:val="24"/>
                <w:szCs w:val="24"/>
              </w:rPr>
              <w:t>Year 3</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Name of the value added courses (with  30 or more contact hours)offered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Course Code (if any)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Year of offering</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No. of times offered during the same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Duration of course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enrolled in the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completing the course  in the year</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D9D9D9"/>
            <w:vAlign w:val="bottom"/>
            <w:hideMark/>
          </w:tcPr>
          <w:p w:rsidR="00112D9C" w:rsidRPr="00C46FAC" w:rsidRDefault="00112D9C" w:rsidP="00891F3F">
            <w:pPr>
              <w:jc w:val="center"/>
              <w:rPr>
                <w:b/>
                <w:bCs/>
                <w:color w:val="000000"/>
                <w:sz w:val="24"/>
                <w:szCs w:val="24"/>
              </w:rPr>
            </w:pPr>
            <w:r>
              <w:rPr>
                <w:b/>
                <w:bCs/>
                <w:color w:val="000000"/>
                <w:sz w:val="24"/>
                <w:szCs w:val="24"/>
              </w:rPr>
              <w:t>Year 4</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Name of the value added courses (with  30 or more contact hours)offered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Course Code (if any)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Year of offering</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No. of times offered during the same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Duration of course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 xml:space="preserve">Number of students enrolled in </w:t>
            </w:r>
            <w:r w:rsidRPr="00582335">
              <w:rPr>
                <w:b/>
                <w:bCs/>
                <w:color w:val="000000"/>
                <w:sz w:val="24"/>
                <w:szCs w:val="24"/>
              </w:rPr>
              <w:lastRenderedPageBreak/>
              <w:t>the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lastRenderedPageBreak/>
              <w:t xml:space="preserve">Number of Students completing the </w:t>
            </w:r>
            <w:r w:rsidRPr="00582335">
              <w:rPr>
                <w:b/>
                <w:bCs/>
                <w:color w:val="000000"/>
                <w:sz w:val="24"/>
                <w:szCs w:val="24"/>
              </w:rPr>
              <w:lastRenderedPageBreak/>
              <w:t>course  in the year</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D9D9D9"/>
            <w:vAlign w:val="bottom"/>
            <w:hideMark/>
          </w:tcPr>
          <w:p w:rsidR="00112D9C" w:rsidRPr="00C46FAC" w:rsidRDefault="00112D9C" w:rsidP="00891F3F">
            <w:pPr>
              <w:jc w:val="center"/>
              <w:rPr>
                <w:b/>
                <w:bCs/>
                <w:color w:val="000000"/>
                <w:sz w:val="24"/>
                <w:szCs w:val="24"/>
              </w:rPr>
            </w:pPr>
            <w:r>
              <w:rPr>
                <w:b/>
                <w:bCs/>
                <w:color w:val="000000"/>
                <w:sz w:val="24"/>
                <w:szCs w:val="24"/>
              </w:rPr>
              <w:t>Year 5</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Name of the value added courses (with  30 or more contact hours)offered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Course Code (if any)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582335">
              <w:rPr>
                <w:b/>
                <w:bCs/>
                <w:color w:val="000000"/>
                <w:sz w:val="24"/>
                <w:szCs w:val="24"/>
              </w:rPr>
              <w:t>Year of offering</w:t>
            </w: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No. of times offered during the same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Duration of course</w:t>
            </w: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enrolled in the year</w:t>
            </w: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582335">
              <w:rPr>
                <w:b/>
                <w:bCs/>
                <w:color w:val="000000"/>
                <w:sz w:val="24"/>
                <w:szCs w:val="24"/>
              </w:rPr>
              <w:t>Number of Students completing the course  in the year</w:t>
            </w: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25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44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98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73"/>
        </w:trPr>
        <w:tc>
          <w:tcPr>
            <w:tcW w:w="63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4040" w:type="dxa"/>
            <w:gridSpan w:val="7"/>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4C6A8E" w:rsidRDefault="00112D9C" w:rsidP="00891F3F">
            <w:pPr>
              <w:rPr>
                <w:color w:val="000000"/>
                <w:sz w:val="24"/>
                <w:szCs w:val="24"/>
              </w:rPr>
            </w:pPr>
          </w:p>
        </w:tc>
      </w:tr>
    </w:tbl>
    <w:p w:rsidR="00112D9C" w:rsidRPr="00C46FAC" w:rsidRDefault="00112D9C" w:rsidP="00112D9C">
      <w:pPr>
        <w:ind w:left="-630" w:right="630"/>
        <w:rPr>
          <w:sz w:val="24"/>
          <w:szCs w:val="24"/>
        </w:rPr>
      </w:pPr>
      <w:r w:rsidRPr="00C46FAC">
        <w:rPr>
          <w:sz w:val="24"/>
          <w:szCs w:val="24"/>
        </w:rPr>
        <w:tab/>
      </w: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769"/>
        <w:gridCol w:w="3515"/>
        <w:gridCol w:w="3580"/>
        <w:gridCol w:w="3176"/>
      </w:tblGrid>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4</w:t>
            </w:r>
            <w:r w:rsidR="00112D9C">
              <w:rPr>
                <w:color w:val="000000"/>
                <w:sz w:val="24"/>
                <w:szCs w:val="24"/>
              </w:rPr>
              <w:t>.</w:t>
            </w:r>
          </w:p>
        </w:tc>
        <w:tc>
          <w:tcPr>
            <w:tcW w:w="14040" w:type="dxa"/>
            <w:gridSpan w:val="4"/>
            <w:shd w:val="clear" w:color="auto" w:fill="auto"/>
            <w:noWrap/>
            <w:hideMark/>
          </w:tcPr>
          <w:p w:rsidR="00112D9C" w:rsidRPr="00B259F0" w:rsidRDefault="00112D9C" w:rsidP="00891F3F">
            <w:pPr>
              <w:rPr>
                <w:color w:val="000000"/>
                <w:sz w:val="24"/>
                <w:szCs w:val="24"/>
              </w:rPr>
            </w:pPr>
            <w:r w:rsidRPr="00B259F0">
              <w:rPr>
                <w:color w:val="000000"/>
                <w:sz w:val="24"/>
                <w:szCs w:val="24"/>
              </w:rPr>
              <w:t>1.3.4 Percentage  of students undertaking field projects / research projects / internships (Data for the latest completed  academic year)(5)</w:t>
            </w:r>
          </w:p>
        </w:tc>
      </w:tr>
      <w:tr w:rsidR="00112D9C" w:rsidRPr="00C46FAC" w:rsidTr="00891F3F">
        <w:trPr>
          <w:trHeight w:val="300"/>
        </w:trPr>
        <w:tc>
          <w:tcPr>
            <w:tcW w:w="630" w:type="dxa"/>
            <w:vMerge/>
          </w:tcPr>
          <w:p w:rsidR="00112D9C" w:rsidRDefault="00112D9C" w:rsidP="00891F3F">
            <w:pPr>
              <w:rPr>
                <w:color w:val="000000"/>
                <w:sz w:val="24"/>
                <w:szCs w:val="24"/>
              </w:rPr>
            </w:pPr>
          </w:p>
        </w:tc>
        <w:tc>
          <w:tcPr>
            <w:tcW w:w="14040" w:type="dxa"/>
            <w:gridSpan w:val="4"/>
            <w:shd w:val="clear" w:color="auto" w:fill="auto"/>
            <w:noWrap/>
            <w:hideMark/>
          </w:tcPr>
          <w:p w:rsidR="00112D9C" w:rsidRPr="00B259F0" w:rsidRDefault="00112D9C" w:rsidP="00891F3F">
            <w:pPr>
              <w:rPr>
                <w:color w:val="000000"/>
                <w:sz w:val="24"/>
                <w:szCs w:val="24"/>
              </w:rPr>
            </w:pPr>
            <w:r w:rsidRPr="00B259F0">
              <w:rPr>
                <w:color w:val="000000"/>
                <w:sz w:val="24"/>
                <w:szCs w:val="24"/>
              </w:rPr>
              <w:t>1.3.4.1:Number of students undertaking field project or research projects or internships</w:t>
            </w:r>
          </w:p>
        </w:tc>
      </w:tr>
      <w:tr w:rsidR="00112D9C" w:rsidRPr="00C46FAC" w:rsidTr="00891F3F">
        <w:trPr>
          <w:trHeight w:val="600"/>
        </w:trPr>
        <w:tc>
          <w:tcPr>
            <w:tcW w:w="630" w:type="dxa"/>
            <w:vMerge/>
          </w:tcPr>
          <w:p w:rsidR="00112D9C" w:rsidRPr="00C46FAC" w:rsidRDefault="00112D9C" w:rsidP="00891F3F">
            <w:pPr>
              <w:rPr>
                <w:b/>
                <w:bCs/>
                <w:color w:val="000000"/>
                <w:sz w:val="24"/>
                <w:szCs w:val="24"/>
              </w:rPr>
            </w:pPr>
          </w:p>
        </w:tc>
        <w:tc>
          <w:tcPr>
            <w:tcW w:w="3769" w:type="dxa"/>
            <w:shd w:val="clear" w:color="auto" w:fill="auto"/>
            <w:noWrap/>
            <w:vAlign w:val="bottom"/>
            <w:hideMark/>
          </w:tcPr>
          <w:p w:rsidR="00112D9C" w:rsidRPr="00B259F0" w:rsidRDefault="00112D9C" w:rsidP="00891F3F">
            <w:pPr>
              <w:rPr>
                <w:b/>
                <w:bCs/>
                <w:color w:val="000000"/>
                <w:sz w:val="24"/>
                <w:szCs w:val="24"/>
              </w:rPr>
            </w:pPr>
            <w:r w:rsidRPr="00B259F0">
              <w:rPr>
                <w:b/>
                <w:bCs/>
                <w:color w:val="000000"/>
                <w:sz w:val="24"/>
                <w:szCs w:val="24"/>
              </w:rPr>
              <w:t>Programme name</w:t>
            </w:r>
          </w:p>
        </w:tc>
        <w:tc>
          <w:tcPr>
            <w:tcW w:w="3515" w:type="dxa"/>
            <w:shd w:val="clear" w:color="auto" w:fill="auto"/>
            <w:noWrap/>
            <w:vAlign w:val="bottom"/>
            <w:hideMark/>
          </w:tcPr>
          <w:p w:rsidR="00112D9C" w:rsidRPr="00B259F0" w:rsidRDefault="00112D9C" w:rsidP="00891F3F">
            <w:pPr>
              <w:rPr>
                <w:b/>
                <w:bCs/>
                <w:color w:val="000000"/>
                <w:sz w:val="24"/>
                <w:szCs w:val="24"/>
              </w:rPr>
            </w:pPr>
            <w:r w:rsidRPr="00B259F0">
              <w:rPr>
                <w:b/>
                <w:bCs/>
                <w:color w:val="000000"/>
                <w:sz w:val="24"/>
                <w:szCs w:val="24"/>
              </w:rPr>
              <w:t>Program Code</w:t>
            </w:r>
          </w:p>
        </w:tc>
        <w:tc>
          <w:tcPr>
            <w:tcW w:w="3580" w:type="dxa"/>
            <w:shd w:val="clear" w:color="auto" w:fill="auto"/>
            <w:noWrap/>
            <w:vAlign w:val="bottom"/>
            <w:hideMark/>
          </w:tcPr>
          <w:p w:rsidR="00112D9C" w:rsidRPr="00B259F0" w:rsidRDefault="00112D9C" w:rsidP="00891F3F">
            <w:pPr>
              <w:rPr>
                <w:b/>
                <w:bCs/>
                <w:color w:val="000000"/>
                <w:sz w:val="24"/>
                <w:szCs w:val="24"/>
              </w:rPr>
            </w:pPr>
            <w:r w:rsidRPr="00B259F0">
              <w:rPr>
                <w:b/>
                <w:bCs/>
                <w:color w:val="000000"/>
                <w:sz w:val="24"/>
                <w:szCs w:val="24"/>
              </w:rPr>
              <w:t xml:space="preserve">List of students undertaking field projects /research projects /  internships </w:t>
            </w:r>
          </w:p>
        </w:tc>
        <w:tc>
          <w:tcPr>
            <w:tcW w:w="3176" w:type="dxa"/>
            <w:shd w:val="clear" w:color="auto" w:fill="auto"/>
            <w:vAlign w:val="bottom"/>
            <w:hideMark/>
          </w:tcPr>
          <w:p w:rsidR="00112D9C" w:rsidRPr="00B259F0" w:rsidRDefault="00112D9C" w:rsidP="00891F3F">
            <w:pPr>
              <w:rPr>
                <w:b/>
                <w:bCs/>
                <w:color w:val="000000"/>
                <w:sz w:val="24"/>
                <w:szCs w:val="24"/>
              </w:rPr>
            </w:pPr>
            <w:r w:rsidRPr="00B259F0">
              <w:rPr>
                <w:b/>
                <w:bCs/>
                <w:color w:val="000000"/>
                <w:sz w:val="24"/>
                <w:szCs w:val="24"/>
              </w:rPr>
              <w:t>Link to the relevant document</w:t>
            </w:r>
          </w:p>
        </w:tc>
      </w:tr>
      <w:tr w:rsidR="00112D9C" w:rsidRPr="00C46FAC" w:rsidTr="00891F3F">
        <w:trPr>
          <w:trHeight w:val="600"/>
        </w:trPr>
        <w:tc>
          <w:tcPr>
            <w:tcW w:w="630" w:type="dxa"/>
            <w:vMerge/>
          </w:tcPr>
          <w:p w:rsidR="00112D9C" w:rsidRPr="00C46FAC" w:rsidRDefault="00112D9C" w:rsidP="00891F3F">
            <w:pPr>
              <w:rPr>
                <w:b/>
                <w:bCs/>
                <w:color w:val="000000"/>
                <w:sz w:val="24"/>
                <w:szCs w:val="24"/>
              </w:rPr>
            </w:pPr>
          </w:p>
        </w:tc>
        <w:tc>
          <w:tcPr>
            <w:tcW w:w="3769" w:type="dxa"/>
            <w:shd w:val="clear" w:color="auto" w:fill="auto"/>
            <w:noWrap/>
            <w:vAlign w:val="bottom"/>
            <w:hideMark/>
          </w:tcPr>
          <w:p w:rsidR="00112D9C" w:rsidRPr="00C46FAC" w:rsidRDefault="00112D9C" w:rsidP="00891F3F">
            <w:pPr>
              <w:rPr>
                <w:b/>
                <w:bCs/>
                <w:color w:val="000000"/>
                <w:sz w:val="24"/>
                <w:szCs w:val="24"/>
              </w:rPr>
            </w:pPr>
          </w:p>
        </w:tc>
        <w:tc>
          <w:tcPr>
            <w:tcW w:w="3515" w:type="dxa"/>
            <w:shd w:val="clear" w:color="auto" w:fill="auto"/>
            <w:noWrap/>
            <w:vAlign w:val="bottom"/>
            <w:hideMark/>
          </w:tcPr>
          <w:p w:rsidR="00112D9C" w:rsidRPr="00C46FAC" w:rsidRDefault="00112D9C" w:rsidP="00891F3F">
            <w:pPr>
              <w:rPr>
                <w:b/>
                <w:bCs/>
                <w:color w:val="000000"/>
                <w:sz w:val="24"/>
                <w:szCs w:val="24"/>
              </w:rPr>
            </w:pPr>
          </w:p>
        </w:tc>
        <w:tc>
          <w:tcPr>
            <w:tcW w:w="3580" w:type="dxa"/>
            <w:shd w:val="clear" w:color="auto" w:fill="auto"/>
            <w:noWrap/>
            <w:vAlign w:val="bottom"/>
            <w:hideMark/>
          </w:tcPr>
          <w:p w:rsidR="00112D9C" w:rsidRPr="00C46FAC" w:rsidRDefault="00112D9C" w:rsidP="00891F3F">
            <w:pPr>
              <w:rPr>
                <w:b/>
                <w:bCs/>
                <w:color w:val="000000"/>
                <w:sz w:val="24"/>
                <w:szCs w:val="24"/>
              </w:rPr>
            </w:pPr>
          </w:p>
        </w:tc>
        <w:tc>
          <w:tcPr>
            <w:tcW w:w="3176"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188"/>
        </w:trPr>
        <w:tc>
          <w:tcPr>
            <w:tcW w:w="630" w:type="dxa"/>
            <w:vMerge/>
          </w:tcPr>
          <w:p w:rsidR="00112D9C" w:rsidRDefault="00112D9C" w:rsidP="00891F3F">
            <w:pPr>
              <w:rPr>
                <w:b/>
                <w:bCs/>
                <w:color w:val="000000"/>
                <w:sz w:val="24"/>
                <w:szCs w:val="24"/>
              </w:rPr>
            </w:pPr>
          </w:p>
        </w:tc>
        <w:tc>
          <w:tcPr>
            <w:tcW w:w="14040" w:type="dxa"/>
            <w:gridSpan w:val="4"/>
            <w:shd w:val="clear" w:color="auto" w:fill="auto"/>
            <w:noWrap/>
            <w:vAlign w:val="bottom"/>
            <w:hideMark/>
          </w:tcPr>
          <w:p w:rsidR="00112D9C" w:rsidRDefault="00112D9C" w:rsidP="00891F3F">
            <w:pPr>
              <w:rPr>
                <w:color w:val="000000"/>
                <w:sz w:val="24"/>
                <w:szCs w:val="24"/>
              </w:rPr>
            </w:pPr>
          </w:p>
          <w:p w:rsidR="00112D9C" w:rsidRPr="004C6A8E" w:rsidRDefault="00112D9C" w:rsidP="00891F3F">
            <w:pPr>
              <w:rPr>
                <w:color w:val="000000"/>
                <w:sz w:val="24"/>
                <w:szCs w:val="24"/>
              </w:rPr>
            </w:pPr>
            <w:r w:rsidRPr="00582335">
              <w:rPr>
                <w:color w:val="000000"/>
                <w:sz w:val="24"/>
                <w:szCs w:val="24"/>
              </w:rPr>
              <w:t>* To check with SOP if the same student can be counted more than once</w:t>
            </w:r>
          </w:p>
        </w:tc>
      </w:tr>
    </w:tbl>
    <w:p w:rsidR="00112D9C" w:rsidRPr="00C46FAC" w:rsidRDefault="00112D9C" w:rsidP="00112D9C">
      <w:pPr>
        <w:ind w:right="630"/>
        <w:rPr>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14040"/>
      </w:tblGrid>
      <w:tr w:rsidR="00112D9C" w:rsidRPr="00C46FAC" w:rsidTr="00891F3F">
        <w:trPr>
          <w:trHeight w:val="300"/>
        </w:trPr>
        <w:tc>
          <w:tcPr>
            <w:tcW w:w="630" w:type="dxa"/>
          </w:tcPr>
          <w:p w:rsidR="00112D9C" w:rsidRPr="00C46FAC" w:rsidRDefault="00112D9C" w:rsidP="00891F3F">
            <w:pPr>
              <w:rPr>
                <w:b/>
                <w:bCs/>
                <w:sz w:val="28"/>
                <w:szCs w:val="28"/>
              </w:rPr>
            </w:pPr>
          </w:p>
        </w:tc>
        <w:tc>
          <w:tcPr>
            <w:tcW w:w="14040" w:type="dxa"/>
            <w:shd w:val="clear" w:color="auto" w:fill="auto"/>
            <w:noWrap/>
            <w:vAlign w:val="bottom"/>
            <w:hideMark/>
          </w:tcPr>
          <w:p w:rsidR="00112D9C" w:rsidRPr="00C46FAC" w:rsidRDefault="00112D9C" w:rsidP="00891F3F">
            <w:pPr>
              <w:rPr>
                <w:b/>
                <w:bCs/>
                <w:sz w:val="28"/>
                <w:szCs w:val="28"/>
              </w:rPr>
            </w:pPr>
            <w:r w:rsidRPr="00C46FAC">
              <w:rPr>
                <w:b/>
                <w:bCs/>
                <w:sz w:val="28"/>
                <w:szCs w:val="28"/>
              </w:rPr>
              <w:t>Key Indicator - 1.4 Feedback System (20)</w:t>
            </w:r>
          </w:p>
        </w:tc>
      </w:tr>
      <w:tr w:rsidR="00112D9C" w:rsidRPr="00C46FAC" w:rsidTr="00891F3F">
        <w:trPr>
          <w:trHeight w:val="300"/>
        </w:trPr>
        <w:tc>
          <w:tcPr>
            <w:tcW w:w="630" w:type="dxa"/>
          </w:tcPr>
          <w:p w:rsidR="00112D9C" w:rsidRPr="00C46FAC" w:rsidRDefault="00B51A20" w:rsidP="00891F3F">
            <w:pPr>
              <w:rPr>
                <w:color w:val="000000"/>
                <w:sz w:val="24"/>
                <w:szCs w:val="24"/>
              </w:rPr>
            </w:pPr>
            <w:r>
              <w:rPr>
                <w:color w:val="000000"/>
                <w:sz w:val="24"/>
                <w:szCs w:val="24"/>
              </w:rPr>
              <w:t>5</w:t>
            </w:r>
            <w:r w:rsidR="00112D9C">
              <w:rPr>
                <w:color w:val="000000"/>
                <w:sz w:val="24"/>
                <w:szCs w:val="24"/>
              </w:rPr>
              <w:t>.</w:t>
            </w:r>
          </w:p>
        </w:tc>
        <w:tc>
          <w:tcPr>
            <w:tcW w:w="14040" w:type="dxa"/>
            <w:shd w:val="clear" w:color="auto" w:fill="auto"/>
            <w:noWrap/>
            <w:vAlign w:val="bottom"/>
            <w:hideMark/>
          </w:tcPr>
          <w:p w:rsidR="00112D9C" w:rsidRPr="009906A0" w:rsidRDefault="00112D9C" w:rsidP="00891F3F">
            <w:pPr>
              <w:rPr>
                <w:color w:val="000000"/>
                <w:sz w:val="24"/>
                <w:szCs w:val="24"/>
              </w:rPr>
            </w:pPr>
            <w:r w:rsidRPr="009906A0">
              <w:rPr>
                <w:color w:val="000000"/>
                <w:sz w:val="24"/>
                <w:szCs w:val="24"/>
              </w:rPr>
              <w:t>1.4.1 Structured feedback for design and review of syllabus – semester wise / year wise is received from</w:t>
            </w:r>
            <w:r w:rsidR="0048519F">
              <w:rPr>
                <w:color w:val="000000"/>
                <w:sz w:val="24"/>
                <w:szCs w:val="24"/>
              </w:rPr>
              <w:t xml:space="preserve">   </w:t>
            </w:r>
            <w:r w:rsidRPr="009906A0">
              <w:rPr>
                <w:color w:val="000000"/>
                <w:sz w:val="24"/>
                <w:szCs w:val="24"/>
              </w:rPr>
              <w:t xml:space="preserve">1) Students, 2) Teachers, 3) Employers,  4) Alumni  </w:t>
            </w:r>
            <w:r w:rsidR="002A5F88" w:rsidRPr="009906A0">
              <w:rPr>
                <w:color w:val="000000"/>
                <w:sz w:val="24"/>
                <w:szCs w:val="24"/>
              </w:rPr>
              <w:t>(10)</w:t>
            </w:r>
          </w:p>
          <w:p w:rsidR="00112D9C" w:rsidRPr="009906A0" w:rsidRDefault="00112D9C" w:rsidP="00891F3F">
            <w:pPr>
              <w:rPr>
                <w:color w:val="000000"/>
                <w:sz w:val="24"/>
                <w:szCs w:val="24"/>
              </w:rPr>
            </w:pPr>
            <w:r w:rsidRPr="009906A0">
              <w:rPr>
                <w:color w:val="000000"/>
                <w:sz w:val="24"/>
                <w:szCs w:val="24"/>
              </w:rPr>
              <w:t>Options:</w:t>
            </w:r>
          </w:p>
          <w:p w:rsidR="00112D9C" w:rsidRPr="009906A0" w:rsidRDefault="00112D9C" w:rsidP="00891F3F">
            <w:pPr>
              <w:rPr>
                <w:color w:val="000000"/>
                <w:sz w:val="24"/>
                <w:szCs w:val="24"/>
              </w:rPr>
            </w:pPr>
            <w:r w:rsidRPr="009906A0">
              <w:rPr>
                <w:color w:val="000000"/>
                <w:sz w:val="24"/>
                <w:szCs w:val="24"/>
              </w:rPr>
              <w:t>A. Any 4 of above</w:t>
            </w:r>
          </w:p>
          <w:p w:rsidR="00112D9C" w:rsidRPr="009906A0" w:rsidRDefault="00112D9C" w:rsidP="00891F3F">
            <w:pPr>
              <w:rPr>
                <w:color w:val="000000"/>
                <w:sz w:val="24"/>
                <w:szCs w:val="24"/>
              </w:rPr>
            </w:pPr>
            <w:r w:rsidRPr="009906A0">
              <w:rPr>
                <w:color w:val="000000"/>
                <w:sz w:val="24"/>
                <w:szCs w:val="24"/>
              </w:rPr>
              <w:t>B. Any 3 of above</w:t>
            </w:r>
          </w:p>
          <w:p w:rsidR="00112D9C" w:rsidRPr="009906A0" w:rsidRDefault="00112D9C" w:rsidP="00891F3F">
            <w:pPr>
              <w:rPr>
                <w:color w:val="000000"/>
                <w:sz w:val="24"/>
                <w:szCs w:val="24"/>
              </w:rPr>
            </w:pPr>
            <w:r w:rsidRPr="009906A0">
              <w:rPr>
                <w:color w:val="000000"/>
                <w:sz w:val="24"/>
                <w:szCs w:val="24"/>
              </w:rPr>
              <w:lastRenderedPageBreak/>
              <w:t>C. Any 2 of above</w:t>
            </w:r>
          </w:p>
          <w:p w:rsidR="00112D9C" w:rsidRPr="009906A0" w:rsidRDefault="00112D9C" w:rsidP="00891F3F">
            <w:pPr>
              <w:rPr>
                <w:color w:val="000000"/>
                <w:sz w:val="24"/>
                <w:szCs w:val="24"/>
              </w:rPr>
            </w:pPr>
            <w:r w:rsidRPr="009906A0">
              <w:rPr>
                <w:color w:val="000000"/>
                <w:sz w:val="24"/>
                <w:szCs w:val="24"/>
              </w:rPr>
              <w:t>D. Any 1 of above</w:t>
            </w:r>
          </w:p>
          <w:p w:rsidR="00112D9C" w:rsidRPr="009906A0" w:rsidRDefault="00112D9C" w:rsidP="00891F3F">
            <w:pPr>
              <w:rPr>
                <w:color w:val="000000"/>
                <w:sz w:val="24"/>
                <w:szCs w:val="24"/>
              </w:rPr>
            </w:pPr>
            <w:r w:rsidRPr="009906A0">
              <w:rPr>
                <w:color w:val="000000"/>
                <w:sz w:val="24"/>
                <w:szCs w:val="24"/>
              </w:rPr>
              <w:t xml:space="preserve">E. None of the above  </w:t>
            </w:r>
          </w:p>
          <w:p w:rsidR="00112D9C" w:rsidRPr="009906A0" w:rsidRDefault="00112D9C" w:rsidP="00891F3F">
            <w:pPr>
              <w:rPr>
                <w:color w:val="000000"/>
                <w:sz w:val="24"/>
                <w:szCs w:val="24"/>
              </w:rPr>
            </w:pPr>
            <w:r w:rsidRPr="009906A0">
              <w:rPr>
                <w:color w:val="000000"/>
                <w:sz w:val="24"/>
                <w:szCs w:val="24"/>
              </w:rPr>
              <w:t xml:space="preserve">1.4.2 Feedback processes of the institution may be classified as follows:  (10) </w:t>
            </w:r>
            <w:r w:rsidRPr="009906A0">
              <w:rPr>
                <w:color w:val="000000"/>
                <w:sz w:val="24"/>
                <w:szCs w:val="24"/>
              </w:rPr>
              <w:br/>
              <w:t>A. Feedback collected, analysed and action taken and feedback available on website</w:t>
            </w:r>
            <w:r w:rsidRPr="009906A0">
              <w:rPr>
                <w:color w:val="000000"/>
                <w:sz w:val="24"/>
                <w:szCs w:val="24"/>
              </w:rPr>
              <w:br/>
              <w:t>B. Feedback collected, analysed and action has been taken</w:t>
            </w:r>
            <w:r w:rsidRPr="009906A0">
              <w:rPr>
                <w:color w:val="000000"/>
                <w:sz w:val="24"/>
                <w:szCs w:val="24"/>
              </w:rPr>
              <w:br/>
              <w:t>C. Feedback collected and analysed</w:t>
            </w:r>
            <w:r w:rsidRPr="009906A0">
              <w:rPr>
                <w:color w:val="000000"/>
                <w:sz w:val="24"/>
                <w:szCs w:val="24"/>
              </w:rPr>
              <w:br/>
              <w:t>D. Feedback collected</w:t>
            </w:r>
            <w:r w:rsidRPr="009906A0">
              <w:rPr>
                <w:color w:val="000000"/>
                <w:sz w:val="24"/>
                <w:szCs w:val="24"/>
              </w:rPr>
              <w:br/>
              <w:t>E. Feedback not collected</w:t>
            </w:r>
          </w:p>
          <w:p w:rsidR="00112D9C" w:rsidRDefault="00112D9C" w:rsidP="00891F3F">
            <w:pPr>
              <w:rPr>
                <w:b/>
                <w:bCs/>
                <w:color w:val="000000"/>
                <w:sz w:val="24"/>
                <w:szCs w:val="24"/>
              </w:rPr>
            </w:pPr>
            <w:r w:rsidRPr="00C46FAC">
              <w:rPr>
                <w:color w:val="000000"/>
                <w:sz w:val="24"/>
                <w:szCs w:val="24"/>
              </w:rPr>
              <w:br/>
            </w:r>
            <w:r w:rsidRPr="00C46FAC">
              <w:rPr>
                <w:b/>
                <w:bCs/>
                <w:color w:val="000000"/>
                <w:sz w:val="24"/>
                <w:szCs w:val="24"/>
              </w:rPr>
              <w:t>URL for feedback collection and analysis reports</w:t>
            </w:r>
          </w:p>
          <w:p w:rsidR="00112D9C" w:rsidRDefault="00112D9C" w:rsidP="00891F3F">
            <w:pPr>
              <w:rPr>
                <w:color w:val="0D0D0D"/>
                <w:sz w:val="24"/>
                <w:szCs w:val="24"/>
              </w:rPr>
            </w:pPr>
          </w:p>
          <w:p w:rsidR="00112D9C" w:rsidRPr="00AF522D" w:rsidRDefault="00112D9C" w:rsidP="00891F3F">
            <w:pPr>
              <w:rPr>
                <w:b/>
                <w:color w:val="000000"/>
                <w:sz w:val="24"/>
                <w:szCs w:val="24"/>
              </w:rPr>
            </w:pPr>
          </w:p>
        </w:tc>
      </w:tr>
    </w:tbl>
    <w:p w:rsidR="00112D9C" w:rsidRDefault="00112D9C" w:rsidP="00112D9C">
      <w:pPr>
        <w:tabs>
          <w:tab w:val="left" w:pos="1425"/>
        </w:tabs>
        <w:ind w:right="630"/>
        <w:rPr>
          <w:sz w:val="24"/>
          <w:szCs w:val="24"/>
        </w:rPr>
      </w:pPr>
    </w:p>
    <w:p w:rsidR="00112D9C" w:rsidRPr="00C46FAC" w:rsidRDefault="00112D9C" w:rsidP="00112D9C">
      <w:pPr>
        <w:tabs>
          <w:tab w:val="left" w:pos="1425"/>
        </w:tabs>
        <w:ind w:right="630"/>
        <w:rPr>
          <w:sz w:val="24"/>
          <w:szCs w:val="24"/>
        </w:rPr>
      </w:pPr>
    </w:p>
    <w:tbl>
      <w:tblPr>
        <w:tblW w:w="1458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1688"/>
        <w:gridCol w:w="4111"/>
        <w:gridCol w:w="4961"/>
        <w:gridCol w:w="1595"/>
        <w:gridCol w:w="1595"/>
      </w:tblGrid>
      <w:tr w:rsidR="00112D9C" w:rsidRPr="00C46FAC" w:rsidTr="00891F3F">
        <w:trPr>
          <w:trHeight w:val="384"/>
        </w:trPr>
        <w:tc>
          <w:tcPr>
            <w:tcW w:w="630" w:type="dxa"/>
          </w:tcPr>
          <w:p w:rsidR="00112D9C" w:rsidRPr="00C46FAC" w:rsidRDefault="00112D9C" w:rsidP="00891F3F">
            <w:pPr>
              <w:rPr>
                <w:b/>
                <w:bCs/>
                <w:sz w:val="32"/>
                <w:szCs w:val="32"/>
              </w:rPr>
            </w:pPr>
          </w:p>
        </w:tc>
        <w:tc>
          <w:tcPr>
            <w:tcW w:w="13950" w:type="dxa"/>
            <w:gridSpan w:val="5"/>
            <w:shd w:val="clear" w:color="auto" w:fill="auto"/>
            <w:noWrap/>
            <w:vAlign w:val="bottom"/>
            <w:hideMark/>
          </w:tcPr>
          <w:p w:rsidR="00112D9C" w:rsidRPr="00C46FAC" w:rsidRDefault="00112D9C" w:rsidP="00891F3F">
            <w:pPr>
              <w:rPr>
                <w:b/>
                <w:bCs/>
                <w:color w:val="000000"/>
                <w:sz w:val="32"/>
                <w:szCs w:val="32"/>
              </w:rPr>
            </w:pPr>
            <w:r w:rsidRPr="00E62230">
              <w:rPr>
                <w:b/>
                <w:bCs/>
                <w:sz w:val="28"/>
                <w:szCs w:val="28"/>
              </w:rPr>
              <w:t xml:space="preserve">Criterion II </w:t>
            </w:r>
            <w:r w:rsidRPr="00E62230">
              <w:rPr>
                <w:b/>
                <w:bCs/>
                <w:color w:val="000000"/>
                <w:sz w:val="28"/>
                <w:szCs w:val="28"/>
              </w:rPr>
              <w:t>-Teaching-Learning and Evaluation (200)</w:t>
            </w:r>
          </w:p>
        </w:tc>
      </w:tr>
      <w:tr w:rsidR="00112D9C" w:rsidRPr="00C46FAC" w:rsidTr="00891F3F">
        <w:trPr>
          <w:trHeight w:val="383"/>
        </w:trPr>
        <w:tc>
          <w:tcPr>
            <w:tcW w:w="630" w:type="dxa"/>
          </w:tcPr>
          <w:p w:rsidR="00112D9C" w:rsidRPr="00C46FAC" w:rsidRDefault="00112D9C" w:rsidP="00891F3F">
            <w:pPr>
              <w:rPr>
                <w:b/>
                <w:bCs/>
                <w:sz w:val="28"/>
                <w:szCs w:val="28"/>
              </w:rPr>
            </w:pPr>
          </w:p>
        </w:tc>
        <w:tc>
          <w:tcPr>
            <w:tcW w:w="13950" w:type="dxa"/>
            <w:gridSpan w:val="5"/>
            <w:shd w:val="clear" w:color="auto" w:fill="auto"/>
            <w:noWrap/>
            <w:vAlign w:val="bottom"/>
            <w:hideMark/>
          </w:tcPr>
          <w:p w:rsidR="00112D9C" w:rsidRPr="00C46FAC" w:rsidRDefault="00112D9C" w:rsidP="00891F3F">
            <w:pPr>
              <w:rPr>
                <w:bCs/>
                <w:sz w:val="28"/>
                <w:szCs w:val="28"/>
              </w:rPr>
            </w:pPr>
            <w:r w:rsidRPr="00C46FAC">
              <w:rPr>
                <w:b/>
                <w:bCs/>
                <w:sz w:val="28"/>
                <w:szCs w:val="28"/>
              </w:rPr>
              <w:t>Key Indicator - 2.1 Student Enrolment and Profile (10)</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6</w:t>
            </w:r>
            <w:r w:rsidR="00112D9C">
              <w:rPr>
                <w:color w:val="000000"/>
                <w:sz w:val="24"/>
                <w:szCs w:val="24"/>
              </w:rPr>
              <w:t>.</w:t>
            </w:r>
          </w:p>
        </w:tc>
        <w:tc>
          <w:tcPr>
            <w:tcW w:w="13950" w:type="dxa"/>
            <w:gridSpan w:val="5"/>
            <w:shd w:val="clear" w:color="auto" w:fill="auto"/>
            <w:noWrap/>
            <w:vAlign w:val="bottom"/>
            <w:hideMark/>
          </w:tcPr>
          <w:p w:rsidR="00112D9C" w:rsidRPr="009B0860" w:rsidRDefault="00112D9C" w:rsidP="00891F3F">
            <w:pPr>
              <w:rPr>
                <w:color w:val="000000"/>
                <w:sz w:val="24"/>
                <w:szCs w:val="24"/>
              </w:rPr>
            </w:pPr>
            <w:r w:rsidRPr="009B0860">
              <w:rPr>
                <w:color w:val="000000"/>
                <w:sz w:val="24"/>
                <w:szCs w:val="24"/>
              </w:rPr>
              <w:t>2.1.1 Demand Ratio  (Average of Last five years) (5)</w:t>
            </w:r>
          </w:p>
        </w:tc>
      </w:tr>
      <w:tr w:rsidR="00112D9C" w:rsidRPr="00C46FAC" w:rsidTr="00891F3F">
        <w:trPr>
          <w:trHeight w:val="300"/>
        </w:trPr>
        <w:tc>
          <w:tcPr>
            <w:tcW w:w="630" w:type="dxa"/>
            <w:vMerge/>
          </w:tcPr>
          <w:p w:rsidR="00112D9C" w:rsidRDefault="00112D9C" w:rsidP="00891F3F">
            <w:pPr>
              <w:rPr>
                <w:color w:val="000000"/>
                <w:sz w:val="24"/>
                <w:szCs w:val="24"/>
              </w:rPr>
            </w:pPr>
          </w:p>
        </w:tc>
        <w:tc>
          <w:tcPr>
            <w:tcW w:w="13950" w:type="dxa"/>
            <w:gridSpan w:val="5"/>
            <w:shd w:val="clear" w:color="auto" w:fill="auto"/>
            <w:noWrap/>
            <w:vAlign w:val="bottom"/>
            <w:hideMark/>
          </w:tcPr>
          <w:p w:rsidR="00112D9C" w:rsidRPr="009B0860" w:rsidRDefault="00112D9C" w:rsidP="00891F3F">
            <w:pPr>
              <w:rPr>
                <w:color w:val="000000"/>
                <w:sz w:val="24"/>
                <w:szCs w:val="24"/>
              </w:rPr>
            </w:pPr>
            <w:r w:rsidRPr="009B0860">
              <w:rPr>
                <w:color w:val="000000"/>
                <w:sz w:val="24"/>
                <w:szCs w:val="24"/>
              </w:rPr>
              <w:t xml:space="preserve">2.1.1.1: Number of seats available year wise during the last five years </w:t>
            </w:r>
          </w:p>
        </w:tc>
      </w:tr>
      <w:tr w:rsidR="00112D9C" w:rsidRPr="00C46FAC" w:rsidTr="00891F3F">
        <w:trPr>
          <w:trHeight w:val="340"/>
        </w:trPr>
        <w:tc>
          <w:tcPr>
            <w:tcW w:w="630" w:type="dxa"/>
            <w:vMerge/>
            <w:shd w:val="clear" w:color="auto" w:fill="BFBFBF" w:themeFill="background1" w:themeFillShade="BF"/>
            <w:vAlign w:val="bottom"/>
          </w:tcPr>
          <w:p w:rsidR="00112D9C" w:rsidRPr="00C46FAC" w:rsidRDefault="00112D9C" w:rsidP="00891F3F">
            <w:pPr>
              <w:rPr>
                <w:b/>
                <w:bCs/>
                <w:color w:val="000000"/>
                <w:sz w:val="24"/>
                <w:szCs w:val="24"/>
              </w:rPr>
            </w:pPr>
          </w:p>
        </w:tc>
        <w:tc>
          <w:tcPr>
            <w:tcW w:w="13950" w:type="dxa"/>
            <w:gridSpan w:val="5"/>
            <w:shd w:val="clear" w:color="auto" w:fill="BFBFBF" w:themeFill="background1" w:themeFillShade="BF"/>
            <w:noWrap/>
            <w:vAlign w:val="bottom"/>
            <w:hideMark/>
          </w:tcPr>
          <w:p w:rsidR="00112D9C" w:rsidRPr="00C46FAC" w:rsidRDefault="00112D9C" w:rsidP="00891F3F">
            <w:pPr>
              <w:jc w:val="center"/>
              <w:rPr>
                <w:b/>
                <w:bCs/>
                <w:color w:val="000000"/>
                <w:sz w:val="24"/>
                <w:szCs w:val="24"/>
              </w:rPr>
            </w:pPr>
            <w:r>
              <w:rPr>
                <w:b/>
                <w:bCs/>
                <w:color w:val="000000"/>
                <w:sz w:val="24"/>
                <w:szCs w:val="24"/>
              </w:rPr>
              <w:t>Year 1</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r w:rsidRPr="009B0860">
              <w:rPr>
                <w:b/>
                <w:bCs/>
                <w:color w:val="000000"/>
                <w:sz w:val="24"/>
                <w:szCs w:val="24"/>
              </w:rPr>
              <w:t>Programme name</w:t>
            </w:r>
          </w:p>
        </w:tc>
        <w:tc>
          <w:tcPr>
            <w:tcW w:w="411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Programme Code</w:t>
            </w:r>
          </w:p>
        </w:tc>
        <w:tc>
          <w:tcPr>
            <w:tcW w:w="496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Number of seats available/sanctioned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eligible applications received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Students admitted</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shd w:val="clear" w:color="auto" w:fill="BFBFBF" w:themeFill="background1" w:themeFillShade="BF"/>
          </w:tcPr>
          <w:p w:rsidR="00112D9C" w:rsidRPr="00C46FAC" w:rsidRDefault="00112D9C" w:rsidP="00891F3F">
            <w:pPr>
              <w:rPr>
                <w:b/>
                <w:bCs/>
                <w:color w:val="000000"/>
                <w:sz w:val="24"/>
                <w:szCs w:val="24"/>
              </w:rPr>
            </w:pPr>
          </w:p>
        </w:tc>
        <w:tc>
          <w:tcPr>
            <w:tcW w:w="13950" w:type="dxa"/>
            <w:gridSpan w:val="5"/>
            <w:shd w:val="clear" w:color="auto" w:fill="BFBFBF" w:themeFill="background1" w:themeFillShade="BF"/>
            <w:noWrap/>
            <w:hideMark/>
          </w:tcPr>
          <w:p w:rsidR="00112D9C" w:rsidRDefault="00112D9C" w:rsidP="00891F3F">
            <w:pPr>
              <w:jc w:val="center"/>
              <w:rPr>
                <w:b/>
                <w:bCs/>
                <w:color w:val="000000"/>
                <w:sz w:val="24"/>
                <w:szCs w:val="24"/>
              </w:rPr>
            </w:pPr>
            <w:r>
              <w:rPr>
                <w:b/>
                <w:bCs/>
                <w:color w:val="000000"/>
                <w:sz w:val="24"/>
                <w:szCs w:val="24"/>
              </w:rPr>
              <w:t>Year 2</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r w:rsidRPr="009B0860">
              <w:rPr>
                <w:b/>
                <w:bCs/>
                <w:color w:val="000000"/>
                <w:sz w:val="24"/>
                <w:szCs w:val="24"/>
              </w:rPr>
              <w:t>Programme name</w:t>
            </w:r>
          </w:p>
        </w:tc>
        <w:tc>
          <w:tcPr>
            <w:tcW w:w="411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Programme Code</w:t>
            </w:r>
          </w:p>
        </w:tc>
        <w:tc>
          <w:tcPr>
            <w:tcW w:w="496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Number of seats available/sanctioned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 xml:space="preserve">Number of eligible applications </w:t>
            </w:r>
            <w:r w:rsidRPr="009B0860">
              <w:rPr>
                <w:b/>
                <w:bCs/>
                <w:color w:val="000000"/>
                <w:sz w:val="24"/>
                <w:szCs w:val="24"/>
              </w:rPr>
              <w:lastRenderedPageBreak/>
              <w:t>received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lastRenderedPageBreak/>
              <w:t>Number of Students admitted</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shd w:val="clear" w:color="auto" w:fill="BFBFBF" w:themeFill="background1" w:themeFillShade="BF"/>
          </w:tcPr>
          <w:p w:rsidR="00112D9C" w:rsidRPr="00C46FAC" w:rsidRDefault="00112D9C" w:rsidP="00891F3F">
            <w:pPr>
              <w:rPr>
                <w:b/>
                <w:bCs/>
                <w:color w:val="000000"/>
                <w:sz w:val="24"/>
                <w:szCs w:val="24"/>
              </w:rPr>
            </w:pPr>
          </w:p>
        </w:tc>
        <w:tc>
          <w:tcPr>
            <w:tcW w:w="13950" w:type="dxa"/>
            <w:gridSpan w:val="5"/>
            <w:shd w:val="clear" w:color="auto" w:fill="BFBFBF" w:themeFill="background1" w:themeFillShade="BF"/>
            <w:noWrap/>
            <w:hideMark/>
          </w:tcPr>
          <w:p w:rsidR="00112D9C" w:rsidRDefault="00112D9C" w:rsidP="00891F3F">
            <w:pPr>
              <w:jc w:val="center"/>
              <w:rPr>
                <w:b/>
                <w:bCs/>
                <w:color w:val="000000"/>
                <w:sz w:val="24"/>
                <w:szCs w:val="24"/>
              </w:rPr>
            </w:pPr>
            <w:r>
              <w:rPr>
                <w:b/>
                <w:bCs/>
                <w:color w:val="000000"/>
                <w:sz w:val="24"/>
                <w:szCs w:val="24"/>
              </w:rPr>
              <w:t>Year 3</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r w:rsidRPr="009B0860">
              <w:rPr>
                <w:b/>
                <w:bCs/>
                <w:color w:val="000000"/>
                <w:sz w:val="24"/>
                <w:szCs w:val="24"/>
              </w:rPr>
              <w:t>Programme name</w:t>
            </w:r>
          </w:p>
        </w:tc>
        <w:tc>
          <w:tcPr>
            <w:tcW w:w="411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Programme Code</w:t>
            </w:r>
          </w:p>
        </w:tc>
        <w:tc>
          <w:tcPr>
            <w:tcW w:w="496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Number of seats available/sanctioned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eligible applications received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Students admitted</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3950" w:type="dxa"/>
            <w:gridSpan w:val="5"/>
            <w:shd w:val="clear" w:color="auto" w:fill="BFBFBF" w:themeFill="background1" w:themeFillShade="BF"/>
            <w:noWrap/>
            <w:hideMark/>
          </w:tcPr>
          <w:p w:rsidR="00112D9C" w:rsidRDefault="00112D9C" w:rsidP="00891F3F">
            <w:pPr>
              <w:jc w:val="center"/>
              <w:rPr>
                <w:b/>
                <w:bCs/>
                <w:color w:val="000000"/>
                <w:sz w:val="24"/>
                <w:szCs w:val="24"/>
              </w:rPr>
            </w:pPr>
            <w:r>
              <w:rPr>
                <w:b/>
                <w:bCs/>
                <w:color w:val="000000"/>
                <w:sz w:val="24"/>
                <w:szCs w:val="24"/>
              </w:rPr>
              <w:t>Year 4</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r w:rsidRPr="009B0860">
              <w:rPr>
                <w:b/>
                <w:bCs/>
                <w:color w:val="000000"/>
                <w:sz w:val="24"/>
                <w:szCs w:val="24"/>
              </w:rPr>
              <w:t>Programme name</w:t>
            </w:r>
          </w:p>
        </w:tc>
        <w:tc>
          <w:tcPr>
            <w:tcW w:w="411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Programme Code</w:t>
            </w:r>
          </w:p>
        </w:tc>
        <w:tc>
          <w:tcPr>
            <w:tcW w:w="496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Number of seats available/sanctioned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eligible applications received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Students admitted</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3950" w:type="dxa"/>
            <w:gridSpan w:val="5"/>
            <w:shd w:val="clear" w:color="auto" w:fill="BFBFBF" w:themeFill="background1" w:themeFillShade="BF"/>
            <w:noWrap/>
            <w:hideMark/>
          </w:tcPr>
          <w:p w:rsidR="00112D9C" w:rsidRDefault="00112D9C" w:rsidP="00891F3F">
            <w:pPr>
              <w:jc w:val="center"/>
              <w:rPr>
                <w:b/>
                <w:bCs/>
                <w:color w:val="000000"/>
                <w:sz w:val="24"/>
                <w:szCs w:val="24"/>
              </w:rPr>
            </w:pPr>
            <w:r>
              <w:rPr>
                <w:b/>
                <w:bCs/>
                <w:color w:val="000000"/>
                <w:sz w:val="24"/>
                <w:szCs w:val="24"/>
              </w:rPr>
              <w:t>Year 5</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r w:rsidRPr="009B0860">
              <w:rPr>
                <w:b/>
                <w:bCs/>
                <w:color w:val="000000"/>
                <w:sz w:val="24"/>
                <w:szCs w:val="24"/>
              </w:rPr>
              <w:t>Programme name</w:t>
            </w:r>
          </w:p>
        </w:tc>
        <w:tc>
          <w:tcPr>
            <w:tcW w:w="411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Programme Code</w:t>
            </w:r>
          </w:p>
        </w:tc>
        <w:tc>
          <w:tcPr>
            <w:tcW w:w="4961" w:type="dxa"/>
            <w:shd w:val="clear" w:color="auto" w:fill="auto"/>
            <w:hideMark/>
          </w:tcPr>
          <w:p w:rsidR="00112D9C" w:rsidRPr="009B0860" w:rsidRDefault="00112D9C" w:rsidP="00891F3F">
            <w:pPr>
              <w:rPr>
                <w:b/>
                <w:bCs/>
                <w:color w:val="000000"/>
                <w:sz w:val="24"/>
                <w:szCs w:val="24"/>
              </w:rPr>
            </w:pPr>
            <w:r w:rsidRPr="009B0860">
              <w:rPr>
                <w:b/>
                <w:bCs/>
                <w:color w:val="000000"/>
                <w:sz w:val="24"/>
                <w:szCs w:val="24"/>
              </w:rPr>
              <w:t>Number of seats available/sanctioned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eligible applications received</w:t>
            </w:r>
          </w:p>
        </w:tc>
        <w:tc>
          <w:tcPr>
            <w:tcW w:w="1595" w:type="dxa"/>
            <w:shd w:val="clear" w:color="auto" w:fill="auto"/>
          </w:tcPr>
          <w:p w:rsidR="00112D9C" w:rsidRPr="009B0860" w:rsidRDefault="00112D9C" w:rsidP="00891F3F">
            <w:pPr>
              <w:rPr>
                <w:b/>
                <w:bCs/>
                <w:color w:val="000000"/>
                <w:sz w:val="24"/>
                <w:szCs w:val="24"/>
              </w:rPr>
            </w:pPr>
            <w:r w:rsidRPr="009B0860">
              <w:rPr>
                <w:b/>
                <w:bCs/>
                <w:color w:val="000000"/>
                <w:sz w:val="24"/>
                <w:szCs w:val="24"/>
              </w:rPr>
              <w:t>Number of Students admitted</w:t>
            </w: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340"/>
        </w:trPr>
        <w:tc>
          <w:tcPr>
            <w:tcW w:w="630" w:type="dxa"/>
            <w:vMerge/>
          </w:tcPr>
          <w:p w:rsidR="00112D9C" w:rsidRPr="00C46FAC" w:rsidRDefault="00112D9C" w:rsidP="00891F3F">
            <w:pPr>
              <w:rPr>
                <w:b/>
                <w:bCs/>
                <w:color w:val="000000"/>
                <w:sz w:val="24"/>
                <w:szCs w:val="24"/>
              </w:rPr>
            </w:pPr>
          </w:p>
        </w:tc>
        <w:tc>
          <w:tcPr>
            <w:tcW w:w="1688" w:type="dxa"/>
            <w:shd w:val="clear" w:color="auto" w:fill="auto"/>
            <w:noWrap/>
            <w:hideMark/>
          </w:tcPr>
          <w:p w:rsidR="00112D9C" w:rsidRPr="009B0860" w:rsidRDefault="00112D9C" w:rsidP="00891F3F">
            <w:pPr>
              <w:rPr>
                <w:b/>
                <w:bCs/>
                <w:color w:val="000000"/>
                <w:sz w:val="24"/>
                <w:szCs w:val="24"/>
              </w:rPr>
            </w:pPr>
          </w:p>
        </w:tc>
        <w:tc>
          <w:tcPr>
            <w:tcW w:w="4111" w:type="dxa"/>
            <w:shd w:val="clear" w:color="auto" w:fill="auto"/>
            <w:hideMark/>
          </w:tcPr>
          <w:p w:rsidR="00112D9C" w:rsidRPr="009B0860" w:rsidRDefault="00112D9C" w:rsidP="00891F3F">
            <w:pPr>
              <w:rPr>
                <w:b/>
                <w:bCs/>
                <w:color w:val="000000"/>
                <w:sz w:val="24"/>
                <w:szCs w:val="24"/>
              </w:rPr>
            </w:pPr>
          </w:p>
        </w:tc>
        <w:tc>
          <w:tcPr>
            <w:tcW w:w="4961" w:type="dxa"/>
            <w:shd w:val="clear" w:color="auto" w:fill="auto"/>
            <w:hideMark/>
          </w:tcPr>
          <w:p w:rsidR="00112D9C" w:rsidRPr="009B0860" w:rsidRDefault="00112D9C" w:rsidP="00891F3F">
            <w:pPr>
              <w:rPr>
                <w:b/>
                <w:bCs/>
                <w:color w:val="000000"/>
                <w:sz w:val="24"/>
                <w:szCs w:val="24"/>
              </w:rPr>
            </w:pPr>
          </w:p>
        </w:tc>
        <w:tc>
          <w:tcPr>
            <w:tcW w:w="1595" w:type="dxa"/>
            <w:shd w:val="clear" w:color="auto" w:fill="auto"/>
          </w:tcPr>
          <w:p w:rsidR="00112D9C" w:rsidRPr="009B0860" w:rsidRDefault="00112D9C" w:rsidP="00891F3F">
            <w:pPr>
              <w:rPr>
                <w:b/>
                <w:bCs/>
                <w:color w:val="000000"/>
                <w:sz w:val="24"/>
                <w:szCs w:val="24"/>
              </w:rPr>
            </w:pPr>
          </w:p>
        </w:tc>
        <w:tc>
          <w:tcPr>
            <w:tcW w:w="1595" w:type="dxa"/>
            <w:shd w:val="clear" w:color="auto" w:fill="auto"/>
          </w:tcPr>
          <w:p w:rsidR="00112D9C" w:rsidRDefault="00112D9C" w:rsidP="00891F3F">
            <w:pPr>
              <w:rPr>
                <w:b/>
                <w:bCs/>
                <w:color w:val="000000"/>
                <w:sz w:val="24"/>
                <w:szCs w:val="24"/>
              </w:rPr>
            </w:pPr>
          </w:p>
        </w:tc>
      </w:tr>
      <w:tr w:rsidR="00112D9C" w:rsidRPr="00C46FAC" w:rsidTr="00891F3F">
        <w:trPr>
          <w:trHeight w:val="275"/>
        </w:trPr>
        <w:tc>
          <w:tcPr>
            <w:tcW w:w="630" w:type="dxa"/>
            <w:vMerge/>
          </w:tcPr>
          <w:p w:rsidR="00112D9C" w:rsidRPr="00C46FAC" w:rsidRDefault="00112D9C" w:rsidP="00891F3F">
            <w:pPr>
              <w:rPr>
                <w:bCs/>
                <w:color w:val="000000"/>
                <w:sz w:val="24"/>
                <w:szCs w:val="24"/>
              </w:rPr>
            </w:pPr>
          </w:p>
        </w:tc>
        <w:tc>
          <w:tcPr>
            <w:tcW w:w="13950" w:type="dxa"/>
            <w:gridSpan w:val="5"/>
            <w:shd w:val="clear" w:color="auto" w:fill="auto"/>
            <w:noWrap/>
            <w:vAlign w:val="bottom"/>
            <w:hideMark/>
          </w:tcPr>
          <w:p w:rsidR="00112D9C" w:rsidRPr="0035654F" w:rsidRDefault="00112D9C" w:rsidP="00891F3F">
            <w:pPr>
              <w:rPr>
                <w:color w:val="000000"/>
                <w:sz w:val="24"/>
                <w:szCs w:val="24"/>
              </w:rPr>
            </w:pPr>
          </w:p>
        </w:tc>
      </w:tr>
    </w:tbl>
    <w:p w:rsidR="00112D9C" w:rsidRDefault="00112D9C" w:rsidP="00112D9C">
      <w:pPr>
        <w:tabs>
          <w:tab w:val="left" w:pos="1425"/>
        </w:tabs>
        <w:ind w:right="630"/>
        <w:rPr>
          <w:sz w:val="6"/>
          <w:szCs w:val="6"/>
        </w:rPr>
      </w:pPr>
    </w:p>
    <w:p w:rsidR="00112D9C" w:rsidRDefault="00112D9C" w:rsidP="00112D9C">
      <w:pPr>
        <w:tabs>
          <w:tab w:val="left" w:pos="1425"/>
        </w:tabs>
        <w:ind w:right="630"/>
        <w:rPr>
          <w:sz w:val="6"/>
          <w:szCs w:val="6"/>
        </w:rPr>
      </w:pPr>
    </w:p>
    <w:p w:rsidR="00112D9C" w:rsidRDefault="00112D9C" w:rsidP="00112D9C">
      <w:pPr>
        <w:tabs>
          <w:tab w:val="left" w:pos="1425"/>
        </w:tabs>
        <w:ind w:right="630"/>
        <w:rPr>
          <w:sz w:val="6"/>
          <w:szCs w:val="6"/>
        </w:rPr>
      </w:pPr>
    </w:p>
    <w:p w:rsidR="00112D9C" w:rsidRDefault="00112D9C" w:rsidP="00112D9C">
      <w:pPr>
        <w:tabs>
          <w:tab w:val="left" w:pos="1425"/>
        </w:tabs>
        <w:ind w:right="630"/>
        <w:rPr>
          <w:sz w:val="6"/>
          <w:szCs w:val="6"/>
        </w:rPr>
      </w:pPr>
    </w:p>
    <w:p w:rsidR="00521C94" w:rsidRDefault="00521C94" w:rsidP="00112D9C">
      <w:pPr>
        <w:tabs>
          <w:tab w:val="left" w:pos="1425"/>
        </w:tabs>
        <w:ind w:right="630"/>
        <w:rPr>
          <w:sz w:val="6"/>
          <w:szCs w:val="6"/>
        </w:rPr>
      </w:pPr>
    </w:p>
    <w:p w:rsidR="00521C94" w:rsidRDefault="00521C94" w:rsidP="00112D9C">
      <w:pPr>
        <w:tabs>
          <w:tab w:val="left" w:pos="1425"/>
        </w:tabs>
        <w:ind w:right="630"/>
        <w:rPr>
          <w:sz w:val="6"/>
          <w:szCs w:val="6"/>
        </w:rPr>
      </w:pPr>
    </w:p>
    <w:p w:rsidR="00521C94" w:rsidRDefault="00521C94" w:rsidP="00112D9C">
      <w:pPr>
        <w:tabs>
          <w:tab w:val="left" w:pos="1425"/>
        </w:tabs>
        <w:ind w:right="630"/>
        <w:rPr>
          <w:sz w:val="6"/>
          <w:szCs w:val="6"/>
        </w:rPr>
      </w:pPr>
    </w:p>
    <w:p w:rsidR="00521C94" w:rsidRDefault="00521C94" w:rsidP="00112D9C">
      <w:pPr>
        <w:tabs>
          <w:tab w:val="left" w:pos="1425"/>
        </w:tabs>
        <w:ind w:right="630"/>
        <w:rPr>
          <w:sz w:val="6"/>
          <w:szCs w:val="6"/>
        </w:rPr>
      </w:pPr>
    </w:p>
    <w:p w:rsidR="00521C94" w:rsidRDefault="00521C94" w:rsidP="00112D9C">
      <w:pPr>
        <w:tabs>
          <w:tab w:val="left" w:pos="1425"/>
        </w:tabs>
        <w:ind w:right="630"/>
        <w:rPr>
          <w:sz w:val="6"/>
          <w:szCs w:val="6"/>
        </w:rPr>
      </w:pPr>
    </w:p>
    <w:p w:rsidR="00112D9C" w:rsidRDefault="00112D9C" w:rsidP="00112D9C">
      <w:pPr>
        <w:tabs>
          <w:tab w:val="left" w:pos="1425"/>
        </w:tabs>
        <w:ind w:right="630"/>
        <w:rPr>
          <w:sz w:val="6"/>
          <w:szCs w:val="6"/>
        </w:rPr>
      </w:pPr>
    </w:p>
    <w:p w:rsidR="005E665F" w:rsidRDefault="005E665F" w:rsidP="00112D9C">
      <w:pPr>
        <w:tabs>
          <w:tab w:val="left" w:pos="1425"/>
        </w:tabs>
        <w:ind w:right="630"/>
        <w:rPr>
          <w:sz w:val="6"/>
          <w:szCs w:val="6"/>
        </w:rPr>
      </w:pPr>
    </w:p>
    <w:p w:rsidR="005E665F" w:rsidRDefault="005E665F" w:rsidP="00112D9C">
      <w:pPr>
        <w:tabs>
          <w:tab w:val="left" w:pos="1425"/>
        </w:tabs>
        <w:ind w:right="630"/>
        <w:rPr>
          <w:sz w:val="6"/>
          <w:szCs w:val="6"/>
        </w:rPr>
      </w:pPr>
    </w:p>
    <w:p w:rsidR="005E665F" w:rsidRDefault="005E665F" w:rsidP="00112D9C">
      <w:pPr>
        <w:tabs>
          <w:tab w:val="left" w:pos="1425"/>
        </w:tabs>
        <w:ind w:right="630"/>
        <w:rPr>
          <w:sz w:val="6"/>
          <w:szCs w:val="6"/>
        </w:rPr>
      </w:pPr>
    </w:p>
    <w:p w:rsidR="00112D9C" w:rsidRDefault="00112D9C" w:rsidP="00112D9C">
      <w:pPr>
        <w:tabs>
          <w:tab w:val="left" w:pos="1425"/>
        </w:tabs>
        <w:ind w:right="630"/>
        <w:rPr>
          <w:sz w:val="6"/>
          <w:szCs w:val="6"/>
        </w:rPr>
      </w:pPr>
    </w:p>
    <w:tbl>
      <w:tblPr>
        <w:tblW w:w="14650" w:type="dxa"/>
        <w:tblInd w:w="-792" w:type="dxa"/>
        <w:tblLook w:val="04A0"/>
      </w:tblPr>
      <w:tblGrid>
        <w:gridCol w:w="630"/>
        <w:gridCol w:w="13950"/>
        <w:gridCol w:w="70"/>
      </w:tblGrid>
      <w:tr w:rsidR="00112D9C" w:rsidRPr="00C46FAC" w:rsidTr="00891F3F">
        <w:trPr>
          <w:gridAfter w:val="1"/>
          <w:wAfter w:w="70" w:type="dxa"/>
          <w:trHeight w:val="300"/>
        </w:trPr>
        <w:tc>
          <w:tcPr>
            <w:tcW w:w="630"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lastRenderedPageBreak/>
              <w:t>7</w:t>
            </w:r>
            <w:r w:rsidR="00112D9C">
              <w:rPr>
                <w:color w:val="000000"/>
                <w:sz w:val="24"/>
                <w:szCs w:val="24"/>
              </w:rPr>
              <w:t>.</w:t>
            </w:r>
          </w:p>
        </w:tc>
        <w:tc>
          <w:tcPr>
            <w:tcW w:w="1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A56923" w:rsidRDefault="00112D9C" w:rsidP="00891F3F">
            <w:pPr>
              <w:rPr>
                <w:color w:val="000000"/>
                <w:sz w:val="24"/>
                <w:szCs w:val="24"/>
              </w:rPr>
            </w:pPr>
            <w:r w:rsidRPr="00A56923">
              <w:rPr>
                <w:color w:val="000000"/>
                <w:sz w:val="24"/>
                <w:szCs w:val="24"/>
              </w:rPr>
              <w:t>2.1.2 Aver</w:t>
            </w:r>
            <w:r w:rsidR="00020076">
              <w:rPr>
                <w:color w:val="000000"/>
                <w:sz w:val="24"/>
                <w:szCs w:val="24"/>
              </w:rPr>
              <w:t xml:space="preserve">age percentage of seats filled </w:t>
            </w:r>
            <w:r w:rsidRPr="00A56923">
              <w:rPr>
                <w:color w:val="000000"/>
                <w:sz w:val="24"/>
                <w:szCs w:val="24"/>
              </w:rPr>
              <w:t>against seats reserved for various categories</w:t>
            </w:r>
            <w:r w:rsidR="00020076">
              <w:rPr>
                <w:color w:val="000000"/>
                <w:sz w:val="24"/>
                <w:szCs w:val="24"/>
              </w:rPr>
              <w:t xml:space="preserve"> (SC, ST, OBC, Divyangjan, etc.)</w:t>
            </w:r>
            <w:r w:rsidRPr="00A56923">
              <w:rPr>
                <w:color w:val="000000"/>
                <w:sz w:val="24"/>
                <w:szCs w:val="24"/>
              </w:rPr>
              <w:t xml:space="preserve"> as per </w:t>
            </w:r>
            <w:r w:rsidR="00B15CA9" w:rsidRPr="00A56923">
              <w:rPr>
                <w:color w:val="000000"/>
                <w:sz w:val="24"/>
                <w:szCs w:val="24"/>
              </w:rPr>
              <w:t>applicable reservation</w:t>
            </w:r>
            <w:r w:rsidRPr="00A56923">
              <w:rPr>
                <w:color w:val="000000"/>
                <w:sz w:val="24"/>
                <w:szCs w:val="24"/>
              </w:rPr>
              <w:t xml:space="preserve"> policy during the last five years.</w:t>
            </w:r>
            <w:r w:rsidR="00020076">
              <w:rPr>
                <w:color w:val="000000"/>
                <w:sz w:val="24"/>
                <w:szCs w:val="24"/>
              </w:rPr>
              <w:t xml:space="preserve"> </w:t>
            </w:r>
            <w:r w:rsidRPr="00A56923">
              <w:rPr>
                <w:color w:val="000000"/>
                <w:sz w:val="24"/>
                <w:szCs w:val="24"/>
              </w:rPr>
              <w:t>(Excluding Supernumerary Seats) (5)</w:t>
            </w:r>
          </w:p>
        </w:tc>
      </w:tr>
      <w:tr w:rsidR="00112D9C" w:rsidRPr="00C46FAC" w:rsidTr="00891F3F">
        <w:trPr>
          <w:gridAfter w:val="1"/>
          <w:wAfter w:w="70" w:type="dxa"/>
          <w:trHeight w:val="300"/>
        </w:trPr>
        <w:tc>
          <w:tcPr>
            <w:tcW w:w="630" w:type="dxa"/>
            <w:vMerge/>
            <w:tcBorders>
              <w:top w:val="single" w:sz="4" w:space="0" w:color="auto"/>
              <w:left w:val="single" w:sz="4" w:space="0" w:color="auto"/>
              <w:right w:val="single" w:sz="4" w:space="0" w:color="auto"/>
            </w:tcBorders>
          </w:tcPr>
          <w:p w:rsidR="00112D9C" w:rsidRDefault="00112D9C" w:rsidP="00891F3F">
            <w:pPr>
              <w:rPr>
                <w:color w:val="000000"/>
                <w:sz w:val="24"/>
                <w:szCs w:val="24"/>
              </w:rPr>
            </w:pPr>
          </w:p>
        </w:tc>
        <w:tc>
          <w:tcPr>
            <w:tcW w:w="1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A56923" w:rsidRDefault="00112D9C" w:rsidP="00891F3F">
            <w:pPr>
              <w:rPr>
                <w:color w:val="000000"/>
                <w:sz w:val="24"/>
                <w:szCs w:val="24"/>
              </w:rPr>
            </w:pPr>
            <w:r w:rsidRPr="00A56923">
              <w:rPr>
                <w:color w:val="000000"/>
                <w:sz w:val="24"/>
                <w:szCs w:val="24"/>
              </w:rPr>
              <w:t xml:space="preserve">2.1.2.1: Number of actual students admitted from the reserved categories year wise during the last five years </w:t>
            </w:r>
          </w:p>
        </w:tc>
      </w:tr>
      <w:tr w:rsidR="00112D9C" w:rsidRPr="00C46FAC" w:rsidTr="00891F3F">
        <w:trPr>
          <w:trHeight w:val="467"/>
        </w:trPr>
        <w:tc>
          <w:tcPr>
            <w:tcW w:w="63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14020" w:type="dxa"/>
            <w:gridSpan w:val="2"/>
            <w:tcBorders>
              <w:top w:val="single" w:sz="4" w:space="0" w:color="auto"/>
              <w:left w:val="nil"/>
              <w:bottom w:val="single" w:sz="4" w:space="0" w:color="auto"/>
              <w:right w:val="single" w:sz="4" w:space="0" w:color="auto"/>
            </w:tcBorders>
            <w:shd w:val="clear" w:color="auto" w:fill="auto"/>
            <w:noWrap/>
            <w:vAlign w:val="bottom"/>
            <w:hideMark/>
          </w:tcPr>
          <w:tbl>
            <w:tblPr>
              <w:tblW w:w="5000" w:type="pct"/>
              <w:tblLook w:val="04A0"/>
            </w:tblPr>
            <w:tblGrid>
              <w:gridCol w:w="2047"/>
              <w:gridCol w:w="806"/>
              <w:gridCol w:w="781"/>
              <w:gridCol w:w="1335"/>
              <w:gridCol w:w="1275"/>
              <w:gridCol w:w="2066"/>
              <w:gridCol w:w="797"/>
              <w:gridCol w:w="778"/>
              <w:gridCol w:w="1126"/>
              <w:gridCol w:w="1062"/>
              <w:gridCol w:w="1721"/>
            </w:tblGrid>
            <w:tr w:rsidR="00112D9C" w:rsidRPr="004425DE" w:rsidTr="00891F3F">
              <w:trPr>
                <w:trHeight w:val="1065"/>
              </w:trPr>
              <w:tc>
                <w:tcPr>
                  <w:tcW w:w="742" w:type="pct"/>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112D9C" w:rsidRPr="004425DE" w:rsidRDefault="00112D9C" w:rsidP="00891F3F">
                  <w:pPr>
                    <w:jc w:val="center"/>
                    <w:rPr>
                      <w:b/>
                      <w:bCs/>
                      <w:color w:val="000000"/>
                      <w:sz w:val="24"/>
                      <w:szCs w:val="24"/>
                      <w:lang w:eastAsia="en-IN"/>
                    </w:rPr>
                  </w:pPr>
                  <w:r w:rsidRPr="004425DE">
                    <w:rPr>
                      <w:b/>
                      <w:bCs/>
                      <w:color w:val="000000"/>
                      <w:sz w:val="24"/>
                      <w:szCs w:val="24"/>
                      <w:lang w:eastAsia="en-IN"/>
                    </w:rPr>
                    <w:t>Year</w:t>
                  </w:r>
                </w:p>
              </w:tc>
              <w:tc>
                <w:tcPr>
                  <w:tcW w:w="2269" w:type="pct"/>
                  <w:gridSpan w:val="5"/>
                  <w:tcBorders>
                    <w:top w:val="single" w:sz="4" w:space="0" w:color="auto"/>
                    <w:left w:val="nil"/>
                    <w:bottom w:val="single" w:sz="4" w:space="0" w:color="auto"/>
                    <w:right w:val="single" w:sz="4" w:space="0" w:color="000000"/>
                  </w:tcBorders>
                  <w:shd w:val="clear" w:color="auto" w:fill="auto"/>
                  <w:vAlign w:val="bottom"/>
                  <w:hideMark/>
                </w:tcPr>
                <w:p w:rsidR="00112D9C" w:rsidRPr="004425DE" w:rsidRDefault="00112D9C" w:rsidP="00891F3F">
                  <w:pPr>
                    <w:jc w:val="center"/>
                    <w:rPr>
                      <w:b/>
                      <w:bCs/>
                      <w:color w:val="000000"/>
                      <w:sz w:val="24"/>
                      <w:szCs w:val="24"/>
                      <w:lang w:eastAsia="en-IN"/>
                    </w:rPr>
                  </w:pPr>
                  <w:r w:rsidRPr="004425DE">
                    <w:rPr>
                      <w:b/>
                      <w:bCs/>
                      <w:color w:val="000000"/>
                      <w:sz w:val="24"/>
                      <w:szCs w:val="24"/>
                      <w:lang w:eastAsia="en-IN"/>
                    </w:rPr>
                    <w:t>Number of  seats earmarked for reserved category as per GOI or State Government rule</w:t>
                  </w:r>
                </w:p>
              </w:tc>
              <w:tc>
                <w:tcPr>
                  <w:tcW w:w="1989" w:type="pct"/>
                  <w:gridSpan w:val="5"/>
                  <w:tcBorders>
                    <w:top w:val="single" w:sz="4" w:space="0" w:color="auto"/>
                    <w:left w:val="nil"/>
                    <w:bottom w:val="single" w:sz="4" w:space="0" w:color="auto"/>
                    <w:right w:val="single" w:sz="4" w:space="0" w:color="000000"/>
                  </w:tcBorders>
                  <w:shd w:val="clear" w:color="auto" w:fill="auto"/>
                  <w:vAlign w:val="bottom"/>
                  <w:hideMark/>
                </w:tcPr>
                <w:p w:rsidR="00112D9C" w:rsidRPr="004425DE" w:rsidRDefault="00112D9C" w:rsidP="00891F3F">
                  <w:pPr>
                    <w:jc w:val="center"/>
                    <w:rPr>
                      <w:b/>
                      <w:bCs/>
                      <w:color w:val="000000"/>
                      <w:sz w:val="24"/>
                      <w:szCs w:val="24"/>
                      <w:lang w:eastAsia="en-IN"/>
                    </w:rPr>
                  </w:pPr>
                  <w:r w:rsidRPr="004425DE">
                    <w:rPr>
                      <w:b/>
                      <w:bCs/>
                      <w:color w:val="000000"/>
                      <w:sz w:val="24"/>
                      <w:szCs w:val="24"/>
                      <w:lang w:eastAsia="en-IN"/>
                    </w:rPr>
                    <w:t>Number of students admitted from the reserved category</w:t>
                  </w:r>
                </w:p>
              </w:tc>
            </w:tr>
            <w:tr w:rsidR="00112D9C" w:rsidRPr="004425DE" w:rsidTr="00891F3F">
              <w:trPr>
                <w:trHeight w:val="300"/>
              </w:trPr>
              <w:tc>
                <w:tcPr>
                  <w:tcW w:w="742" w:type="pct"/>
                  <w:vMerge/>
                  <w:tcBorders>
                    <w:top w:val="single" w:sz="4" w:space="0" w:color="auto"/>
                    <w:left w:val="single" w:sz="4" w:space="0" w:color="auto"/>
                    <w:bottom w:val="single" w:sz="4" w:space="0" w:color="000000"/>
                    <w:right w:val="single" w:sz="4" w:space="0" w:color="auto"/>
                  </w:tcBorders>
                  <w:vAlign w:val="center"/>
                  <w:hideMark/>
                </w:tcPr>
                <w:p w:rsidR="00112D9C" w:rsidRPr="004425DE" w:rsidRDefault="00112D9C" w:rsidP="00891F3F">
                  <w:pPr>
                    <w:rPr>
                      <w:b/>
                      <w:bCs/>
                      <w:color w:val="000000"/>
                      <w:sz w:val="24"/>
                      <w:szCs w:val="24"/>
                      <w:lang w:eastAsia="en-IN"/>
                    </w:rPr>
                  </w:pPr>
                </w:p>
              </w:tc>
              <w:tc>
                <w:tcPr>
                  <w:tcW w:w="29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SC</w:t>
                  </w:r>
                </w:p>
              </w:tc>
              <w:tc>
                <w:tcPr>
                  <w:tcW w:w="283"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ST</w:t>
                  </w:r>
                </w:p>
              </w:tc>
              <w:tc>
                <w:tcPr>
                  <w:tcW w:w="48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OBC</w:t>
                  </w:r>
                </w:p>
              </w:tc>
              <w:tc>
                <w:tcPr>
                  <w:tcW w:w="46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Gen</w:t>
                  </w:r>
                </w:p>
              </w:tc>
              <w:tc>
                <w:tcPr>
                  <w:tcW w:w="74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Others</w:t>
                  </w:r>
                </w:p>
              </w:tc>
              <w:tc>
                <w:tcPr>
                  <w:tcW w:w="28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SC</w:t>
                  </w:r>
                </w:p>
              </w:tc>
              <w:tc>
                <w:tcPr>
                  <w:tcW w:w="28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ST</w:t>
                  </w:r>
                </w:p>
              </w:tc>
              <w:tc>
                <w:tcPr>
                  <w:tcW w:w="408"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OBC</w:t>
                  </w:r>
                </w:p>
              </w:tc>
              <w:tc>
                <w:tcPr>
                  <w:tcW w:w="385"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Gen</w:t>
                  </w:r>
                </w:p>
              </w:tc>
              <w:tc>
                <w:tcPr>
                  <w:tcW w:w="62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b/>
                      <w:bCs/>
                      <w:color w:val="000000"/>
                      <w:sz w:val="24"/>
                      <w:szCs w:val="24"/>
                      <w:lang w:eastAsia="en-IN"/>
                    </w:rPr>
                  </w:pPr>
                  <w:r w:rsidRPr="004425DE">
                    <w:rPr>
                      <w:b/>
                      <w:bCs/>
                      <w:color w:val="000000"/>
                      <w:sz w:val="24"/>
                      <w:szCs w:val="24"/>
                      <w:lang w:eastAsia="en-IN"/>
                    </w:rPr>
                    <w:t>Others</w:t>
                  </w:r>
                </w:p>
              </w:tc>
            </w:tr>
            <w:tr w:rsidR="00112D9C" w:rsidRPr="004425DE" w:rsidTr="00891F3F">
              <w:trPr>
                <w:trHeight w:val="300"/>
              </w:trPr>
              <w:tc>
                <w:tcPr>
                  <w:tcW w:w="742" w:type="pct"/>
                  <w:tcBorders>
                    <w:top w:val="nil"/>
                    <w:left w:val="single" w:sz="4" w:space="0" w:color="auto"/>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9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3"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8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6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74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08"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385"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62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r>
            <w:tr w:rsidR="00112D9C" w:rsidRPr="004425DE" w:rsidTr="00891F3F">
              <w:trPr>
                <w:trHeight w:val="300"/>
              </w:trPr>
              <w:tc>
                <w:tcPr>
                  <w:tcW w:w="742" w:type="pct"/>
                  <w:tcBorders>
                    <w:top w:val="nil"/>
                    <w:left w:val="single" w:sz="4" w:space="0" w:color="auto"/>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9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3"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8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6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74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08"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385"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62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r>
            <w:tr w:rsidR="00112D9C" w:rsidRPr="004425DE" w:rsidTr="00891F3F">
              <w:trPr>
                <w:trHeight w:val="300"/>
              </w:trPr>
              <w:tc>
                <w:tcPr>
                  <w:tcW w:w="742" w:type="pct"/>
                  <w:tcBorders>
                    <w:top w:val="nil"/>
                    <w:left w:val="single" w:sz="4" w:space="0" w:color="auto"/>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9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3"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8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6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74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9"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282"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408"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385"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c>
                <w:tcPr>
                  <w:tcW w:w="624" w:type="pct"/>
                  <w:tcBorders>
                    <w:top w:val="nil"/>
                    <w:left w:val="nil"/>
                    <w:bottom w:val="single" w:sz="4" w:space="0" w:color="auto"/>
                    <w:right w:val="single" w:sz="4" w:space="0" w:color="auto"/>
                  </w:tcBorders>
                  <w:shd w:val="clear" w:color="auto" w:fill="auto"/>
                  <w:noWrap/>
                  <w:vAlign w:val="bottom"/>
                  <w:hideMark/>
                </w:tcPr>
                <w:p w:rsidR="00112D9C" w:rsidRPr="004425DE" w:rsidRDefault="00112D9C" w:rsidP="00891F3F">
                  <w:pPr>
                    <w:rPr>
                      <w:color w:val="000000"/>
                      <w:sz w:val="24"/>
                      <w:szCs w:val="24"/>
                      <w:lang w:eastAsia="en-IN"/>
                    </w:rPr>
                  </w:pPr>
                  <w:r w:rsidRPr="004425DE">
                    <w:rPr>
                      <w:color w:val="000000"/>
                      <w:sz w:val="24"/>
                      <w:szCs w:val="24"/>
                      <w:lang w:eastAsia="en-IN"/>
                    </w:rPr>
                    <w:t> </w:t>
                  </w:r>
                </w:p>
              </w:tc>
            </w:tr>
          </w:tbl>
          <w:p w:rsidR="00112D9C" w:rsidRPr="00185A1D" w:rsidRDefault="00112D9C" w:rsidP="00891F3F">
            <w:pPr>
              <w:rPr>
                <w:b/>
                <w:bCs/>
                <w:sz w:val="24"/>
                <w:szCs w:val="24"/>
              </w:rPr>
            </w:pPr>
          </w:p>
        </w:tc>
      </w:tr>
      <w:tr w:rsidR="00112D9C" w:rsidRPr="00C46FAC" w:rsidTr="00891F3F">
        <w:trPr>
          <w:gridAfter w:val="1"/>
          <w:wAfter w:w="70" w:type="dxa"/>
          <w:trHeight w:val="548"/>
        </w:trPr>
        <w:tc>
          <w:tcPr>
            <w:tcW w:w="63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35654F" w:rsidRDefault="00112D9C" w:rsidP="00891F3F">
            <w:pPr>
              <w:pStyle w:val="ListParagraph"/>
              <w:ind w:left="162"/>
              <w:rPr>
                <w:rFonts w:ascii="Times New Roman" w:hAnsi="Times New Roman"/>
                <w:color w:val="0D0D0D"/>
                <w:sz w:val="24"/>
                <w:szCs w:val="24"/>
              </w:rPr>
            </w:pPr>
            <w:r w:rsidRPr="00582335">
              <w:rPr>
                <w:rFonts w:ascii="Times New Roman" w:hAnsi="Times New Roman"/>
                <w:color w:val="0D0D0D"/>
                <w:sz w:val="24"/>
                <w:szCs w:val="24"/>
              </w:rPr>
              <w:t>* In case of Minority Institutions, the column Others may be used and the status of reservation for minorities specified along with supporting documents.</w:t>
            </w:r>
          </w:p>
        </w:tc>
      </w:tr>
    </w:tbl>
    <w:p w:rsidR="00112D9C" w:rsidRPr="001C7C48" w:rsidRDefault="00112D9C" w:rsidP="00112D9C">
      <w:pPr>
        <w:tabs>
          <w:tab w:val="left" w:pos="1425"/>
        </w:tabs>
        <w:ind w:right="630"/>
        <w:rPr>
          <w:sz w:val="12"/>
          <w:szCs w:val="12"/>
        </w:rPr>
      </w:pPr>
    </w:p>
    <w:p w:rsidR="00112D9C" w:rsidRPr="00C46FAC" w:rsidRDefault="00112D9C" w:rsidP="00112D9C">
      <w:pPr>
        <w:tabs>
          <w:tab w:val="left" w:pos="1425"/>
        </w:tabs>
        <w:ind w:left="-630" w:right="630"/>
        <w:rPr>
          <w:sz w:val="24"/>
          <w:szCs w:val="24"/>
        </w:rPr>
      </w:pPr>
    </w:p>
    <w:p w:rsidR="00112D9C" w:rsidRPr="00C46FAC" w:rsidRDefault="00112D9C" w:rsidP="00112D9C">
      <w:pPr>
        <w:tabs>
          <w:tab w:val="left" w:pos="7710"/>
        </w:tabs>
        <w:ind w:left="-630"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1"/>
        <w:gridCol w:w="1508"/>
        <w:gridCol w:w="710"/>
        <w:gridCol w:w="1430"/>
        <w:gridCol w:w="1523"/>
        <w:gridCol w:w="1555"/>
        <w:gridCol w:w="1559"/>
        <w:gridCol w:w="1701"/>
        <w:gridCol w:w="998"/>
        <w:gridCol w:w="3145"/>
      </w:tblGrid>
      <w:tr w:rsidR="00112D9C" w:rsidRPr="00C46FAC" w:rsidTr="00891F3F">
        <w:trPr>
          <w:trHeight w:val="300"/>
        </w:trPr>
        <w:tc>
          <w:tcPr>
            <w:tcW w:w="766" w:type="dxa"/>
          </w:tcPr>
          <w:p w:rsidR="00112D9C" w:rsidRPr="00C46FAC" w:rsidRDefault="00112D9C" w:rsidP="00891F3F">
            <w:pPr>
              <w:rPr>
                <w:b/>
                <w:bCs/>
                <w:sz w:val="28"/>
                <w:szCs w:val="28"/>
              </w:rPr>
            </w:pPr>
          </w:p>
        </w:tc>
        <w:tc>
          <w:tcPr>
            <w:tcW w:w="10849" w:type="dxa"/>
            <w:gridSpan w:val="8"/>
            <w:shd w:val="clear" w:color="auto" w:fill="auto"/>
            <w:noWrap/>
            <w:vAlign w:val="bottom"/>
            <w:hideMark/>
          </w:tcPr>
          <w:p w:rsidR="00112D9C" w:rsidRPr="00C46FAC" w:rsidRDefault="00112D9C" w:rsidP="00891F3F">
            <w:pPr>
              <w:rPr>
                <w:bCs/>
                <w:sz w:val="28"/>
                <w:szCs w:val="28"/>
              </w:rPr>
            </w:pPr>
            <w:r w:rsidRPr="00C46FAC">
              <w:rPr>
                <w:b/>
                <w:bCs/>
                <w:sz w:val="28"/>
                <w:szCs w:val="28"/>
              </w:rPr>
              <w:t>Key Indicator - 2.4 Teacher Profile and Quality (50)</w:t>
            </w:r>
          </w:p>
        </w:tc>
        <w:tc>
          <w:tcPr>
            <w:tcW w:w="3145" w:type="dxa"/>
            <w:shd w:val="clear" w:color="auto" w:fill="auto"/>
            <w:noWrap/>
            <w:vAlign w:val="bottom"/>
            <w:hideMark/>
          </w:tcPr>
          <w:p w:rsidR="00112D9C" w:rsidRPr="00C46FAC" w:rsidRDefault="00112D9C" w:rsidP="00891F3F">
            <w:pPr>
              <w:rPr>
                <w:color w:val="000000"/>
                <w:sz w:val="24"/>
                <w:szCs w:val="24"/>
              </w:rPr>
            </w:pPr>
          </w:p>
        </w:tc>
      </w:tr>
      <w:tr w:rsidR="00112D9C" w:rsidRPr="00C46FAC" w:rsidTr="001769F9">
        <w:trPr>
          <w:trHeight w:val="252"/>
        </w:trPr>
        <w:tc>
          <w:tcPr>
            <w:tcW w:w="766" w:type="dxa"/>
            <w:vMerge w:val="restart"/>
          </w:tcPr>
          <w:p w:rsidR="00112D9C" w:rsidRPr="00C46FAC" w:rsidRDefault="00B51A20" w:rsidP="00891F3F">
            <w:pPr>
              <w:rPr>
                <w:color w:val="000000"/>
                <w:sz w:val="24"/>
                <w:szCs w:val="24"/>
              </w:rPr>
            </w:pPr>
            <w:r>
              <w:rPr>
                <w:color w:val="000000"/>
                <w:sz w:val="24"/>
                <w:szCs w:val="24"/>
              </w:rPr>
              <w:t>8</w:t>
            </w:r>
            <w:r w:rsidR="00112D9C">
              <w:rPr>
                <w:color w:val="000000"/>
                <w:sz w:val="24"/>
                <w:szCs w:val="24"/>
              </w:rPr>
              <w:t>.</w:t>
            </w:r>
          </w:p>
        </w:tc>
        <w:tc>
          <w:tcPr>
            <w:tcW w:w="13994" w:type="dxa"/>
            <w:gridSpan w:val="9"/>
            <w:shd w:val="clear" w:color="auto" w:fill="auto"/>
            <w:noWrap/>
            <w:vAlign w:val="bottom"/>
            <w:hideMark/>
          </w:tcPr>
          <w:p w:rsidR="00112D9C" w:rsidRPr="00B375BF" w:rsidRDefault="00112D9C" w:rsidP="0075494B">
            <w:pPr>
              <w:rPr>
                <w:color w:val="000000"/>
                <w:sz w:val="24"/>
                <w:szCs w:val="24"/>
              </w:rPr>
            </w:pPr>
            <w:r w:rsidRPr="00B375BF">
              <w:rPr>
                <w:color w:val="000000"/>
                <w:sz w:val="24"/>
                <w:szCs w:val="24"/>
              </w:rPr>
              <w:t xml:space="preserve">2.4.1 Average percentage of full time teachers against sanctioned posts during the last five years (15) </w:t>
            </w:r>
          </w:p>
        </w:tc>
      </w:tr>
      <w:tr w:rsidR="001769F9" w:rsidRPr="00C46FAC" w:rsidTr="00891F3F">
        <w:trPr>
          <w:trHeight w:val="563"/>
        </w:trPr>
        <w:tc>
          <w:tcPr>
            <w:tcW w:w="766" w:type="dxa"/>
            <w:vMerge/>
          </w:tcPr>
          <w:p w:rsidR="001769F9" w:rsidRDefault="001769F9" w:rsidP="00891F3F">
            <w:pPr>
              <w:rPr>
                <w:color w:val="000000"/>
                <w:sz w:val="24"/>
                <w:szCs w:val="24"/>
              </w:rPr>
            </w:pPr>
          </w:p>
        </w:tc>
        <w:tc>
          <w:tcPr>
            <w:tcW w:w="13994" w:type="dxa"/>
            <w:gridSpan w:val="9"/>
            <w:shd w:val="clear" w:color="auto" w:fill="auto"/>
            <w:noWrap/>
            <w:vAlign w:val="bottom"/>
            <w:hideMark/>
          </w:tcPr>
          <w:p w:rsidR="001769F9" w:rsidRPr="00B375BF" w:rsidRDefault="001769F9" w:rsidP="0075494B">
            <w:pPr>
              <w:rPr>
                <w:color w:val="000000"/>
                <w:sz w:val="24"/>
                <w:szCs w:val="24"/>
              </w:rPr>
            </w:pPr>
            <w:r w:rsidRPr="00B375BF">
              <w:rPr>
                <w:color w:val="000000"/>
                <w:sz w:val="24"/>
                <w:szCs w:val="24"/>
              </w:rPr>
              <w:t>2.4.3 Average teaching experience of full time teachers in the same institution (Data for the latest completed academic year in number of years)</w:t>
            </w:r>
            <w:r w:rsidRPr="00B375BF">
              <w:rPr>
                <w:color w:val="000000"/>
                <w:sz w:val="24"/>
                <w:szCs w:val="24"/>
              </w:rPr>
              <w:br/>
              <w:t>(10)</w:t>
            </w:r>
          </w:p>
        </w:tc>
      </w:tr>
      <w:tr w:rsidR="00112D9C" w:rsidRPr="00C46FAC" w:rsidTr="00891F3F">
        <w:trPr>
          <w:trHeight w:val="2012"/>
        </w:trPr>
        <w:tc>
          <w:tcPr>
            <w:tcW w:w="766" w:type="dxa"/>
            <w:vMerge/>
          </w:tcPr>
          <w:p w:rsidR="00112D9C" w:rsidRPr="00C46FAC" w:rsidRDefault="00112D9C" w:rsidP="00891F3F">
            <w:pPr>
              <w:rPr>
                <w:b/>
                <w:bCs/>
                <w:color w:val="000000"/>
                <w:sz w:val="24"/>
                <w:szCs w:val="24"/>
              </w:rPr>
            </w:pPr>
          </w:p>
        </w:tc>
        <w:tc>
          <w:tcPr>
            <w:tcW w:w="1508" w:type="dxa"/>
            <w:shd w:val="clear" w:color="auto" w:fill="auto"/>
            <w:noWrap/>
            <w:vAlign w:val="bottom"/>
            <w:hideMark/>
          </w:tcPr>
          <w:p w:rsidR="00112D9C" w:rsidRPr="00B375BF" w:rsidRDefault="00112D9C" w:rsidP="00891F3F">
            <w:pPr>
              <w:rPr>
                <w:b/>
                <w:bCs/>
                <w:color w:val="000000"/>
                <w:sz w:val="24"/>
                <w:szCs w:val="24"/>
              </w:rPr>
            </w:pPr>
            <w:r w:rsidRPr="00B375BF">
              <w:rPr>
                <w:b/>
                <w:bCs/>
                <w:color w:val="000000"/>
                <w:sz w:val="24"/>
                <w:szCs w:val="24"/>
              </w:rPr>
              <w:t>Name of the Full-time teacher</w:t>
            </w:r>
          </w:p>
        </w:tc>
        <w:tc>
          <w:tcPr>
            <w:tcW w:w="710" w:type="dxa"/>
            <w:shd w:val="clear" w:color="auto" w:fill="auto"/>
            <w:noWrap/>
            <w:vAlign w:val="bottom"/>
            <w:hideMark/>
          </w:tcPr>
          <w:p w:rsidR="00112D9C" w:rsidRPr="00B375BF" w:rsidRDefault="00112D9C" w:rsidP="00891F3F">
            <w:pPr>
              <w:rPr>
                <w:b/>
                <w:bCs/>
                <w:color w:val="000000"/>
                <w:sz w:val="24"/>
                <w:szCs w:val="24"/>
              </w:rPr>
            </w:pPr>
            <w:r w:rsidRPr="00B375BF">
              <w:rPr>
                <w:b/>
                <w:bCs/>
                <w:color w:val="000000"/>
                <w:sz w:val="24"/>
                <w:szCs w:val="24"/>
              </w:rPr>
              <w:t xml:space="preserve"> PAN</w:t>
            </w:r>
          </w:p>
        </w:tc>
        <w:tc>
          <w:tcPr>
            <w:tcW w:w="1430" w:type="dxa"/>
            <w:shd w:val="clear" w:color="auto" w:fill="auto"/>
            <w:noWrap/>
            <w:vAlign w:val="bottom"/>
            <w:hideMark/>
          </w:tcPr>
          <w:p w:rsidR="00112D9C" w:rsidRPr="00B375BF" w:rsidRDefault="00112D9C" w:rsidP="00891F3F">
            <w:pPr>
              <w:rPr>
                <w:b/>
                <w:bCs/>
                <w:color w:val="000000"/>
                <w:sz w:val="24"/>
                <w:szCs w:val="24"/>
              </w:rPr>
            </w:pPr>
            <w:r w:rsidRPr="00B375BF">
              <w:rPr>
                <w:b/>
                <w:bCs/>
                <w:color w:val="000000"/>
                <w:sz w:val="24"/>
                <w:szCs w:val="24"/>
              </w:rPr>
              <w:t xml:space="preserve">Designation </w:t>
            </w:r>
          </w:p>
        </w:tc>
        <w:tc>
          <w:tcPr>
            <w:tcW w:w="1310" w:type="dxa"/>
            <w:shd w:val="clear" w:color="auto" w:fill="auto"/>
            <w:noWrap/>
            <w:vAlign w:val="bottom"/>
            <w:hideMark/>
          </w:tcPr>
          <w:p w:rsidR="00112D9C" w:rsidRPr="00B375BF" w:rsidRDefault="00112D9C" w:rsidP="00891F3F">
            <w:pPr>
              <w:rPr>
                <w:b/>
                <w:bCs/>
                <w:color w:val="000000"/>
                <w:sz w:val="24"/>
                <w:szCs w:val="24"/>
              </w:rPr>
            </w:pPr>
            <w:r w:rsidRPr="00B375BF">
              <w:rPr>
                <w:b/>
                <w:bCs/>
                <w:color w:val="000000"/>
                <w:sz w:val="24"/>
                <w:szCs w:val="24"/>
              </w:rPr>
              <w:t>Year of  appointment</w:t>
            </w:r>
          </w:p>
        </w:tc>
        <w:tc>
          <w:tcPr>
            <w:tcW w:w="1555" w:type="dxa"/>
            <w:shd w:val="clear" w:color="auto" w:fill="auto"/>
            <w:noWrap/>
            <w:vAlign w:val="bottom"/>
            <w:hideMark/>
          </w:tcPr>
          <w:p w:rsidR="00112D9C" w:rsidRPr="00B375BF" w:rsidRDefault="00112D9C" w:rsidP="00891F3F">
            <w:pPr>
              <w:rPr>
                <w:b/>
                <w:bCs/>
                <w:color w:val="000000"/>
                <w:sz w:val="24"/>
                <w:szCs w:val="24"/>
              </w:rPr>
            </w:pPr>
            <w:r w:rsidRPr="00B375BF">
              <w:rPr>
                <w:b/>
                <w:bCs/>
                <w:color w:val="000000"/>
                <w:sz w:val="24"/>
                <w:szCs w:val="24"/>
              </w:rPr>
              <w:t>Nature of appointment (Against Sanctioned post, temporary, permanent)</w:t>
            </w:r>
          </w:p>
        </w:tc>
        <w:tc>
          <w:tcPr>
            <w:tcW w:w="1559" w:type="dxa"/>
            <w:shd w:val="clear" w:color="auto" w:fill="auto"/>
            <w:vAlign w:val="bottom"/>
          </w:tcPr>
          <w:p w:rsidR="00112D9C" w:rsidRPr="00B375BF" w:rsidRDefault="00112D9C" w:rsidP="00891F3F">
            <w:pPr>
              <w:rPr>
                <w:b/>
                <w:bCs/>
                <w:color w:val="000000"/>
                <w:sz w:val="24"/>
                <w:szCs w:val="24"/>
              </w:rPr>
            </w:pPr>
            <w:r w:rsidRPr="00B375BF">
              <w:rPr>
                <w:b/>
                <w:bCs/>
                <w:color w:val="000000"/>
                <w:sz w:val="24"/>
                <w:szCs w:val="24"/>
              </w:rPr>
              <w:t>Name of the Department</w:t>
            </w:r>
          </w:p>
        </w:tc>
        <w:tc>
          <w:tcPr>
            <w:tcW w:w="1701" w:type="dxa"/>
            <w:shd w:val="clear" w:color="auto" w:fill="auto"/>
            <w:vAlign w:val="bottom"/>
          </w:tcPr>
          <w:p w:rsidR="00112D9C" w:rsidRPr="00B375BF" w:rsidRDefault="00112D9C" w:rsidP="00891F3F">
            <w:pPr>
              <w:rPr>
                <w:b/>
                <w:bCs/>
                <w:color w:val="000000"/>
                <w:sz w:val="24"/>
                <w:szCs w:val="24"/>
              </w:rPr>
            </w:pPr>
            <w:r w:rsidRPr="00B375BF">
              <w:rPr>
                <w:b/>
                <w:bCs/>
                <w:color w:val="000000"/>
                <w:sz w:val="24"/>
                <w:szCs w:val="24"/>
              </w:rPr>
              <w:t>Total years of Experience in the same institution</w:t>
            </w:r>
          </w:p>
        </w:tc>
        <w:tc>
          <w:tcPr>
            <w:tcW w:w="4221" w:type="dxa"/>
            <w:gridSpan w:val="2"/>
            <w:shd w:val="clear" w:color="auto" w:fill="auto"/>
            <w:vAlign w:val="bottom"/>
          </w:tcPr>
          <w:p w:rsidR="00112D9C" w:rsidRPr="00B375BF" w:rsidRDefault="00112D9C" w:rsidP="00891F3F">
            <w:pPr>
              <w:rPr>
                <w:b/>
                <w:bCs/>
                <w:color w:val="000000"/>
                <w:sz w:val="24"/>
                <w:szCs w:val="24"/>
              </w:rPr>
            </w:pPr>
            <w:r w:rsidRPr="00B375BF">
              <w:rPr>
                <w:b/>
                <w:bCs/>
                <w:color w:val="000000"/>
                <w:sz w:val="24"/>
                <w:szCs w:val="24"/>
              </w:rPr>
              <w:t>Is the teacher still serving the institution/If not last year of the service of Faculty to the Institution</w:t>
            </w:r>
          </w:p>
        </w:tc>
      </w:tr>
      <w:tr w:rsidR="00112D9C" w:rsidRPr="00C46FAC" w:rsidTr="00891F3F">
        <w:trPr>
          <w:trHeight w:val="315"/>
        </w:trPr>
        <w:tc>
          <w:tcPr>
            <w:tcW w:w="766" w:type="dxa"/>
            <w:vMerge/>
          </w:tcPr>
          <w:p w:rsidR="00112D9C" w:rsidRPr="00C46FAC" w:rsidRDefault="00112D9C" w:rsidP="00891F3F">
            <w:pPr>
              <w:rPr>
                <w:b/>
                <w:bCs/>
                <w:color w:val="000000"/>
                <w:sz w:val="24"/>
                <w:szCs w:val="24"/>
              </w:rPr>
            </w:pPr>
          </w:p>
        </w:tc>
        <w:tc>
          <w:tcPr>
            <w:tcW w:w="1508" w:type="dxa"/>
            <w:shd w:val="clear" w:color="auto" w:fill="auto"/>
            <w:noWrap/>
            <w:vAlign w:val="bottom"/>
            <w:hideMark/>
          </w:tcPr>
          <w:p w:rsidR="00112D9C" w:rsidRPr="00C46FAC" w:rsidRDefault="00112D9C" w:rsidP="00891F3F">
            <w:pPr>
              <w:rPr>
                <w:b/>
                <w:bCs/>
                <w:color w:val="000000"/>
                <w:sz w:val="24"/>
                <w:szCs w:val="24"/>
              </w:rPr>
            </w:pPr>
          </w:p>
        </w:tc>
        <w:tc>
          <w:tcPr>
            <w:tcW w:w="710" w:type="dxa"/>
            <w:shd w:val="clear" w:color="auto" w:fill="auto"/>
            <w:noWrap/>
            <w:vAlign w:val="bottom"/>
            <w:hideMark/>
          </w:tcPr>
          <w:p w:rsidR="00112D9C" w:rsidRPr="00C46FAC" w:rsidRDefault="00112D9C" w:rsidP="00891F3F">
            <w:pPr>
              <w:rPr>
                <w:b/>
                <w:bCs/>
                <w:color w:val="000000"/>
                <w:sz w:val="24"/>
                <w:szCs w:val="24"/>
              </w:rPr>
            </w:pPr>
          </w:p>
        </w:tc>
        <w:tc>
          <w:tcPr>
            <w:tcW w:w="1430" w:type="dxa"/>
            <w:shd w:val="clear" w:color="auto" w:fill="auto"/>
            <w:noWrap/>
            <w:vAlign w:val="bottom"/>
            <w:hideMark/>
          </w:tcPr>
          <w:p w:rsidR="00112D9C" w:rsidRPr="00C46FAC" w:rsidRDefault="00112D9C" w:rsidP="00891F3F">
            <w:pPr>
              <w:rPr>
                <w:b/>
                <w:bCs/>
                <w:color w:val="000000"/>
                <w:sz w:val="24"/>
                <w:szCs w:val="24"/>
              </w:rPr>
            </w:pPr>
          </w:p>
        </w:tc>
        <w:tc>
          <w:tcPr>
            <w:tcW w:w="1310" w:type="dxa"/>
            <w:shd w:val="clear" w:color="auto" w:fill="auto"/>
            <w:noWrap/>
            <w:vAlign w:val="bottom"/>
            <w:hideMark/>
          </w:tcPr>
          <w:p w:rsidR="00112D9C" w:rsidRPr="00C46FAC" w:rsidRDefault="00112D9C" w:rsidP="00891F3F">
            <w:pPr>
              <w:rPr>
                <w:b/>
                <w:bCs/>
                <w:color w:val="000000"/>
                <w:sz w:val="24"/>
                <w:szCs w:val="24"/>
              </w:rPr>
            </w:pPr>
          </w:p>
        </w:tc>
        <w:tc>
          <w:tcPr>
            <w:tcW w:w="1555" w:type="dxa"/>
            <w:shd w:val="clear" w:color="auto" w:fill="auto"/>
            <w:noWrap/>
            <w:vAlign w:val="bottom"/>
            <w:hideMark/>
          </w:tcPr>
          <w:p w:rsidR="00112D9C" w:rsidRPr="00C46FAC" w:rsidRDefault="00112D9C" w:rsidP="00891F3F">
            <w:pPr>
              <w:rPr>
                <w:b/>
                <w:bCs/>
                <w:color w:val="000000"/>
                <w:sz w:val="24"/>
                <w:szCs w:val="24"/>
              </w:rPr>
            </w:pPr>
          </w:p>
        </w:tc>
        <w:tc>
          <w:tcPr>
            <w:tcW w:w="1559" w:type="dxa"/>
            <w:shd w:val="clear" w:color="auto" w:fill="auto"/>
            <w:vAlign w:val="bottom"/>
          </w:tcPr>
          <w:p w:rsidR="00112D9C" w:rsidRPr="00C46FAC" w:rsidRDefault="00112D9C" w:rsidP="00891F3F">
            <w:pPr>
              <w:rPr>
                <w:b/>
                <w:bCs/>
                <w:color w:val="000000"/>
                <w:sz w:val="24"/>
                <w:szCs w:val="24"/>
              </w:rPr>
            </w:pPr>
          </w:p>
        </w:tc>
        <w:tc>
          <w:tcPr>
            <w:tcW w:w="1701" w:type="dxa"/>
            <w:shd w:val="clear" w:color="auto" w:fill="auto"/>
            <w:vAlign w:val="bottom"/>
          </w:tcPr>
          <w:p w:rsidR="00112D9C" w:rsidRPr="00C46FAC" w:rsidRDefault="00112D9C" w:rsidP="00891F3F">
            <w:pPr>
              <w:rPr>
                <w:b/>
                <w:bCs/>
                <w:color w:val="000000"/>
                <w:sz w:val="24"/>
                <w:szCs w:val="24"/>
              </w:rPr>
            </w:pPr>
          </w:p>
        </w:tc>
        <w:tc>
          <w:tcPr>
            <w:tcW w:w="4221" w:type="dxa"/>
            <w:gridSpan w:val="2"/>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15"/>
        </w:trPr>
        <w:tc>
          <w:tcPr>
            <w:tcW w:w="766" w:type="dxa"/>
            <w:vMerge/>
          </w:tcPr>
          <w:p w:rsidR="00112D9C" w:rsidRPr="00C46FAC" w:rsidRDefault="00112D9C" w:rsidP="00891F3F">
            <w:pPr>
              <w:rPr>
                <w:bCs/>
                <w:color w:val="0D0D0D"/>
                <w:sz w:val="24"/>
                <w:szCs w:val="24"/>
              </w:rPr>
            </w:pPr>
          </w:p>
        </w:tc>
        <w:tc>
          <w:tcPr>
            <w:tcW w:w="13994" w:type="dxa"/>
            <w:gridSpan w:val="9"/>
            <w:shd w:val="clear" w:color="auto" w:fill="auto"/>
            <w:noWrap/>
            <w:vAlign w:val="bottom"/>
            <w:hideMark/>
          </w:tcPr>
          <w:p w:rsidR="00112D9C" w:rsidRPr="006523D9" w:rsidRDefault="00112D9C" w:rsidP="00891F3F">
            <w:pPr>
              <w:rPr>
                <w:b/>
                <w:i/>
                <w:iCs/>
                <w:color w:val="0D0D0D"/>
                <w:sz w:val="24"/>
                <w:szCs w:val="24"/>
              </w:rPr>
            </w:pPr>
          </w:p>
        </w:tc>
      </w:tr>
      <w:tr w:rsidR="00112D9C" w:rsidRPr="00C46FAC" w:rsidTr="00891F3F">
        <w:trPr>
          <w:trHeight w:val="315"/>
        </w:trPr>
        <w:tc>
          <w:tcPr>
            <w:tcW w:w="766" w:type="dxa"/>
          </w:tcPr>
          <w:p w:rsidR="00112D9C" w:rsidRPr="00C46FAC" w:rsidRDefault="00112D9C" w:rsidP="00891F3F">
            <w:pPr>
              <w:rPr>
                <w:bCs/>
                <w:color w:val="0D0D0D"/>
                <w:sz w:val="24"/>
                <w:szCs w:val="24"/>
              </w:rPr>
            </w:pPr>
          </w:p>
        </w:tc>
        <w:tc>
          <w:tcPr>
            <w:tcW w:w="13994" w:type="dxa"/>
            <w:gridSpan w:val="9"/>
            <w:shd w:val="clear" w:color="auto" w:fill="auto"/>
            <w:noWrap/>
            <w:vAlign w:val="bottom"/>
            <w:hideMark/>
          </w:tcPr>
          <w:p w:rsidR="00112D9C" w:rsidRPr="005C3C6F" w:rsidRDefault="00112D9C" w:rsidP="00891F3F">
            <w:pPr>
              <w:rPr>
                <w:b/>
                <w:color w:val="0D0D0D"/>
                <w:sz w:val="24"/>
                <w:szCs w:val="24"/>
              </w:rPr>
            </w:pPr>
            <w:r w:rsidRPr="005C3C6F">
              <w:rPr>
                <w:b/>
                <w:color w:val="0D0D0D"/>
                <w:sz w:val="24"/>
                <w:szCs w:val="24"/>
              </w:rPr>
              <w:t>* Also to be used for verification of teacher data for metric 2.2.2 &amp; 2.3.3</w:t>
            </w:r>
          </w:p>
        </w:tc>
      </w:tr>
    </w:tbl>
    <w:p w:rsidR="00112D9C" w:rsidRDefault="00112D9C" w:rsidP="00112D9C">
      <w:pPr>
        <w:tabs>
          <w:tab w:val="left" w:pos="1425"/>
        </w:tabs>
        <w:ind w:right="900"/>
        <w:rPr>
          <w:b/>
          <w:bCs/>
          <w:sz w:val="24"/>
          <w:szCs w:val="24"/>
        </w:rPr>
      </w:pPr>
    </w:p>
    <w:p w:rsidR="00112D9C" w:rsidRPr="00A90C97" w:rsidRDefault="00112D9C" w:rsidP="00112D9C">
      <w:pPr>
        <w:tabs>
          <w:tab w:val="left" w:pos="1425"/>
        </w:tabs>
        <w:ind w:right="900"/>
        <w:rPr>
          <w:b/>
          <w:bCs/>
          <w:sz w:val="10"/>
          <w:szCs w:val="10"/>
        </w:rPr>
      </w:pPr>
    </w:p>
    <w:tbl>
      <w:tblPr>
        <w:tblW w:w="14760" w:type="dxa"/>
        <w:tblInd w:w="-792" w:type="dxa"/>
        <w:tblLook w:val="04A0"/>
      </w:tblPr>
      <w:tblGrid>
        <w:gridCol w:w="500"/>
        <w:gridCol w:w="3076"/>
        <w:gridCol w:w="3076"/>
        <w:gridCol w:w="5528"/>
        <w:gridCol w:w="2580"/>
      </w:tblGrid>
      <w:tr w:rsidR="00112D9C" w:rsidRPr="00C46FAC" w:rsidTr="00891F3F">
        <w:trPr>
          <w:trHeight w:val="300"/>
        </w:trPr>
        <w:tc>
          <w:tcPr>
            <w:tcW w:w="810"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9</w:t>
            </w:r>
            <w:r w:rsidR="00112D9C">
              <w:rPr>
                <w:color w:val="000000"/>
                <w:sz w:val="24"/>
                <w:szCs w:val="24"/>
              </w:rPr>
              <w:t>.</w:t>
            </w:r>
          </w:p>
        </w:tc>
        <w:tc>
          <w:tcPr>
            <w:tcW w:w="139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A90C97" w:rsidRDefault="00112D9C" w:rsidP="00891F3F">
            <w:pPr>
              <w:rPr>
                <w:color w:val="000000"/>
                <w:sz w:val="24"/>
                <w:szCs w:val="24"/>
              </w:rPr>
            </w:pPr>
            <w:r w:rsidRPr="00A90C97">
              <w:rPr>
                <w:color w:val="000000"/>
                <w:sz w:val="24"/>
                <w:szCs w:val="24"/>
              </w:rPr>
              <w:t>2.4.2 Average percentage of full time teachers with Ph.D./D.M/M.Ch./D.N.B Superspeciality/D.Sc./D’Lit. during the last five years  (15)</w:t>
            </w:r>
          </w:p>
        </w:tc>
      </w:tr>
      <w:tr w:rsidR="00112D9C" w:rsidRPr="00C46FAC" w:rsidTr="00891F3F">
        <w:trPr>
          <w:trHeight w:val="215"/>
        </w:trPr>
        <w:tc>
          <w:tcPr>
            <w:tcW w:w="81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2358" w:type="dxa"/>
            <w:tcBorders>
              <w:top w:val="single" w:sz="4" w:space="0" w:color="auto"/>
              <w:left w:val="single" w:sz="4" w:space="0" w:color="auto"/>
              <w:bottom w:val="single" w:sz="4" w:space="0" w:color="auto"/>
              <w:right w:val="single" w:sz="4" w:space="0" w:color="auto"/>
            </w:tcBorders>
            <w:shd w:val="clear" w:color="auto" w:fill="auto"/>
            <w:noWrap/>
            <w:hideMark/>
          </w:tcPr>
          <w:p w:rsidR="00112D9C" w:rsidRPr="00A90C97" w:rsidRDefault="00112D9C" w:rsidP="00B51A20">
            <w:pPr>
              <w:rPr>
                <w:b/>
                <w:bCs/>
                <w:color w:val="000000"/>
                <w:sz w:val="24"/>
                <w:szCs w:val="24"/>
              </w:rPr>
            </w:pPr>
            <w:r w:rsidRPr="00A90C97">
              <w:rPr>
                <w:b/>
                <w:bCs/>
                <w:color w:val="000000"/>
                <w:sz w:val="24"/>
                <w:szCs w:val="24"/>
              </w:rPr>
              <w:t xml:space="preserve">Name of full time teacher with Ph.D./D.M/M.Ch./D.N.B Superspeciality/D.Sc./D’Lit. </w:t>
            </w:r>
          </w:p>
        </w:tc>
        <w:tc>
          <w:tcPr>
            <w:tcW w:w="2552" w:type="dxa"/>
            <w:tcBorders>
              <w:top w:val="single" w:sz="4" w:space="0" w:color="auto"/>
              <w:left w:val="nil"/>
              <w:bottom w:val="single" w:sz="4" w:space="0" w:color="auto"/>
              <w:right w:val="single" w:sz="4" w:space="0" w:color="auto"/>
            </w:tcBorders>
            <w:shd w:val="clear" w:color="auto" w:fill="auto"/>
            <w:hideMark/>
          </w:tcPr>
          <w:p w:rsidR="00112D9C" w:rsidRPr="00A90C97" w:rsidRDefault="00112D9C" w:rsidP="00891F3F">
            <w:pPr>
              <w:rPr>
                <w:b/>
                <w:bCs/>
                <w:color w:val="000000"/>
                <w:sz w:val="24"/>
                <w:szCs w:val="24"/>
              </w:rPr>
            </w:pPr>
            <w:r w:rsidRPr="00A90C97">
              <w:rPr>
                <w:b/>
                <w:bCs/>
                <w:color w:val="000000"/>
                <w:sz w:val="24"/>
                <w:szCs w:val="24"/>
              </w:rPr>
              <w:t xml:space="preserve">Qualification (Ph.D./D.M/M.Ch./D.N.B Superspeciality/D.Sc./D’Lit. ) and Year of obtaining </w:t>
            </w:r>
          </w:p>
        </w:tc>
        <w:tc>
          <w:tcPr>
            <w:tcW w:w="5528" w:type="dxa"/>
            <w:tcBorders>
              <w:top w:val="single" w:sz="4" w:space="0" w:color="auto"/>
              <w:left w:val="nil"/>
              <w:bottom w:val="single" w:sz="4" w:space="0" w:color="auto"/>
              <w:right w:val="single" w:sz="4" w:space="0" w:color="auto"/>
            </w:tcBorders>
            <w:shd w:val="clear" w:color="auto" w:fill="auto"/>
            <w:hideMark/>
          </w:tcPr>
          <w:p w:rsidR="00112D9C" w:rsidRPr="00A90C97" w:rsidRDefault="00112D9C" w:rsidP="00891F3F">
            <w:pPr>
              <w:rPr>
                <w:b/>
                <w:bCs/>
                <w:color w:val="000000"/>
                <w:sz w:val="24"/>
                <w:szCs w:val="24"/>
              </w:rPr>
            </w:pPr>
            <w:r w:rsidRPr="00A90C97">
              <w:rPr>
                <w:b/>
                <w:bCs/>
                <w:color w:val="000000"/>
                <w:sz w:val="24"/>
                <w:szCs w:val="24"/>
              </w:rPr>
              <w:t xml:space="preserve">Whether recognised as research Guide for Ph.D./D.M/M.Ch./D.N.B Superspeciality/D.Sc./D’Lit. </w:t>
            </w:r>
          </w:p>
        </w:tc>
        <w:tc>
          <w:tcPr>
            <w:tcW w:w="3512" w:type="dxa"/>
            <w:tcBorders>
              <w:top w:val="single" w:sz="4" w:space="0" w:color="auto"/>
              <w:left w:val="nil"/>
              <w:bottom w:val="single" w:sz="4" w:space="0" w:color="auto"/>
              <w:right w:val="single" w:sz="4" w:space="0" w:color="auto"/>
            </w:tcBorders>
            <w:shd w:val="clear" w:color="auto" w:fill="auto"/>
          </w:tcPr>
          <w:p w:rsidR="00112D9C" w:rsidRPr="00A90C97" w:rsidRDefault="00112D9C" w:rsidP="00891F3F">
            <w:pPr>
              <w:rPr>
                <w:b/>
                <w:bCs/>
                <w:color w:val="000000"/>
                <w:sz w:val="24"/>
                <w:szCs w:val="24"/>
              </w:rPr>
            </w:pPr>
            <w:r w:rsidRPr="00A90C97">
              <w:rPr>
                <w:b/>
                <w:bCs/>
                <w:color w:val="000000"/>
                <w:sz w:val="24"/>
                <w:szCs w:val="24"/>
              </w:rPr>
              <w:t>Year of Recognition as Research Guide</w:t>
            </w:r>
          </w:p>
        </w:tc>
      </w:tr>
      <w:tr w:rsidR="00112D9C" w:rsidRPr="00C46FAC" w:rsidTr="00891F3F">
        <w:trPr>
          <w:trHeight w:val="215"/>
        </w:trPr>
        <w:tc>
          <w:tcPr>
            <w:tcW w:w="81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23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2552"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5528"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3512" w:type="dxa"/>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77"/>
        </w:trPr>
        <w:tc>
          <w:tcPr>
            <w:tcW w:w="81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39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r>
    </w:tbl>
    <w:p w:rsidR="00112D9C" w:rsidRPr="00C46FAC" w:rsidRDefault="00112D9C" w:rsidP="00112D9C">
      <w:pPr>
        <w:tabs>
          <w:tab w:val="left" w:pos="4125"/>
        </w:tabs>
        <w:ind w:right="900"/>
        <w:rPr>
          <w:b/>
          <w:bCs/>
          <w:sz w:val="24"/>
          <w:szCs w:val="24"/>
        </w:rPr>
      </w:pPr>
      <w:r w:rsidRPr="00C46FAC">
        <w:rPr>
          <w:b/>
          <w:bCs/>
          <w:sz w:val="24"/>
          <w:szCs w:val="24"/>
        </w:rPr>
        <w:tab/>
      </w:r>
    </w:p>
    <w:p w:rsidR="00112D9C" w:rsidRPr="00C46FAC" w:rsidRDefault="00112D9C" w:rsidP="00112D9C">
      <w:pPr>
        <w:tabs>
          <w:tab w:val="left" w:pos="1425"/>
        </w:tabs>
        <w:ind w:right="900"/>
        <w:rPr>
          <w:b/>
          <w:bCs/>
          <w:sz w:val="24"/>
          <w:szCs w:val="24"/>
        </w:rPr>
      </w:pPr>
    </w:p>
    <w:tbl>
      <w:tblPr>
        <w:tblW w:w="1485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3221"/>
        <w:gridCol w:w="992"/>
        <w:gridCol w:w="1516"/>
        <w:gridCol w:w="2197"/>
        <w:gridCol w:w="2100"/>
        <w:gridCol w:w="2132"/>
        <w:gridCol w:w="1708"/>
        <w:gridCol w:w="1187"/>
        <w:gridCol w:w="44"/>
      </w:tblGrid>
      <w:tr w:rsidR="00112D9C" w:rsidRPr="00C46FAC" w:rsidTr="001769F9">
        <w:trPr>
          <w:gridAfter w:val="1"/>
          <w:wAfter w:w="34" w:type="dxa"/>
          <w:trHeight w:val="542"/>
        </w:trPr>
        <w:tc>
          <w:tcPr>
            <w:tcW w:w="558" w:type="dxa"/>
            <w:vMerge w:val="restart"/>
          </w:tcPr>
          <w:p w:rsidR="00112D9C" w:rsidRPr="00C46FAC" w:rsidRDefault="00B51A20" w:rsidP="00891F3F">
            <w:pPr>
              <w:rPr>
                <w:color w:val="000000"/>
                <w:sz w:val="24"/>
                <w:szCs w:val="24"/>
              </w:rPr>
            </w:pPr>
            <w:r>
              <w:rPr>
                <w:color w:val="000000"/>
                <w:sz w:val="24"/>
                <w:szCs w:val="24"/>
              </w:rPr>
              <w:t>10</w:t>
            </w:r>
            <w:r w:rsidR="00112D9C">
              <w:rPr>
                <w:color w:val="000000"/>
                <w:sz w:val="24"/>
                <w:szCs w:val="24"/>
              </w:rPr>
              <w:t>.</w:t>
            </w:r>
          </w:p>
        </w:tc>
        <w:tc>
          <w:tcPr>
            <w:tcW w:w="14265" w:type="dxa"/>
            <w:gridSpan w:val="8"/>
            <w:shd w:val="clear" w:color="auto" w:fill="auto"/>
            <w:noWrap/>
            <w:vAlign w:val="bottom"/>
            <w:hideMark/>
          </w:tcPr>
          <w:p w:rsidR="00112D9C" w:rsidRPr="00C46FAC" w:rsidRDefault="00112D9C" w:rsidP="00891F3F">
            <w:pPr>
              <w:rPr>
                <w:color w:val="000000"/>
                <w:sz w:val="24"/>
                <w:szCs w:val="24"/>
              </w:rPr>
            </w:pPr>
            <w:r w:rsidRPr="002A5878">
              <w:rPr>
                <w:color w:val="000000"/>
                <w:sz w:val="24"/>
                <w:szCs w:val="24"/>
              </w:rPr>
              <w:t xml:space="preserve">2.4.4 Average percentage of full time teachers who received awards, recognition, fellowships at State, National, International level from Government/Govt. recognized bodies during the last five years  (10)  </w:t>
            </w:r>
          </w:p>
        </w:tc>
      </w:tr>
      <w:tr w:rsidR="001769F9" w:rsidRPr="00C46FAC" w:rsidTr="00891F3F">
        <w:trPr>
          <w:gridAfter w:val="1"/>
          <w:wAfter w:w="34" w:type="dxa"/>
          <w:trHeight w:val="1653"/>
        </w:trPr>
        <w:tc>
          <w:tcPr>
            <w:tcW w:w="558" w:type="dxa"/>
            <w:vMerge/>
          </w:tcPr>
          <w:p w:rsidR="001769F9" w:rsidRDefault="001769F9" w:rsidP="00891F3F">
            <w:pPr>
              <w:rPr>
                <w:color w:val="000000"/>
                <w:sz w:val="24"/>
                <w:szCs w:val="24"/>
              </w:rPr>
            </w:pPr>
          </w:p>
        </w:tc>
        <w:tc>
          <w:tcPr>
            <w:tcW w:w="14265" w:type="dxa"/>
            <w:gridSpan w:val="8"/>
            <w:shd w:val="clear" w:color="auto" w:fill="auto"/>
            <w:noWrap/>
            <w:vAlign w:val="bottom"/>
            <w:hideMark/>
          </w:tcPr>
          <w:p w:rsidR="001769F9" w:rsidRPr="002A5878" w:rsidRDefault="001769F9" w:rsidP="00891F3F">
            <w:pPr>
              <w:rPr>
                <w:color w:val="000000"/>
                <w:sz w:val="24"/>
                <w:szCs w:val="24"/>
              </w:rPr>
            </w:pPr>
            <w:r w:rsidRPr="002A5878">
              <w:rPr>
                <w:color w:val="000000"/>
                <w:sz w:val="24"/>
                <w:szCs w:val="24"/>
              </w:rPr>
              <w:t xml:space="preserve">3.4.2 The institution provides incentives to teachers who receive state, national and international recognitions/awards </w:t>
            </w:r>
            <w:r w:rsidR="000A5B4F" w:rsidRPr="002A5878">
              <w:rPr>
                <w:color w:val="000000"/>
                <w:sz w:val="24"/>
                <w:szCs w:val="24"/>
              </w:rPr>
              <w:t>(5)</w:t>
            </w:r>
          </w:p>
          <w:p w:rsidR="001769F9" w:rsidRPr="002A5878" w:rsidRDefault="001769F9" w:rsidP="00891F3F">
            <w:pPr>
              <w:rPr>
                <w:color w:val="000000"/>
                <w:sz w:val="24"/>
                <w:szCs w:val="24"/>
              </w:rPr>
            </w:pPr>
            <w:r w:rsidRPr="002A5878">
              <w:rPr>
                <w:color w:val="000000"/>
                <w:sz w:val="24"/>
                <w:szCs w:val="24"/>
              </w:rPr>
              <w:t>1.Commendation and monetary incentive at a University function</w:t>
            </w:r>
          </w:p>
          <w:p w:rsidR="001769F9" w:rsidRPr="002A5878" w:rsidRDefault="001769F9" w:rsidP="00891F3F">
            <w:pPr>
              <w:rPr>
                <w:color w:val="000000"/>
                <w:sz w:val="24"/>
                <w:szCs w:val="24"/>
              </w:rPr>
            </w:pPr>
            <w:r w:rsidRPr="002A5878">
              <w:rPr>
                <w:color w:val="000000"/>
                <w:sz w:val="24"/>
                <w:szCs w:val="24"/>
              </w:rPr>
              <w:t>2.Commendation and medal at a University function</w:t>
            </w:r>
          </w:p>
          <w:p w:rsidR="001769F9" w:rsidRPr="002A5878" w:rsidRDefault="001769F9" w:rsidP="00891F3F">
            <w:pPr>
              <w:rPr>
                <w:color w:val="000000"/>
                <w:sz w:val="24"/>
                <w:szCs w:val="24"/>
              </w:rPr>
            </w:pPr>
            <w:r w:rsidRPr="002A5878">
              <w:rPr>
                <w:color w:val="000000"/>
                <w:sz w:val="24"/>
                <w:szCs w:val="24"/>
              </w:rPr>
              <w:t>3. Certificate of honor</w:t>
            </w:r>
          </w:p>
          <w:p w:rsidR="001769F9" w:rsidRPr="002A5878" w:rsidRDefault="001769F9" w:rsidP="00891F3F">
            <w:pPr>
              <w:rPr>
                <w:color w:val="000000"/>
                <w:sz w:val="24"/>
                <w:szCs w:val="24"/>
              </w:rPr>
            </w:pPr>
            <w:r w:rsidRPr="002A5878">
              <w:rPr>
                <w:color w:val="000000"/>
                <w:sz w:val="24"/>
                <w:szCs w:val="24"/>
              </w:rPr>
              <w:t>4.Announcement in the Newsletter / website</w:t>
            </w:r>
          </w:p>
          <w:p w:rsidR="001769F9" w:rsidRPr="002A5878" w:rsidRDefault="001769F9" w:rsidP="000A5B4F">
            <w:pPr>
              <w:rPr>
                <w:color w:val="000000"/>
                <w:sz w:val="24"/>
                <w:szCs w:val="24"/>
              </w:rPr>
            </w:pPr>
            <w:r w:rsidRPr="002A5878">
              <w:rPr>
                <w:color w:val="000000"/>
                <w:sz w:val="24"/>
                <w:szCs w:val="24"/>
              </w:rPr>
              <w:t xml:space="preserve"> </w:t>
            </w:r>
          </w:p>
        </w:tc>
      </w:tr>
      <w:tr w:rsidR="00112D9C" w:rsidRPr="00C46FAC" w:rsidTr="00891F3F">
        <w:trPr>
          <w:trHeight w:val="440"/>
        </w:trPr>
        <w:tc>
          <w:tcPr>
            <w:tcW w:w="558" w:type="dxa"/>
            <w:vMerge/>
          </w:tcPr>
          <w:p w:rsidR="00112D9C" w:rsidRPr="00C46FAC" w:rsidRDefault="00112D9C" w:rsidP="00891F3F">
            <w:pPr>
              <w:rPr>
                <w:b/>
                <w:bCs/>
                <w:color w:val="000000"/>
                <w:sz w:val="24"/>
                <w:szCs w:val="24"/>
              </w:rPr>
            </w:pPr>
          </w:p>
        </w:tc>
        <w:tc>
          <w:tcPr>
            <w:tcW w:w="3221" w:type="dxa"/>
            <w:shd w:val="clear" w:color="auto" w:fill="auto"/>
            <w:noWrap/>
            <w:vAlign w:val="bottom"/>
            <w:hideMark/>
          </w:tcPr>
          <w:p w:rsidR="00112D9C" w:rsidRPr="002A5878" w:rsidRDefault="00112D9C" w:rsidP="00891F3F">
            <w:pPr>
              <w:rPr>
                <w:b/>
                <w:bCs/>
                <w:color w:val="000000"/>
              </w:rPr>
            </w:pPr>
            <w:r w:rsidRPr="002A5878">
              <w:rPr>
                <w:b/>
                <w:bCs/>
                <w:color w:val="000000"/>
              </w:rPr>
              <w:t>Name of full time  teachers receiving awards from state level,national level, international level</w:t>
            </w:r>
          </w:p>
        </w:tc>
        <w:tc>
          <w:tcPr>
            <w:tcW w:w="992" w:type="dxa"/>
            <w:shd w:val="clear" w:color="auto" w:fill="auto"/>
            <w:vAlign w:val="bottom"/>
            <w:hideMark/>
          </w:tcPr>
          <w:p w:rsidR="00112D9C" w:rsidRPr="002A5878" w:rsidRDefault="00112D9C" w:rsidP="00891F3F">
            <w:pPr>
              <w:rPr>
                <w:b/>
                <w:bCs/>
                <w:color w:val="000000"/>
              </w:rPr>
            </w:pPr>
            <w:r w:rsidRPr="002A5878">
              <w:rPr>
                <w:b/>
                <w:bCs/>
                <w:color w:val="000000"/>
              </w:rPr>
              <w:t>Year of Award</w:t>
            </w:r>
          </w:p>
        </w:tc>
        <w:tc>
          <w:tcPr>
            <w:tcW w:w="1516" w:type="dxa"/>
            <w:shd w:val="clear" w:color="auto" w:fill="auto"/>
            <w:noWrap/>
            <w:vAlign w:val="bottom"/>
            <w:hideMark/>
          </w:tcPr>
          <w:p w:rsidR="00112D9C" w:rsidRPr="002A5878" w:rsidRDefault="00112D9C" w:rsidP="00891F3F">
            <w:pPr>
              <w:rPr>
                <w:b/>
                <w:bCs/>
                <w:color w:val="000000"/>
              </w:rPr>
            </w:pPr>
            <w:r w:rsidRPr="002A5878">
              <w:rPr>
                <w:b/>
                <w:bCs/>
                <w:color w:val="000000"/>
              </w:rPr>
              <w:t xml:space="preserve"> PAN</w:t>
            </w:r>
          </w:p>
        </w:tc>
        <w:tc>
          <w:tcPr>
            <w:tcW w:w="2197" w:type="dxa"/>
            <w:shd w:val="clear" w:color="auto" w:fill="auto"/>
            <w:noWrap/>
            <w:vAlign w:val="bottom"/>
            <w:hideMark/>
          </w:tcPr>
          <w:p w:rsidR="00112D9C" w:rsidRPr="002A5878" w:rsidRDefault="00112D9C" w:rsidP="00891F3F">
            <w:pPr>
              <w:rPr>
                <w:b/>
                <w:bCs/>
                <w:color w:val="000000"/>
              </w:rPr>
            </w:pPr>
            <w:r w:rsidRPr="002A5878">
              <w:rPr>
                <w:b/>
                <w:bCs/>
                <w:color w:val="000000"/>
              </w:rPr>
              <w:t xml:space="preserve">Designation </w:t>
            </w:r>
          </w:p>
        </w:tc>
        <w:tc>
          <w:tcPr>
            <w:tcW w:w="2100" w:type="dxa"/>
            <w:shd w:val="clear" w:color="auto" w:fill="auto"/>
            <w:vAlign w:val="bottom"/>
            <w:hideMark/>
          </w:tcPr>
          <w:p w:rsidR="00112D9C" w:rsidRPr="002A5878" w:rsidRDefault="00112D9C" w:rsidP="00891F3F">
            <w:pPr>
              <w:rPr>
                <w:b/>
                <w:bCs/>
                <w:color w:val="000000"/>
              </w:rPr>
            </w:pPr>
            <w:r w:rsidRPr="002A5878">
              <w:rPr>
                <w:b/>
                <w:bCs/>
                <w:color w:val="000000"/>
              </w:rPr>
              <w:t>Name of the award, fellowship, received from Government or Government recognised bodies</w:t>
            </w:r>
          </w:p>
        </w:tc>
        <w:tc>
          <w:tcPr>
            <w:tcW w:w="2895" w:type="dxa"/>
            <w:shd w:val="clear" w:color="auto" w:fill="auto"/>
            <w:vAlign w:val="bottom"/>
          </w:tcPr>
          <w:p w:rsidR="00112D9C" w:rsidRPr="002A5878" w:rsidRDefault="00112D9C" w:rsidP="00891F3F">
            <w:pPr>
              <w:rPr>
                <w:b/>
                <w:bCs/>
                <w:color w:val="000000"/>
              </w:rPr>
            </w:pPr>
            <w:r w:rsidRPr="002A5878">
              <w:rPr>
                <w:b/>
                <w:bCs/>
                <w:color w:val="000000"/>
              </w:rPr>
              <w:t>Name of the Awarding Agency</w:t>
            </w:r>
          </w:p>
        </w:tc>
        <w:tc>
          <w:tcPr>
            <w:tcW w:w="689" w:type="dxa"/>
            <w:shd w:val="clear" w:color="auto" w:fill="auto"/>
            <w:vAlign w:val="bottom"/>
          </w:tcPr>
          <w:p w:rsidR="00112D9C" w:rsidRPr="002A5878" w:rsidRDefault="00112D9C" w:rsidP="00891F3F">
            <w:pPr>
              <w:rPr>
                <w:b/>
                <w:bCs/>
                <w:color w:val="000000"/>
              </w:rPr>
            </w:pPr>
            <w:r w:rsidRPr="002A5878">
              <w:rPr>
                <w:b/>
                <w:bCs/>
                <w:color w:val="000000"/>
              </w:rPr>
              <w:t>Incentives/Type of the incentive given by the HEI in recognition of the award</w:t>
            </w:r>
          </w:p>
        </w:tc>
        <w:tc>
          <w:tcPr>
            <w:tcW w:w="689" w:type="dxa"/>
            <w:gridSpan w:val="2"/>
            <w:shd w:val="clear" w:color="auto" w:fill="auto"/>
            <w:vAlign w:val="bottom"/>
          </w:tcPr>
          <w:p w:rsidR="00112D9C" w:rsidRPr="002A5878" w:rsidRDefault="00112D9C" w:rsidP="00891F3F">
            <w:pPr>
              <w:rPr>
                <w:b/>
                <w:bCs/>
                <w:color w:val="000000"/>
              </w:rPr>
            </w:pPr>
            <w:r w:rsidRPr="002A5878">
              <w:rPr>
                <w:b/>
                <w:bCs/>
                <w:color w:val="000000"/>
              </w:rPr>
              <w:t>Link to the relevant documents</w:t>
            </w:r>
          </w:p>
        </w:tc>
      </w:tr>
      <w:tr w:rsidR="00112D9C" w:rsidRPr="00C46FAC" w:rsidTr="00891F3F">
        <w:trPr>
          <w:trHeight w:val="440"/>
        </w:trPr>
        <w:tc>
          <w:tcPr>
            <w:tcW w:w="558" w:type="dxa"/>
            <w:vMerge/>
          </w:tcPr>
          <w:p w:rsidR="00112D9C" w:rsidRPr="00C46FAC" w:rsidRDefault="00112D9C" w:rsidP="00891F3F">
            <w:pPr>
              <w:rPr>
                <w:b/>
                <w:bCs/>
                <w:color w:val="000000"/>
                <w:sz w:val="24"/>
                <w:szCs w:val="24"/>
              </w:rPr>
            </w:pPr>
          </w:p>
        </w:tc>
        <w:tc>
          <w:tcPr>
            <w:tcW w:w="3221" w:type="dxa"/>
            <w:shd w:val="clear" w:color="auto" w:fill="auto"/>
            <w:noWrap/>
            <w:vAlign w:val="bottom"/>
            <w:hideMark/>
          </w:tcPr>
          <w:p w:rsidR="00112D9C" w:rsidRPr="006D449D" w:rsidRDefault="00112D9C" w:rsidP="00891F3F">
            <w:pPr>
              <w:rPr>
                <w:b/>
                <w:bCs/>
                <w:color w:val="000000"/>
                <w:sz w:val="24"/>
                <w:szCs w:val="24"/>
              </w:rPr>
            </w:pPr>
          </w:p>
        </w:tc>
        <w:tc>
          <w:tcPr>
            <w:tcW w:w="992" w:type="dxa"/>
            <w:shd w:val="clear" w:color="auto" w:fill="auto"/>
            <w:vAlign w:val="bottom"/>
            <w:hideMark/>
          </w:tcPr>
          <w:p w:rsidR="00112D9C" w:rsidRDefault="00112D9C" w:rsidP="00891F3F">
            <w:pPr>
              <w:rPr>
                <w:rFonts w:ascii="Calibri" w:hAnsi="Calibri" w:cs="Calibri"/>
                <w:b/>
                <w:bCs/>
                <w:color w:val="000000"/>
              </w:rPr>
            </w:pPr>
          </w:p>
        </w:tc>
        <w:tc>
          <w:tcPr>
            <w:tcW w:w="1516" w:type="dxa"/>
            <w:shd w:val="clear" w:color="auto" w:fill="auto"/>
            <w:noWrap/>
            <w:vAlign w:val="bottom"/>
            <w:hideMark/>
          </w:tcPr>
          <w:p w:rsidR="00112D9C" w:rsidRPr="00C46FAC" w:rsidRDefault="00112D9C" w:rsidP="00891F3F">
            <w:pPr>
              <w:rPr>
                <w:b/>
                <w:bCs/>
                <w:color w:val="000000"/>
                <w:sz w:val="24"/>
                <w:szCs w:val="24"/>
              </w:rPr>
            </w:pPr>
          </w:p>
        </w:tc>
        <w:tc>
          <w:tcPr>
            <w:tcW w:w="2197" w:type="dxa"/>
            <w:shd w:val="clear" w:color="auto" w:fill="auto"/>
            <w:noWrap/>
            <w:vAlign w:val="bottom"/>
            <w:hideMark/>
          </w:tcPr>
          <w:p w:rsidR="00112D9C" w:rsidRPr="00C46FAC" w:rsidRDefault="00112D9C" w:rsidP="00891F3F">
            <w:pPr>
              <w:rPr>
                <w:b/>
                <w:bCs/>
                <w:color w:val="000000"/>
                <w:sz w:val="24"/>
                <w:szCs w:val="24"/>
              </w:rPr>
            </w:pPr>
          </w:p>
        </w:tc>
        <w:tc>
          <w:tcPr>
            <w:tcW w:w="2100" w:type="dxa"/>
            <w:shd w:val="clear" w:color="auto" w:fill="auto"/>
            <w:vAlign w:val="bottom"/>
            <w:hideMark/>
          </w:tcPr>
          <w:p w:rsidR="00112D9C" w:rsidRPr="00C46FAC" w:rsidRDefault="00112D9C" w:rsidP="00891F3F">
            <w:pPr>
              <w:rPr>
                <w:b/>
                <w:bCs/>
                <w:color w:val="000000"/>
                <w:sz w:val="24"/>
                <w:szCs w:val="24"/>
              </w:rPr>
            </w:pPr>
          </w:p>
        </w:tc>
        <w:tc>
          <w:tcPr>
            <w:tcW w:w="2895" w:type="dxa"/>
            <w:shd w:val="clear" w:color="auto" w:fill="auto"/>
            <w:vAlign w:val="bottom"/>
          </w:tcPr>
          <w:p w:rsidR="00112D9C" w:rsidRDefault="00112D9C" w:rsidP="00891F3F">
            <w:pPr>
              <w:rPr>
                <w:rFonts w:ascii="Calibri" w:hAnsi="Calibri" w:cs="Calibri"/>
                <w:b/>
                <w:bCs/>
                <w:color w:val="000000"/>
              </w:rPr>
            </w:pPr>
          </w:p>
        </w:tc>
        <w:tc>
          <w:tcPr>
            <w:tcW w:w="689" w:type="dxa"/>
            <w:shd w:val="clear" w:color="auto" w:fill="auto"/>
            <w:vAlign w:val="bottom"/>
          </w:tcPr>
          <w:p w:rsidR="00112D9C" w:rsidRDefault="00112D9C" w:rsidP="00891F3F">
            <w:pPr>
              <w:rPr>
                <w:rFonts w:ascii="Calibri" w:hAnsi="Calibri" w:cs="Calibri"/>
                <w:b/>
                <w:bCs/>
                <w:color w:val="000000"/>
              </w:rPr>
            </w:pPr>
          </w:p>
        </w:tc>
        <w:tc>
          <w:tcPr>
            <w:tcW w:w="689" w:type="dxa"/>
            <w:gridSpan w:val="2"/>
            <w:shd w:val="clear" w:color="auto" w:fill="auto"/>
            <w:vAlign w:val="bottom"/>
          </w:tcPr>
          <w:p w:rsidR="00112D9C" w:rsidRDefault="00112D9C" w:rsidP="00891F3F">
            <w:pPr>
              <w:rPr>
                <w:rFonts w:ascii="Calibri" w:hAnsi="Calibri" w:cs="Calibri"/>
                <w:b/>
                <w:bCs/>
                <w:color w:val="000000"/>
              </w:rPr>
            </w:pPr>
          </w:p>
        </w:tc>
      </w:tr>
      <w:tr w:rsidR="00112D9C" w:rsidRPr="00C46FAC" w:rsidTr="00891F3F">
        <w:trPr>
          <w:gridAfter w:val="9"/>
          <w:wAfter w:w="14299" w:type="dxa"/>
          <w:trHeight w:val="440"/>
        </w:trPr>
        <w:tc>
          <w:tcPr>
            <w:tcW w:w="558" w:type="dxa"/>
            <w:vMerge/>
          </w:tcPr>
          <w:p w:rsidR="00112D9C" w:rsidRPr="00C46FAC" w:rsidRDefault="00112D9C" w:rsidP="00891F3F">
            <w:pPr>
              <w:rPr>
                <w:b/>
                <w:bCs/>
                <w:color w:val="000000"/>
                <w:sz w:val="24"/>
                <w:szCs w:val="24"/>
              </w:rPr>
            </w:pPr>
          </w:p>
        </w:tc>
      </w:tr>
      <w:tr w:rsidR="00112D9C" w:rsidRPr="00C46FAC" w:rsidTr="00891F3F">
        <w:trPr>
          <w:gridAfter w:val="1"/>
          <w:wAfter w:w="34" w:type="dxa"/>
          <w:trHeight w:val="440"/>
        </w:trPr>
        <w:tc>
          <w:tcPr>
            <w:tcW w:w="558" w:type="dxa"/>
            <w:vMerge/>
          </w:tcPr>
          <w:p w:rsidR="00112D9C" w:rsidRPr="00C46FAC" w:rsidRDefault="00112D9C" w:rsidP="00891F3F">
            <w:pPr>
              <w:rPr>
                <w:bCs/>
                <w:color w:val="0D0D0D"/>
                <w:sz w:val="24"/>
                <w:szCs w:val="24"/>
              </w:rPr>
            </w:pPr>
          </w:p>
        </w:tc>
        <w:tc>
          <w:tcPr>
            <w:tcW w:w="14265" w:type="dxa"/>
            <w:gridSpan w:val="8"/>
            <w:shd w:val="clear" w:color="auto" w:fill="auto"/>
            <w:noWrap/>
            <w:vAlign w:val="bottom"/>
            <w:hideMark/>
          </w:tcPr>
          <w:p w:rsidR="00112D9C" w:rsidRPr="007C01AD" w:rsidRDefault="00112D9C" w:rsidP="00891F3F">
            <w:pPr>
              <w:pStyle w:val="ListParagraph"/>
              <w:spacing w:after="0" w:line="240" w:lineRule="auto"/>
              <w:ind w:left="342"/>
              <w:rPr>
                <w:rFonts w:ascii="Times New Roman" w:hAnsi="Times New Roman"/>
                <w:color w:val="0D0D0D"/>
                <w:sz w:val="24"/>
                <w:szCs w:val="24"/>
              </w:rPr>
            </w:pPr>
          </w:p>
        </w:tc>
      </w:tr>
    </w:tbl>
    <w:p w:rsidR="00112D9C" w:rsidRPr="00C46FAC" w:rsidRDefault="00112D9C" w:rsidP="00112D9C">
      <w:pPr>
        <w:tabs>
          <w:tab w:val="left" w:pos="1425"/>
        </w:tabs>
        <w:ind w:left="-630" w:right="900"/>
        <w:rPr>
          <w:b/>
          <w:bCs/>
          <w:sz w:val="14"/>
          <w:szCs w:val="24"/>
        </w:rPr>
      </w:pPr>
    </w:p>
    <w:p w:rsidR="00112D9C" w:rsidRPr="00C46FAC" w:rsidRDefault="00112D9C" w:rsidP="00112D9C">
      <w:pPr>
        <w:tabs>
          <w:tab w:val="left" w:pos="1425"/>
        </w:tabs>
        <w:ind w:left="-630" w:right="900"/>
        <w:rPr>
          <w:b/>
          <w:bCs/>
          <w:sz w:val="14"/>
          <w:szCs w:val="24"/>
        </w:rPr>
      </w:pPr>
    </w:p>
    <w:p w:rsidR="00112D9C" w:rsidRDefault="00112D9C" w:rsidP="00112D9C">
      <w:pPr>
        <w:tabs>
          <w:tab w:val="left" w:pos="1425"/>
        </w:tabs>
        <w:ind w:left="-630" w:right="900"/>
        <w:rPr>
          <w:b/>
          <w:bCs/>
          <w:sz w:val="14"/>
          <w:szCs w:val="24"/>
        </w:rPr>
      </w:pPr>
    </w:p>
    <w:p w:rsidR="00521C94" w:rsidRPr="00C46FAC" w:rsidRDefault="00521C94" w:rsidP="00112D9C">
      <w:pPr>
        <w:tabs>
          <w:tab w:val="left" w:pos="1425"/>
        </w:tabs>
        <w:ind w:left="-630" w:right="900"/>
        <w:rPr>
          <w:b/>
          <w:bCs/>
          <w:sz w:val="14"/>
          <w:szCs w:val="24"/>
        </w:rPr>
      </w:pPr>
    </w:p>
    <w:tbl>
      <w:tblPr>
        <w:tblW w:w="14760" w:type="dxa"/>
        <w:tblInd w:w="-792" w:type="dxa"/>
        <w:tblLook w:val="04A0"/>
      </w:tblPr>
      <w:tblGrid>
        <w:gridCol w:w="739"/>
        <w:gridCol w:w="1443"/>
        <w:gridCol w:w="1530"/>
        <w:gridCol w:w="1620"/>
        <w:gridCol w:w="4230"/>
        <w:gridCol w:w="5198"/>
      </w:tblGrid>
      <w:tr w:rsidR="00112D9C" w:rsidRPr="00C46FAC" w:rsidTr="00891F3F">
        <w:trPr>
          <w:trHeight w:val="341"/>
        </w:trPr>
        <w:tc>
          <w:tcPr>
            <w:tcW w:w="81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b/>
                <w:bCs/>
                <w:sz w:val="28"/>
                <w:szCs w:val="28"/>
              </w:rPr>
            </w:pPr>
          </w:p>
        </w:tc>
        <w:tc>
          <w:tcPr>
            <w:tcW w:w="1395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spacing w:val="-2"/>
                <w:sz w:val="28"/>
                <w:szCs w:val="28"/>
                <w:u w:val="single"/>
              </w:rPr>
            </w:pPr>
            <w:r w:rsidRPr="00C46FAC">
              <w:rPr>
                <w:b/>
                <w:bCs/>
                <w:sz w:val="28"/>
                <w:szCs w:val="28"/>
              </w:rPr>
              <w:t>Key Indicator - 2.5 Evaluation Process and Reforms (40)</w:t>
            </w:r>
          </w:p>
        </w:tc>
      </w:tr>
      <w:tr w:rsidR="00112D9C" w:rsidRPr="00C46FAC" w:rsidTr="00891F3F">
        <w:trPr>
          <w:trHeight w:val="300"/>
        </w:trPr>
        <w:tc>
          <w:tcPr>
            <w:tcW w:w="810"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11</w:t>
            </w:r>
            <w:r w:rsidR="00112D9C">
              <w:rPr>
                <w:color w:val="000000"/>
                <w:sz w:val="24"/>
                <w:szCs w:val="24"/>
              </w:rPr>
              <w:t>.</w:t>
            </w:r>
          </w:p>
        </w:tc>
        <w:tc>
          <w:tcPr>
            <w:tcW w:w="1395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Default="00112D9C" w:rsidP="00891F3F">
            <w:pPr>
              <w:rPr>
                <w:color w:val="000000"/>
                <w:sz w:val="24"/>
                <w:szCs w:val="24"/>
              </w:rPr>
            </w:pPr>
            <w:r w:rsidRPr="005175DE">
              <w:rPr>
                <w:color w:val="000000"/>
                <w:sz w:val="24"/>
                <w:szCs w:val="24"/>
              </w:rPr>
              <w:t>2.5.1 Average number of days from the date of last semester-end/ year- end examination till the declaration of  results during the last  five years (15)</w:t>
            </w:r>
          </w:p>
          <w:p w:rsidR="00112D9C" w:rsidRPr="00C46FAC" w:rsidRDefault="00112D9C" w:rsidP="00891F3F">
            <w:pPr>
              <w:rPr>
                <w:color w:val="000000"/>
                <w:sz w:val="24"/>
                <w:szCs w:val="24"/>
              </w:rPr>
            </w:pPr>
            <w:r w:rsidRPr="005175DE">
              <w:rPr>
                <w:color w:val="000000"/>
                <w:sz w:val="24"/>
                <w:szCs w:val="24"/>
              </w:rPr>
              <w:t>2.5.1.1: Number of days from the date of last semester-end/ year- end examination till the declaration of results year wise during the last  five years</w:t>
            </w:r>
          </w:p>
        </w:tc>
      </w:tr>
      <w:tr w:rsidR="00112D9C" w:rsidRPr="00C46FAC" w:rsidTr="00891F3F">
        <w:trPr>
          <w:trHeight w:val="737"/>
        </w:trPr>
        <w:tc>
          <w:tcPr>
            <w:tcW w:w="810" w:type="dxa"/>
            <w:vMerge/>
            <w:tcBorders>
              <w:left w:val="single" w:sz="4" w:space="0" w:color="auto"/>
              <w:right w:val="single" w:sz="4" w:space="0" w:color="auto"/>
            </w:tcBorders>
          </w:tcPr>
          <w:p w:rsidR="00112D9C" w:rsidRPr="00C46FAC" w:rsidRDefault="00112D9C" w:rsidP="00891F3F">
            <w:pPr>
              <w:rPr>
                <w:b/>
                <w:bCs/>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sz w:val="24"/>
                <w:szCs w:val="24"/>
              </w:rPr>
            </w:pPr>
            <w:r>
              <w:rPr>
                <w:b/>
                <w:bCs/>
                <w:sz w:val="24"/>
                <w:szCs w:val="24"/>
              </w:rPr>
              <w:t>Programme</w:t>
            </w:r>
            <w:r w:rsidRPr="00C46FAC">
              <w:rPr>
                <w:b/>
                <w:bCs/>
                <w:sz w:val="24"/>
                <w:szCs w:val="24"/>
              </w:rPr>
              <w:t xml:space="preserve"> Name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sz w:val="24"/>
                <w:szCs w:val="24"/>
              </w:rPr>
            </w:pPr>
            <w:r>
              <w:rPr>
                <w:b/>
                <w:bCs/>
                <w:sz w:val="24"/>
                <w:szCs w:val="24"/>
              </w:rPr>
              <w:t>Programme</w:t>
            </w:r>
            <w:r w:rsidRPr="00C46FAC">
              <w:rPr>
                <w:b/>
                <w:bCs/>
                <w:sz w:val="24"/>
                <w:szCs w:val="24"/>
              </w:rPr>
              <w:t xml:space="preserve"> Code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Semester/ year</w:t>
            </w:r>
          </w:p>
        </w:tc>
        <w:tc>
          <w:tcPr>
            <w:tcW w:w="423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Last date of the last semester-end/ year- end examination</w:t>
            </w:r>
          </w:p>
        </w:tc>
        <w:tc>
          <w:tcPr>
            <w:tcW w:w="522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Date of declaration of results of semester-end/ year- end examination</w:t>
            </w:r>
          </w:p>
        </w:tc>
      </w:tr>
      <w:tr w:rsidR="00112D9C" w:rsidRPr="00C46FAC" w:rsidTr="00891F3F">
        <w:trPr>
          <w:trHeight w:val="350"/>
        </w:trPr>
        <w:tc>
          <w:tcPr>
            <w:tcW w:w="810" w:type="dxa"/>
            <w:vMerge/>
            <w:tcBorders>
              <w:left w:val="single" w:sz="4" w:space="0" w:color="auto"/>
              <w:right w:val="single" w:sz="4" w:space="0" w:color="auto"/>
            </w:tcBorders>
          </w:tcPr>
          <w:p w:rsidR="00112D9C" w:rsidRPr="00C46FAC" w:rsidRDefault="00112D9C" w:rsidP="00891F3F">
            <w:pPr>
              <w:rPr>
                <w:b/>
                <w:bCs/>
                <w:sz w:val="24"/>
                <w:szCs w:val="24"/>
              </w:rPr>
            </w:pP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sz w:val="24"/>
                <w:szCs w:val="24"/>
              </w:rPr>
            </w:pP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sz w:val="24"/>
                <w:szCs w:val="24"/>
              </w:rPr>
            </w:pP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423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522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50"/>
        </w:trPr>
        <w:tc>
          <w:tcPr>
            <w:tcW w:w="81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395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006095" w:rsidRDefault="00112D9C" w:rsidP="00891F3F">
            <w:pPr>
              <w:rPr>
                <w:color w:val="000000"/>
                <w:sz w:val="24"/>
                <w:szCs w:val="24"/>
              </w:rPr>
            </w:pPr>
          </w:p>
        </w:tc>
      </w:tr>
    </w:tbl>
    <w:p w:rsidR="00112D9C" w:rsidRDefault="00112D9C" w:rsidP="00112D9C"/>
    <w:tbl>
      <w:tblPr>
        <w:tblW w:w="14760" w:type="dxa"/>
        <w:tblInd w:w="-792" w:type="dxa"/>
        <w:tblLook w:val="04A0"/>
      </w:tblPr>
      <w:tblGrid>
        <w:gridCol w:w="810"/>
        <w:gridCol w:w="3600"/>
        <w:gridCol w:w="3960"/>
        <w:gridCol w:w="2790"/>
        <w:gridCol w:w="2070"/>
        <w:gridCol w:w="1530"/>
      </w:tblGrid>
      <w:tr w:rsidR="00112D9C" w:rsidRPr="00C46FAC" w:rsidTr="00891F3F">
        <w:trPr>
          <w:trHeight w:val="300"/>
        </w:trPr>
        <w:tc>
          <w:tcPr>
            <w:tcW w:w="810" w:type="dxa"/>
            <w:vMerge w:val="restart"/>
            <w:tcBorders>
              <w:top w:val="single" w:sz="4" w:space="0" w:color="auto"/>
              <w:left w:val="single" w:sz="4" w:space="0" w:color="auto"/>
              <w:right w:val="single" w:sz="4" w:space="0" w:color="auto"/>
            </w:tcBorders>
          </w:tcPr>
          <w:p w:rsidR="00112D9C" w:rsidRPr="00C46FAC" w:rsidRDefault="00112D9C" w:rsidP="00B51A20">
            <w:pPr>
              <w:rPr>
                <w:color w:val="000000"/>
                <w:sz w:val="24"/>
                <w:szCs w:val="24"/>
              </w:rPr>
            </w:pPr>
            <w:r>
              <w:rPr>
                <w:color w:val="000000"/>
                <w:sz w:val="24"/>
                <w:szCs w:val="24"/>
              </w:rPr>
              <w:t>1</w:t>
            </w:r>
            <w:r w:rsidR="00B51A20">
              <w:rPr>
                <w:color w:val="000000"/>
                <w:sz w:val="24"/>
                <w:szCs w:val="24"/>
              </w:rPr>
              <w:t>2</w:t>
            </w:r>
            <w:r>
              <w:rPr>
                <w:color w:val="000000"/>
                <w:sz w:val="24"/>
                <w:szCs w:val="24"/>
              </w:rPr>
              <w:t>.</w:t>
            </w:r>
          </w:p>
        </w:tc>
        <w:tc>
          <w:tcPr>
            <w:tcW w:w="1395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2.5.4 Status of automation of Examination division along with approved Examination Manual</w:t>
            </w:r>
            <w:r w:rsidR="000A5B4F">
              <w:rPr>
                <w:noProof/>
                <w:color w:val="000000"/>
                <w:sz w:val="24"/>
                <w:szCs w:val="24"/>
                <w:lang w:val="en-IN" w:eastAsia="en-IN" w:bidi="ar-SA"/>
              </w:rPr>
              <w:t xml:space="preserve"> </w:t>
            </w:r>
            <w:r w:rsidR="000A5B4F" w:rsidRPr="005715F1">
              <w:rPr>
                <w:noProof/>
                <w:color w:val="000000"/>
                <w:sz w:val="24"/>
                <w:szCs w:val="24"/>
                <w:lang w:val="en-IN" w:eastAsia="en-IN" w:bidi="ar-SA"/>
              </w:rPr>
              <w:t>(5)</w:t>
            </w:r>
          </w:p>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A. 100% automation of entire division &amp; implementation of Examination</w:t>
            </w:r>
          </w:p>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Management System (EMS)</w:t>
            </w:r>
          </w:p>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B. Only student registration, Hall ticket issue &amp; Result Processing</w:t>
            </w:r>
          </w:p>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C. Only student registration and result processing</w:t>
            </w:r>
          </w:p>
          <w:p w:rsidR="00112D9C" w:rsidRPr="005715F1" w:rsidRDefault="00112D9C" w:rsidP="00891F3F">
            <w:pPr>
              <w:rPr>
                <w:noProof/>
                <w:color w:val="000000"/>
                <w:sz w:val="24"/>
                <w:szCs w:val="24"/>
                <w:lang w:val="en-IN" w:eastAsia="en-IN" w:bidi="ar-SA"/>
              </w:rPr>
            </w:pPr>
            <w:r w:rsidRPr="005715F1">
              <w:rPr>
                <w:noProof/>
                <w:color w:val="000000"/>
                <w:sz w:val="24"/>
                <w:szCs w:val="24"/>
                <w:lang w:val="en-IN" w:eastAsia="en-IN" w:bidi="ar-SA"/>
              </w:rPr>
              <w:t>D. Only result processing</w:t>
            </w:r>
          </w:p>
          <w:p w:rsidR="00112D9C" w:rsidRPr="00C46FAC" w:rsidRDefault="00112D9C" w:rsidP="000A5B4F">
            <w:pPr>
              <w:rPr>
                <w:color w:val="000000"/>
                <w:sz w:val="24"/>
                <w:szCs w:val="24"/>
              </w:rPr>
            </w:pPr>
            <w:r w:rsidRPr="005715F1">
              <w:rPr>
                <w:noProof/>
                <w:color w:val="000000"/>
                <w:sz w:val="24"/>
                <w:szCs w:val="24"/>
                <w:lang w:val="en-IN" w:eastAsia="en-IN" w:bidi="ar-SA"/>
              </w:rPr>
              <w:t xml:space="preserve">E. Only manual methodology  </w:t>
            </w:r>
          </w:p>
        </w:tc>
      </w:tr>
      <w:tr w:rsidR="00112D9C" w:rsidRPr="00C46FAC" w:rsidTr="00891F3F">
        <w:trPr>
          <w:trHeight w:val="818"/>
        </w:trPr>
        <w:tc>
          <w:tcPr>
            <w:tcW w:w="81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6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 xml:space="preserve">100% automation of entire division &amp; implementation of Examination Management </w:t>
            </w:r>
            <w:r w:rsidRPr="000A0074">
              <w:rPr>
                <w:b/>
                <w:bCs/>
                <w:sz w:val="24"/>
                <w:szCs w:val="24"/>
              </w:rPr>
              <w:t>System (EMS) (Yes/No)</w:t>
            </w:r>
            <w:r w:rsidRPr="00077046">
              <w:rPr>
                <w:b/>
                <w:bCs/>
                <w:color w:val="000000"/>
                <w:sz w:val="24"/>
                <w:szCs w:val="24"/>
              </w:rPr>
              <w:t xml:space="preserve"> </w:t>
            </w:r>
          </w:p>
        </w:tc>
        <w:tc>
          <w:tcPr>
            <w:tcW w:w="396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Student registration, Hall ticket issue &amp; Result Processing are automated (Yes/No)</w:t>
            </w: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Student registration and result processing are automated (Yes/No)</w:t>
            </w:r>
          </w:p>
        </w:tc>
        <w:tc>
          <w:tcPr>
            <w:tcW w:w="207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Result processing is only automated (Yes/No)</w:t>
            </w:r>
          </w:p>
        </w:tc>
        <w:tc>
          <w:tcPr>
            <w:tcW w:w="153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r w:rsidRPr="00C46FAC">
              <w:rPr>
                <w:b/>
                <w:bCs/>
                <w:color w:val="000000"/>
                <w:sz w:val="24"/>
                <w:szCs w:val="24"/>
              </w:rPr>
              <w:t>Follow manual methods (Yes/No)</w:t>
            </w:r>
          </w:p>
        </w:tc>
      </w:tr>
      <w:tr w:rsidR="00112D9C" w:rsidRPr="00C46FAC" w:rsidTr="00891F3F">
        <w:trPr>
          <w:trHeight w:val="350"/>
        </w:trPr>
        <w:tc>
          <w:tcPr>
            <w:tcW w:w="810" w:type="dxa"/>
            <w:vMerge/>
            <w:tcBorders>
              <w:left w:val="single" w:sz="4" w:space="0" w:color="auto"/>
              <w:bottom w:val="single" w:sz="4" w:space="0" w:color="auto"/>
              <w:right w:val="single" w:sz="4" w:space="0" w:color="auto"/>
            </w:tcBorders>
          </w:tcPr>
          <w:p w:rsidR="00112D9C" w:rsidRPr="00C46FAC" w:rsidRDefault="00112D9C" w:rsidP="00891F3F">
            <w:pPr>
              <w:rPr>
                <w:b/>
                <w:bCs/>
                <w:color w:val="000000"/>
                <w:sz w:val="24"/>
                <w:szCs w:val="24"/>
              </w:rPr>
            </w:pPr>
          </w:p>
        </w:tc>
        <w:tc>
          <w:tcPr>
            <w:tcW w:w="36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396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207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530" w:type="dxa"/>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bl>
    <w:p w:rsidR="00112D9C" w:rsidRPr="00C46FAC" w:rsidRDefault="00112D9C" w:rsidP="00112D9C">
      <w:pPr>
        <w:tabs>
          <w:tab w:val="left" w:pos="1425"/>
        </w:tabs>
        <w:ind w:left="-630" w:right="900"/>
        <w:rPr>
          <w:b/>
          <w:bCs/>
          <w:sz w:val="24"/>
          <w:szCs w:val="24"/>
        </w:rPr>
      </w:pPr>
    </w:p>
    <w:tbl>
      <w:tblPr>
        <w:tblW w:w="14792" w:type="dxa"/>
        <w:tblInd w:w="-792" w:type="dxa"/>
        <w:tblLook w:val="04A0"/>
      </w:tblPr>
      <w:tblGrid>
        <w:gridCol w:w="810"/>
        <w:gridCol w:w="1224"/>
        <w:gridCol w:w="1560"/>
        <w:gridCol w:w="501"/>
        <w:gridCol w:w="1058"/>
        <w:gridCol w:w="850"/>
        <w:gridCol w:w="1532"/>
        <w:gridCol w:w="25"/>
        <w:gridCol w:w="2129"/>
        <w:gridCol w:w="1381"/>
        <w:gridCol w:w="1029"/>
        <w:gridCol w:w="2661"/>
        <w:gridCol w:w="32"/>
      </w:tblGrid>
      <w:tr w:rsidR="00112D9C" w:rsidRPr="00C46FAC" w:rsidTr="00026B45">
        <w:trPr>
          <w:gridAfter w:val="1"/>
          <w:wAfter w:w="32" w:type="dxa"/>
          <w:trHeight w:val="315"/>
        </w:trPr>
        <w:tc>
          <w:tcPr>
            <w:tcW w:w="81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b/>
                <w:bCs/>
                <w:sz w:val="28"/>
                <w:szCs w:val="28"/>
              </w:rPr>
            </w:pPr>
          </w:p>
        </w:tc>
        <w:tc>
          <w:tcPr>
            <w:tcW w:w="13950"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Cs/>
                <w:sz w:val="28"/>
                <w:szCs w:val="28"/>
              </w:rPr>
            </w:pPr>
            <w:r w:rsidRPr="00C46FAC">
              <w:rPr>
                <w:b/>
                <w:bCs/>
                <w:sz w:val="28"/>
                <w:szCs w:val="28"/>
              </w:rPr>
              <w:t>Key Indicator - 2.6 Student Performance and Learning Outcomes (30)</w:t>
            </w:r>
          </w:p>
        </w:tc>
      </w:tr>
      <w:tr w:rsidR="00112D9C" w:rsidRPr="00C46FAC" w:rsidTr="00026B45">
        <w:trPr>
          <w:gridAfter w:val="1"/>
          <w:wAfter w:w="32" w:type="dxa"/>
          <w:trHeight w:val="315"/>
        </w:trPr>
        <w:tc>
          <w:tcPr>
            <w:tcW w:w="810"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13</w:t>
            </w:r>
            <w:r w:rsidR="00112D9C">
              <w:rPr>
                <w:color w:val="000000"/>
                <w:sz w:val="24"/>
                <w:szCs w:val="24"/>
              </w:rPr>
              <w:t>.</w:t>
            </w:r>
          </w:p>
        </w:tc>
        <w:tc>
          <w:tcPr>
            <w:tcW w:w="13950"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073CAD" w:rsidP="00073CAD">
            <w:pPr>
              <w:rPr>
                <w:color w:val="000000"/>
                <w:sz w:val="24"/>
                <w:szCs w:val="24"/>
              </w:rPr>
            </w:pPr>
            <w:r>
              <w:rPr>
                <w:color w:val="000000"/>
                <w:sz w:val="24"/>
                <w:szCs w:val="24"/>
              </w:rPr>
              <w:t>2.6.3 P</w:t>
            </w:r>
            <w:r w:rsidR="00112D9C" w:rsidRPr="003B52EC">
              <w:rPr>
                <w:color w:val="000000"/>
                <w:sz w:val="24"/>
                <w:szCs w:val="24"/>
              </w:rPr>
              <w:t xml:space="preserve">ass percentage of Students </w:t>
            </w:r>
            <w:r w:rsidRPr="00073CAD">
              <w:rPr>
                <w:i/>
                <w:color w:val="000000"/>
                <w:sz w:val="24"/>
                <w:szCs w:val="24"/>
              </w:rPr>
              <w:t>(Data for the latest completed academic year)</w:t>
            </w:r>
            <w:r w:rsidRPr="003B52EC">
              <w:rPr>
                <w:color w:val="000000"/>
                <w:sz w:val="24"/>
                <w:szCs w:val="24"/>
              </w:rPr>
              <w:t xml:space="preserve"> </w:t>
            </w:r>
            <w:r w:rsidR="00112D9C" w:rsidRPr="003B52EC">
              <w:rPr>
                <w:color w:val="000000"/>
                <w:sz w:val="24"/>
                <w:szCs w:val="24"/>
              </w:rPr>
              <w:t>(10)</w:t>
            </w:r>
            <w:r>
              <w:rPr>
                <w:color w:val="000000"/>
                <w:sz w:val="24"/>
                <w:szCs w:val="24"/>
              </w:rPr>
              <w:t xml:space="preserve"> </w:t>
            </w:r>
          </w:p>
        </w:tc>
      </w:tr>
      <w:tr w:rsidR="00112D9C" w:rsidRPr="00C46FAC" w:rsidTr="00026B45">
        <w:trPr>
          <w:gridAfter w:val="1"/>
          <w:wAfter w:w="32" w:type="dxa"/>
          <w:trHeight w:val="413"/>
        </w:trPr>
        <w:tc>
          <w:tcPr>
            <w:tcW w:w="81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28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3B52EC" w:rsidRDefault="00112D9C" w:rsidP="00891F3F">
            <w:pPr>
              <w:rPr>
                <w:b/>
                <w:bCs/>
                <w:color w:val="000000"/>
                <w:sz w:val="24"/>
                <w:szCs w:val="24"/>
              </w:rPr>
            </w:pPr>
            <w:r w:rsidRPr="003B52EC">
              <w:rPr>
                <w:b/>
                <w:bCs/>
                <w:color w:val="000000"/>
                <w:sz w:val="24"/>
                <w:szCs w:val="24"/>
              </w:rPr>
              <w:t>Program Code</w:t>
            </w:r>
          </w:p>
        </w:tc>
        <w:tc>
          <w:tcPr>
            <w:tcW w:w="3440"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3B52EC" w:rsidRDefault="00112D9C" w:rsidP="00891F3F">
            <w:pPr>
              <w:rPr>
                <w:b/>
                <w:bCs/>
                <w:color w:val="000000"/>
                <w:sz w:val="24"/>
                <w:szCs w:val="24"/>
              </w:rPr>
            </w:pPr>
            <w:r w:rsidRPr="003B52EC">
              <w:rPr>
                <w:b/>
                <w:bCs/>
                <w:color w:val="000000"/>
                <w:sz w:val="24"/>
                <w:szCs w:val="24"/>
              </w:rPr>
              <w:t>Program Name</w:t>
            </w:r>
          </w:p>
        </w:tc>
        <w:tc>
          <w:tcPr>
            <w:tcW w:w="3535"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3B52EC" w:rsidRDefault="00112D9C" w:rsidP="00891F3F">
            <w:pPr>
              <w:rPr>
                <w:b/>
                <w:bCs/>
                <w:color w:val="000000"/>
                <w:sz w:val="24"/>
                <w:szCs w:val="24"/>
              </w:rPr>
            </w:pPr>
            <w:r w:rsidRPr="003B52EC">
              <w:rPr>
                <w:b/>
                <w:bCs/>
                <w:color w:val="000000"/>
                <w:sz w:val="24"/>
                <w:szCs w:val="24"/>
              </w:rPr>
              <w:t>Number of students appeared in the final year examination</w:t>
            </w:r>
          </w:p>
        </w:tc>
        <w:tc>
          <w:tcPr>
            <w:tcW w:w="3690"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3B52EC" w:rsidRDefault="00112D9C" w:rsidP="00891F3F">
            <w:pPr>
              <w:rPr>
                <w:b/>
                <w:bCs/>
                <w:color w:val="000000"/>
                <w:sz w:val="24"/>
                <w:szCs w:val="24"/>
              </w:rPr>
            </w:pPr>
            <w:r w:rsidRPr="003B52EC">
              <w:rPr>
                <w:b/>
                <w:bCs/>
                <w:color w:val="000000"/>
                <w:sz w:val="24"/>
                <w:szCs w:val="24"/>
              </w:rPr>
              <w:t>Number of students passed in final year examination</w:t>
            </w:r>
          </w:p>
        </w:tc>
      </w:tr>
      <w:tr w:rsidR="00112D9C" w:rsidRPr="00C46FAC" w:rsidTr="00026B45">
        <w:trPr>
          <w:gridAfter w:val="1"/>
          <w:wAfter w:w="32" w:type="dxa"/>
          <w:trHeight w:val="214"/>
        </w:trPr>
        <w:tc>
          <w:tcPr>
            <w:tcW w:w="810"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328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24"/>
                <w:szCs w:val="24"/>
              </w:rPr>
            </w:pPr>
          </w:p>
        </w:tc>
        <w:tc>
          <w:tcPr>
            <w:tcW w:w="3440"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p w:rsidR="00112D9C" w:rsidRPr="00C46FAC" w:rsidRDefault="00112D9C" w:rsidP="00891F3F">
            <w:pPr>
              <w:rPr>
                <w:b/>
                <w:bCs/>
                <w:color w:val="000000"/>
                <w:sz w:val="24"/>
                <w:szCs w:val="24"/>
              </w:rPr>
            </w:pPr>
          </w:p>
        </w:tc>
        <w:tc>
          <w:tcPr>
            <w:tcW w:w="3535"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3690"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026B45">
        <w:trPr>
          <w:gridAfter w:val="1"/>
          <w:wAfter w:w="32" w:type="dxa"/>
          <w:trHeight w:val="350"/>
        </w:trPr>
        <w:tc>
          <w:tcPr>
            <w:tcW w:w="81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3950"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006095" w:rsidRDefault="00112D9C" w:rsidP="00891F3F">
            <w:pPr>
              <w:rPr>
                <w:color w:val="000000"/>
                <w:sz w:val="24"/>
                <w:szCs w:val="24"/>
              </w:rPr>
            </w:pPr>
            <w:r>
              <w:rPr>
                <w:color w:val="000000"/>
                <w:sz w:val="24"/>
                <w:szCs w:val="24"/>
              </w:rPr>
              <w:t xml:space="preserve"> </w:t>
            </w:r>
          </w:p>
        </w:tc>
      </w:tr>
      <w:tr w:rsidR="00112D9C" w:rsidRPr="00C46FAC" w:rsidTr="00026B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2" w:type="dxa"/>
          <w:trHeight w:val="300"/>
        </w:trPr>
        <w:tc>
          <w:tcPr>
            <w:tcW w:w="810" w:type="dxa"/>
          </w:tcPr>
          <w:p w:rsidR="00112D9C" w:rsidRPr="00C46FAC" w:rsidRDefault="00112D9C" w:rsidP="00891F3F">
            <w:pPr>
              <w:pStyle w:val="NoSpacing"/>
              <w:ind w:right="-226"/>
              <w:rPr>
                <w:rFonts w:ascii="Times New Roman" w:hAnsi="Times New Roman" w:cs="Times New Roman"/>
                <w:b/>
                <w:bCs/>
                <w:sz w:val="28"/>
                <w:szCs w:val="28"/>
                <w:lang w:val="en-US"/>
              </w:rPr>
            </w:pPr>
          </w:p>
        </w:tc>
        <w:tc>
          <w:tcPr>
            <w:tcW w:w="13950" w:type="dxa"/>
            <w:gridSpan w:val="11"/>
            <w:shd w:val="clear" w:color="auto" w:fill="auto"/>
            <w:noWrap/>
            <w:vAlign w:val="bottom"/>
            <w:hideMark/>
          </w:tcPr>
          <w:p w:rsidR="00112D9C" w:rsidRPr="00C46FAC" w:rsidRDefault="00112D9C" w:rsidP="00891F3F">
            <w:pPr>
              <w:pStyle w:val="NoSpacing"/>
              <w:rPr>
                <w:rFonts w:ascii="Times New Roman" w:hAnsi="Times New Roman" w:cs="Times New Roman"/>
                <w:b/>
                <w:bCs/>
                <w:sz w:val="28"/>
                <w:szCs w:val="28"/>
              </w:rPr>
            </w:pPr>
            <w:r w:rsidRPr="00C46FAC">
              <w:rPr>
                <w:rFonts w:ascii="Times New Roman" w:hAnsi="Times New Roman" w:cs="Times New Roman"/>
                <w:b/>
                <w:bCs/>
                <w:sz w:val="28"/>
                <w:szCs w:val="28"/>
                <w:lang w:val="en-US"/>
              </w:rPr>
              <w:t xml:space="preserve">Key Indicator - </w:t>
            </w:r>
            <w:r w:rsidRPr="00C46FAC">
              <w:rPr>
                <w:rFonts w:ascii="Times New Roman" w:hAnsi="Times New Roman" w:cs="Times New Roman"/>
                <w:b/>
                <w:bCs/>
                <w:sz w:val="28"/>
                <w:szCs w:val="28"/>
              </w:rPr>
              <w:t>2.7 Student Satisfaction Survey</w:t>
            </w:r>
            <w:r w:rsidRPr="00C46FAC">
              <w:rPr>
                <w:rFonts w:ascii="Times New Roman" w:hAnsi="Times New Roman" w:cs="Times New Roman"/>
                <w:sz w:val="28"/>
                <w:szCs w:val="28"/>
              </w:rPr>
              <w:t xml:space="preserve"> </w:t>
            </w:r>
            <w:r w:rsidRPr="00C46FAC">
              <w:rPr>
                <w:rFonts w:ascii="Times New Roman" w:hAnsi="Times New Roman" w:cs="Times New Roman"/>
                <w:b/>
                <w:bCs/>
                <w:sz w:val="28"/>
                <w:szCs w:val="28"/>
              </w:rPr>
              <w:t>(30)</w:t>
            </w:r>
          </w:p>
        </w:tc>
      </w:tr>
      <w:tr w:rsidR="00112D9C" w:rsidRPr="00C46FAC" w:rsidTr="00026B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2" w:type="dxa"/>
          <w:trHeight w:val="300"/>
        </w:trPr>
        <w:tc>
          <w:tcPr>
            <w:tcW w:w="810" w:type="dxa"/>
            <w:vMerge w:val="restart"/>
          </w:tcPr>
          <w:p w:rsidR="00112D9C" w:rsidRPr="001C5C4D" w:rsidRDefault="00B51A20" w:rsidP="00891F3F">
            <w:pPr>
              <w:rPr>
                <w:rFonts w:eastAsia="Calibri"/>
                <w:color w:val="000000"/>
                <w:sz w:val="24"/>
                <w:szCs w:val="24"/>
              </w:rPr>
            </w:pPr>
            <w:r>
              <w:rPr>
                <w:rFonts w:eastAsia="Calibri"/>
                <w:color w:val="000000"/>
                <w:sz w:val="24"/>
                <w:szCs w:val="24"/>
              </w:rPr>
              <w:t>14</w:t>
            </w:r>
            <w:r w:rsidR="00112D9C">
              <w:rPr>
                <w:rFonts w:eastAsia="Calibri"/>
                <w:color w:val="000000"/>
                <w:sz w:val="24"/>
                <w:szCs w:val="24"/>
              </w:rPr>
              <w:t>.</w:t>
            </w:r>
          </w:p>
        </w:tc>
        <w:tc>
          <w:tcPr>
            <w:tcW w:w="13950" w:type="dxa"/>
            <w:gridSpan w:val="11"/>
            <w:shd w:val="clear" w:color="auto" w:fill="auto"/>
            <w:noWrap/>
            <w:vAlign w:val="bottom"/>
            <w:hideMark/>
          </w:tcPr>
          <w:p w:rsidR="00112D9C" w:rsidRPr="00EC4652" w:rsidRDefault="00112D9C" w:rsidP="00891F3F">
            <w:pPr>
              <w:rPr>
                <w:color w:val="000000"/>
              </w:rPr>
            </w:pPr>
            <w:r w:rsidRPr="008A688D">
              <w:rPr>
                <w:rFonts w:eastAsia="Calibri"/>
                <w:color w:val="000000"/>
                <w:sz w:val="24"/>
                <w:szCs w:val="24"/>
              </w:rPr>
              <w:t>2.7.1 Online student satisfaction survey regarding teaching learning process. (30)</w:t>
            </w:r>
          </w:p>
        </w:tc>
      </w:tr>
      <w:tr w:rsidR="00112D9C" w:rsidRPr="00C46FAC" w:rsidTr="00026B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810" w:type="dxa"/>
            <w:vMerge/>
          </w:tcPr>
          <w:p w:rsidR="00112D9C" w:rsidRPr="00C46FAC" w:rsidRDefault="00112D9C" w:rsidP="00891F3F">
            <w:pPr>
              <w:rPr>
                <w:b/>
                <w:bCs/>
                <w:sz w:val="24"/>
                <w:szCs w:val="24"/>
              </w:rPr>
            </w:pPr>
          </w:p>
        </w:tc>
        <w:tc>
          <w:tcPr>
            <w:tcW w:w="1224" w:type="dxa"/>
            <w:shd w:val="clear" w:color="auto" w:fill="auto"/>
            <w:noWrap/>
            <w:vAlign w:val="bottom"/>
            <w:hideMark/>
          </w:tcPr>
          <w:p w:rsidR="00112D9C" w:rsidRPr="008A688D" w:rsidRDefault="00112D9C" w:rsidP="00891F3F">
            <w:pPr>
              <w:rPr>
                <w:b/>
                <w:bCs/>
                <w:sz w:val="24"/>
                <w:szCs w:val="24"/>
              </w:rPr>
            </w:pPr>
            <w:r w:rsidRPr="008A688D">
              <w:rPr>
                <w:b/>
                <w:bCs/>
                <w:sz w:val="24"/>
                <w:szCs w:val="24"/>
              </w:rPr>
              <w:t>Category</w:t>
            </w:r>
          </w:p>
        </w:tc>
        <w:tc>
          <w:tcPr>
            <w:tcW w:w="1560" w:type="dxa"/>
            <w:shd w:val="clear" w:color="auto" w:fill="auto"/>
            <w:vAlign w:val="bottom"/>
          </w:tcPr>
          <w:p w:rsidR="00112D9C" w:rsidRPr="008A688D" w:rsidRDefault="00112D9C" w:rsidP="00891F3F">
            <w:pPr>
              <w:rPr>
                <w:b/>
                <w:bCs/>
                <w:sz w:val="24"/>
                <w:szCs w:val="24"/>
              </w:rPr>
            </w:pPr>
            <w:r w:rsidRPr="008A688D">
              <w:rPr>
                <w:b/>
                <w:bCs/>
                <w:sz w:val="24"/>
                <w:szCs w:val="24"/>
              </w:rPr>
              <w:t>State of Domicile</w:t>
            </w:r>
          </w:p>
        </w:tc>
        <w:tc>
          <w:tcPr>
            <w:tcW w:w="1559" w:type="dxa"/>
            <w:gridSpan w:val="2"/>
            <w:shd w:val="clear" w:color="auto" w:fill="auto"/>
            <w:noWrap/>
            <w:vAlign w:val="bottom"/>
            <w:hideMark/>
          </w:tcPr>
          <w:p w:rsidR="00112D9C" w:rsidRPr="008A688D" w:rsidRDefault="00112D9C" w:rsidP="00891F3F">
            <w:pPr>
              <w:rPr>
                <w:b/>
                <w:bCs/>
                <w:sz w:val="24"/>
                <w:szCs w:val="24"/>
              </w:rPr>
            </w:pPr>
            <w:r>
              <w:rPr>
                <w:b/>
                <w:bCs/>
                <w:sz w:val="24"/>
                <w:szCs w:val="24"/>
              </w:rPr>
              <w:t>Nationality if other</w:t>
            </w:r>
            <w:r w:rsidRPr="008A688D">
              <w:rPr>
                <w:b/>
                <w:bCs/>
                <w:sz w:val="24"/>
                <w:szCs w:val="24"/>
              </w:rPr>
              <w:t xml:space="preserve"> than Indian</w:t>
            </w:r>
          </w:p>
        </w:tc>
        <w:tc>
          <w:tcPr>
            <w:tcW w:w="850" w:type="dxa"/>
            <w:shd w:val="clear" w:color="auto" w:fill="auto"/>
            <w:vAlign w:val="bottom"/>
          </w:tcPr>
          <w:p w:rsidR="00112D9C" w:rsidRPr="008A688D" w:rsidRDefault="00112D9C" w:rsidP="00891F3F">
            <w:pPr>
              <w:rPr>
                <w:b/>
                <w:bCs/>
                <w:sz w:val="24"/>
                <w:szCs w:val="24"/>
              </w:rPr>
            </w:pPr>
            <w:r w:rsidRPr="008A688D">
              <w:rPr>
                <w:b/>
                <w:bCs/>
                <w:sz w:val="24"/>
                <w:szCs w:val="24"/>
              </w:rPr>
              <w:t>Email ID</w:t>
            </w:r>
          </w:p>
        </w:tc>
        <w:tc>
          <w:tcPr>
            <w:tcW w:w="1557" w:type="dxa"/>
            <w:gridSpan w:val="2"/>
            <w:shd w:val="clear" w:color="auto" w:fill="auto"/>
            <w:vAlign w:val="bottom"/>
          </w:tcPr>
          <w:p w:rsidR="00112D9C" w:rsidRPr="008A688D" w:rsidRDefault="00112D9C" w:rsidP="00891F3F">
            <w:pPr>
              <w:rPr>
                <w:b/>
                <w:bCs/>
                <w:sz w:val="24"/>
                <w:szCs w:val="24"/>
              </w:rPr>
            </w:pPr>
            <w:r w:rsidRPr="008A688D">
              <w:rPr>
                <w:b/>
                <w:bCs/>
                <w:sz w:val="24"/>
                <w:szCs w:val="24"/>
              </w:rPr>
              <w:t>Programme name</w:t>
            </w:r>
          </w:p>
        </w:tc>
        <w:tc>
          <w:tcPr>
            <w:tcW w:w="2129" w:type="dxa"/>
            <w:shd w:val="clear" w:color="auto" w:fill="auto"/>
            <w:vAlign w:val="bottom"/>
          </w:tcPr>
          <w:p w:rsidR="00112D9C" w:rsidRPr="008A688D" w:rsidRDefault="00112D9C" w:rsidP="00891F3F">
            <w:pPr>
              <w:rPr>
                <w:b/>
                <w:bCs/>
                <w:sz w:val="24"/>
                <w:szCs w:val="24"/>
              </w:rPr>
            </w:pPr>
            <w:r w:rsidRPr="008A688D">
              <w:rPr>
                <w:b/>
                <w:bCs/>
                <w:sz w:val="24"/>
                <w:szCs w:val="24"/>
              </w:rPr>
              <w:t xml:space="preserve">Student Unique Enrolment ID </w:t>
            </w:r>
          </w:p>
        </w:tc>
        <w:tc>
          <w:tcPr>
            <w:tcW w:w="2410" w:type="dxa"/>
            <w:gridSpan w:val="2"/>
            <w:shd w:val="clear" w:color="auto" w:fill="auto"/>
            <w:vAlign w:val="bottom"/>
          </w:tcPr>
          <w:p w:rsidR="00112D9C" w:rsidRPr="008A688D" w:rsidRDefault="00112D9C" w:rsidP="00891F3F">
            <w:pPr>
              <w:rPr>
                <w:b/>
                <w:bCs/>
                <w:sz w:val="24"/>
                <w:szCs w:val="24"/>
              </w:rPr>
            </w:pPr>
            <w:r w:rsidRPr="008A688D">
              <w:rPr>
                <w:b/>
                <w:bCs/>
                <w:sz w:val="24"/>
                <w:szCs w:val="24"/>
              </w:rPr>
              <w:t>Mobile Number</w:t>
            </w:r>
          </w:p>
        </w:tc>
        <w:tc>
          <w:tcPr>
            <w:tcW w:w="2693" w:type="dxa"/>
            <w:gridSpan w:val="2"/>
            <w:shd w:val="clear" w:color="auto" w:fill="auto"/>
            <w:vAlign w:val="bottom"/>
          </w:tcPr>
          <w:p w:rsidR="00112D9C" w:rsidRPr="008A688D" w:rsidRDefault="00112D9C" w:rsidP="00891F3F">
            <w:pPr>
              <w:rPr>
                <w:b/>
                <w:bCs/>
                <w:sz w:val="24"/>
                <w:szCs w:val="24"/>
              </w:rPr>
            </w:pPr>
            <w:r w:rsidRPr="008A688D">
              <w:rPr>
                <w:b/>
                <w:bCs/>
                <w:sz w:val="24"/>
                <w:szCs w:val="24"/>
              </w:rPr>
              <w:t>Year of joining</w:t>
            </w:r>
          </w:p>
        </w:tc>
      </w:tr>
      <w:tr w:rsidR="00112D9C" w:rsidRPr="00C46FAC" w:rsidTr="00026B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810" w:type="dxa"/>
            <w:vMerge/>
          </w:tcPr>
          <w:p w:rsidR="00112D9C" w:rsidRPr="00C46FAC" w:rsidRDefault="00112D9C" w:rsidP="00891F3F">
            <w:pPr>
              <w:rPr>
                <w:b/>
                <w:bCs/>
                <w:sz w:val="24"/>
                <w:szCs w:val="24"/>
              </w:rPr>
            </w:pPr>
          </w:p>
        </w:tc>
        <w:tc>
          <w:tcPr>
            <w:tcW w:w="1224" w:type="dxa"/>
            <w:shd w:val="clear" w:color="auto" w:fill="auto"/>
            <w:noWrap/>
            <w:vAlign w:val="bottom"/>
            <w:hideMark/>
          </w:tcPr>
          <w:p w:rsidR="00112D9C" w:rsidRPr="00C46FAC" w:rsidRDefault="00112D9C" w:rsidP="00891F3F">
            <w:pPr>
              <w:rPr>
                <w:b/>
                <w:bCs/>
                <w:sz w:val="24"/>
                <w:szCs w:val="24"/>
              </w:rPr>
            </w:pPr>
          </w:p>
        </w:tc>
        <w:tc>
          <w:tcPr>
            <w:tcW w:w="1560" w:type="dxa"/>
            <w:shd w:val="clear" w:color="auto" w:fill="auto"/>
            <w:vAlign w:val="bottom"/>
          </w:tcPr>
          <w:p w:rsidR="00112D9C" w:rsidRPr="00C46FAC" w:rsidRDefault="00112D9C" w:rsidP="00891F3F">
            <w:pPr>
              <w:rPr>
                <w:b/>
                <w:bCs/>
                <w:sz w:val="24"/>
                <w:szCs w:val="24"/>
              </w:rPr>
            </w:pPr>
          </w:p>
        </w:tc>
        <w:tc>
          <w:tcPr>
            <w:tcW w:w="1559" w:type="dxa"/>
            <w:gridSpan w:val="2"/>
            <w:shd w:val="clear" w:color="auto" w:fill="auto"/>
            <w:noWrap/>
            <w:vAlign w:val="bottom"/>
            <w:hideMark/>
          </w:tcPr>
          <w:p w:rsidR="00112D9C" w:rsidRPr="00C46FAC" w:rsidRDefault="00112D9C" w:rsidP="00891F3F">
            <w:pPr>
              <w:rPr>
                <w:b/>
                <w:bCs/>
                <w:sz w:val="24"/>
                <w:szCs w:val="24"/>
              </w:rPr>
            </w:pPr>
          </w:p>
        </w:tc>
        <w:tc>
          <w:tcPr>
            <w:tcW w:w="850" w:type="dxa"/>
            <w:shd w:val="clear" w:color="auto" w:fill="auto"/>
            <w:vAlign w:val="bottom"/>
          </w:tcPr>
          <w:p w:rsidR="00112D9C" w:rsidRPr="00C46FAC" w:rsidRDefault="00112D9C" w:rsidP="00891F3F">
            <w:pPr>
              <w:rPr>
                <w:b/>
                <w:bCs/>
                <w:sz w:val="24"/>
                <w:szCs w:val="24"/>
              </w:rPr>
            </w:pPr>
          </w:p>
        </w:tc>
        <w:tc>
          <w:tcPr>
            <w:tcW w:w="1557" w:type="dxa"/>
            <w:gridSpan w:val="2"/>
            <w:shd w:val="clear" w:color="auto" w:fill="auto"/>
            <w:vAlign w:val="bottom"/>
          </w:tcPr>
          <w:p w:rsidR="00112D9C" w:rsidRPr="00C46FAC" w:rsidRDefault="00112D9C" w:rsidP="00891F3F">
            <w:pPr>
              <w:rPr>
                <w:b/>
                <w:bCs/>
                <w:sz w:val="24"/>
                <w:szCs w:val="24"/>
              </w:rPr>
            </w:pPr>
          </w:p>
        </w:tc>
        <w:tc>
          <w:tcPr>
            <w:tcW w:w="2129" w:type="dxa"/>
            <w:shd w:val="clear" w:color="auto" w:fill="auto"/>
            <w:vAlign w:val="bottom"/>
          </w:tcPr>
          <w:p w:rsidR="00112D9C" w:rsidRPr="00C46FAC" w:rsidRDefault="00112D9C" w:rsidP="00891F3F">
            <w:pPr>
              <w:rPr>
                <w:b/>
                <w:bCs/>
                <w:sz w:val="24"/>
                <w:szCs w:val="24"/>
              </w:rPr>
            </w:pPr>
          </w:p>
        </w:tc>
        <w:tc>
          <w:tcPr>
            <w:tcW w:w="2410" w:type="dxa"/>
            <w:gridSpan w:val="2"/>
            <w:shd w:val="clear" w:color="auto" w:fill="auto"/>
            <w:vAlign w:val="bottom"/>
          </w:tcPr>
          <w:p w:rsidR="00112D9C" w:rsidRPr="00C46FAC" w:rsidRDefault="00112D9C" w:rsidP="00891F3F">
            <w:pPr>
              <w:rPr>
                <w:b/>
                <w:bCs/>
                <w:sz w:val="24"/>
                <w:szCs w:val="24"/>
              </w:rPr>
            </w:pPr>
          </w:p>
        </w:tc>
        <w:tc>
          <w:tcPr>
            <w:tcW w:w="2693" w:type="dxa"/>
            <w:gridSpan w:val="2"/>
            <w:shd w:val="clear" w:color="auto" w:fill="auto"/>
            <w:vAlign w:val="bottom"/>
          </w:tcPr>
          <w:p w:rsidR="00112D9C" w:rsidRPr="00C46FAC" w:rsidRDefault="00112D9C" w:rsidP="00891F3F">
            <w:pPr>
              <w:rPr>
                <w:b/>
                <w:bCs/>
                <w:sz w:val="24"/>
                <w:szCs w:val="24"/>
              </w:rPr>
            </w:pPr>
          </w:p>
        </w:tc>
      </w:tr>
    </w:tbl>
    <w:p w:rsidR="00112D9C" w:rsidRDefault="00112D9C" w:rsidP="00112D9C">
      <w:pPr>
        <w:tabs>
          <w:tab w:val="left" w:pos="1425"/>
        </w:tabs>
        <w:ind w:left="-630" w:right="900"/>
        <w:rPr>
          <w:b/>
          <w:bCs/>
          <w:sz w:val="8"/>
          <w:szCs w:val="24"/>
        </w:rPr>
      </w:pPr>
    </w:p>
    <w:p w:rsidR="00112D9C" w:rsidRPr="007C01AD" w:rsidRDefault="00112D9C" w:rsidP="00112D9C">
      <w:pPr>
        <w:tabs>
          <w:tab w:val="left" w:pos="1425"/>
        </w:tabs>
        <w:ind w:left="-630" w:right="900"/>
        <w:rPr>
          <w:b/>
          <w:bCs/>
          <w:sz w:val="20"/>
          <w:szCs w:val="48"/>
        </w:rPr>
      </w:pPr>
    </w:p>
    <w:p w:rsidR="00112D9C" w:rsidRPr="00C46FAC" w:rsidRDefault="00112D9C" w:rsidP="00112D9C">
      <w:pPr>
        <w:tabs>
          <w:tab w:val="left" w:pos="1425"/>
        </w:tabs>
        <w:ind w:left="-630" w:right="900"/>
        <w:rPr>
          <w:b/>
          <w:bCs/>
          <w:sz w:val="8"/>
          <w:szCs w:val="24"/>
        </w:rPr>
      </w:pPr>
    </w:p>
    <w:tbl>
      <w:tblPr>
        <w:tblW w:w="14760" w:type="dxa"/>
        <w:tblInd w:w="-792" w:type="dxa"/>
        <w:tblLook w:val="04A0"/>
      </w:tblPr>
      <w:tblGrid>
        <w:gridCol w:w="810"/>
        <w:gridCol w:w="13950"/>
      </w:tblGrid>
      <w:tr w:rsidR="00112D9C" w:rsidRPr="00C46FAC" w:rsidTr="00891F3F">
        <w:trPr>
          <w:trHeight w:val="300"/>
        </w:trPr>
        <w:tc>
          <w:tcPr>
            <w:tcW w:w="81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rPr>
                <w:b/>
                <w:bCs/>
                <w:color w:val="000000"/>
                <w:sz w:val="32"/>
                <w:szCs w:val="32"/>
              </w:rPr>
            </w:pPr>
          </w:p>
        </w:tc>
        <w:tc>
          <w:tcPr>
            <w:tcW w:w="1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b/>
                <w:bCs/>
                <w:color w:val="000000"/>
                <w:sz w:val="32"/>
                <w:szCs w:val="32"/>
              </w:rPr>
            </w:pPr>
            <w:r w:rsidRPr="00C46FAC">
              <w:rPr>
                <w:b/>
                <w:bCs/>
                <w:color w:val="000000"/>
                <w:sz w:val="32"/>
                <w:szCs w:val="32"/>
              </w:rPr>
              <w:t>Criterion III – Research, Innovations and Extension (250)</w:t>
            </w:r>
          </w:p>
        </w:tc>
      </w:tr>
    </w:tbl>
    <w:p w:rsidR="00112D9C" w:rsidRDefault="00112D9C" w:rsidP="00112D9C">
      <w:pPr>
        <w:rPr>
          <w:b/>
          <w:bCs/>
          <w:sz w:val="4"/>
          <w:szCs w:val="24"/>
        </w:rPr>
      </w:pPr>
    </w:p>
    <w:p w:rsidR="00112D9C" w:rsidRPr="007C01AD" w:rsidRDefault="00112D9C" w:rsidP="00112D9C">
      <w:pPr>
        <w:rPr>
          <w:b/>
          <w:bCs/>
          <w:sz w:val="24"/>
          <w:szCs w:val="96"/>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4059"/>
        <w:gridCol w:w="3402"/>
        <w:gridCol w:w="3119"/>
        <w:gridCol w:w="3370"/>
      </w:tblGrid>
      <w:tr w:rsidR="00112D9C" w:rsidRPr="00C46FAC" w:rsidTr="00891F3F">
        <w:trPr>
          <w:trHeight w:val="300"/>
        </w:trPr>
        <w:tc>
          <w:tcPr>
            <w:tcW w:w="810" w:type="dxa"/>
            <w:vMerge w:val="restart"/>
          </w:tcPr>
          <w:p w:rsidR="00112D9C" w:rsidRPr="00C46FAC" w:rsidRDefault="00112D9C" w:rsidP="00B51A20">
            <w:pPr>
              <w:rPr>
                <w:color w:val="000000"/>
                <w:sz w:val="24"/>
                <w:szCs w:val="24"/>
              </w:rPr>
            </w:pPr>
            <w:r>
              <w:rPr>
                <w:color w:val="000000"/>
                <w:sz w:val="24"/>
                <w:szCs w:val="24"/>
              </w:rPr>
              <w:t>1</w:t>
            </w:r>
            <w:r w:rsidR="00B51A20">
              <w:rPr>
                <w:color w:val="000000"/>
                <w:sz w:val="24"/>
                <w:szCs w:val="24"/>
              </w:rPr>
              <w:t>5</w:t>
            </w:r>
            <w:r>
              <w:rPr>
                <w:color w:val="000000"/>
                <w:sz w:val="24"/>
                <w:szCs w:val="24"/>
              </w:rPr>
              <w:t>.</w:t>
            </w:r>
          </w:p>
        </w:tc>
        <w:tc>
          <w:tcPr>
            <w:tcW w:w="13950" w:type="dxa"/>
            <w:gridSpan w:val="4"/>
            <w:shd w:val="clear" w:color="auto" w:fill="auto"/>
            <w:noWrap/>
            <w:vAlign w:val="bottom"/>
            <w:hideMark/>
          </w:tcPr>
          <w:p w:rsidR="00112D9C" w:rsidRPr="00C46FAC" w:rsidRDefault="00112D9C" w:rsidP="00891F3F">
            <w:pPr>
              <w:rPr>
                <w:color w:val="000000"/>
                <w:sz w:val="24"/>
                <w:szCs w:val="24"/>
              </w:rPr>
            </w:pPr>
            <w:r w:rsidRPr="00E274F7">
              <w:rPr>
                <w:color w:val="000000"/>
                <w:sz w:val="24"/>
                <w:szCs w:val="24"/>
              </w:rPr>
              <w:t>3.1.2 The institution provides seed money to its teachers for research (average per year INR in Lakhs) (3)</w:t>
            </w:r>
          </w:p>
        </w:tc>
      </w:tr>
      <w:tr w:rsidR="00112D9C" w:rsidRPr="00C46FAC" w:rsidTr="00891F3F">
        <w:trPr>
          <w:trHeight w:val="300"/>
        </w:trPr>
        <w:tc>
          <w:tcPr>
            <w:tcW w:w="810" w:type="dxa"/>
            <w:vMerge/>
          </w:tcPr>
          <w:p w:rsidR="00112D9C" w:rsidRPr="00C46FAC" w:rsidRDefault="00112D9C" w:rsidP="00891F3F">
            <w:pPr>
              <w:rPr>
                <w:b/>
                <w:bCs/>
                <w:color w:val="000000"/>
                <w:sz w:val="24"/>
                <w:szCs w:val="24"/>
              </w:rPr>
            </w:pPr>
          </w:p>
        </w:tc>
        <w:tc>
          <w:tcPr>
            <w:tcW w:w="4059" w:type="dxa"/>
            <w:shd w:val="clear" w:color="auto" w:fill="auto"/>
            <w:noWrap/>
            <w:vAlign w:val="bottom"/>
            <w:hideMark/>
          </w:tcPr>
          <w:p w:rsidR="00112D9C" w:rsidRPr="00E274F7" w:rsidRDefault="00112D9C" w:rsidP="00891F3F">
            <w:pPr>
              <w:rPr>
                <w:b/>
                <w:bCs/>
                <w:color w:val="000000"/>
                <w:sz w:val="24"/>
                <w:szCs w:val="24"/>
              </w:rPr>
            </w:pPr>
            <w:r w:rsidRPr="00E274F7">
              <w:rPr>
                <w:b/>
                <w:bCs/>
                <w:color w:val="000000"/>
                <w:sz w:val="24"/>
                <w:szCs w:val="24"/>
              </w:rPr>
              <w:t>Name of the teacher provided with seed money</w:t>
            </w:r>
          </w:p>
        </w:tc>
        <w:tc>
          <w:tcPr>
            <w:tcW w:w="3402" w:type="dxa"/>
            <w:shd w:val="clear" w:color="auto" w:fill="auto"/>
            <w:noWrap/>
            <w:vAlign w:val="bottom"/>
            <w:hideMark/>
          </w:tcPr>
          <w:p w:rsidR="00112D9C" w:rsidRPr="00E274F7" w:rsidRDefault="00112D9C" w:rsidP="00891F3F">
            <w:pPr>
              <w:rPr>
                <w:b/>
                <w:bCs/>
                <w:color w:val="000000"/>
                <w:sz w:val="24"/>
                <w:szCs w:val="24"/>
              </w:rPr>
            </w:pPr>
            <w:r w:rsidRPr="00E274F7">
              <w:rPr>
                <w:b/>
                <w:bCs/>
                <w:color w:val="000000"/>
                <w:sz w:val="24"/>
                <w:szCs w:val="24"/>
              </w:rPr>
              <w:t>The amount of seed money</w:t>
            </w:r>
          </w:p>
        </w:tc>
        <w:tc>
          <w:tcPr>
            <w:tcW w:w="3119" w:type="dxa"/>
            <w:shd w:val="clear" w:color="auto" w:fill="auto"/>
            <w:noWrap/>
            <w:vAlign w:val="bottom"/>
            <w:hideMark/>
          </w:tcPr>
          <w:p w:rsidR="00112D9C" w:rsidRPr="00E274F7" w:rsidRDefault="00112D9C" w:rsidP="00891F3F">
            <w:pPr>
              <w:rPr>
                <w:b/>
                <w:bCs/>
                <w:color w:val="000000"/>
                <w:sz w:val="24"/>
                <w:szCs w:val="24"/>
              </w:rPr>
            </w:pPr>
            <w:r w:rsidRPr="00E274F7">
              <w:rPr>
                <w:b/>
                <w:bCs/>
                <w:color w:val="000000"/>
                <w:sz w:val="24"/>
                <w:szCs w:val="24"/>
              </w:rPr>
              <w:t>Year of receiving</w:t>
            </w:r>
          </w:p>
        </w:tc>
        <w:tc>
          <w:tcPr>
            <w:tcW w:w="3370" w:type="dxa"/>
            <w:shd w:val="clear" w:color="auto" w:fill="auto"/>
            <w:noWrap/>
            <w:vAlign w:val="bottom"/>
            <w:hideMark/>
          </w:tcPr>
          <w:p w:rsidR="00112D9C" w:rsidRPr="00E274F7" w:rsidRDefault="00112D9C" w:rsidP="00891F3F">
            <w:pPr>
              <w:rPr>
                <w:b/>
                <w:bCs/>
                <w:color w:val="000000"/>
                <w:sz w:val="24"/>
                <w:szCs w:val="24"/>
              </w:rPr>
            </w:pPr>
            <w:r w:rsidRPr="00E274F7">
              <w:rPr>
                <w:b/>
                <w:bCs/>
                <w:color w:val="000000"/>
                <w:sz w:val="24"/>
                <w:szCs w:val="24"/>
              </w:rPr>
              <w:t>Link to the policy document for Sanction of seed money / grants for research from the institution</w:t>
            </w:r>
          </w:p>
        </w:tc>
      </w:tr>
      <w:tr w:rsidR="00112D9C" w:rsidRPr="00C46FAC" w:rsidTr="00891F3F">
        <w:trPr>
          <w:trHeight w:val="300"/>
        </w:trPr>
        <w:tc>
          <w:tcPr>
            <w:tcW w:w="810" w:type="dxa"/>
            <w:vMerge/>
          </w:tcPr>
          <w:p w:rsidR="00112D9C" w:rsidRPr="00C46FAC" w:rsidRDefault="00112D9C" w:rsidP="00891F3F">
            <w:pPr>
              <w:rPr>
                <w:b/>
                <w:bCs/>
                <w:color w:val="000000"/>
                <w:sz w:val="24"/>
                <w:szCs w:val="24"/>
              </w:rPr>
            </w:pPr>
          </w:p>
        </w:tc>
        <w:tc>
          <w:tcPr>
            <w:tcW w:w="4059" w:type="dxa"/>
            <w:shd w:val="clear" w:color="auto" w:fill="auto"/>
            <w:noWrap/>
            <w:vAlign w:val="bottom"/>
            <w:hideMark/>
          </w:tcPr>
          <w:p w:rsidR="00112D9C" w:rsidRPr="00C46FAC" w:rsidRDefault="00112D9C" w:rsidP="00891F3F">
            <w:pPr>
              <w:rPr>
                <w:b/>
                <w:bCs/>
                <w:color w:val="000000"/>
                <w:sz w:val="24"/>
                <w:szCs w:val="24"/>
              </w:rPr>
            </w:pPr>
          </w:p>
        </w:tc>
        <w:tc>
          <w:tcPr>
            <w:tcW w:w="3402" w:type="dxa"/>
            <w:shd w:val="clear" w:color="auto" w:fill="auto"/>
            <w:noWrap/>
            <w:vAlign w:val="bottom"/>
            <w:hideMark/>
          </w:tcPr>
          <w:p w:rsidR="00112D9C" w:rsidRPr="00C46FAC" w:rsidRDefault="00112D9C" w:rsidP="00891F3F">
            <w:pPr>
              <w:rPr>
                <w:b/>
                <w:bCs/>
                <w:color w:val="000000"/>
                <w:sz w:val="24"/>
                <w:szCs w:val="24"/>
              </w:rPr>
            </w:pPr>
          </w:p>
        </w:tc>
        <w:tc>
          <w:tcPr>
            <w:tcW w:w="3119" w:type="dxa"/>
            <w:shd w:val="clear" w:color="auto" w:fill="auto"/>
            <w:noWrap/>
            <w:vAlign w:val="bottom"/>
            <w:hideMark/>
          </w:tcPr>
          <w:p w:rsidR="00112D9C" w:rsidRPr="00C46FAC" w:rsidRDefault="00112D9C" w:rsidP="00891F3F">
            <w:pPr>
              <w:rPr>
                <w:b/>
                <w:bCs/>
                <w:color w:val="000000"/>
                <w:sz w:val="24"/>
                <w:szCs w:val="24"/>
              </w:rPr>
            </w:pPr>
          </w:p>
        </w:tc>
        <w:tc>
          <w:tcPr>
            <w:tcW w:w="3370" w:type="dxa"/>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trHeight w:val="300"/>
        </w:trPr>
        <w:tc>
          <w:tcPr>
            <w:tcW w:w="810" w:type="dxa"/>
            <w:vMerge/>
          </w:tcPr>
          <w:p w:rsidR="00112D9C" w:rsidRPr="00C46FAC" w:rsidRDefault="00112D9C" w:rsidP="00891F3F">
            <w:pPr>
              <w:rPr>
                <w:bCs/>
                <w:color w:val="0D0D0D"/>
                <w:sz w:val="24"/>
                <w:szCs w:val="24"/>
              </w:rPr>
            </w:pPr>
          </w:p>
        </w:tc>
        <w:tc>
          <w:tcPr>
            <w:tcW w:w="13950" w:type="dxa"/>
            <w:gridSpan w:val="4"/>
            <w:shd w:val="clear" w:color="auto" w:fill="auto"/>
            <w:noWrap/>
            <w:vAlign w:val="bottom"/>
            <w:hideMark/>
          </w:tcPr>
          <w:p w:rsidR="00112D9C" w:rsidRPr="007A33D7" w:rsidRDefault="00112D9C" w:rsidP="00891F3F">
            <w:pPr>
              <w:pStyle w:val="ListParagraph"/>
              <w:spacing w:after="0" w:line="240" w:lineRule="auto"/>
              <w:ind w:left="504"/>
              <w:rPr>
                <w:rFonts w:ascii="Times New Roman" w:hAnsi="Times New Roman"/>
                <w:bCs/>
                <w:color w:val="0D0D0D"/>
                <w:sz w:val="24"/>
                <w:szCs w:val="24"/>
              </w:rPr>
            </w:pPr>
          </w:p>
        </w:tc>
      </w:tr>
    </w:tbl>
    <w:p w:rsidR="00112D9C" w:rsidRPr="00456F1C" w:rsidRDefault="00112D9C" w:rsidP="00112D9C">
      <w:pPr>
        <w:rPr>
          <w:b/>
          <w:bCs/>
          <w:sz w:val="18"/>
          <w:szCs w:val="52"/>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6210"/>
        <w:gridCol w:w="2970"/>
        <w:gridCol w:w="2700"/>
        <w:gridCol w:w="2070"/>
      </w:tblGrid>
      <w:tr w:rsidR="00112D9C" w:rsidRPr="00C46FAC" w:rsidTr="00891F3F">
        <w:trPr>
          <w:trHeight w:val="300"/>
        </w:trPr>
        <w:tc>
          <w:tcPr>
            <w:tcW w:w="810" w:type="dxa"/>
            <w:vMerge w:val="restart"/>
          </w:tcPr>
          <w:p w:rsidR="00112D9C" w:rsidRPr="00C46FAC" w:rsidRDefault="00B51A20" w:rsidP="00891F3F">
            <w:pPr>
              <w:rPr>
                <w:color w:val="000000"/>
                <w:sz w:val="24"/>
                <w:szCs w:val="24"/>
              </w:rPr>
            </w:pPr>
            <w:r>
              <w:rPr>
                <w:color w:val="000000"/>
                <w:sz w:val="24"/>
                <w:szCs w:val="24"/>
              </w:rPr>
              <w:t>16</w:t>
            </w:r>
            <w:r w:rsidR="00112D9C">
              <w:rPr>
                <w:color w:val="000000"/>
                <w:sz w:val="24"/>
                <w:szCs w:val="24"/>
              </w:rPr>
              <w:t>.</w:t>
            </w:r>
          </w:p>
        </w:tc>
        <w:tc>
          <w:tcPr>
            <w:tcW w:w="13950" w:type="dxa"/>
            <w:gridSpan w:val="4"/>
            <w:shd w:val="clear" w:color="auto" w:fill="auto"/>
            <w:noWrap/>
            <w:vAlign w:val="bottom"/>
            <w:hideMark/>
          </w:tcPr>
          <w:p w:rsidR="00112D9C" w:rsidRPr="00C46FAC" w:rsidRDefault="00112D9C" w:rsidP="00891F3F">
            <w:pPr>
              <w:rPr>
                <w:color w:val="000000"/>
                <w:sz w:val="24"/>
                <w:szCs w:val="24"/>
              </w:rPr>
            </w:pPr>
            <w:r w:rsidRPr="00FB39EF">
              <w:rPr>
                <w:color w:val="000000"/>
                <w:sz w:val="24"/>
                <w:szCs w:val="24"/>
              </w:rPr>
              <w:t>3.1.3 Percentage  of teachers receiving national/ international fellowship/financial support by various agencies for advanced studies/ research  during the last five years  (3)</w:t>
            </w:r>
          </w:p>
        </w:tc>
      </w:tr>
      <w:tr w:rsidR="00112D9C" w:rsidRPr="00C46FAC" w:rsidTr="00891F3F">
        <w:trPr>
          <w:trHeight w:val="233"/>
        </w:trPr>
        <w:tc>
          <w:tcPr>
            <w:tcW w:w="810" w:type="dxa"/>
            <w:vMerge/>
          </w:tcPr>
          <w:p w:rsidR="00112D9C" w:rsidRPr="00C46FAC" w:rsidRDefault="00112D9C" w:rsidP="00891F3F">
            <w:pPr>
              <w:rPr>
                <w:b/>
                <w:bCs/>
                <w:color w:val="000000"/>
                <w:sz w:val="24"/>
                <w:szCs w:val="24"/>
              </w:rPr>
            </w:pPr>
          </w:p>
        </w:tc>
        <w:tc>
          <w:tcPr>
            <w:tcW w:w="6210" w:type="dxa"/>
            <w:shd w:val="clear" w:color="auto" w:fill="auto"/>
            <w:vAlign w:val="bottom"/>
            <w:hideMark/>
          </w:tcPr>
          <w:p w:rsidR="00112D9C" w:rsidRPr="001674D5" w:rsidRDefault="00112D9C" w:rsidP="00891F3F">
            <w:pPr>
              <w:rPr>
                <w:b/>
                <w:bCs/>
                <w:color w:val="000000"/>
                <w:sz w:val="24"/>
                <w:szCs w:val="24"/>
              </w:rPr>
            </w:pPr>
            <w:r w:rsidRPr="001674D5">
              <w:rPr>
                <w:b/>
                <w:bCs/>
                <w:color w:val="000000"/>
                <w:sz w:val="24"/>
                <w:szCs w:val="24"/>
              </w:rPr>
              <w:t xml:space="preserve">Name of the teacher awarded national/ international fellowship/financial support </w:t>
            </w:r>
          </w:p>
        </w:tc>
        <w:tc>
          <w:tcPr>
            <w:tcW w:w="2970" w:type="dxa"/>
            <w:shd w:val="clear" w:color="auto" w:fill="auto"/>
            <w:noWrap/>
            <w:vAlign w:val="bottom"/>
            <w:hideMark/>
          </w:tcPr>
          <w:p w:rsidR="00112D9C" w:rsidRPr="001674D5" w:rsidRDefault="00112D9C" w:rsidP="00891F3F">
            <w:pPr>
              <w:rPr>
                <w:b/>
                <w:bCs/>
                <w:color w:val="000000"/>
                <w:sz w:val="24"/>
                <w:szCs w:val="24"/>
              </w:rPr>
            </w:pPr>
            <w:r w:rsidRPr="001674D5">
              <w:rPr>
                <w:b/>
                <w:bCs/>
                <w:color w:val="000000"/>
                <w:sz w:val="24"/>
                <w:szCs w:val="24"/>
              </w:rPr>
              <w:t>Name of the award/fellowship</w:t>
            </w:r>
          </w:p>
        </w:tc>
        <w:tc>
          <w:tcPr>
            <w:tcW w:w="2700" w:type="dxa"/>
            <w:shd w:val="clear" w:color="auto" w:fill="auto"/>
            <w:noWrap/>
            <w:vAlign w:val="bottom"/>
            <w:hideMark/>
          </w:tcPr>
          <w:p w:rsidR="00112D9C" w:rsidRPr="001674D5" w:rsidRDefault="00112D9C" w:rsidP="00891F3F">
            <w:pPr>
              <w:rPr>
                <w:b/>
                <w:bCs/>
                <w:color w:val="000000"/>
                <w:sz w:val="24"/>
                <w:szCs w:val="24"/>
              </w:rPr>
            </w:pPr>
            <w:r w:rsidRPr="001674D5">
              <w:rPr>
                <w:b/>
                <w:bCs/>
                <w:color w:val="000000"/>
                <w:sz w:val="24"/>
                <w:szCs w:val="24"/>
              </w:rPr>
              <w:t>Year of Award</w:t>
            </w:r>
          </w:p>
        </w:tc>
        <w:tc>
          <w:tcPr>
            <w:tcW w:w="2070" w:type="dxa"/>
            <w:shd w:val="clear" w:color="auto" w:fill="auto"/>
            <w:noWrap/>
            <w:vAlign w:val="bottom"/>
            <w:hideMark/>
          </w:tcPr>
          <w:p w:rsidR="00112D9C" w:rsidRPr="001674D5" w:rsidRDefault="00112D9C" w:rsidP="00891F3F">
            <w:pPr>
              <w:rPr>
                <w:b/>
                <w:bCs/>
                <w:color w:val="000000"/>
                <w:sz w:val="24"/>
                <w:szCs w:val="24"/>
              </w:rPr>
            </w:pPr>
            <w:r w:rsidRPr="001674D5">
              <w:rPr>
                <w:b/>
                <w:bCs/>
                <w:color w:val="000000"/>
                <w:sz w:val="24"/>
                <w:szCs w:val="24"/>
              </w:rPr>
              <w:t>Awarding Agency</w:t>
            </w:r>
          </w:p>
        </w:tc>
      </w:tr>
      <w:tr w:rsidR="00112D9C" w:rsidRPr="00C46FAC" w:rsidTr="00891F3F">
        <w:trPr>
          <w:trHeight w:val="233"/>
        </w:trPr>
        <w:tc>
          <w:tcPr>
            <w:tcW w:w="810" w:type="dxa"/>
            <w:vMerge/>
          </w:tcPr>
          <w:p w:rsidR="00112D9C" w:rsidRPr="00C46FAC" w:rsidRDefault="00112D9C" w:rsidP="00891F3F">
            <w:pPr>
              <w:rPr>
                <w:b/>
                <w:bCs/>
                <w:color w:val="000000"/>
                <w:sz w:val="24"/>
                <w:szCs w:val="24"/>
              </w:rPr>
            </w:pPr>
          </w:p>
        </w:tc>
        <w:tc>
          <w:tcPr>
            <w:tcW w:w="6210" w:type="dxa"/>
            <w:shd w:val="clear" w:color="auto" w:fill="auto"/>
            <w:vAlign w:val="bottom"/>
            <w:hideMark/>
          </w:tcPr>
          <w:p w:rsidR="00112D9C" w:rsidRPr="00C46FAC" w:rsidRDefault="00112D9C" w:rsidP="00891F3F">
            <w:pPr>
              <w:rPr>
                <w:b/>
                <w:bCs/>
                <w:color w:val="000000"/>
                <w:sz w:val="24"/>
                <w:szCs w:val="24"/>
              </w:rPr>
            </w:pPr>
          </w:p>
        </w:tc>
        <w:tc>
          <w:tcPr>
            <w:tcW w:w="2970" w:type="dxa"/>
            <w:shd w:val="clear" w:color="auto" w:fill="auto"/>
            <w:noWrap/>
            <w:vAlign w:val="bottom"/>
            <w:hideMark/>
          </w:tcPr>
          <w:p w:rsidR="00112D9C" w:rsidRPr="00C46FAC" w:rsidRDefault="00112D9C" w:rsidP="00891F3F">
            <w:pPr>
              <w:rPr>
                <w:b/>
                <w:bCs/>
                <w:color w:val="000000"/>
                <w:sz w:val="24"/>
                <w:szCs w:val="24"/>
              </w:rPr>
            </w:pPr>
          </w:p>
        </w:tc>
        <w:tc>
          <w:tcPr>
            <w:tcW w:w="2700" w:type="dxa"/>
            <w:shd w:val="clear" w:color="auto" w:fill="auto"/>
            <w:noWrap/>
            <w:vAlign w:val="bottom"/>
            <w:hideMark/>
          </w:tcPr>
          <w:p w:rsidR="00112D9C" w:rsidRPr="00C46FAC" w:rsidRDefault="00112D9C" w:rsidP="00891F3F">
            <w:pPr>
              <w:rPr>
                <w:b/>
                <w:bCs/>
                <w:color w:val="000000"/>
                <w:sz w:val="24"/>
                <w:szCs w:val="24"/>
              </w:rPr>
            </w:pPr>
          </w:p>
        </w:tc>
        <w:tc>
          <w:tcPr>
            <w:tcW w:w="2070" w:type="dxa"/>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trHeight w:val="233"/>
        </w:trPr>
        <w:tc>
          <w:tcPr>
            <w:tcW w:w="810" w:type="dxa"/>
            <w:vMerge/>
          </w:tcPr>
          <w:p w:rsidR="00112D9C" w:rsidRPr="00C46FAC" w:rsidRDefault="00112D9C" w:rsidP="00891F3F">
            <w:pPr>
              <w:rPr>
                <w:bCs/>
                <w:color w:val="000000"/>
                <w:sz w:val="24"/>
                <w:szCs w:val="24"/>
              </w:rPr>
            </w:pPr>
          </w:p>
        </w:tc>
        <w:tc>
          <w:tcPr>
            <w:tcW w:w="13950" w:type="dxa"/>
            <w:gridSpan w:val="4"/>
            <w:shd w:val="clear" w:color="auto" w:fill="auto"/>
            <w:vAlign w:val="bottom"/>
            <w:hideMark/>
          </w:tcPr>
          <w:p w:rsidR="00112D9C" w:rsidRPr="00B10757" w:rsidRDefault="00112D9C" w:rsidP="00891F3F">
            <w:pPr>
              <w:pStyle w:val="ListParagraph"/>
              <w:spacing w:after="0" w:line="240" w:lineRule="auto"/>
              <w:ind w:left="504"/>
              <w:rPr>
                <w:rFonts w:ascii="Times New Roman" w:hAnsi="Times New Roman"/>
                <w:bCs/>
                <w:color w:val="000000"/>
                <w:sz w:val="24"/>
                <w:szCs w:val="24"/>
              </w:rPr>
            </w:pPr>
          </w:p>
        </w:tc>
      </w:tr>
    </w:tbl>
    <w:p w:rsidR="00112D9C" w:rsidRPr="00F13EEE" w:rsidRDefault="00112D9C" w:rsidP="00112D9C">
      <w:pPr>
        <w:tabs>
          <w:tab w:val="left" w:pos="1425"/>
          <w:tab w:val="left" w:pos="11160"/>
        </w:tabs>
        <w:ind w:right="900"/>
        <w:rPr>
          <w:b/>
          <w:bCs/>
          <w:sz w:val="20"/>
        </w:rPr>
      </w:pPr>
    </w:p>
    <w:tbl>
      <w:tblPr>
        <w:tblW w:w="1490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41"/>
        <w:gridCol w:w="724"/>
        <w:gridCol w:w="2694"/>
        <w:gridCol w:w="1446"/>
        <w:gridCol w:w="2340"/>
        <w:gridCol w:w="2340"/>
        <w:gridCol w:w="1800"/>
        <w:gridCol w:w="2855"/>
        <w:gridCol w:w="66"/>
      </w:tblGrid>
      <w:tr w:rsidR="00112D9C" w:rsidRPr="00C46FAC" w:rsidTr="00891F3F">
        <w:trPr>
          <w:gridAfter w:val="1"/>
          <w:wAfter w:w="74" w:type="dxa"/>
          <w:trHeight w:val="377"/>
        </w:trPr>
        <w:tc>
          <w:tcPr>
            <w:tcW w:w="658" w:type="dxa"/>
            <w:vMerge w:val="restart"/>
          </w:tcPr>
          <w:p w:rsidR="00112D9C" w:rsidRPr="00C46FAC" w:rsidRDefault="00B51A20" w:rsidP="00891F3F">
            <w:pPr>
              <w:rPr>
                <w:color w:val="000000"/>
                <w:sz w:val="24"/>
                <w:szCs w:val="24"/>
              </w:rPr>
            </w:pPr>
            <w:r>
              <w:rPr>
                <w:color w:val="000000"/>
                <w:sz w:val="24"/>
                <w:szCs w:val="24"/>
              </w:rPr>
              <w:t>17</w:t>
            </w:r>
            <w:r w:rsidR="00112D9C">
              <w:rPr>
                <w:color w:val="000000"/>
                <w:sz w:val="24"/>
                <w:szCs w:val="24"/>
              </w:rPr>
              <w:t>.</w:t>
            </w:r>
          </w:p>
        </w:tc>
        <w:tc>
          <w:tcPr>
            <w:tcW w:w="14174" w:type="dxa"/>
            <w:gridSpan w:val="7"/>
            <w:shd w:val="clear" w:color="auto" w:fill="auto"/>
            <w:noWrap/>
            <w:vAlign w:val="bottom"/>
            <w:hideMark/>
          </w:tcPr>
          <w:p w:rsidR="00112D9C" w:rsidRPr="00C46FAC" w:rsidRDefault="00112D9C" w:rsidP="00891F3F">
            <w:pPr>
              <w:rPr>
                <w:color w:val="000000"/>
                <w:sz w:val="24"/>
                <w:szCs w:val="24"/>
              </w:rPr>
            </w:pPr>
            <w:r w:rsidRPr="003115B8">
              <w:rPr>
                <w:color w:val="000000"/>
                <w:sz w:val="24"/>
                <w:szCs w:val="24"/>
              </w:rPr>
              <w:t>3.1.4 Number of JRFs, SRFs, Post Doctoral Fellows, Research Associates and other research fellows enrolled in the institution during the last five years (4)</w:t>
            </w:r>
          </w:p>
        </w:tc>
      </w:tr>
      <w:tr w:rsidR="00112D9C" w:rsidRPr="00C46FAC" w:rsidTr="00891F3F">
        <w:trPr>
          <w:trHeight w:val="170"/>
        </w:trPr>
        <w:tc>
          <w:tcPr>
            <w:tcW w:w="658" w:type="dxa"/>
            <w:vMerge/>
          </w:tcPr>
          <w:p w:rsidR="00112D9C" w:rsidRPr="00C46FAC" w:rsidRDefault="00112D9C" w:rsidP="00891F3F">
            <w:pPr>
              <w:rPr>
                <w:b/>
                <w:bCs/>
                <w:color w:val="000000"/>
                <w:sz w:val="24"/>
                <w:szCs w:val="24"/>
              </w:rPr>
            </w:pPr>
          </w:p>
        </w:tc>
        <w:tc>
          <w:tcPr>
            <w:tcW w:w="696" w:type="dxa"/>
            <w:shd w:val="clear" w:color="auto" w:fill="auto"/>
            <w:noWrap/>
            <w:vAlign w:val="bottom"/>
            <w:hideMark/>
          </w:tcPr>
          <w:p w:rsidR="00112D9C" w:rsidRDefault="00112D9C" w:rsidP="00891F3F">
            <w:pPr>
              <w:rPr>
                <w:b/>
                <w:bCs/>
                <w:color w:val="000000"/>
              </w:rPr>
            </w:pPr>
            <w:r>
              <w:rPr>
                <w:b/>
                <w:bCs/>
                <w:color w:val="000000"/>
              </w:rPr>
              <w:t>Sl.No</w:t>
            </w:r>
          </w:p>
        </w:tc>
        <w:tc>
          <w:tcPr>
            <w:tcW w:w="2694" w:type="dxa"/>
            <w:shd w:val="clear" w:color="auto" w:fill="auto"/>
            <w:vAlign w:val="bottom"/>
          </w:tcPr>
          <w:p w:rsidR="00112D9C" w:rsidRDefault="00112D9C" w:rsidP="00891F3F">
            <w:pPr>
              <w:rPr>
                <w:b/>
                <w:bCs/>
                <w:color w:val="000000"/>
              </w:rPr>
            </w:pPr>
            <w:r>
              <w:rPr>
                <w:b/>
                <w:bCs/>
                <w:color w:val="000000"/>
              </w:rPr>
              <w:t>Name of Research fellow</w:t>
            </w:r>
          </w:p>
        </w:tc>
        <w:tc>
          <w:tcPr>
            <w:tcW w:w="1446" w:type="dxa"/>
            <w:shd w:val="clear" w:color="auto" w:fill="auto"/>
            <w:noWrap/>
            <w:vAlign w:val="bottom"/>
            <w:hideMark/>
          </w:tcPr>
          <w:p w:rsidR="00112D9C" w:rsidRDefault="00112D9C" w:rsidP="00891F3F">
            <w:pPr>
              <w:rPr>
                <w:b/>
                <w:bCs/>
                <w:color w:val="000000"/>
              </w:rPr>
            </w:pPr>
            <w:r>
              <w:rPr>
                <w:b/>
                <w:bCs/>
                <w:color w:val="000000"/>
              </w:rPr>
              <w:t>Year of enrolment</w:t>
            </w:r>
          </w:p>
        </w:tc>
        <w:tc>
          <w:tcPr>
            <w:tcW w:w="2340" w:type="dxa"/>
            <w:shd w:val="clear" w:color="auto" w:fill="auto"/>
            <w:noWrap/>
            <w:vAlign w:val="bottom"/>
            <w:hideMark/>
          </w:tcPr>
          <w:p w:rsidR="00112D9C" w:rsidRDefault="00112D9C" w:rsidP="00891F3F">
            <w:pPr>
              <w:rPr>
                <w:b/>
                <w:bCs/>
                <w:color w:val="000000"/>
              </w:rPr>
            </w:pPr>
            <w:r>
              <w:rPr>
                <w:b/>
                <w:bCs/>
                <w:color w:val="000000"/>
              </w:rPr>
              <w:t>Duration of fellowship</w:t>
            </w:r>
          </w:p>
        </w:tc>
        <w:tc>
          <w:tcPr>
            <w:tcW w:w="2340" w:type="dxa"/>
            <w:shd w:val="clear" w:color="auto" w:fill="auto"/>
            <w:noWrap/>
            <w:vAlign w:val="bottom"/>
            <w:hideMark/>
          </w:tcPr>
          <w:p w:rsidR="00112D9C" w:rsidRDefault="00112D9C" w:rsidP="00891F3F">
            <w:pPr>
              <w:rPr>
                <w:b/>
                <w:bCs/>
                <w:color w:val="000000"/>
              </w:rPr>
            </w:pPr>
            <w:r>
              <w:rPr>
                <w:b/>
                <w:bCs/>
                <w:color w:val="000000"/>
              </w:rPr>
              <w:t>Type of  the fellowship</w:t>
            </w:r>
          </w:p>
        </w:tc>
        <w:tc>
          <w:tcPr>
            <w:tcW w:w="1800" w:type="dxa"/>
            <w:shd w:val="clear" w:color="auto" w:fill="auto"/>
            <w:noWrap/>
            <w:vAlign w:val="bottom"/>
            <w:hideMark/>
          </w:tcPr>
          <w:p w:rsidR="00112D9C" w:rsidRDefault="00112D9C" w:rsidP="00891F3F">
            <w:pPr>
              <w:rPr>
                <w:b/>
                <w:bCs/>
                <w:color w:val="000000"/>
              </w:rPr>
            </w:pPr>
            <w:r>
              <w:rPr>
                <w:b/>
                <w:bCs/>
                <w:color w:val="000000"/>
              </w:rPr>
              <w:t>Granting agency</w:t>
            </w:r>
          </w:p>
        </w:tc>
        <w:tc>
          <w:tcPr>
            <w:tcW w:w="2932" w:type="dxa"/>
            <w:gridSpan w:val="2"/>
            <w:shd w:val="clear" w:color="auto" w:fill="auto"/>
            <w:vAlign w:val="bottom"/>
            <w:hideMark/>
          </w:tcPr>
          <w:p w:rsidR="00112D9C" w:rsidRDefault="00112D9C" w:rsidP="00891F3F">
            <w:pPr>
              <w:rPr>
                <w:b/>
                <w:bCs/>
                <w:color w:val="000000"/>
              </w:rPr>
            </w:pPr>
            <w:r>
              <w:rPr>
                <w:b/>
                <w:bCs/>
                <w:color w:val="000000"/>
              </w:rPr>
              <w:t>Qualifying exam if any (NET, GATE,  etc.)</w:t>
            </w:r>
          </w:p>
        </w:tc>
      </w:tr>
      <w:tr w:rsidR="00112D9C" w:rsidRPr="00C46FAC" w:rsidTr="00891F3F">
        <w:trPr>
          <w:trHeight w:val="242"/>
        </w:trPr>
        <w:tc>
          <w:tcPr>
            <w:tcW w:w="658" w:type="dxa"/>
            <w:vMerge/>
          </w:tcPr>
          <w:p w:rsidR="00112D9C" w:rsidRPr="00C46FAC" w:rsidRDefault="00112D9C" w:rsidP="00891F3F">
            <w:pPr>
              <w:rPr>
                <w:b/>
                <w:bCs/>
                <w:color w:val="000000"/>
                <w:sz w:val="24"/>
                <w:szCs w:val="24"/>
              </w:rPr>
            </w:pPr>
          </w:p>
        </w:tc>
        <w:tc>
          <w:tcPr>
            <w:tcW w:w="696" w:type="dxa"/>
            <w:shd w:val="clear" w:color="auto" w:fill="auto"/>
            <w:noWrap/>
            <w:vAlign w:val="bottom"/>
            <w:hideMark/>
          </w:tcPr>
          <w:p w:rsidR="00112D9C" w:rsidRPr="00C46FAC" w:rsidRDefault="00112D9C" w:rsidP="00891F3F">
            <w:pPr>
              <w:rPr>
                <w:b/>
                <w:bCs/>
                <w:color w:val="000000"/>
                <w:sz w:val="24"/>
                <w:szCs w:val="24"/>
              </w:rPr>
            </w:pPr>
          </w:p>
        </w:tc>
        <w:tc>
          <w:tcPr>
            <w:tcW w:w="2694" w:type="dxa"/>
            <w:shd w:val="clear" w:color="auto" w:fill="auto"/>
            <w:vAlign w:val="bottom"/>
          </w:tcPr>
          <w:p w:rsidR="00112D9C" w:rsidRPr="00C46FAC" w:rsidRDefault="00112D9C" w:rsidP="00891F3F">
            <w:pPr>
              <w:rPr>
                <w:b/>
                <w:bCs/>
                <w:color w:val="000000"/>
                <w:sz w:val="24"/>
                <w:szCs w:val="24"/>
              </w:rPr>
            </w:pPr>
          </w:p>
        </w:tc>
        <w:tc>
          <w:tcPr>
            <w:tcW w:w="1446" w:type="dxa"/>
            <w:shd w:val="clear" w:color="auto" w:fill="auto"/>
            <w:noWrap/>
            <w:vAlign w:val="bottom"/>
            <w:hideMark/>
          </w:tcPr>
          <w:p w:rsidR="00112D9C" w:rsidRPr="00C46FAC" w:rsidRDefault="00112D9C" w:rsidP="00891F3F">
            <w:pPr>
              <w:rPr>
                <w:b/>
                <w:bCs/>
                <w:color w:val="000000"/>
                <w:sz w:val="24"/>
                <w:szCs w:val="24"/>
              </w:rPr>
            </w:pPr>
          </w:p>
        </w:tc>
        <w:tc>
          <w:tcPr>
            <w:tcW w:w="2340" w:type="dxa"/>
            <w:shd w:val="clear" w:color="auto" w:fill="auto"/>
            <w:noWrap/>
            <w:vAlign w:val="bottom"/>
            <w:hideMark/>
          </w:tcPr>
          <w:p w:rsidR="00112D9C" w:rsidRPr="00C46FAC" w:rsidRDefault="00112D9C" w:rsidP="00891F3F">
            <w:pPr>
              <w:rPr>
                <w:b/>
                <w:bCs/>
                <w:color w:val="000000"/>
                <w:sz w:val="24"/>
                <w:szCs w:val="24"/>
              </w:rPr>
            </w:pPr>
          </w:p>
        </w:tc>
        <w:tc>
          <w:tcPr>
            <w:tcW w:w="2340" w:type="dxa"/>
            <w:shd w:val="clear" w:color="auto" w:fill="auto"/>
            <w:noWrap/>
            <w:vAlign w:val="bottom"/>
            <w:hideMark/>
          </w:tcPr>
          <w:p w:rsidR="00112D9C" w:rsidRPr="00C46FAC" w:rsidRDefault="00112D9C" w:rsidP="00891F3F">
            <w:pPr>
              <w:rPr>
                <w:b/>
                <w:bCs/>
                <w:color w:val="000000"/>
                <w:sz w:val="24"/>
                <w:szCs w:val="24"/>
              </w:rPr>
            </w:pPr>
          </w:p>
        </w:tc>
        <w:tc>
          <w:tcPr>
            <w:tcW w:w="1800" w:type="dxa"/>
            <w:shd w:val="clear" w:color="auto" w:fill="auto"/>
            <w:noWrap/>
            <w:vAlign w:val="bottom"/>
            <w:hideMark/>
          </w:tcPr>
          <w:p w:rsidR="00112D9C" w:rsidRPr="00C46FAC" w:rsidRDefault="00112D9C" w:rsidP="00891F3F">
            <w:pPr>
              <w:rPr>
                <w:b/>
                <w:bCs/>
                <w:color w:val="000000"/>
                <w:sz w:val="24"/>
                <w:szCs w:val="24"/>
              </w:rPr>
            </w:pPr>
          </w:p>
        </w:tc>
        <w:tc>
          <w:tcPr>
            <w:tcW w:w="2932" w:type="dxa"/>
            <w:gridSpan w:val="2"/>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gridAfter w:val="1"/>
          <w:wAfter w:w="74" w:type="dxa"/>
          <w:trHeight w:val="242"/>
        </w:trPr>
        <w:tc>
          <w:tcPr>
            <w:tcW w:w="658" w:type="dxa"/>
            <w:vMerge/>
          </w:tcPr>
          <w:p w:rsidR="00112D9C" w:rsidRDefault="00112D9C" w:rsidP="00891F3F">
            <w:pPr>
              <w:rPr>
                <w:b/>
                <w:bCs/>
                <w:color w:val="000000"/>
                <w:sz w:val="24"/>
                <w:szCs w:val="24"/>
              </w:rPr>
            </w:pPr>
          </w:p>
        </w:tc>
        <w:tc>
          <w:tcPr>
            <w:tcW w:w="14174" w:type="dxa"/>
            <w:gridSpan w:val="7"/>
            <w:shd w:val="clear" w:color="auto" w:fill="auto"/>
            <w:noWrap/>
            <w:vAlign w:val="bottom"/>
            <w:hideMark/>
          </w:tcPr>
          <w:p w:rsidR="00112D9C" w:rsidRPr="007C01AD" w:rsidRDefault="00112D9C" w:rsidP="00891F3F">
            <w:pPr>
              <w:rPr>
                <w:color w:val="000000"/>
                <w:sz w:val="24"/>
                <w:szCs w:val="24"/>
              </w:rPr>
            </w:pPr>
          </w:p>
        </w:tc>
      </w:tr>
    </w:tbl>
    <w:p w:rsidR="00112D9C" w:rsidRDefault="00112D9C" w:rsidP="00112D9C"/>
    <w:p w:rsidR="00112D9C" w:rsidRPr="00C46FAC" w:rsidRDefault="00112D9C" w:rsidP="00112D9C">
      <w:pPr>
        <w:tabs>
          <w:tab w:val="left" w:pos="1425"/>
          <w:tab w:val="left" w:pos="11160"/>
        </w:tabs>
        <w:ind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
        <w:gridCol w:w="2412"/>
        <w:gridCol w:w="2178"/>
        <w:gridCol w:w="2481"/>
        <w:gridCol w:w="2001"/>
        <w:gridCol w:w="1570"/>
        <w:gridCol w:w="1417"/>
        <w:gridCol w:w="1060"/>
        <w:gridCol w:w="1072"/>
      </w:tblGrid>
      <w:tr w:rsidR="00112D9C" w:rsidRPr="00C46FAC" w:rsidTr="00AF5FC8">
        <w:trPr>
          <w:trHeight w:val="529"/>
        </w:trPr>
        <w:tc>
          <w:tcPr>
            <w:tcW w:w="569" w:type="dxa"/>
            <w:vMerge w:val="restart"/>
          </w:tcPr>
          <w:p w:rsidR="00112D9C" w:rsidRPr="00C46FAC" w:rsidRDefault="00B51A20" w:rsidP="00891F3F">
            <w:pPr>
              <w:rPr>
                <w:color w:val="000000"/>
                <w:sz w:val="24"/>
                <w:szCs w:val="24"/>
              </w:rPr>
            </w:pPr>
            <w:r>
              <w:rPr>
                <w:color w:val="000000"/>
                <w:sz w:val="24"/>
                <w:szCs w:val="24"/>
              </w:rPr>
              <w:t>18</w:t>
            </w:r>
            <w:r w:rsidR="00112D9C">
              <w:rPr>
                <w:color w:val="000000"/>
                <w:sz w:val="24"/>
                <w:szCs w:val="24"/>
              </w:rPr>
              <w:t>.</w:t>
            </w:r>
          </w:p>
        </w:tc>
        <w:tc>
          <w:tcPr>
            <w:tcW w:w="14191" w:type="dxa"/>
            <w:gridSpan w:val="8"/>
            <w:shd w:val="clear" w:color="auto" w:fill="auto"/>
            <w:noWrap/>
            <w:vAlign w:val="bottom"/>
            <w:hideMark/>
          </w:tcPr>
          <w:p w:rsidR="00112D9C" w:rsidRPr="00C46FAC" w:rsidRDefault="00112D9C" w:rsidP="00891F3F">
            <w:pPr>
              <w:rPr>
                <w:color w:val="000000"/>
                <w:sz w:val="24"/>
                <w:szCs w:val="24"/>
              </w:rPr>
            </w:pPr>
            <w:r w:rsidRPr="008534E8">
              <w:rPr>
                <w:color w:val="000000"/>
                <w:sz w:val="24"/>
                <w:szCs w:val="24"/>
              </w:rPr>
              <w:t>3.1.6 Percentage of departments with UGC-SAP, CAS, DST-FIST, DBT, ICSSR  and other recognitions by  national and international  agencies (Data for the latest completed academic year) (5)</w:t>
            </w:r>
          </w:p>
        </w:tc>
      </w:tr>
      <w:tr w:rsidR="00A122E1" w:rsidRPr="00C46FAC" w:rsidTr="00AF5FC8">
        <w:trPr>
          <w:trHeight w:val="588"/>
        </w:trPr>
        <w:tc>
          <w:tcPr>
            <w:tcW w:w="569" w:type="dxa"/>
            <w:vMerge/>
          </w:tcPr>
          <w:p w:rsidR="00A122E1" w:rsidRDefault="00A122E1" w:rsidP="00891F3F">
            <w:pPr>
              <w:rPr>
                <w:color w:val="000000"/>
                <w:sz w:val="24"/>
                <w:szCs w:val="24"/>
              </w:rPr>
            </w:pPr>
          </w:p>
        </w:tc>
        <w:tc>
          <w:tcPr>
            <w:tcW w:w="14191" w:type="dxa"/>
            <w:gridSpan w:val="8"/>
            <w:shd w:val="clear" w:color="auto" w:fill="auto"/>
            <w:noWrap/>
            <w:vAlign w:val="bottom"/>
            <w:hideMark/>
          </w:tcPr>
          <w:p w:rsidR="00A122E1" w:rsidRPr="008534E8" w:rsidRDefault="00A122E1" w:rsidP="00891F3F">
            <w:pPr>
              <w:rPr>
                <w:color w:val="000000"/>
                <w:sz w:val="24"/>
                <w:szCs w:val="24"/>
              </w:rPr>
            </w:pPr>
            <w:r w:rsidRPr="008534E8">
              <w:rPr>
                <w:color w:val="000000"/>
                <w:sz w:val="24"/>
                <w:szCs w:val="24"/>
              </w:rPr>
              <w:t>3.2.1 Extramural funding for Research (Grants sponsored by the non-government sources such as industry, corporate houses, international bodies for research projects) endowments, Chairs in the University during the last five years (INR in Lakhs) (5)</w:t>
            </w:r>
          </w:p>
        </w:tc>
      </w:tr>
      <w:tr w:rsidR="00A122E1" w:rsidRPr="00C46FAC" w:rsidTr="00AF5FC8">
        <w:trPr>
          <w:trHeight w:val="275"/>
        </w:trPr>
        <w:tc>
          <w:tcPr>
            <w:tcW w:w="569" w:type="dxa"/>
            <w:vMerge/>
          </w:tcPr>
          <w:p w:rsidR="00A122E1" w:rsidRDefault="00A122E1" w:rsidP="00891F3F">
            <w:pPr>
              <w:rPr>
                <w:color w:val="000000"/>
                <w:sz w:val="24"/>
                <w:szCs w:val="24"/>
              </w:rPr>
            </w:pPr>
          </w:p>
        </w:tc>
        <w:tc>
          <w:tcPr>
            <w:tcW w:w="14191" w:type="dxa"/>
            <w:gridSpan w:val="8"/>
            <w:shd w:val="clear" w:color="auto" w:fill="auto"/>
            <w:noWrap/>
            <w:vAlign w:val="bottom"/>
            <w:hideMark/>
          </w:tcPr>
          <w:p w:rsidR="00A122E1" w:rsidRPr="008534E8" w:rsidRDefault="00A122E1" w:rsidP="00891F3F">
            <w:pPr>
              <w:rPr>
                <w:color w:val="000000"/>
                <w:sz w:val="24"/>
                <w:szCs w:val="24"/>
              </w:rPr>
            </w:pPr>
            <w:r w:rsidRPr="00786CD6">
              <w:rPr>
                <w:color w:val="000000"/>
                <w:sz w:val="24"/>
                <w:szCs w:val="24"/>
              </w:rPr>
              <w:t>3.2.2 Grants  for research projects sponsored by the government agencies during the last five years (INR in Lakhs) (10)</w:t>
            </w:r>
          </w:p>
        </w:tc>
      </w:tr>
      <w:tr w:rsidR="00A122E1" w:rsidRPr="00C46FAC" w:rsidTr="00AF5FC8">
        <w:trPr>
          <w:trHeight w:val="264"/>
        </w:trPr>
        <w:tc>
          <w:tcPr>
            <w:tcW w:w="569" w:type="dxa"/>
            <w:vMerge/>
          </w:tcPr>
          <w:p w:rsidR="00A122E1" w:rsidRDefault="00A122E1" w:rsidP="00891F3F">
            <w:pPr>
              <w:rPr>
                <w:color w:val="000000"/>
                <w:sz w:val="24"/>
                <w:szCs w:val="24"/>
              </w:rPr>
            </w:pPr>
          </w:p>
        </w:tc>
        <w:tc>
          <w:tcPr>
            <w:tcW w:w="14191" w:type="dxa"/>
            <w:gridSpan w:val="8"/>
            <w:shd w:val="clear" w:color="auto" w:fill="auto"/>
            <w:noWrap/>
            <w:vAlign w:val="bottom"/>
            <w:hideMark/>
          </w:tcPr>
          <w:p w:rsidR="00A122E1" w:rsidRPr="00786CD6" w:rsidRDefault="00A122E1" w:rsidP="00891F3F">
            <w:pPr>
              <w:rPr>
                <w:color w:val="000000"/>
                <w:sz w:val="24"/>
                <w:szCs w:val="24"/>
              </w:rPr>
            </w:pPr>
            <w:r w:rsidRPr="003325A1">
              <w:rPr>
                <w:sz w:val="24"/>
                <w:szCs w:val="24"/>
              </w:rPr>
              <w:t>3.2.3 Number of research projects per teacher funded by government and  non-government agencies during the last five years (5)</w:t>
            </w:r>
          </w:p>
        </w:tc>
      </w:tr>
      <w:tr w:rsidR="00112D9C" w:rsidRPr="00C46FAC" w:rsidTr="00AF5FC8">
        <w:trPr>
          <w:trHeight w:val="395"/>
        </w:trPr>
        <w:tc>
          <w:tcPr>
            <w:tcW w:w="569" w:type="dxa"/>
            <w:vMerge/>
          </w:tcPr>
          <w:p w:rsidR="00112D9C" w:rsidRPr="00C46FAC" w:rsidRDefault="00112D9C" w:rsidP="00891F3F">
            <w:pPr>
              <w:rPr>
                <w:b/>
                <w:bCs/>
                <w:color w:val="000000"/>
                <w:sz w:val="24"/>
                <w:szCs w:val="24"/>
              </w:rPr>
            </w:pPr>
          </w:p>
        </w:tc>
        <w:tc>
          <w:tcPr>
            <w:tcW w:w="2412" w:type="dxa"/>
            <w:shd w:val="clear" w:color="auto" w:fill="auto"/>
            <w:vAlign w:val="bottom"/>
            <w:hideMark/>
          </w:tcPr>
          <w:p w:rsidR="00112D9C" w:rsidRDefault="00112D9C" w:rsidP="00891F3F">
            <w:pPr>
              <w:rPr>
                <w:b/>
                <w:bCs/>
                <w:color w:val="000000"/>
              </w:rPr>
            </w:pPr>
            <w:r>
              <w:rPr>
                <w:b/>
                <w:bCs/>
                <w:color w:val="000000"/>
              </w:rPr>
              <w:t>Name of the Scheme/Project/ Endowments/ Chairs</w:t>
            </w:r>
          </w:p>
        </w:tc>
        <w:tc>
          <w:tcPr>
            <w:tcW w:w="2178" w:type="dxa"/>
            <w:shd w:val="clear" w:color="auto" w:fill="auto"/>
            <w:noWrap/>
            <w:vAlign w:val="bottom"/>
            <w:hideMark/>
          </w:tcPr>
          <w:p w:rsidR="00112D9C" w:rsidRDefault="00112D9C" w:rsidP="00891F3F">
            <w:pPr>
              <w:rPr>
                <w:b/>
                <w:bCs/>
                <w:color w:val="000000"/>
              </w:rPr>
            </w:pPr>
            <w:r>
              <w:rPr>
                <w:b/>
                <w:bCs/>
                <w:color w:val="000000"/>
              </w:rPr>
              <w:t>Name of the Principal Investigator/ Co Investigator (if applicable)</w:t>
            </w:r>
          </w:p>
        </w:tc>
        <w:tc>
          <w:tcPr>
            <w:tcW w:w="2481" w:type="dxa"/>
            <w:shd w:val="clear" w:color="auto" w:fill="auto"/>
            <w:vAlign w:val="bottom"/>
            <w:hideMark/>
          </w:tcPr>
          <w:p w:rsidR="00112D9C" w:rsidRDefault="00112D9C" w:rsidP="00891F3F">
            <w:pPr>
              <w:rPr>
                <w:b/>
                <w:bCs/>
                <w:color w:val="000000"/>
              </w:rPr>
            </w:pPr>
            <w:r>
              <w:rPr>
                <w:b/>
                <w:bCs/>
                <w:color w:val="000000"/>
              </w:rPr>
              <w:t xml:space="preserve">Name of the Funding agency </w:t>
            </w:r>
          </w:p>
        </w:tc>
        <w:tc>
          <w:tcPr>
            <w:tcW w:w="2001" w:type="dxa"/>
            <w:shd w:val="clear" w:color="auto" w:fill="auto"/>
            <w:noWrap/>
            <w:vAlign w:val="bottom"/>
            <w:hideMark/>
          </w:tcPr>
          <w:p w:rsidR="00112D9C" w:rsidRDefault="00112D9C" w:rsidP="00891F3F">
            <w:pPr>
              <w:rPr>
                <w:b/>
                <w:bCs/>
                <w:color w:val="000000"/>
              </w:rPr>
            </w:pPr>
            <w:r>
              <w:rPr>
                <w:b/>
                <w:bCs/>
                <w:color w:val="000000"/>
              </w:rPr>
              <w:t>Type (Government/Non-Government)</w:t>
            </w:r>
          </w:p>
        </w:tc>
        <w:tc>
          <w:tcPr>
            <w:tcW w:w="1570" w:type="dxa"/>
            <w:shd w:val="clear" w:color="auto" w:fill="auto"/>
            <w:noWrap/>
            <w:vAlign w:val="bottom"/>
            <w:hideMark/>
          </w:tcPr>
          <w:p w:rsidR="00112D9C" w:rsidRDefault="00112D9C" w:rsidP="00891F3F">
            <w:pPr>
              <w:rPr>
                <w:b/>
                <w:bCs/>
                <w:color w:val="000000"/>
              </w:rPr>
            </w:pPr>
            <w:r>
              <w:rPr>
                <w:b/>
                <w:bCs/>
                <w:color w:val="000000"/>
              </w:rPr>
              <w:t xml:space="preserve">Department </w:t>
            </w:r>
          </w:p>
        </w:tc>
        <w:tc>
          <w:tcPr>
            <w:tcW w:w="1417" w:type="dxa"/>
            <w:shd w:val="clear" w:color="auto" w:fill="auto"/>
            <w:noWrap/>
            <w:vAlign w:val="bottom"/>
            <w:hideMark/>
          </w:tcPr>
          <w:p w:rsidR="00112D9C" w:rsidRDefault="00112D9C" w:rsidP="00891F3F">
            <w:pPr>
              <w:rPr>
                <w:b/>
                <w:bCs/>
                <w:color w:val="000000"/>
              </w:rPr>
            </w:pPr>
            <w:r>
              <w:rPr>
                <w:b/>
                <w:bCs/>
                <w:color w:val="000000"/>
              </w:rPr>
              <w:t>Year of Award</w:t>
            </w:r>
          </w:p>
        </w:tc>
        <w:tc>
          <w:tcPr>
            <w:tcW w:w="1060" w:type="dxa"/>
            <w:shd w:val="clear" w:color="auto" w:fill="auto"/>
            <w:vAlign w:val="bottom"/>
          </w:tcPr>
          <w:p w:rsidR="00112D9C" w:rsidRDefault="00112D9C" w:rsidP="00891F3F">
            <w:pPr>
              <w:rPr>
                <w:b/>
                <w:bCs/>
                <w:color w:val="000000"/>
              </w:rPr>
            </w:pPr>
            <w:r>
              <w:rPr>
                <w:b/>
                <w:bCs/>
                <w:color w:val="000000"/>
              </w:rPr>
              <w:t xml:space="preserve">Funds provided (INR in lakhs) </w:t>
            </w:r>
          </w:p>
        </w:tc>
        <w:tc>
          <w:tcPr>
            <w:tcW w:w="1072" w:type="dxa"/>
            <w:shd w:val="clear" w:color="auto" w:fill="auto"/>
            <w:vAlign w:val="bottom"/>
          </w:tcPr>
          <w:p w:rsidR="00112D9C" w:rsidRDefault="00112D9C" w:rsidP="00891F3F">
            <w:pPr>
              <w:rPr>
                <w:b/>
                <w:bCs/>
                <w:color w:val="000000"/>
              </w:rPr>
            </w:pPr>
            <w:r>
              <w:rPr>
                <w:b/>
                <w:bCs/>
                <w:color w:val="000000"/>
              </w:rPr>
              <w:t>Duration of the project</w:t>
            </w:r>
          </w:p>
        </w:tc>
      </w:tr>
      <w:tr w:rsidR="00112D9C" w:rsidRPr="00C46FAC" w:rsidTr="00AF5FC8">
        <w:trPr>
          <w:trHeight w:val="395"/>
        </w:trPr>
        <w:tc>
          <w:tcPr>
            <w:tcW w:w="569" w:type="dxa"/>
            <w:vMerge/>
          </w:tcPr>
          <w:p w:rsidR="00112D9C" w:rsidRPr="00C46FAC" w:rsidRDefault="00112D9C" w:rsidP="00891F3F">
            <w:pPr>
              <w:rPr>
                <w:b/>
                <w:bCs/>
                <w:color w:val="000000"/>
                <w:sz w:val="24"/>
                <w:szCs w:val="24"/>
              </w:rPr>
            </w:pPr>
          </w:p>
        </w:tc>
        <w:tc>
          <w:tcPr>
            <w:tcW w:w="2412" w:type="dxa"/>
            <w:shd w:val="clear" w:color="auto" w:fill="auto"/>
            <w:vAlign w:val="bottom"/>
            <w:hideMark/>
          </w:tcPr>
          <w:p w:rsidR="00112D9C" w:rsidRPr="00C46FAC" w:rsidRDefault="00112D9C" w:rsidP="00891F3F">
            <w:pPr>
              <w:rPr>
                <w:b/>
                <w:bCs/>
                <w:color w:val="000000"/>
                <w:sz w:val="24"/>
                <w:szCs w:val="24"/>
              </w:rPr>
            </w:pPr>
          </w:p>
        </w:tc>
        <w:tc>
          <w:tcPr>
            <w:tcW w:w="2178" w:type="dxa"/>
            <w:shd w:val="clear" w:color="auto" w:fill="auto"/>
            <w:noWrap/>
            <w:vAlign w:val="bottom"/>
            <w:hideMark/>
          </w:tcPr>
          <w:p w:rsidR="00112D9C" w:rsidRPr="00C46FAC" w:rsidRDefault="00112D9C" w:rsidP="00891F3F">
            <w:pPr>
              <w:rPr>
                <w:b/>
                <w:bCs/>
                <w:color w:val="000000"/>
                <w:sz w:val="24"/>
                <w:szCs w:val="24"/>
              </w:rPr>
            </w:pPr>
          </w:p>
        </w:tc>
        <w:tc>
          <w:tcPr>
            <w:tcW w:w="2481" w:type="dxa"/>
            <w:shd w:val="clear" w:color="auto" w:fill="auto"/>
            <w:vAlign w:val="bottom"/>
            <w:hideMark/>
          </w:tcPr>
          <w:p w:rsidR="00112D9C" w:rsidRPr="00C46FAC" w:rsidRDefault="00112D9C" w:rsidP="00891F3F">
            <w:pPr>
              <w:rPr>
                <w:b/>
                <w:bCs/>
                <w:color w:val="000000"/>
                <w:sz w:val="24"/>
                <w:szCs w:val="24"/>
              </w:rPr>
            </w:pPr>
          </w:p>
        </w:tc>
        <w:tc>
          <w:tcPr>
            <w:tcW w:w="2001" w:type="dxa"/>
            <w:shd w:val="clear" w:color="auto" w:fill="auto"/>
            <w:noWrap/>
            <w:vAlign w:val="bottom"/>
            <w:hideMark/>
          </w:tcPr>
          <w:p w:rsidR="00112D9C" w:rsidRPr="00C46FAC" w:rsidRDefault="00112D9C" w:rsidP="00891F3F">
            <w:pPr>
              <w:rPr>
                <w:b/>
                <w:bCs/>
                <w:color w:val="000000"/>
                <w:sz w:val="24"/>
                <w:szCs w:val="24"/>
              </w:rPr>
            </w:pPr>
          </w:p>
        </w:tc>
        <w:tc>
          <w:tcPr>
            <w:tcW w:w="1570" w:type="dxa"/>
            <w:shd w:val="clear" w:color="auto" w:fill="auto"/>
            <w:noWrap/>
            <w:vAlign w:val="bottom"/>
            <w:hideMark/>
          </w:tcPr>
          <w:p w:rsidR="00112D9C" w:rsidRPr="00C46FAC" w:rsidRDefault="00112D9C" w:rsidP="00891F3F">
            <w:pPr>
              <w:rPr>
                <w:b/>
                <w:bCs/>
                <w:color w:val="000000"/>
                <w:sz w:val="24"/>
                <w:szCs w:val="24"/>
              </w:rPr>
            </w:pPr>
          </w:p>
        </w:tc>
        <w:tc>
          <w:tcPr>
            <w:tcW w:w="1417" w:type="dxa"/>
            <w:shd w:val="clear" w:color="auto" w:fill="auto"/>
            <w:noWrap/>
            <w:vAlign w:val="bottom"/>
            <w:hideMark/>
          </w:tcPr>
          <w:p w:rsidR="00112D9C" w:rsidRPr="00C46FAC" w:rsidRDefault="00112D9C" w:rsidP="00891F3F">
            <w:pPr>
              <w:rPr>
                <w:b/>
                <w:bCs/>
                <w:color w:val="000000"/>
                <w:sz w:val="24"/>
                <w:szCs w:val="24"/>
              </w:rPr>
            </w:pPr>
          </w:p>
        </w:tc>
        <w:tc>
          <w:tcPr>
            <w:tcW w:w="1060" w:type="dxa"/>
            <w:shd w:val="clear" w:color="auto" w:fill="auto"/>
            <w:vAlign w:val="bottom"/>
          </w:tcPr>
          <w:p w:rsidR="00112D9C" w:rsidRPr="00C46FAC" w:rsidRDefault="00112D9C" w:rsidP="00891F3F">
            <w:pPr>
              <w:rPr>
                <w:b/>
                <w:bCs/>
                <w:color w:val="000000"/>
                <w:sz w:val="24"/>
                <w:szCs w:val="24"/>
              </w:rPr>
            </w:pPr>
          </w:p>
        </w:tc>
        <w:tc>
          <w:tcPr>
            <w:tcW w:w="1072" w:type="dxa"/>
            <w:shd w:val="clear" w:color="auto" w:fill="auto"/>
            <w:vAlign w:val="bottom"/>
          </w:tcPr>
          <w:p w:rsidR="00112D9C" w:rsidRPr="00C46FAC" w:rsidRDefault="00112D9C" w:rsidP="00891F3F">
            <w:pPr>
              <w:rPr>
                <w:b/>
                <w:bCs/>
                <w:color w:val="000000"/>
                <w:sz w:val="24"/>
                <w:szCs w:val="24"/>
              </w:rPr>
            </w:pPr>
          </w:p>
        </w:tc>
      </w:tr>
      <w:tr w:rsidR="00112D9C" w:rsidRPr="00C46FAC" w:rsidTr="00AF5FC8">
        <w:trPr>
          <w:trHeight w:val="395"/>
        </w:trPr>
        <w:tc>
          <w:tcPr>
            <w:tcW w:w="569" w:type="dxa"/>
            <w:vMerge/>
          </w:tcPr>
          <w:p w:rsidR="00112D9C" w:rsidRPr="00C46FAC" w:rsidRDefault="00112D9C" w:rsidP="00891F3F">
            <w:pPr>
              <w:rPr>
                <w:bCs/>
                <w:color w:val="000000"/>
                <w:sz w:val="24"/>
                <w:szCs w:val="24"/>
              </w:rPr>
            </w:pPr>
          </w:p>
        </w:tc>
        <w:tc>
          <w:tcPr>
            <w:tcW w:w="14191" w:type="dxa"/>
            <w:gridSpan w:val="8"/>
            <w:shd w:val="clear" w:color="auto" w:fill="auto"/>
            <w:vAlign w:val="bottom"/>
            <w:hideMark/>
          </w:tcPr>
          <w:p w:rsidR="00112D9C" w:rsidRPr="00C20547" w:rsidRDefault="00112D9C" w:rsidP="00891F3F">
            <w:pPr>
              <w:pStyle w:val="ListParagraph"/>
              <w:spacing w:after="0" w:line="240" w:lineRule="auto"/>
              <w:ind w:left="504"/>
              <w:rPr>
                <w:rFonts w:ascii="Times New Roman" w:hAnsi="Times New Roman"/>
                <w:bCs/>
                <w:color w:val="000000"/>
                <w:sz w:val="24"/>
                <w:szCs w:val="24"/>
              </w:rPr>
            </w:pPr>
          </w:p>
        </w:tc>
      </w:tr>
      <w:tr w:rsidR="00AF5FC8" w:rsidRPr="00C46FAC" w:rsidTr="00AF5FC8">
        <w:trPr>
          <w:gridAfter w:val="8"/>
          <w:wAfter w:w="14191" w:type="dxa"/>
          <w:trHeight w:val="276"/>
        </w:trPr>
        <w:tc>
          <w:tcPr>
            <w:tcW w:w="569" w:type="dxa"/>
            <w:vMerge/>
          </w:tcPr>
          <w:p w:rsidR="00AF5FC8" w:rsidRPr="00C46FAC" w:rsidRDefault="00AF5FC8" w:rsidP="00891F3F">
            <w:pPr>
              <w:rPr>
                <w:bCs/>
                <w:color w:val="000000"/>
                <w:sz w:val="24"/>
                <w:szCs w:val="24"/>
              </w:rPr>
            </w:pPr>
          </w:p>
        </w:tc>
      </w:tr>
    </w:tbl>
    <w:p w:rsidR="00112D9C" w:rsidRDefault="00112D9C" w:rsidP="00112D9C">
      <w:pPr>
        <w:tabs>
          <w:tab w:val="left" w:pos="1425"/>
          <w:tab w:val="left" w:pos="11160"/>
        </w:tabs>
        <w:ind w:right="900"/>
        <w:rPr>
          <w:b/>
          <w:bCs/>
          <w:sz w:val="24"/>
          <w:szCs w:val="24"/>
        </w:rPr>
      </w:pPr>
    </w:p>
    <w:p w:rsidR="00112D9C" w:rsidRDefault="00112D9C" w:rsidP="00112D9C">
      <w:pPr>
        <w:tabs>
          <w:tab w:val="left" w:pos="1425"/>
          <w:tab w:val="left" w:pos="11160"/>
        </w:tabs>
        <w:ind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1530"/>
        <w:gridCol w:w="2813"/>
        <w:gridCol w:w="2908"/>
        <w:gridCol w:w="2904"/>
        <w:gridCol w:w="1897"/>
        <w:gridCol w:w="1898"/>
      </w:tblGrid>
      <w:tr w:rsidR="00112D9C" w:rsidRPr="00C46FAC" w:rsidTr="00891F3F">
        <w:trPr>
          <w:trHeight w:val="300"/>
        </w:trPr>
        <w:tc>
          <w:tcPr>
            <w:tcW w:w="810" w:type="dxa"/>
          </w:tcPr>
          <w:p w:rsidR="00112D9C" w:rsidRPr="00C46FAC" w:rsidRDefault="00112D9C" w:rsidP="00891F3F">
            <w:pPr>
              <w:rPr>
                <w:b/>
                <w:bCs/>
                <w:sz w:val="28"/>
                <w:szCs w:val="28"/>
              </w:rPr>
            </w:pPr>
          </w:p>
        </w:tc>
        <w:tc>
          <w:tcPr>
            <w:tcW w:w="13950" w:type="dxa"/>
            <w:gridSpan w:val="6"/>
            <w:shd w:val="clear" w:color="auto" w:fill="auto"/>
            <w:noWrap/>
            <w:vAlign w:val="bottom"/>
            <w:hideMark/>
          </w:tcPr>
          <w:p w:rsidR="00112D9C" w:rsidRPr="00C46FAC" w:rsidRDefault="00112D9C" w:rsidP="00891F3F">
            <w:pPr>
              <w:rPr>
                <w:b/>
                <w:bCs/>
                <w:sz w:val="28"/>
                <w:szCs w:val="28"/>
              </w:rPr>
            </w:pPr>
            <w:r w:rsidRPr="00C46FAC">
              <w:rPr>
                <w:b/>
                <w:bCs/>
                <w:sz w:val="28"/>
                <w:szCs w:val="28"/>
              </w:rPr>
              <w:t>Key Indicator - 3.3 Innovation Ecosystem (30)</w:t>
            </w:r>
          </w:p>
        </w:tc>
      </w:tr>
      <w:tr w:rsidR="00112D9C" w:rsidRPr="00C46FAC" w:rsidTr="00891F3F">
        <w:trPr>
          <w:trHeight w:val="300"/>
        </w:trPr>
        <w:tc>
          <w:tcPr>
            <w:tcW w:w="810" w:type="dxa"/>
            <w:vMerge w:val="restart"/>
          </w:tcPr>
          <w:p w:rsidR="00112D9C" w:rsidRDefault="00B51A20" w:rsidP="00891F3F">
            <w:pPr>
              <w:rPr>
                <w:color w:val="000000"/>
                <w:sz w:val="24"/>
                <w:szCs w:val="24"/>
              </w:rPr>
            </w:pPr>
            <w:r>
              <w:rPr>
                <w:color w:val="000000"/>
                <w:sz w:val="24"/>
                <w:szCs w:val="24"/>
              </w:rPr>
              <w:t>19</w:t>
            </w:r>
            <w:r w:rsidR="00112D9C">
              <w:rPr>
                <w:color w:val="000000"/>
                <w:sz w:val="24"/>
                <w:szCs w:val="24"/>
              </w:rPr>
              <w:t>.</w:t>
            </w:r>
          </w:p>
          <w:p w:rsidR="00112D9C" w:rsidRPr="00371CBC" w:rsidRDefault="00112D9C" w:rsidP="00891F3F">
            <w:pPr>
              <w:rPr>
                <w:sz w:val="24"/>
                <w:szCs w:val="24"/>
              </w:rPr>
            </w:pPr>
          </w:p>
          <w:p w:rsidR="00112D9C" w:rsidRPr="00371CBC" w:rsidRDefault="00112D9C" w:rsidP="00891F3F">
            <w:pPr>
              <w:rPr>
                <w:sz w:val="24"/>
                <w:szCs w:val="24"/>
              </w:rPr>
            </w:pPr>
          </w:p>
          <w:p w:rsidR="00112D9C" w:rsidRPr="00371CBC" w:rsidRDefault="00112D9C" w:rsidP="00891F3F">
            <w:pPr>
              <w:rPr>
                <w:sz w:val="24"/>
                <w:szCs w:val="24"/>
              </w:rPr>
            </w:pPr>
          </w:p>
          <w:p w:rsidR="00112D9C" w:rsidRPr="00371CBC" w:rsidRDefault="00112D9C" w:rsidP="00891F3F">
            <w:pPr>
              <w:rPr>
                <w:sz w:val="24"/>
                <w:szCs w:val="24"/>
              </w:rPr>
            </w:pPr>
          </w:p>
          <w:p w:rsidR="00112D9C" w:rsidRPr="00371CBC" w:rsidRDefault="00112D9C" w:rsidP="00891F3F">
            <w:pPr>
              <w:rPr>
                <w:sz w:val="24"/>
                <w:szCs w:val="24"/>
              </w:rPr>
            </w:pPr>
          </w:p>
          <w:p w:rsidR="00112D9C" w:rsidRPr="00371CBC" w:rsidRDefault="00112D9C" w:rsidP="00891F3F">
            <w:pPr>
              <w:rPr>
                <w:sz w:val="24"/>
                <w:szCs w:val="24"/>
              </w:rPr>
            </w:pPr>
          </w:p>
          <w:p w:rsidR="00112D9C" w:rsidRPr="00371CBC" w:rsidRDefault="00112D9C" w:rsidP="00891F3F">
            <w:pPr>
              <w:rPr>
                <w:sz w:val="24"/>
                <w:szCs w:val="24"/>
              </w:rPr>
            </w:pPr>
          </w:p>
        </w:tc>
        <w:tc>
          <w:tcPr>
            <w:tcW w:w="13950" w:type="dxa"/>
            <w:gridSpan w:val="6"/>
            <w:shd w:val="clear" w:color="auto" w:fill="auto"/>
            <w:noWrap/>
            <w:vAlign w:val="bottom"/>
            <w:hideMark/>
          </w:tcPr>
          <w:p w:rsidR="00112D9C" w:rsidRPr="00FC3EEA" w:rsidRDefault="00112D9C" w:rsidP="00891F3F">
            <w:pPr>
              <w:rPr>
                <w:color w:val="000000"/>
                <w:sz w:val="24"/>
                <w:szCs w:val="24"/>
              </w:rPr>
            </w:pPr>
            <w:r w:rsidRPr="00FC3EEA">
              <w:rPr>
                <w:color w:val="000000"/>
                <w:sz w:val="24"/>
                <w:szCs w:val="24"/>
              </w:rPr>
              <w:t>3.3.2 Number of workshops/seminars conducted on Research methodology, Intellectual Property Rights (IPR),entrepreneurship, skill development during the last five years</w:t>
            </w:r>
          </w:p>
          <w:p w:rsidR="00112D9C" w:rsidRDefault="00112D9C" w:rsidP="00891F3F">
            <w:pPr>
              <w:rPr>
                <w:color w:val="000000"/>
                <w:sz w:val="24"/>
                <w:szCs w:val="24"/>
              </w:rPr>
            </w:pPr>
            <w:r w:rsidRPr="00FC3EEA">
              <w:rPr>
                <w:color w:val="000000"/>
                <w:sz w:val="24"/>
                <w:szCs w:val="24"/>
              </w:rPr>
              <w:t>(10)</w:t>
            </w:r>
          </w:p>
          <w:p w:rsidR="00112D9C" w:rsidRPr="00C46FAC" w:rsidRDefault="00112D9C" w:rsidP="00891F3F">
            <w:pPr>
              <w:rPr>
                <w:color w:val="000000"/>
                <w:sz w:val="24"/>
                <w:szCs w:val="24"/>
              </w:rPr>
            </w:pPr>
            <w:r w:rsidRPr="00FC3EEA">
              <w:rPr>
                <w:color w:val="000000"/>
                <w:sz w:val="24"/>
                <w:szCs w:val="24"/>
              </w:rPr>
              <w:t>3.3.2.1: Total number of workshops/seminars conducted on Research methodology, Intellectual Property Rights (IPR),entrepreneurship, skill development year wise during  the last five years</w:t>
            </w:r>
          </w:p>
        </w:tc>
      </w:tr>
      <w:tr w:rsidR="00112D9C" w:rsidRPr="00C46FAC" w:rsidTr="00891F3F">
        <w:trPr>
          <w:trHeight w:val="332"/>
        </w:trPr>
        <w:tc>
          <w:tcPr>
            <w:tcW w:w="810" w:type="dxa"/>
            <w:vMerge/>
          </w:tcPr>
          <w:p w:rsidR="00112D9C" w:rsidRPr="00C46FAC" w:rsidRDefault="00112D9C" w:rsidP="00891F3F">
            <w:pPr>
              <w:rPr>
                <w:b/>
                <w:bCs/>
                <w:color w:val="000000"/>
                <w:sz w:val="24"/>
                <w:szCs w:val="24"/>
              </w:rPr>
            </w:pPr>
          </w:p>
        </w:tc>
        <w:tc>
          <w:tcPr>
            <w:tcW w:w="1530" w:type="dxa"/>
            <w:shd w:val="clear" w:color="auto" w:fill="auto"/>
            <w:noWrap/>
            <w:vAlign w:val="bottom"/>
            <w:hideMark/>
          </w:tcPr>
          <w:p w:rsidR="00112D9C" w:rsidRPr="00FC3EEA" w:rsidRDefault="00112D9C" w:rsidP="00891F3F">
            <w:pPr>
              <w:rPr>
                <w:b/>
                <w:bCs/>
                <w:color w:val="000000"/>
                <w:sz w:val="24"/>
                <w:szCs w:val="24"/>
              </w:rPr>
            </w:pPr>
            <w:r w:rsidRPr="00FC3EEA">
              <w:rPr>
                <w:b/>
                <w:bCs/>
                <w:color w:val="000000"/>
                <w:sz w:val="24"/>
                <w:szCs w:val="24"/>
              </w:rPr>
              <w:t>Year</w:t>
            </w:r>
          </w:p>
        </w:tc>
        <w:tc>
          <w:tcPr>
            <w:tcW w:w="2813" w:type="dxa"/>
            <w:shd w:val="clear" w:color="auto" w:fill="auto"/>
            <w:vAlign w:val="bottom"/>
            <w:hideMark/>
          </w:tcPr>
          <w:p w:rsidR="00112D9C" w:rsidRPr="00FC3EEA" w:rsidRDefault="00112D9C" w:rsidP="00891F3F">
            <w:pPr>
              <w:rPr>
                <w:b/>
                <w:bCs/>
                <w:color w:val="000000"/>
                <w:sz w:val="24"/>
                <w:szCs w:val="24"/>
              </w:rPr>
            </w:pPr>
            <w:r w:rsidRPr="00FC3EEA">
              <w:rPr>
                <w:b/>
                <w:bCs/>
                <w:color w:val="000000"/>
                <w:sz w:val="24"/>
                <w:szCs w:val="24"/>
              </w:rPr>
              <w:t>Name of the workshop/ seminar</w:t>
            </w:r>
          </w:p>
        </w:tc>
        <w:tc>
          <w:tcPr>
            <w:tcW w:w="2908" w:type="dxa"/>
            <w:shd w:val="clear" w:color="auto" w:fill="auto"/>
            <w:noWrap/>
            <w:vAlign w:val="bottom"/>
            <w:hideMark/>
          </w:tcPr>
          <w:p w:rsidR="00112D9C" w:rsidRPr="00FC3EEA" w:rsidRDefault="00112D9C" w:rsidP="00891F3F">
            <w:pPr>
              <w:rPr>
                <w:b/>
                <w:bCs/>
                <w:color w:val="000000"/>
                <w:sz w:val="24"/>
                <w:szCs w:val="24"/>
              </w:rPr>
            </w:pPr>
            <w:r w:rsidRPr="00FC3EEA">
              <w:rPr>
                <w:b/>
                <w:bCs/>
                <w:color w:val="000000"/>
                <w:sz w:val="24"/>
                <w:szCs w:val="24"/>
              </w:rPr>
              <w:t>Number of Participants</w:t>
            </w:r>
          </w:p>
        </w:tc>
        <w:tc>
          <w:tcPr>
            <w:tcW w:w="2904" w:type="dxa"/>
            <w:shd w:val="clear" w:color="auto" w:fill="auto"/>
            <w:vAlign w:val="bottom"/>
            <w:hideMark/>
          </w:tcPr>
          <w:p w:rsidR="00112D9C" w:rsidRPr="00FC3EEA" w:rsidRDefault="00112D9C" w:rsidP="00891F3F">
            <w:pPr>
              <w:rPr>
                <w:b/>
                <w:bCs/>
                <w:color w:val="000000"/>
                <w:sz w:val="24"/>
                <w:szCs w:val="24"/>
              </w:rPr>
            </w:pPr>
            <w:r w:rsidRPr="00FC3EEA">
              <w:rPr>
                <w:b/>
                <w:bCs/>
                <w:color w:val="000000"/>
                <w:sz w:val="24"/>
                <w:szCs w:val="24"/>
              </w:rPr>
              <w:t>Date From – To</w:t>
            </w:r>
          </w:p>
        </w:tc>
        <w:tc>
          <w:tcPr>
            <w:tcW w:w="1897" w:type="dxa"/>
            <w:shd w:val="clear" w:color="auto" w:fill="auto"/>
            <w:vAlign w:val="bottom"/>
            <w:hideMark/>
          </w:tcPr>
          <w:p w:rsidR="00112D9C" w:rsidRPr="00FC3EEA" w:rsidRDefault="00112D9C" w:rsidP="00891F3F">
            <w:pPr>
              <w:rPr>
                <w:b/>
                <w:bCs/>
                <w:color w:val="000000"/>
                <w:sz w:val="24"/>
                <w:szCs w:val="24"/>
              </w:rPr>
            </w:pPr>
            <w:r w:rsidRPr="00FC3EEA">
              <w:rPr>
                <w:b/>
                <w:bCs/>
                <w:color w:val="000000"/>
                <w:sz w:val="24"/>
                <w:szCs w:val="24"/>
              </w:rPr>
              <w:t>Link to the Activity report on the website</w:t>
            </w:r>
          </w:p>
        </w:tc>
        <w:tc>
          <w:tcPr>
            <w:tcW w:w="1898" w:type="dxa"/>
            <w:shd w:val="clear" w:color="auto" w:fill="auto"/>
            <w:vAlign w:val="bottom"/>
          </w:tcPr>
          <w:p w:rsidR="00112D9C" w:rsidRPr="00FC3EEA" w:rsidRDefault="00112D9C" w:rsidP="00891F3F">
            <w:pPr>
              <w:rPr>
                <w:b/>
                <w:bCs/>
                <w:color w:val="000000"/>
                <w:sz w:val="24"/>
                <w:szCs w:val="24"/>
              </w:rPr>
            </w:pPr>
            <w:r w:rsidRPr="00FC3EEA">
              <w:rPr>
                <w:b/>
                <w:bCs/>
                <w:color w:val="000000"/>
                <w:sz w:val="24"/>
                <w:szCs w:val="24"/>
              </w:rPr>
              <w:t>Date of establishment of IPR cell</w:t>
            </w:r>
          </w:p>
        </w:tc>
      </w:tr>
      <w:tr w:rsidR="00112D9C" w:rsidRPr="00C46FAC" w:rsidTr="00891F3F">
        <w:trPr>
          <w:trHeight w:val="188"/>
        </w:trPr>
        <w:tc>
          <w:tcPr>
            <w:tcW w:w="810" w:type="dxa"/>
            <w:vMerge/>
          </w:tcPr>
          <w:p w:rsidR="00112D9C" w:rsidRPr="00C46FAC" w:rsidRDefault="00112D9C" w:rsidP="00891F3F">
            <w:pPr>
              <w:rPr>
                <w:b/>
                <w:bCs/>
                <w:color w:val="000000"/>
                <w:sz w:val="24"/>
                <w:szCs w:val="24"/>
              </w:rPr>
            </w:pPr>
          </w:p>
        </w:tc>
        <w:tc>
          <w:tcPr>
            <w:tcW w:w="1530" w:type="dxa"/>
            <w:shd w:val="clear" w:color="auto" w:fill="auto"/>
            <w:noWrap/>
            <w:vAlign w:val="bottom"/>
            <w:hideMark/>
          </w:tcPr>
          <w:p w:rsidR="00112D9C" w:rsidRPr="00C46FAC" w:rsidRDefault="00112D9C" w:rsidP="00891F3F">
            <w:pPr>
              <w:rPr>
                <w:b/>
                <w:bCs/>
                <w:color w:val="000000"/>
                <w:sz w:val="24"/>
                <w:szCs w:val="24"/>
              </w:rPr>
            </w:pPr>
          </w:p>
        </w:tc>
        <w:tc>
          <w:tcPr>
            <w:tcW w:w="2813" w:type="dxa"/>
            <w:shd w:val="clear" w:color="auto" w:fill="auto"/>
            <w:vAlign w:val="bottom"/>
            <w:hideMark/>
          </w:tcPr>
          <w:p w:rsidR="00112D9C" w:rsidRPr="00C46FAC" w:rsidRDefault="00112D9C" w:rsidP="00891F3F">
            <w:pPr>
              <w:rPr>
                <w:b/>
                <w:bCs/>
                <w:color w:val="000000"/>
                <w:sz w:val="24"/>
                <w:szCs w:val="24"/>
              </w:rPr>
            </w:pPr>
          </w:p>
        </w:tc>
        <w:tc>
          <w:tcPr>
            <w:tcW w:w="2908" w:type="dxa"/>
            <w:shd w:val="clear" w:color="auto" w:fill="auto"/>
            <w:noWrap/>
            <w:vAlign w:val="bottom"/>
            <w:hideMark/>
          </w:tcPr>
          <w:p w:rsidR="00112D9C" w:rsidRPr="00C46FAC" w:rsidRDefault="00112D9C" w:rsidP="00891F3F">
            <w:pPr>
              <w:rPr>
                <w:b/>
                <w:bCs/>
                <w:color w:val="000000"/>
                <w:sz w:val="24"/>
                <w:szCs w:val="24"/>
              </w:rPr>
            </w:pPr>
          </w:p>
        </w:tc>
        <w:tc>
          <w:tcPr>
            <w:tcW w:w="2904" w:type="dxa"/>
            <w:shd w:val="clear" w:color="auto" w:fill="auto"/>
            <w:vAlign w:val="bottom"/>
            <w:hideMark/>
          </w:tcPr>
          <w:p w:rsidR="00112D9C" w:rsidRPr="00C46FAC" w:rsidRDefault="00112D9C" w:rsidP="00891F3F">
            <w:pPr>
              <w:rPr>
                <w:b/>
                <w:bCs/>
                <w:color w:val="000000"/>
                <w:sz w:val="24"/>
                <w:szCs w:val="24"/>
              </w:rPr>
            </w:pPr>
          </w:p>
          <w:p w:rsidR="00112D9C" w:rsidRPr="00C46FAC" w:rsidRDefault="00112D9C" w:rsidP="00891F3F">
            <w:pPr>
              <w:rPr>
                <w:b/>
                <w:bCs/>
                <w:color w:val="000000"/>
                <w:sz w:val="24"/>
                <w:szCs w:val="24"/>
              </w:rPr>
            </w:pPr>
          </w:p>
        </w:tc>
        <w:tc>
          <w:tcPr>
            <w:tcW w:w="1897" w:type="dxa"/>
            <w:shd w:val="clear" w:color="auto" w:fill="auto"/>
            <w:vAlign w:val="bottom"/>
            <w:hideMark/>
          </w:tcPr>
          <w:p w:rsidR="00112D9C" w:rsidRPr="00C46FAC" w:rsidRDefault="00112D9C" w:rsidP="00891F3F">
            <w:pPr>
              <w:rPr>
                <w:b/>
                <w:bCs/>
                <w:color w:val="000000"/>
                <w:sz w:val="24"/>
                <w:szCs w:val="24"/>
              </w:rPr>
            </w:pPr>
          </w:p>
        </w:tc>
        <w:tc>
          <w:tcPr>
            <w:tcW w:w="1898"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934"/>
        </w:trPr>
        <w:tc>
          <w:tcPr>
            <w:tcW w:w="810" w:type="dxa"/>
            <w:vMerge/>
          </w:tcPr>
          <w:p w:rsidR="00112D9C" w:rsidRDefault="00112D9C" w:rsidP="00891F3F">
            <w:pPr>
              <w:rPr>
                <w:b/>
                <w:bCs/>
                <w:color w:val="000000"/>
                <w:sz w:val="24"/>
                <w:szCs w:val="24"/>
              </w:rPr>
            </w:pPr>
          </w:p>
        </w:tc>
        <w:tc>
          <w:tcPr>
            <w:tcW w:w="13950" w:type="dxa"/>
            <w:gridSpan w:val="6"/>
            <w:shd w:val="clear" w:color="auto" w:fill="auto"/>
            <w:noWrap/>
            <w:vAlign w:val="bottom"/>
            <w:hideMark/>
          </w:tcPr>
          <w:p w:rsidR="00112D9C" w:rsidRPr="000D0689" w:rsidRDefault="00112D9C" w:rsidP="00891F3F">
            <w:pPr>
              <w:spacing w:after="100" w:afterAutospacing="1"/>
              <w:rPr>
                <w:b/>
                <w:bCs/>
                <w:color w:val="000000"/>
                <w:sz w:val="24"/>
                <w:szCs w:val="24"/>
              </w:rPr>
            </w:pPr>
          </w:p>
        </w:tc>
      </w:tr>
    </w:tbl>
    <w:p w:rsidR="00112D9C" w:rsidRPr="00C46FAC" w:rsidRDefault="00112D9C" w:rsidP="00112D9C">
      <w:pPr>
        <w:tabs>
          <w:tab w:val="left" w:pos="1425"/>
          <w:tab w:val="left" w:pos="11160"/>
        </w:tabs>
        <w:ind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2160"/>
        <w:gridCol w:w="3060"/>
        <w:gridCol w:w="3960"/>
        <w:gridCol w:w="1350"/>
        <w:gridCol w:w="3420"/>
      </w:tblGrid>
      <w:tr w:rsidR="00112D9C" w:rsidRPr="00C46FAC" w:rsidTr="00891F3F">
        <w:trPr>
          <w:trHeight w:val="300"/>
        </w:trPr>
        <w:tc>
          <w:tcPr>
            <w:tcW w:w="810" w:type="dxa"/>
            <w:vMerge w:val="restart"/>
          </w:tcPr>
          <w:p w:rsidR="00112D9C" w:rsidRPr="00C46FAC" w:rsidRDefault="00B51A20" w:rsidP="00891F3F">
            <w:pPr>
              <w:rPr>
                <w:color w:val="000000"/>
                <w:sz w:val="24"/>
                <w:szCs w:val="24"/>
              </w:rPr>
            </w:pPr>
            <w:r>
              <w:rPr>
                <w:color w:val="000000"/>
                <w:sz w:val="24"/>
                <w:szCs w:val="24"/>
              </w:rPr>
              <w:t>20</w:t>
            </w:r>
            <w:r w:rsidR="00112D9C">
              <w:rPr>
                <w:color w:val="000000"/>
                <w:sz w:val="24"/>
                <w:szCs w:val="24"/>
              </w:rPr>
              <w:t>.</w:t>
            </w:r>
          </w:p>
        </w:tc>
        <w:tc>
          <w:tcPr>
            <w:tcW w:w="13950" w:type="dxa"/>
            <w:gridSpan w:val="5"/>
            <w:shd w:val="clear" w:color="auto" w:fill="auto"/>
            <w:noWrap/>
            <w:vAlign w:val="bottom"/>
            <w:hideMark/>
          </w:tcPr>
          <w:p w:rsidR="00112D9C" w:rsidRDefault="00112D9C" w:rsidP="00891F3F">
            <w:pPr>
              <w:rPr>
                <w:color w:val="000000"/>
                <w:sz w:val="24"/>
                <w:szCs w:val="24"/>
              </w:rPr>
            </w:pPr>
            <w:r w:rsidRPr="00007657">
              <w:rPr>
                <w:color w:val="000000"/>
                <w:sz w:val="24"/>
                <w:szCs w:val="24"/>
              </w:rPr>
              <w:t>3.3.3 Number of awards / recognitions received for research/innovations  by the institution/teachers/research scholars/students during the last five years (10)</w:t>
            </w:r>
          </w:p>
          <w:p w:rsidR="00112D9C" w:rsidRPr="00C46FAC" w:rsidRDefault="00112D9C" w:rsidP="00891F3F">
            <w:pPr>
              <w:rPr>
                <w:color w:val="000000"/>
                <w:sz w:val="24"/>
                <w:szCs w:val="24"/>
              </w:rPr>
            </w:pPr>
            <w:r w:rsidRPr="00007657">
              <w:rPr>
                <w:color w:val="000000"/>
                <w:sz w:val="24"/>
                <w:szCs w:val="24"/>
              </w:rPr>
              <w:t>3.3.3.1: Total number of awards / recognitions received for research/ innovations  won by institution/teachers/research scholars/students year wise during the last five years</w:t>
            </w:r>
          </w:p>
        </w:tc>
      </w:tr>
      <w:tr w:rsidR="00112D9C" w:rsidRPr="00C46FAC" w:rsidTr="00891F3F">
        <w:trPr>
          <w:trHeight w:val="530"/>
        </w:trPr>
        <w:tc>
          <w:tcPr>
            <w:tcW w:w="810" w:type="dxa"/>
            <w:vMerge/>
          </w:tcPr>
          <w:p w:rsidR="00112D9C" w:rsidRPr="00C46FAC" w:rsidRDefault="00112D9C" w:rsidP="00891F3F">
            <w:pPr>
              <w:rPr>
                <w:b/>
                <w:bCs/>
                <w:sz w:val="24"/>
                <w:szCs w:val="24"/>
              </w:rPr>
            </w:pPr>
          </w:p>
        </w:tc>
        <w:tc>
          <w:tcPr>
            <w:tcW w:w="2160" w:type="dxa"/>
            <w:shd w:val="clear" w:color="auto" w:fill="auto"/>
            <w:noWrap/>
            <w:vAlign w:val="bottom"/>
            <w:hideMark/>
          </w:tcPr>
          <w:p w:rsidR="00112D9C" w:rsidRPr="00007657" w:rsidRDefault="00112D9C" w:rsidP="00891F3F">
            <w:pPr>
              <w:rPr>
                <w:b/>
                <w:bCs/>
                <w:sz w:val="24"/>
                <w:szCs w:val="24"/>
              </w:rPr>
            </w:pPr>
            <w:r w:rsidRPr="00007657">
              <w:rPr>
                <w:b/>
                <w:bCs/>
                <w:sz w:val="24"/>
                <w:szCs w:val="24"/>
              </w:rPr>
              <w:t>Title of the innovation</w:t>
            </w:r>
          </w:p>
        </w:tc>
        <w:tc>
          <w:tcPr>
            <w:tcW w:w="3060" w:type="dxa"/>
            <w:shd w:val="clear" w:color="auto" w:fill="auto"/>
            <w:noWrap/>
            <w:vAlign w:val="bottom"/>
            <w:hideMark/>
          </w:tcPr>
          <w:p w:rsidR="00112D9C" w:rsidRPr="00007657" w:rsidRDefault="00112D9C" w:rsidP="00891F3F">
            <w:pPr>
              <w:rPr>
                <w:b/>
                <w:bCs/>
                <w:color w:val="000000"/>
                <w:sz w:val="24"/>
                <w:szCs w:val="24"/>
              </w:rPr>
            </w:pPr>
            <w:r w:rsidRPr="00007657">
              <w:rPr>
                <w:b/>
                <w:bCs/>
                <w:color w:val="000000"/>
                <w:sz w:val="24"/>
                <w:szCs w:val="24"/>
              </w:rPr>
              <w:t xml:space="preserve">Name of the Awardee </w:t>
            </w:r>
          </w:p>
        </w:tc>
        <w:tc>
          <w:tcPr>
            <w:tcW w:w="3960" w:type="dxa"/>
            <w:shd w:val="clear" w:color="auto" w:fill="auto"/>
            <w:vAlign w:val="bottom"/>
            <w:hideMark/>
          </w:tcPr>
          <w:p w:rsidR="00112D9C" w:rsidRPr="00007657" w:rsidRDefault="00112D9C" w:rsidP="00891F3F">
            <w:pPr>
              <w:rPr>
                <w:b/>
                <w:bCs/>
                <w:color w:val="000000"/>
                <w:sz w:val="24"/>
                <w:szCs w:val="24"/>
              </w:rPr>
            </w:pPr>
            <w:r w:rsidRPr="00007657">
              <w:rPr>
                <w:b/>
                <w:bCs/>
                <w:color w:val="000000"/>
                <w:sz w:val="24"/>
                <w:szCs w:val="24"/>
              </w:rPr>
              <w:t>Name of the Awarding Agency with contact details</w:t>
            </w:r>
          </w:p>
        </w:tc>
        <w:tc>
          <w:tcPr>
            <w:tcW w:w="1350" w:type="dxa"/>
            <w:shd w:val="clear" w:color="auto" w:fill="auto"/>
            <w:noWrap/>
            <w:vAlign w:val="bottom"/>
            <w:hideMark/>
          </w:tcPr>
          <w:p w:rsidR="00112D9C" w:rsidRPr="00007657" w:rsidRDefault="00112D9C" w:rsidP="00891F3F">
            <w:pPr>
              <w:rPr>
                <w:b/>
                <w:bCs/>
                <w:color w:val="000000"/>
                <w:sz w:val="24"/>
                <w:szCs w:val="24"/>
              </w:rPr>
            </w:pPr>
            <w:r w:rsidRPr="00007657">
              <w:rPr>
                <w:b/>
                <w:bCs/>
                <w:color w:val="000000"/>
                <w:sz w:val="24"/>
                <w:szCs w:val="24"/>
              </w:rPr>
              <w:t>Year of Award</w:t>
            </w:r>
          </w:p>
        </w:tc>
        <w:tc>
          <w:tcPr>
            <w:tcW w:w="3420" w:type="dxa"/>
            <w:shd w:val="clear" w:color="auto" w:fill="auto"/>
            <w:vAlign w:val="bottom"/>
            <w:hideMark/>
          </w:tcPr>
          <w:p w:rsidR="00112D9C" w:rsidRPr="00007657" w:rsidRDefault="00112D9C" w:rsidP="00891F3F">
            <w:pPr>
              <w:rPr>
                <w:b/>
                <w:bCs/>
                <w:color w:val="000000"/>
                <w:sz w:val="24"/>
                <w:szCs w:val="24"/>
              </w:rPr>
            </w:pPr>
            <w:r w:rsidRPr="00007657">
              <w:rPr>
                <w:b/>
                <w:bCs/>
                <w:color w:val="000000"/>
                <w:sz w:val="24"/>
                <w:szCs w:val="24"/>
              </w:rPr>
              <w:t>Category- institution/teacher/research scholar/student</w:t>
            </w:r>
          </w:p>
        </w:tc>
      </w:tr>
      <w:tr w:rsidR="00112D9C" w:rsidRPr="00C46FAC" w:rsidTr="00891F3F">
        <w:trPr>
          <w:trHeight w:val="350"/>
        </w:trPr>
        <w:tc>
          <w:tcPr>
            <w:tcW w:w="810" w:type="dxa"/>
            <w:vMerge/>
          </w:tcPr>
          <w:p w:rsidR="00112D9C" w:rsidRPr="00C46FAC" w:rsidRDefault="00112D9C" w:rsidP="00891F3F">
            <w:pPr>
              <w:rPr>
                <w:b/>
                <w:bCs/>
                <w:sz w:val="24"/>
                <w:szCs w:val="24"/>
              </w:rPr>
            </w:pPr>
          </w:p>
        </w:tc>
        <w:tc>
          <w:tcPr>
            <w:tcW w:w="2160" w:type="dxa"/>
            <w:shd w:val="clear" w:color="auto" w:fill="auto"/>
            <w:noWrap/>
            <w:vAlign w:val="bottom"/>
            <w:hideMark/>
          </w:tcPr>
          <w:p w:rsidR="00112D9C" w:rsidRPr="00C46FAC" w:rsidRDefault="00112D9C" w:rsidP="00891F3F">
            <w:pPr>
              <w:rPr>
                <w:b/>
                <w:bCs/>
                <w:sz w:val="24"/>
                <w:szCs w:val="24"/>
              </w:rPr>
            </w:pPr>
          </w:p>
        </w:tc>
        <w:tc>
          <w:tcPr>
            <w:tcW w:w="3060" w:type="dxa"/>
            <w:shd w:val="clear" w:color="auto" w:fill="auto"/>
            <w:noWrap/>
            <w:vAlign w:val="bottom"/>
            <w:hideMark/>
          </w:tcPr>
          <w:p w:rsidR="00112D9C" w:rsidRPr="00C46FAC" w:rsidRDefault="00112D9C" w:rsidP="00891F3F">
            <w:pPr>
              <w:rPr>
                <w:b/>
                <w:bCs/>
                <w:color w:val="000000"/>
                <w:sz w:val="24"/>
                <w:szCs w:val="24"/>
              </w:rPr>
            </w:pPr>
          </w:p>
        </w:tc>
        <w:tc>
          <w:tcPr>
            <w:tcW w:w="3960" w:type="dxa"/>
            <w:shd w:val="clear" w:color="auto" w:fill="auto"/>
            <w:vAlign w:val="bottom"/>
            <w:hideMark/>
          </w:tcPr>
          <w:p w:rsidR="00112D9C" w:rsidRPr="00C46FAC" w:rsidRDefault="00112D9C" w:rsidP="00891F3F">
            <w:pPr>
              <w:rPr>
                <w:b/>
                <w:bCs/>
                <w:color w:val="000000"/>
                <w:sz w:val="24"/>
                <w:szCs w:val="24"/>
              </w:rPr>
            </w:pPr>
          </w:p>
        </w:tc>
        <w:tc>
          <w:tcPr>
            <w:tcW w:w="1350" w:type="dxa"/>
            <w:shd w:val="clear" w:color="auto" w:fill="auto"/>
            <w:noWrap/>
            <w:vAlign w:val="bottom"/>
            <w:hideMark/>
          </w:tcPr>
          <w:p w:rsidR="00112D9C" w:rsidRPr="00C46FAC" w:rsidRDefault="00112D9C" w:rsidP="00891F3F">
            <w:pPr>
              <w:rPr>
                <w:b/>
                <w:bCs/>
                <w:color w:val="000000"/>
                <w:sz w:val="24"/>
                <w:szCs w:val="24"/>
              </w:rPr>
            </w:pPr>
          </w:p>
        </w:tc>
        <w:tc>
          <w:tcPr>
            <w:tcW w:w="3420"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530"/>
        </w:trPr>
        <w:tc>
          <w:tcPr>
            <w:tcW w:w="810" w:type="dxa"/>
            <w:vMerge/>
          </w:tcPr>
          <w:p w:rsidR="00112D9C" w:rsidRPr="00C46FAC" w:rsidRDefault="00112D9C" w:rsidP="00891F3F">
            <w:pPr>
              <w:rPr>
                <w:bCs/>
                <w:color w:val="000000"/>
                <w:sz w:val="24"/>
                <w:szCs w:val="24"/>
              </w:rPr>
            </w:pPr>
          </w:p>
        </w:tc>
        <w:tc>
          <w:tcPr>
            <w:tcW w:w="13950" w:type="dxa"/>
            <w:gridSpan w:val="5"/>
            <w:shd w:val="clear" w:color="auto" w:fill="auto"/>
            <w:noWrap/>
            <w:vAlign w:val="bottom"/>
            <w:hideMark/>
          </w:tcPr>
          <w:p w:rsidR="00112D9C" w:rsidRPr="00F75F49" w:rsidRDefault="00112D9C" w:rsidP="00891F3F">
            <w:pPr>
              <w:pStyle w:val="ListParagraph"/>
              <w:spacing w:after="0" w:line="240" w:lineRule="auto"/>
              <w:ind w:left="504"/>
              <w:rPr>
                <w:rFonts w:ascii="Times New Roman" w:hAnsi="Times New Roman"/>
                <w:b/>
                <w:iCs/>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3474"/>
        <w:gridCol w:w="3096"/>
        <w:gridCol w:w="3330"/>
        <w:gridCol w:w="4050"/>
      </w:tblGrid>
      <w:tr w:rsidR="00112D9C" w:rsidRPr="00C46FAC" w:rsidTr="00891F3F">
        <w:trPr>
          <w:trHeight w:val="300"/>
        </w:trPr>
        <w:tc>
          <w:tcPr>
            <w:tcW w:w="810" w:type="dxa"/>
          </w:tcPr>
          <w:p w:rsidR="00112D9C" w:rsidRDefault="00112D9C" w:rsidP="00891F3F">
            <w:pPr>
              <w:rPr>
                <w:color w:val="000000"/>
                <w:sz w:val="24"/>
                <w:szCs w:val="24"/>
              </w:rPr>
            </w:pPr>
          </w:p>
        </w:tc>
        <w:tc>
          <w:tcPr>
            <w:tcW w:w="13950" w:type="dxa"/>
            <w:gridSpan w:val="4"/>
            <w:shd w:val="clear" w:color="auto" w:fill="auto"/>
            <w:noWrap/>
            <w:vAlign w:val="bottom"/>
            <w:hideMark/>
          </w:tcPr>
          <w:p w:rsidR="00112D9C" w:rsidRPr="004E72D3" w:rsidRDefault="00112D9C" w:rsidP="00891F3F">
            <w:pPr>
              <w:rPr>
                <w:b/>
                <w:bCs/>
                <w:sz w:val="28"/>
                <w:szCs w:val="28"/>
              </w:rPr>
            </w:pPr>
            <w:r w:rsidRPr="004E72D3">
              <w:rPr>
                <w:b/>
                <w:bCs/>
                <w:sz w:val="28"/>
                <w:szCs w:val="28"/>
              </w:rPr>
              <w:t>Key Indicator - 3.4 Research Publications and Awards (100)</w:t>
            </w:r>
          </w:p>
        </w:tc>
      </w:tr>
      <w:tr w:rsidR="00112D9C" w:rsidRPr="00C46FAC" w:rsidTr="00891F3F">
        <w:trPr>
          <w:trHeight w:val="300"/>
        </w:trPr>
        <w:tc>
          <w:tcPr>
            <w:tcW w:w="810" w:type="dxa"/>
            <w:vMerge w:val="restart"/>
          </w:tcPr>
          <w:p w:rsidR="00112D9C" w:rsidRPr="00C46FAC" w:rsidRDefault="00B51A20" w:rsidP="00891F3F">
            <w:pPr>
              <w:rPr>
                <w:color w:val="000000"/>
                <w:sz w:val="24"/>
                <w:szCs w:val="24"/>
              </w:rPr>
            </w:pPr>
            <w:r>
              <w:rPr>
                <w:color w:val="000000"/>
                <w:sz w:val="24"/>
                <w:szCs w:val="24"/>
              </w:rPr>
              <w:t>21</w:t>
            </w:r>
            <w:r w:rsidR="00112D9C">
              <w:rPr>
                <w:color w:val="000000"/>
                <w:sz w:val="24"/>
                <w:szCs w:val="24"/>
              </w:rPr>
              <w:t>.</w:t>
            </w:r>
          </w:p>
        </w:tc>
        <w:tc>
          <w:tcPr>
            <w:tcW w:w="13950" w:type="dxa"/>
            <w:gridSpan w:val="4"/>
            <w:shd w:val="clear" w:color="auto" w:fill="auto"/>
            <w:noWrap/>
            <w:vAlign w:val="bottom"/>
            <w:hideMark/>
          </w:tcPr>
          <w:p w:rsidR="00112D9C" w:rsidRDefault="00112D9C" w:rsidP="00891F3F">
            <w:pPr>
              <w:rPr>
                <w:color w:val="000000"/>
                <w:sz w:val="24"/>
                <w:szCs w:val="24"/>
              </w:rPr>
            </w:pPr>
            <w:r w:rsidRPr="0017446F">
              <w:rPr>
                <w:color w:val="000000"/>
                <w:sz w:val="24"/>
                <w:szCs w:val="24"/>
              </w:rPr>
              <w:t>3.4.3 Number of  Patents published/awarded during the last five years  (10)</w:t>
            </w:r>
          </w:p>
          <w:p w:rsidR="00112D9C" w:rsidRPr="00C46FAC" w:rsidRDefault="00112D9C" w:rsidP="00891F3F">
            <w:pPr>
              <w:rPr>
                <w:color w:val="000000"/>
                <w:sz w:val="24"/>
                <w:szCs w:val="24"/>
              </w:rPr>
            </w:pPr>
            <w:r w:rsidRPr="0017446F">
              <w:rPr>
                <w:color w:val="000000"/>
                <w:sz w:val="24"/>
                <w:szCs w:val="24"/>
              </w:rPr>
              <w:t>3.4.3.1: Total number of  Patents published/awarded year wise during the last five years</w:t>
            </w:r>
          </w:p>
        </w:tc>
      </w:tr>
      <w:tr w:rsidR="00112D9C" w:rsidRPr="00C46FAC" w:rsidTr="00891F3F">
        <w:trPr>
          <w:trHeight w:val="481"/>
        </w:trPr>
        <w:tc>
          <w:tcPr>
            <w:tcW w:w="810" w:type="dxa"/>
            <w:vMerge/>
          </w:tcPr>
          <w:p w:rsidR="00112D9C" w:rsidRPr="00C46FAC" w:rsidRDefault="00112D9C" w:rsidP="00891F3F">
            <w:pPr>
              <w:rPr>
                <w:b/>
                <w:bCs/>
                <w:color w:val="000000"/>
                <w:sz w:val="24"/>
                <w:szCs w:val="24"/>
              </w:rPr>
            </w:pPr>
          </w:p>
        </w:tc>
        <w:tc>
          <w:tcPr>
            <w:tcW w:w="3474" w:type="dxa"/>
            <w:shd w:val="clear" w:color="auto" w:fill="auto"/>
            <w:noWrap/>
            <w:vAlign w:val="bottom"/>
            <w:hideMark/>
          </w:tcPr>
          <w:p w:rsidR="00112D9C" w:rsidRPr="0017446F" w:rsidRDefault="00112D9C" w:rsidP="00891F3F">
            <w:pPr>
              <w:rPr>
                <w:b/>
                <w:bCs/>
                <w:color w:val="000000"/>
                <w:sz w:val="24"/>
                <w:szCs w:val="24"/>
              </w:rPr>
            </w:pPr>
            <w:r w:rsidRPr="0017446F">
              <w:rPr>
                <w:b/>
                <w:bCs/>
                <w:color w:val="000000"/>
                <w:sz w:val="24"/>
                <w:szCs w:val="24"/>
              </w:rPr>
              <w:t xml:space="preserve">Name of the Patenter </w:t>
            </w:r>
          </w:p>
        </w:tc>
        <w:tc>
          <w:tcPr>
            <w:tcW w:w="3096" w:type="dxa"/>
            <w:shd w:val="clear" w:color="auto" w:fill="auto"/>
            <w:noWrap/>
            <w:vAlign w:val="bottom"/>
            <w:hideMark/>
          </w:tcPr>
          <w:p w:rsidR="00112D9C" w:rsidRPr="0017446F" w:rsidRDefault="00112D9C" w:rsidP="00891F3F">
            <w:pPr>
              <w:rPr>
                <w:b/>
                <w:bCs/>
                <w:color w:val="000000"/>
                <w:sz w:val="24"/>
                <w:szCs w:val="24"/>
              </w:rPr>
            </w:pPr>
            <w:r w:rsidRPr="0017446F">
              <w:rPr>
                <w:b/>
                <w:bCs/>
                <w:color w:val="000000"/>
                <w:sz w:val="24"/>
                <w:szCs w:val="24"/>
              </w:rPr>
              <w:t>Patent Number</w:t>
            </w:r>
          </w:p>
        </w:tc>
        <w:tc>
          <w:tcPr>
            <w:tcW w:w="3330" w:type="dxa"/>
            <w:shd w:val="clear" w:color="auto" w:fill="auto"/>
            <w:noWrap/>
            <w:vAlign w:val="bottom"/>
            <w:hideMark/>
          </w:tcPr>
          <w:p w:rsidR="00112D9C" w:rsidRPr="0017446F" w:rsidRDefault="00112D9C" w:rsidP="00891F3F">
            <w:pPr>
              <w:rPr>
                <w:b/>
                <w:bCs/>
                <w:color w:val="000000"/>
                <w:sz w:val="24"/>
                <w:szCs w:val="24"/>
              </w:rPr>
            </w:pPr>
            <w:r w:rsidRPr="0017446F">
              <w:rPr>
                <w:b/>
                <w:bCs/>
                <w:color w:val="000000"/>
                <w:sz w:val="24"/>
                <w:szCs w:val="24"/>
              </w:rPr>
              <w:t>Title of the patent</w:t>
            </w:r>
          </w:p>
        </w:tc>
        <w:tc>
          <w:tcPr>
            <w:tcW w:w="4050" w:type="dxa"/>
            <w:shd w:val="clear" w:color="auto" w:fill="auto"/>
            <w:vAlign w:val="bottom"/>
            <w:hideMark/>
          </w:tcPr>
          <w:p w:rsidR="00112D9C" w:rsidRPr="0017446F" w:rsidRDefault="00112D9C" w:rsidP="00891F3F">
            <w:pPr>
              <w:rPr>
                <w:b/>
                <w:bCs/>
                <w:color w:val="000000"/>
                <w:sz w:val="24"/>
                <w:szCs w:val="24"/>
              </w:rPr>
            </w:pPr>
            <w:r w:rsidRPr="0017446F">
              <w:rPr>
                <w:b/>
                <w:bCs/>
                <w:color w:val="000000"/>
                <w:sz w:val="24"/>
                <w:szCs w:val="24"/>
              </w:rPr>
              <w:t>Year of Award of patent</w:t>
            </w:r>
          </w:p>
        </w:tc>
      </w:tr>
      <w:tr w:rsidR="00112D9C" w:rsidRPr="00C46FAC" w:rsidTr="00891F3F">
        <w:trPr>
          <w:trHeight w:val="305"/>
        </w:trPr>
        <w:tc>
          <w:tcPr>
            <w:tcW w:w="810" w:type="dxa"/>
            <w:vMerge/>
          </w:tcPr>
          <w:p w:rsidR="00112D9C" w:rsidRPr="00C46FAC" w:rsidRDefault="00112D9C" w:rsidP="00891F3F">
            <w:pPr>
              <w:rPr>
                <w:b/>
                <w:bCs/>
                <w:color w:val="000000"/>
                <w:sz w:val="24"/>
                <w:szCs w:val="24"/>
              </w:rPr>
            </w:pPr>
          </w:p>
        </w:tc>
        <w:tc>
          <w:tcPr>
            <w:tcW w:w="3474" w:type="dxa"/>
            <w:shd w:val="clear" w:color="auto" w:fill="auto"/>
            <w:noWrap/>
            <w:vAlign w:val="bottom"/>
            <w:hideMark/>
          </w:tcPr>
          <w:p w:rsidR="00112D9C" w:rsidRPr="00C46FAC" w:rsidRDefault="00112D9C" w:rsidP="00891F3F">
            <w:pPr>
              <w:rPr>
                <w:b/>
                <w:bCs/>
                <w:color w:val="000000"/>
                <w:sz w:val="24"/>
                <w:szCs w:val="24"/>
              </w:rPr>
            </w:pPr>
          </w:p>
        </w:tc>
        <w:tc>
          <w:tcPr>
            <w:tcW w:w="3096" w:type="dxa"/>
            <w:shd w:val="clear" w:color="auto" w:fill="auto"/>
            <w:noWrap/>
            <w:vAlign w:val="bottom"/>
            <w:hideMark/>
          </w:tcPr>
          <w:p w:rsidR="00112D9C" w:rsidRPr="00C46FAC" w:rsidRDefault="00112D9C" w:rsidP="00891F3F">
            <w:pPr>
              <w:rPr>
                <w:b/>
                <w:bCs/>
                <w:color w:val="000000"/>
                <w:sz w:val="24"/>
                <w:szCs w:val="24"/>
              </w:rPr>
            </w:pPr>
          </w:p>
        </w:tc>
        <w:tc>
          <w:tcPr>
            <w:tcW w:w="3330" w:type="dxa"/>
            <w:shd w:val="clear" w:color="auto" w:fill="auto"/>
            <w:noWrap/>
            <w:vAlign w:val="bottom"/>
            <w:hideMark/>
          </w:tcPr>
          <w:p w:rsidR="00112D9C" w:rsidRPr="00C46FAC" w:rsidRDefault="00112D9C" w:rsidP="00891F3F">
            <w:pPr>
              <w:rPr>
                <w:b/>
                <w:bCs/>
                <w:color w:val="000000"/>
                <w:sz w:val="24"/>
                <w:szCs w:val="24"/>
              </w:rPr>
            </w:pPr>
          </w:p>
        </w:tc>
        <w:tc>
          <w:tcPr>
            <w:tcW w:w="4050"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305"/>
        </w:trPr>
        <w:tc>
          <w:tcPr>
            <w:tcW w:w="810" w:type="dxa"/>
            <w:vMerge/>
          </w:tcPr>
          <w:p w:rsidR="00112D9C" w:rsidRPr="00C46FAC" w:rsidRDefault="00112D9C" w:rsidP="00891F3F">
            <w:pPr>
              <w:rPr>
                <w:bCs/>
                <w:color w:val="000000"/>
                <w:sz w:val="24"/>
                <w:szCs w:val="24"/>
              </w:rPr>
            </w:pPr>
          </w:p>
        </w:tc>
        <w:tc>
          <w:tcPr>
            <w:tcW w:w="13950" w:type="dxa"/>
            <w:gridSpan w:val="4"/>
            <w:shd w:val="clear" w:color="auto" w:fill="auto"/>
            <w:noWrap/>
            <w:vAlign w:val="bottom"/>
            <w:hideMark/>
          </w:tcPr>
          <w:p w:rsidR="00112D9C" w:rsidRPr="00F75F49" w:rsidRDefault="00112D9C" w:rsidP="00891F3F">
            <w:pPr>
              <w:pStyle w:val="ListParagraph"/>
              <w:spacing w:after="0" w:line="240" w:lineRule="auto"/>
              <w:ind w:left="504"/>
              <w:rPr>
                <w:rFonts w:ascii="Times New Roman" w:hAnsi="Times New Roman"/>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2520"/>
        <w:gridCol w:w="2880"/>
        <w:gridCol w:w="2250"/>
        <w:gridCol w:w="2070"/>
        <w:gridCol w:w="2520"/>
        <w:gridCol w:w="1710"/>
      </w:tblGrid>
      <w:tr w:rsidR="00112D9C" w:rsidRPr="00C46FAC" w:rsidTr="00891F3F">
        <w:trPr>
          <w:trHeight w:val="300"/>
        </w:trPr>
        <w:tc>
          <w:tcPr>
            <w:tcW w:w="810" w:type="dxa"/>
            <w:vMerge w:val="restart"/>
          </w:tcPr>
          <w:p w:rsidR="00112D9C" w:rsidRPr="00C46FAC" w:rsidRDefault="00B51A20" w:rsidP="00891F3F">
            <w:pPr>
              <w:rPr>
                <w:color w:val="000000"/>
                <w:sz w:val="24"/>
                <w:szCs w:val="24"/>
              </w:rPr>
            </w:pPr>
            <w:r>
              <w:rPr>
                <w:color w:val="000000"/>
                <w:sz w:val="24"/>
                <w:szCs w:val="24"/>
              </w:rPr>
              <w:t>22</w:t>
            </w:r>
            <w:r w:rsidR="00112D9C">
              <w:rPr>
                <w:color w:val="000000"/>
                <w:sz w:val="24"/>
                <w:szCs w:val="24"/>
              </w:rPr>
              <w:t>.</w:t>
            </w:r>
          </w:p>
        </w:tc>
        <w:tc>
          <w:tcPr>
            <w:tcW w:w="13950" w:type="dxa"/>
            <w:gridSpan w:val="6"/>
            <w:shd w:val="clear" w:color="auto" w:fill="auto"/>
            <w:noWrap/>
            <w:vAlign w:val="bottom"/>
            <w:hideMark/>
          </w:tcPr>
          <w:p w:rsidR="00112D9C" w:rsidRPr="00C46FAC" w:rsidRDefault="00112D9C" w:rsidP="00891F3F">
            <w:pPr>
              <w:rPr>
                <w:color w:val="000000"/>
                <w:sz w:val="24"/>
                <w:szCs w:val="24"/>
              </w:rPr>
            </w:pPr>
            <w:r w:rsidRPr="008431E9">
              <w:rPr>
                <w:color w:val="000000"/>
                <w:sz w:val="24"/>
                <w:szCs w:val="24"/>
              </w:rPr>
              <w:t>3.4.4 Number  of Ph.D.s awarded per teacher during the last five years (10)</w:t>
            </w:r>
          </w:p>
        </w:tc>
      </w:tr>
      <w:tr w:rsidR="00112D9C" w:rsidRPr="00C46FAC" w:rsidTr="00891F3F">
        <w:trPr>
          <w:trHeight w:val="600"/>
        </w:trPr>
        <w:tc>
          <w:tcPr>
            <w:tcW w:w="810" w:type="dxa"/>
            <w:vMerge/>
          </w:tcPr>
          <w:p w:rsidR="00112D9C" w:rsidRPr="00C46FAC" w:rsidRDefault="00112D9C" w:rsidP="00891F3F">
            <w:pPr>
              <w:rPr>
                <w:b/>
                <w:bCs/>
                <w:color w:val="000000"/>
                <w:sz w:val="24"/>
                <w:szCs w:val="24"/>
              </w:rPr>
            </w:pPr>
          </w:p>
        </w:tc>
        <w:tc>
          <w:tcPr>
            <w:tcW w:w="2520"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Name of the PhD scholar</w:t>
            </w:r>
          </w:p>
        </w:tc>
        <w:tc>
          <w:tcPr>
            <w:tcW w:w="2880"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Name of the Department</w:t>
            </w:r>
          </w:p>
        </w:tc>
        <w:tc>
          <w:tcPr>
            <w:tcW w:w="2250"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Name of the guide/s</w:t>
            </w:r>
          </w:p>
        </w:tc>
        <w:tc>
          <w:tcPr>
            <w:tcW w:w="2070"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Title of the thesis</w:t>
            </w:r>
          </w:p>
        </w:tc>
        <w:tc>
          <w:tcPr>
            <w:tcW w:w="2520" w:type="dxa"/>
            <w:shd w:val="clear" w:color="auto" w:fill="auto"/>
            <w:vAlign w:val="bottom"/>
            <w:hideMark/>
          </w:tcPr>
          <w:p w:rsidR="00112D9C" w:rsidRPr="008431E9" w:rsidRDefault="00112D9C" w:rsidP="00891F3F">
            <w:pPr>
              <w:rPr>
                <w:b/>
                <w:bCs/>
                <w:color w:val="000000"/>
                <w:sz w:val="24"/>
                <w:szCs w:val="24"/>
              </w:rPr>
            </w:pPr>
            <w:r w:rsidRPr="008431E9">
              <w:rPr>
                <w:b/>
                <w:bCs/>
                <w:color w:val="000000"/>
                <w:sz w:val="24"/>
                <w:szCs w:val="24"/>
              </w:rPr>
              <w:t>Year of registration of the scholar</w:t>
            </w:r>
          </w:p>
        </w:tc>
        <w:tc>
          <w:tcPr>
            <w:tcW w:w="1710"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Year of award of PhD</w:t>
            </w:r>
          </w:p>
        </w:tc>
      </w:tr>
      <w:tr w:rsidR="00112D9C" w:rsidRPr="00C46FAC" w:rsidTr="00891F3F">
        <w:trPr>
          <w:trHeight w:val="368"/>
        </w:trPr>
        <w:tc>
          <w:tcPr>
            <w:tcW w:w="810" w:type="dxa"/>
            <w:vMerge/>
          </w:tcPr>
          <w:p w:rsidR="00112D9C" w:rsidRPr="00C46FAC" w:rsidRDefault="00112D9C" w:rsidP="00891F3F">
            <w:pPr>
              <w:rPr>
                <w:b/>
                <w:bCs/>
                <w:color w:val="000000"/>
                <w:sz w:val="24"/>
                <w:szCs w:val="24"/>
              </w:rPr>
            </w:pPr>
          </w:p>
        </w:tc>
        <w:tc>
          <w:tcPr>
            <w:tcW w:w="2520" w:type="dxa"/>
            <w:shd w:val="clear" w:color="auto" w:fill="auto"/>
            <w:noWrap/>
            <w:vAlign w:val="bottom"/>
            <w:hideMark/>
          </w:tcPr>
          <w:p w:rsidR="00112D9C" w:rsidRPr="00C46FAC" w:rsidRDefault="00112D9C" w:rsidP="00891F3F">
            <w:pPr>
              <w:rPr>
                <w:b/>
                <w:bCs/>
                <w:color w:val="000000"/>
                <w:sz w:val="24"/>
                <w:szCs w:val="24"/>
              </w:rPr>
            </w:pPr>
          </w:p>
        </w:tc>
        <w:tc>
          <w:tcPr>
            <w:tcW w:w="2880" w:type="dxa"/>
            <w:shd w:val="clear" w:color="auto" w:fill="auto"/>
            <w:noWrap/>
            <w:vAlign w:val="bottom"/>
            <w:hideMark/>
          </w:tcPr>
          <w:p w:rsidR="00112D9C" w:rsidRPr="00C46FAC" w:rsidRDefault="00112D9C" w:rsidP="00891F3F">
            <w:pPr>
              <w:rPr>
                <w:b/>
                <w:bCs/>
                <w:color w:val="000000"/>
                <w:sz w:val="24"/>
                <w:szCs w:val="24"/>
              </w:rPr>
            </w:pPr>
          </w:p>
        </w:tc>
        <w:tc>
          <w:tcPr>
            <w:tcW w:w="2250" w:type="dxa"/>
            <w:shd w:val="clear" w:color="auto" w:fill="auto"/>
            <w:noWrap/>
            <w:vAlign w:val="bottom"/>
            <w:hideMark/>
          </w:tcPr>
          <w:p w:rsidR="00112D9C" w:rsidRPr="00C46FAC" w:rsidRDefault="00112D9C" w:rsidP="00891F3F">
            <w:pPr>
              <w:rPr>
                <w:b/>
                <w:bCs/>
                <w:color w:val="000000"/>
                <w:sz w:val="24"/>
                <w:szCs w:val="24"/>
              </w:rPr>
            </w:pPr>
          </w:p>
        </w:tc>
        <w:tc>
          <w:tcPr>
            <w:tcW w:w="2070" w:type="dxa"/>
            <w:shd w:val="clear" w:color="auto" w:fill="auto"/>
            <w:noWrap/>
            <w:vAlign w:val="bottom"/>
            <w:hideMark/>
          </w:tcPr>
          <w:p w:rsidR="00112D9C" w:rsidRPr="00C46FAC" w:rsidRDefault="00112D9C" w:rsidP="00891F3F">
            <w:pPr>
              <w:rPr>
                <w:b/>
                <w:bCs/>
                <w:color w:val="000000"/>
                <w:sz w:val="24"/>
                <w:szCs w:val="24"/>
              </w:rPr>
            </w:pPr>
          </w:p>
        </w:tc>
        <w:tc>
          <w:tcPr>
            <w:tcW w:w="2520" w:type="dxa"/>
            <w:shd w:val="clear" w:color="auto" w:fill="auto"/>
            <w:vAlign w:val="bottom"/>
            <w:hideMark/>
          </w:tcPr>
          <w:p w:rsidR="00112D9C" w:rsidRPr="00C46FAC" w:rsidRDefault="00112D9C" w:rsidP="00891F3F">
            <w:pPr>
              <w:rPr>
                <w:b/>
                <w:bCs/>
                <w:color w:val="000000"/>
                <w:sz w:val="24"/>
                <w:szCs w:val="24"/>
              </w:rPr>
            </w:pPr>
          </w:p>
        </w:tc>
        <w:tc>
          <w:tcPr>
            <w:tcW w:w="1710" w:type="dxa"/>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trHeight w:val="368"/>
        </w:trPr>
        <w:tc>
          <w:tcPr>
            <w:tcW w:w="810" w:type="dxa"/>
            <w:vMerge/>
          </w:tcPr>
          <w:p w:rsidR="00112D9C" w:rsidRDefault="00112D9C" w:rsidP="00891F3F">
            <w:pPr>
              <w:rPr>
                <w:b/>
                <w:bCs/>
                <w:color w:val="000000"/>
                <w:sz w:val="24"/>
                <w:szCs w:val="24"/>
              </w:rPr>
            </w:pPr>
          </w:p>
        </w:tc>
        <w:tc>
          <w:tcPr>
            <w:tcW w:w="13950" w:type="dxa"/>
            <w:gridSpan w:val="6"/>
            <w:shd w:val="clear" w:color="auto" w:fill="auto"/>
            <w:noWrap/>
            <w:vAlign w:val="bottom"/>
            <w:hideMark/>
          </w:tcPr>
          <w:p w:rsidR="00112D9C" w:rsidRPr="000D2C4E" w:rsidRDefault="00112D9C" w:rsidP="00891F3F">
            <w:pPr>
              <w:pStyle w:val="ListParagraph"/>
              <w:spacing w:after="0" w:line="240" w:lineRule="auto"/>
              <w:ind w:left="504"/>
              <w:rPr>
                <w:rFonts w:ascii="Times New Roman" w:hAnsi="Times New Roman"/>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
        <w:gridCol w:w="1791"/>
        <w:gridCol w:w="1843"/>
        <w:gridCol w:w="2268"/>
        <w:gridCol w:w="1985"/>
        <w:gridCol w:w="1559"/>
        <w:gridCol w:w="1559"/>
        <w:gridCol w:w="2945"/>
      </w:tblGrid>
      <w:tr w:rsidR="00112D9C" w:rsidRPr="00C46FAC" w:rsidTr="00891F3F">
        <w:trPr>
          <w:trHeight w:val="300"/>
        </w:trPr>
        <w:tc>
          <w:tcPr>
            <w:tcW w:w="810" w:type="dxa"/>
            <w:vMerge w:val="restart"/>
          </w:tcPr>
          <w:p w:rsidR="00112D9C" w:rsidRPr="00C46FAC" w:rsidRDefault="00B51A20" w:rsidP="00891F3F">
            <w:pPr>
              <w:rPr>
                <w:color w:val="000000"/>
                <w:sz w:val="24"/>
                <w:szCs w:val="24"/>
              </w:rPr>
            </w:pPr>
            <w:r>
              <w:rPr>
                <w:color w:val="000000"/>
                <w:sz w:val="24"/>
                <w:szCs w:val="24"/>
              </w:rPr>
              <w:t>23</w:t>
            </w:r>
            <w:r w:rsidR="00112D9C">
              <w:rPr>
                <w:color w:val="000000"/>
                <w:sz w:val="24"/>
                <w:szCs w:val="24"/>
              </w:rPr>
              <w:t>.</w:t>
            </w:r>
          </w:p>
        </w:tc>
        <w:tc>
          <w:tcPr>
            <w:tcW w:w="13950" w:type="dxa"/>
            <w:gridSpan w:val="7"/>
            <w:shd w:val="clear" w:color="auto" w:fill="auto"/>
            <w:noWrap/>
            <w:vAlign w:val="bottom"/>
            <w:hideMark/>
          </w:tcPr>
          <w:p w:rsidR="00112D9C" w:rsidRDefault="00112D9C" w:rsidP="00891F3F">
            <w:pPr>
              <w:rPr>
                <w:color w:val="000000"/>
                <w:sz w:val="24"/>
                <w:szCs w:val="24"/>
              </w:rPr>
            </w:pPr>
            <w:r w:rsidRPr="008431E9">
              <w:rPr>
                <w:color w:val="000000"/>
                <w:sz w:val="24"/>
                <w:szCs w:val="24"/>
              </w:rPr>
              <w:t>3.4.5 Number of research papers per teacher in the Journals notified on UGC website during the last five years  (15)</w:t>
            </w:r>
          </w:p>
          <w:p w:rsidR="00112D9C" w:rsidRPr="00C46FAC" w:rsidRDefault="00112D9C" w:rsidP="00891F3F">
            <w:pPr>
              <w:rPr>
                <w:color w:val="000000"/>
                <w:sz w:val="24"/>
                <w:szCs w:val="24"/>
              </w:rPr>
            </w:pPr>
            <w:r w:rsidRPr="008431E9">
              <w:rPr>
                <w:color w:val="000000"/>
                <w:sz w:val="24"/>
                <w:szCs w:val="24"/>
              </w:rPr>
              <w:t>3.4.5.1: Number of research papers in the Journals notified on UGC website during the last five years</w:t>
            </w:r>
          </w:p>
        </w:tc>
      </w:tr>
      <w:tr w:rsidR="00112D9C" w:rsidRPr="00C46FAC" w:rsidTr="00891F3F">
        <w:trPr>
          <w:trHeight w:val="350"/>
        </w:trPr>
        <w:tc>
          <w:tcPr>
            <w:tcW w:w="810" w:type="dxa"/>
            <w:vMerge/>
          </w:tcPr>
          <w:p w:rsidR="00112D9C" w:rsidRPr="00C46FAC" w:rsidRDefault="00112D9C" w:rsidP="00891F3F">
            <w:pPr>
              <w:rPr>
                <w:b/>
                <w:bCs/>
                <w:color w:val="000000"/>
                <w:sz w:val="24"/>
                <w:szCs w:val="24"/>
              </w:rPr>
            </w:pPr>
          </w:p>
        </w:tc>
        <w:tc>
          <w:tcPr>
            <w:tcW w:w="1791"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Title of paper</w:t>
            </w:r>
          </w:p>
        </w:tc>
        <w:tc>
          <w:tcPr>
            <w:tcW w:w="1843" w:type="dxa"/>
            <w:shd w:val="clear" w:color="auto" w:fill="auto"/>
            <w:vAlign w:val="bottom"/>
            <w:hideMark/>
          </w:tcPr>
          <w:p w:rsidR="00112D9C" w:rsidRPr="008431E9" w:rsidRDefault="00112D9C" w:rsidP="00891F3F">
            <w:pPr>
              <w:rPr>
                <w:b/>
                <w:bCs/>
                <w:color w:val="000000"/>
                <w:sz w:val="24"/>
                <w:szCs w:val="24"/>
              </w:rPr>
            </w:pPr>
            <w:r w:rsidRPr="008431E9">
              <w:rPr>
                <w:b/>
                <w:bCs/>
                <w:color w:val="000000"/>
                <w:sz w:val="24"/>
                <w:szCs w:val="24"/>
              </w:rPr>
              <w:t>Name of the author/s</w:t>
            </w:r>
          </w:p>
        </w:tc>
        <w:tc>
          <w:tcPr>
            <w:tcW w:w="2268" w:type="dxa"/>
            <w:shd w:val="clear" w:color="auto" w:fill="auto"/>
            <w:vAlign w:val="bottom"/>
            <w:hideMark/>
          </w:tcPr>
          <w:p w:rsidR="00112D9C" w:rsidRPr="008431E9" w:rsidRDefault="00112D9C" w:rsidP="00891F3F">
            <w:pPr>
              <w:rPr>
                <w:b/>
                <w:bCs/>
                <w:color w:val="000000"/>
                <w:sz w:val="24"/>
                <w:szCs w:val="24"/>
              </w:rPr>
            </w:pPr>
            <w:r w:rsidRPr="008431E9">
              <w:rPr>
                <w:b/>
                <w:bCs/>
                <w:color w:val="000000"/>
                <w:sz w:val="24"/>
                <w:szCs w:val="24"/>
              </w:rPr>
              <w:t>Department of the teacher</w:t>
            </w:r>
          </w:p>
        </w:tc>
        <w:tc>
          <w:tcPr>
            <w:tcW w:w="1985"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Name of journal</w:t>
            </w:r>
          </w:p>
        </w:tc>
        <w:tc>
          <w:tcPr>
            <w:tcW w:w="1559"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Year of publication</w:t>
            </w:r>
          </w:p>
        </w:tc>
        <w:tc>
          <w:tcPr>
            <w:tcW w:w="1559" w:type="dxa"/>
            <w:shd w:val="clear" w:color="auto" w:fill="auto"/>
            <w:noWrap/>
            <w:vAlign w:val="bottom"/>
            <w:hideMark/>
          </w:tcPr>
          <w:p w:rsidR="00112D9C" w:rsidRPr="008431E9" w:rsidRDefault="00112D9C" w:rsidP="00891F3F">
            <w:pPr>
              <w:rPr>
                <w:b/>
                <w:bCs/>
                <w:color w:val="000000"/>
                <w:sz w:val="24"/>
                <w:szCs w:val="24"/>
              </w:rPr>
            </w:pPr>
            <w:r w:rsidRPr="008431E9">
              <w:rPr>
                <w:b/>
                <w:bCs/>
                <w:color w:val="000000"/>
                <w:sz w:val="24"/>
                <w:szCs w:val="24"/>
              </w:rPr>
              <w:t>ISSN number</w:t>
            </w:r>
          </w:p>
        </w:tc>
        <w:tc>
          <w:tcPr>
            <w:tcW w:w="2945" w:type="dxa"/>
            <w:shd w:val="clear" w:color="auto" w:fill="auto"/>
            <w:vAlign w:val="bottom"/>
          </w:tcPr>
          <w:p w:rsidR="00112D9C" w:rsidRPr="008431E9" w:rsidRDefault="00112D9C" w:rsidP="00891F3F">
            <w:pPr>
              <w:rPr>
                <w:b/>
                <w:bCs/>
                <w:color w:val="000000"/>
                <w:sz w:val="24"/>
                <w:szCs w:val="24"/>
              </w:rPr>
            </w:pPr>
            <w:r w:rsidRPr="008431E9">
              <w:rPr>
                <w:b/>
                <w:bCs/>
                <w:color w:val="000000"/>
                <w:sz w:val="24"/>
                <w:szCs w:val="24"/>
              </w:rPr>
              <w:t>Link to the recognition in UGC enlistment of the Journal</w:t>
            </w:r>
          </w:p>
        </w:tc>
      </w:tr>
      <w:tr w:rsidR="00112D9C" w:rsidRPr="00C46FAC" w:rsidTr="00891F3F">
        <w:trPr>
          <w:trHeight w:val="260"/>
        </w:trPr>
        <w:tc>
          <w:tcPr>
            <w:tcW w:w="810" w:type="dxa"/>
            <w:vMerge/>
          </w:tcPr>
          <w:p w:rsidR="00112D9C" w:rsidRPr="00C46FAC" w:rsidRDefault="00112D9C" w:rsidP="00891F3F">
            <w:pPr>
              <w:rPr>
                <w:b/>
                <w:bCs/>
                <w:color w:val="000000"/>
                <w:sz w:val="24"/>
                <w:szCs w:val="24"/>
              </w:rPr>
            </w:pPr>
          </w:p>
        </w:tc>
        <w:tc>
          <w:tcPr>
            <w:tcW w:w="1791" w:type="dxa"/>
            <w:shd w:val="clear" w:color="auto" w:fill="auto"/>
            <w:noWrap/>
            <w:vAlign w:val="bottom"/>
            <w:hideMark/>
          </w:tcPr>
          <w:p w:rsidR="00112D9C" w:rsidRPr="00C46FAC" w:rsidRDefault="00112D9C" w:rsidP="00891F3F">
            <w:pPr>
              <w:rPr>
                <w:b/>
                <w:bCs/>
                <w:color w:val="000000"/>
                <w:sz w:val="24"/>
                <w:szCs w:val="24"/>
              </w:rPr>
            </w:pPr>
          </w:p>
        </w:tc>
        <w:tc>
          <w:tcPr>
            <w:tcW w:w="1843" w:type="dxa"/>
            <w:shd w:val="clear" w:color="auto" w:fill="auto"/>
            <w:vAlign w:val="bottom"/>
            <w:hideMark/>
          </w:tcPr>
          <w:p w:rsidR="00112D9C" w:rsidRPr="00C46FAC" w:rsidRDefault="00112D9C" w:rsidP="00891F3F">
            <w:pPr>
              <w:rPr>
                <w:b/>
                <w:bCs/>
                <w:color w:val="000000"/>
                <w:sz w:val="24"/>
                <w:szCs w:val="24"/>
              </w:rPr>
            </w:pPr>
          </w:p>
        </w:tc>
        <w:tc>
          <w:tcPr>
            <w:tcW w:w="2268" w:type="dxa"/>
            <w:shd w:val="clear" w:color="auto" w:fill="auto"/>
            <w:vAlign w:val="bottom"/>
            <w:hideMark/>
          </w:tcPr>
          <w:p w:rsidR="00112D9C" w:rsidRPr="00C46FAC" w:rsidRDefault="00112D9C" w:rsidP="00891F3F">
            <w:pPr>
              <w:rPr>
                <w:b/>
                <w:bCs/>
                <w:color w:val="000000"/>
                <w:sz w:val="24"/>
                <w:szCs w:val="24"/>
              </w:rPr>
            </w:pPr>
          </w:p>
        </w:tc>
        <w:tc>
          <w:tcPr>
            <w:tcW w:w="1985" w:type="dxa"/>
            <w:shd w:val="clear" w:color="auto" w:fill="auto"/>
            <w:noWrap/>
            <w:vAlign w:val="bottom"/>
            <w:hideMark/>
          </w:tcPr>
          <w:p w:rsidR="00112D9C" w:rsidRPr="00C46FAC" w:rsidRDefault="00112D9C" w:rsidP="00891F3F">
            <w:pPr>
              <w:rPr>
                <w:b/>
                <w:bCs/>
                <w:color w:val="000000"/>
                <w:sz w:val="24"/>
                <w:szCs w:val="24"/>
              </w:rPr>
            </w:pPr>
          </w:p>
        </w:tc>
        <w:tc>
          <w:tcPr>
            <w:tcW w:w="1559" w:type="dxa"/>
            <w:shd w:val="clear" w:color="auto" w:fill="auto"/>
            <w:noWrap/>
            <w:vAlign w:val="bottom"/>
            <w:hideMark/>
          </w:tcPr>
          <w:p w:rsidR="00112D9C" w:rsidRPr="00C46FAC" w:rsidRDefault="00112D9C" w:rsidP="00891F3F">
            <w:pPr>
              <w:rPr>
                <w:b/>
                <w:bCs/>
                <w:color w:val="000000"/>
                <w:sz w:val="24"/>
                <w:szCs w:val="24"/>
              </w:rPr>
            </w:pPr>
          </w:p>
        </w:tc>
        <w:tc>
          <w:tcPr>
            <w:tcW w:w="1559" w:type="dxa"/>
            <w:shd w:val="clear" w:color="auto" w:fill="auto"/>
            <w:noWrap/>
            <w:vAlign w:val="bottom"/>
            <w:hideMark/>
          </w:tcPr>
          <w:p w:rsidR="00112D9C" w:rsidRPr="00C46FAC" w:rsidRDefault="00112D9C" w:rsidP="00891F3F">
            <w:pPr>
              <w:rPr>
                <w:b/>
                <w:bCs/>
                <w:color w:val="000000"/>
                <w:sz w:val="24"/>
                <w:szCs w:val="24"/>
              </w:rPr>
            </w:pPr>
          </w:p>
        </w:tc>
        <w:tc>
          <w:tcPr>
            <w:tcW w:w="2945"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260"/>
        </w:trPr>
        <w:tc>
          <w:tcPr>
            <w:tcW w:w="810" w:type="dxa"/>
            <w:vMerge/>
          </w:tcPr>
          <w:p w:rsidR="00112D9C" w:rsidRDefault="00112D9C" w:rsidP="00891F3F">
            <w:pPr>
              <w:rPr>
                <w:b/>
                <w:bCs/>
                <w:color w:val="000000"/>
                <w:sz w:val="24"/>
                <w:szCs w:val="24"/>
              </w:rPr>
            </w:pPr>
          </w:p>
        </w:tc>
        <w:tc>
          <w:tcPr>
            <w:tcW w:w="13950" w:type="dxa"/>
            <w:gridSpan w:val="7"/>
            <w:shd w:val="clear" w:color="auto" w:fill="auto"/>
            <w:noWrap/>
            <w:vAlign w:val="bottom"/>
            <w:hideMark/>
          </w:tcPr>
          <w:p w:rsidR="00112D9C" w:rsidRPr="000D2C4E" w:rsidRDefault="00112D9C" w:rsidP="00891F3F">
            <w:pPr>
              <w:pStyle w:val="ListParagraph"/>
              <w:spacing w:after="0" w:line="240" w:lineRule="auto"/>
              <w:rPr>
                <w:rFonts w:ascii="Times New Roman" w:eastAsia="Times New Roman" w:hAnsi="Times New Roman"/>
                <w:b/>
                <w:bCs/>
                <w:color w:val="000000"/>
                <w:sz w:val="24"/>
                <w:szCs w:val="24"/>
              </w:rPr>
            </w:pPr>
          </w:p>
        </w:tc>
      </w:tr>
      <w:tr w:rsidR="00112D9C" w:rsidRPr="00C46FAC" w:rsidTr="00891F3F">
        <w:trPr>
          <w:trHeight w:val="260"/>
        </w:trPr>
        <w:tc>
          <w:tcPr>
            <w:tcW w:w="810" w:type="dxa"/>
            <w:vMerge/>
          </w:tcPr>
          <w:p w:rsidR="00112D9C" w:rsidRDefault="00112D9C" w:rsidP="00891F3F">
            <w:pPr>
              <w:rPr>
                <w:b/>
                <w:bCs/>
                <w:color w:val="000000"/>
                <w:sz w:val="24"/>
                <w:szCs w:val="24"/>
              </w:rPr>
            </w:pPr>
          </w:p>
        </w:tc>
        <w:tc>
          <w:tcPr>
            <w:tcW w:w="13950" w:type="dxa"/>
            <w:gridSpan w:val="7"/>
            <w:shd w:val="clear" w:color="auto" w:fill="auto"/>
            <w:noWrap/>
            <w:vAlign w:val="bottom"/>
            <w:hideMark/>
          </w:tcPr>
          <w:p w:rsidR="00112D9C" w:rsidRPr="000D2C4E" w:rsidRDefault="00112D9C" w:rsidP="00891F3F">
            <w:pPr>
              <w:pStyle w:val="ListParagraph"/>
              <w:spacing w:after="0" w:line="240" w:lineRule="auto"/>
              <w:rPr>
                <w:rFonts w:ascii="Times New Roman" w:eastAsia="Times New Roman" w:hAnsi="Times New Roman"/>
                <w:b/>
                <w:bCs/>
                <w:color w:val="000000"/>
                <w:sz w:val="24"/>
                <w:szCs w:val="24"/>
              </w:rPr>
            </w:pPr>
          </w:p>
        </w:tc>
      </w:tr>
    </w:tbl>
    <w:p w:rsidR="00112D9C" w:rsidRPr="00C46FAC" w:rsidRDefault="00112D9C" w:rsidP="00112D9C">
      <w:pPr>
        <w:tabs>
          <w:tab w:val="left" w:pos="1425"/>
          <w:tab w:val="left" w:pos="11160"/>
        </w:tabs>
        <w:ind w:right="900"/>
        <w:rPr>
          <w:b/>
          <w:bCs/>
          <w:sz w:val="24"/>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8"/>
        <w:gridCol w:w="412"/>
        <w:gridCol w:w="810"/>
        <w:gridCol w:w="54"/>
        <w:gridCol w:w="1276"/>
        <w:gridCol w:w="20"/>
        <w:gridCol w:w="1170"/>
        <w:gridCol w:w="86"/>
        <w:gridCol w:w="1804"/>
        <w:gridCol w:w="39"/>
        <w:gridCol w:w="1559"/>
        <w:gridCol w:w="22"/>
        <w:gridCol w:w="1429"/>
        <w:gridCol w:w="11"/>
        <w:gridCol w:w="1350"/>
        <w:gridCol w:w="16"/>
        <w:gridCol w:w="1334"/>
        <w:gridCol w:w="43"/>
        <w:gridCol w:w="1377"/>
        <w:gridCol w:w="20"/>
        <w:gridCol w:w="1170"/>
      </w:tblGrid>
      <w:tr w:rsidR="00112D9C" w:rsidRPr="00C46FAC" w:rsidTr="00891F3F">
        <w:trPr>
          <w:trHeight w:val="315"/>
        </w:trPr>
        <w:tc>
          <w:tcPr>
            <w:tcW w:w="758" w:type="dxa"/>
            <w:vMerge w:val="restart"/>
          </w:tcPr>
          <w:p w:rsidR="00112D9C" w:rsidRPr="00C46FAC" w:rsidRDefault="00B51A20" w:rsidP="00891F3F">
            <w:pPr>
              <w:rPr>
                <w:color w:val="000000"/>
                <w:sz w:val="24"/>
                <w:szCs w:val="24"/>
              </w:rPr>
            </w:pPr>
            <w:r>
              <w:rPr>
                <w:color w:val="000000"/>
                <w:sz w:val="24"/>
                <w:szCs w:val="24"/>
              </w:rPr>
              <w:t>24</w:t>
            </w:r>
            <w:r w:rsidR="00112D9C">
              <w:rPr>
                <w:color w:val="000000"/>
                <w:sz w:val="24"/>
                <w:szCs w:val="24"/>
              </w:rPr>
              <w:t>.</w:t>
            </w:r>
          </w:p>
        </w:tc>
        <w:tc>
          <w:tcPr>
            <w:tcW w:w="14002" w:type="dxa"/>
            <w:gridSpan w:val="20"/>
            <w:shd w:val="clear" w:color="auto" w:fill="auto"/>
            <w:noWrap/>
            <w:vAlign w:val="bottom"/>
            <w:hideMark/>
          </w:tcPr>
          <w:p w:rsidR="00112D9C" w:rsidRDefault="00112D9C" w:rsidP="00891F3F">
            <w:pPr>
              <w:rPr>
                <w:color w:val="000000"/>
                <w:sz w:val="24"/>
                <w:szCs w:val="24"/>
              </w:rPr>
            </w:pPr>
            <w:r w:rsidRPr="00FA608B">
              <w:rPr>
                <w:color w:val="000000"/>
                <w:sz w:val="24"/>
                <w:szCs w:val="24"/>
              </w:rPr>
              <w:t>3.4.6 Number of books and  chapters in edited volumes published per teacher during the last five years (15)</w:t>
            </w:r>
          </w:p>
          <w:p w:rsidR="00112D9C" w:rsidRPr="00C46FAC" w:rsidRDefault="00112D9C" w:rsidP="00891F3F">
            <w:pPr>
              <w:rPr>
                <w:color w:val="000000"/>
                <w:sz w:val="24"/>
                <w:szCs w:val="24"/>
              </w:rPr>
            </w:pPr>
            <w:r w:rsidRPr="00FA608B">
              <w:rPr>
                <w:color w:val="000000"/>
                <w:sz w:val="24"/>
                <w:szCs w:val="24"/>
              </w:rPr>
              <w:t>3.4.6.1: Total number of books and chapters in edited volumes / books published, and papers in national/international conference-proceedings year wise during the last five year</w:t>
            </w:r>
          </w:p>
        </w:tc>
      </w:tr>
      <w:tr w:rsidR="00112D9C" w:rsidRPr="00C46FAC" w:rsidTr="00891F3F">
        <w:trPr>
          <w:trHeight w:val="1523"/>
        </w:trPr>
        <w:tc>
          <w:tcPr>
            <w:tcW w:w="758" w:type="dxa"/>
            <w:vMerge/>
          </w:tcPr>
          <w:p w:rsidR="00112D9C" w:rsidRPr="00C46FAC" w:rsidRDefault="00112D9C" w:rsidP="00891F3F">
            <w:pPr>
              <w:rPr>
                <w:b/>
                <w:bCs/>
                <w:color w:val="000000"/>
                <w:sz w:val="24"/>
                <w:szCs w:val="24"/>
              </w:rPr>
            </w:pPr>
          </w:p>
        </w:tc>
        <w:tc>
          <w:tcPr>
            <w:tcW w:w="412" w:type="dxa"/>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Sl. No.</w:t>
            </w:r>
          </w:p>
        </w:tc>
        <w:tc>
          <w:tcPr>
            <w:tcW w:w="864" w:type="dxa"/>
            <w:gridSpan w:val="2"/>
            <w:shd w:val="clear" w:color="auto" w:fill="auto"/>
            <w:vAlign w:val="bottom"/>
          </w:tcPr>
          <w:p w:rsidR="00112D9C" w:rsidRPr="00FA608B" w:rsidRDefault="00112D9C" w:rsidP="00891F3F">
            <w:pPr>
              <w:rPr>
                <w:b/>
                <w:bCs/>
                <w:color w:val="000000"/>
                <w:sz w:val="24"/>
                <w:szCs w:val="24"/>
              </w:rPr>
            </w:pPr>
            <w:r w:rsidRPr="00FA608B">
              <w:rPr>
                <w:b/>
                <w:bCs/>
                <w:color w:val="000000"/>
                <w:sz w:val="24"/>
                <w:szCs w:val="24"/>
              </w:rPr>
              <w:t>Name of the teacher</w:t>
            </w:r>
          </w:p>
        </w:tc>
        <w:tc>
          <w:tcPr>
            <w:tcW w:w="1276" w:type="dxa"/>
            <w:shd w:val="clear" w:color="auto" w:fill="auto"/>
            <w:vAlign w:val="bottom"/>
          </w:tcPr>
          <w:p w:rsidR="00112D9C" w:rsidRPr="00FA608B" w:rsidRDefault="00112D9C" w:rsidP="00891F3F">
            <w:pPr>
              <w:rPr>
                <w:b/>
                <w:bCs/>
                <w:color w:val="000000"/>
                <w:sz w:val="24"/>
                <w:szCs w:val="24"/>
              </w:rPr>
            </w:pPr>
            <w:r w:rsidRPr="00FA608B">
              <w:rPr>
                <w:b/>
                <w:bCs/>
                <w:color w:val="000000"/>
                <w:sz w:val="24"/>
                <w:szCs w:val="24"/>
              </w:rPr>
              <w:t>Title of the book/chapters  published</w:t>
            </w:r>
          </w:p>
        </w:tc>
        <w:tc>
          <w:tcPr>
            <w:tcW w:w="1276" w:type="dxa"/>
            <w:gridSpan w:val="3"/>
            <w:shd w:val="clear" w:color="auto" w:fill="auto"/>
            <w:noWrap/>
            <w:vAlign w:val="bottom"/>
            <w:hideMark/>
          </w:tcPr>
          <w:p w:rsidR="00112D9C" w:rsidRPr="00FA608B" w:rsidRDefault="00112D9C" w:rsidP="00891F3F">
            <w:pPr>
              <w:rPr>
                <w:b/>
                <w:bCs/>
                <w:color w:val="000000"/>
                <w:sz w:val="24"/>
                <w:szCs w:val="24"/>
              </w:rPr>
            </w:pPr>
            <w:r w:rsidRPr="00FA608B">
              <w:rPr>
                <w:b/>
                <w:bCs/>
                <w:color w:val="000000"/>
                <w:sz w:val="24"/>
                <w:szCs w:val="24"/>
              </w:rPr>
              <w:t>Title of the paper</w:t>
            </w:r>
          </w:p>
        </w:tc>
        <w:tc>
          <w:tcPr>
            <w:tcW w:w="1843" w:type="dxa"/>
            <w:gridSpan w:val="2"/>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Title of the proceedings of the conference</w:t>
            </w:r>
          </w:p>
        </w:tc>
        <w:tc>
          <w:tcPr>
            <w:tcW w:w="1559" w:type="dxa"/>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Name of the conference</w:t>
            </w:r>
          </w:p>
        </w:tc>
        <w:tc>
          <w:tcPr>
            <w:tcW w:w="1451" w:type="dxa"/>
            <w:gridSpan w:val="2"/>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National / International</w:t>
            </w:r>
          </w:p>
        </w:tc>
        <w:tc>
          <w:tcPr>
            <w:tcW w:w="1377" w:type="dxa"/>
            <w:gridSpan w:val="3"/>
            <w:shd w:val="clear" w:color="auto" w:fill="auto"/>
            <w:noWrap/>
            <w:vAlign w:val="bottom"/>
            <w:hideMark/>
          </w:tcPr>
          <w:p w:rsidR="00112D9C" w:rsidRPr="00FA608B" w:rsidRDefault="00112D9C" w:rsidP="00891F3F">
            <w:pPr>
              <w:rPr>
                <w:b/>
                <w:bCs/>
                <w:color w:val="000000"/>
                <w:sz w:val="24"/>
                <w:szCs w:val="24"/>
              </w:rPr>
            </w:pPr>
            <w:r w:rsidRPr="00FA608B">
              <w:rPr>
                <w:b/>
                <w:bCs/>
                <w:color w:val="000000"/>
                <w:sz w:val="24"/>
                <w:szCs w:val="24"/>
              </w:rPr>
              <w:t>Year of publication</w:t>
            </w:r>
          </w:p>
        </w:tc>
        <w:tc>
          <w:tcPr>
            <w:tcW w:w="1377" w:type="dxa"/>
            <w:gridSpan w:val="2"/>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ISBN/ISSN number of the proceeding</w:t>
            </w:r>
          </w:p>
        </w:tc>
        <w:tc>
          <w:tcPr>
            <w:tcW w:w="1377" w:type="dxa"/>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 xml:space="preserve">Affiliating Institute at the time of publication </w:t>
            </w:r>
          </w:p>
        </w:tc>
        <w:tc>
          <w:tcPr>
            <w:tcW w:w="1190" w:type="dxa"/>
            <w:gridSpan w:val="2"/>
            <w:shd w:val="clear" w:color="auto" w:fill="auto"/>
            <w:vAlign w:val="bottom"/>
            <w:hideMark/>
          </w:tcPr>
          <w:p w:rsidR="00112D9C" w:rsidRPr="00FA608B" w:rsidRDefault="00112D9C" w:rsidP="00891F3F">
            <w:pPr>
              <w:rPr>
                <w:b/>
                <w:bCs/>
                <w:color w:val="000000"/>
                <w:sz w:val="24"/>
                <w:szCs w:val="24"/>
              </w:rPr>
            </w:pPr>
            <w:r w:rsidRPr="00FA608B">
              <w:rPr>
                <w:b/>
                <w:bCs/>
                <w:color w:val="000000"/>
                <w:sz w:val="24"/>
                <w:szCs w:val="24"/>
              </w:rPr>
              <w:t>Name of the publisher</w:t>
            </w:r>
          </w:p>
        </w:tc>
      </w:tr>
      <w:tr w:rsidR="00112D9C" w:rsidRPr="00C46FAC" w:rsidTr="00891F3F">
        <w:trPr>
          <w:trHeight w:val="413"/>
        </w:trPr>
        <w:tc>
          <w:tcPr>
            <w:tcW w:w="758" w:type="dxa"/>
            <w:vMerge/>
          </w:tcPr>
          <w:p w:rsidR="00112D9C" w:rsidRPr="00C46FAC" w:rsidRDefault="00112D9C" w:rsidP="00891F3F">
            <w:pPr>
              <w:rPr>
                <w:b/>
                <w:bCs/>
                <w:color w:val="000000"/>
                <w:sz w:val="24"/>
                <w:szCs w:val="24"/>
              </w:rPr>
            </w:pPr>
          </w:p>
        </w:tc>
        <w:tc>
          <w:tcPr>
            <w:tcW w:w="412" w:type="dxa"/>
            <w:shd w:val="clear" w:color="auto" w:fill="auto"/>
            <w:vAlign w:val="bottom"/>
            <w:hideMark/>
          </w:tcPr>
          <w:p w:rsidR="00112D9C" w:rsidRPr="00C46FAC" w:rsidRDefault="00112D9C" w:rsidP="00891F3F">
            <w:pPr>
              <w:rPr>
                <w:b/>
                <w:bCs/>
                <w:color w:val="000000"/>
                <w:sz w:val="24"/>
                <w:szCs w:val="24"/>
              </w:rPr>
            </w:pPr>
          </w:p>
        </w:tc>
        <w:tc>
          <w:tcPr>
            <w:tcW w:w="810" w:type="dxa"/>
            <w:shd w:val="clear" w:color="auto" w:fill="auto"/>
            <w:vAlign w:val="bottom"/>
          </w:tcPr>
          <w:p w:rsidR="00112D9C" w:rsidRPr="00C46FAC" w:rsidRDefault="00112D9C" w:rsidP="00891F3F">
            <w:pPr>
              <w:rPr>
                <w:b/>
                <w:bCs/>
                <w:color w:val="000000"/>
                <w:sz w:val="24"/>
                <w:szCs w:val="24"/>
              </w:rPr>
            </w:pPr>
          </w:p>
        </w:tc>
        <w:tc>
          <w:tcPr>
            <w:tcW w:w="1350" w:type="dxa"/>
            <w:gridSpan w:val="3"/>
            <w:shd w:val="clear" w:color="auto" w:fill="auto"/>
            <w:vAlign w:val="bottom"/>
          </w:tcPr>
          <w:p w:rsidR="00112D9C" w:rsidRPr="00C46FAC" w:rsidRDefault="00112D9C" w:rsidP="00891F3F">
            <w:pPr>
              <w:rPr>
                <w:b/>
                <w:bCs/>
                <w:color w:val="000000"/>
                <w:sz w:val="24"/>
                <w:szCs w:val="24"/>
              </w:rPr>
            </w:pPr>
          </w:p>
        </w:tc>
        <w:tc>
          <w:tcPr>
            <w:tcW w:w="1170" w:type="dxa"/>
            <w:shd w:val="clear" w:color="auto" w:fill="auto"/>
            <w:noWrap/>
            <w:vAlign w:val="bottom"/>
            <w:hideMark/>
          </w:tcPr>
          <w:p w:rsidR="00112D9C" w:rsidRPr="00C46FAC" w:rsidRDefault="00112D9C" w:rsidP="00891F3F">
            <w:pPr>
              <w:rPr>
                <w:b/>
                <w:bCs/>
                <w:color w:val="000000"/>
                <w:sz w:val="24"/>
                <w:szCs w:val="24"/>
              </w:rPr>
            </w:pPr>
          </w:p>
        </w:tc>
        <w:tc>
          <w:tcPr>
            <w:tcW w:w="1890" w:type="dxa"/>
            <w:gridSpan w:val="2"/>
            <w:shd w:val="clear" w:color="auto" w:fill="auto"/>
            <w:vAlign w:val="bottom"/>
            <w:hideMark/>
          </w:tcPr>
          <w:p w:rsidR="00112D9C" w:rsidRPr="00C46FAC" w:rsidRDefault="00112D9C" w:rsidP="00891F3F">
            <w:pPr>
              <w:rPr>
                <w:b/>
                <w:bCs/>
                <w:color w:val="000000"/>
                <w:sz w:val="24"/>
                <w:szCs w:val="24"/>
              </w:rPr>
            </w:pPr>
          </w:p>
        </w:tc>
        <w:tc>
          <w:tcPr>
            <w:tcW w:w="1620" w:type="dxa"/>
            <w:gridSpan w:val="3"/>
            <w:shd w:val="clear" w:color="auto" w:fill="auto"/>
            <w:vAlign w:val="bottom"/>
            <w:hideMark/>
          </w:tcPr>
          <w:p w:rsidR="00112D9C" w:rsidRPr="00C46FAC" w:rsidRDefault="00112D9C" w:rsidP="00891F3F">
            <w:pPr>
              <w:rPr>
                <w:b/>
                <w:bCs/>
                <w:color w:val="000000"/>
                <w:sz w:val="24"/>
                <w:szCs w:val="24"/>
              </w:rPr>
            </w:pPr>
          </w:p>
        </w:tc>
        <w:tc>
          <w:tcPr>
            <w:tcW w:w="1440" w:type="dxa"/>
            <w:gridSpan w:val="2"/>
            <w:shd w:val="clear" w:color="auto" w:fill="auto"/>
            <w:vAlign w:val="bottom"/>
            <w:hideMark/>
          </w:tcPr>
          <w:p w:rsidR="00112D9C" w:rsidRPr="00C46FAC" w:rsidRDefault="00112D9C" w:rsidP="00891F3F">
            <w:pPr>
              <w:rPr>
                <w:b/>
                <w:bCs/>
                <w:color w:val="000000"/>
                <w:sz w:val="24"/>
                <w:szCs w:val="24"/>
              </w:rPr>
            </w:pPr>
          </w:p>
        </w:tc>
        <w:tc>
          <w:tcPr>
            <w:tcW w:w="1350" w:type="dxa"/>
            <w:shd w:val="clear" w:color="auto" w:fill="auto"/>
            <w:noWrap/>
            <w:vAlign w:val="bottom"/>
            <w:hideMark/>
          </w:tcPr>
          <w:p w:rsidR="00112D9C" w:rsidRPr="00C46FAC" w:rsidRDefault="00112D9C" w:rsidP="00891F3F">
            <w:pPr>
              <w:rPr>
                <w:b/>
                <w:bCs/>
                <w:color w:val="000000"/>
                <w:sz w:val="24"/>
                <w:szCs w:val="24"/>
              </w:rPr>
            </w:pPr>
          </w:p>
        </w:tc>
        <w:tc>
          <w:tcPr>
            <w:tcW w:w="1350" w:type="dxa"/>
            <w:gridSpan w:val="2"/>
            <w:shd w:val="clear" w:color="auto" w:fill="auto"/>
            <w:vAlign w:val="bottom"/>
            <w:hideMark/>
          </w:tcPr>
          <w:p w:rsidR="00112D9C" w:rsidRPr="00C46FAC" w:rsidRDefault="00112D9C" w:rsidP="00891F3F">
            <w:pPr>
              <w:rPr>
                <w:b/>
                <w:bCs/>
                <w:color w:val="000000"/>
                <w:sz w:val="24"/>
                <w:szCs w:val="24"/>
              </w:rPr>
            </w:pPr>
          </w:p>
        </w:tc>
        <w:tc>
          <w:tcPr>
            <w:tcW w:w="1440" w:type="dxa"/>
            <w:gridSpan w:val="3"/>
            <w:shd w:val="clear" w:color="auto" w:fill="auto"/>
            <w:vAlign w:val="bottom"/>
            <w:hideMark/>
          </w:tcPr>
          <w:p w:rsidR="00112D9C" w:rsidRPr="00C46FAC" w:rsidRDefault="00112D9C" w:rsidP="00891F3F">
            <w:pPr>
              <w:rPr>
                <w:b/>
                <w:bCs/>
                <w:color w:val="000000"/>
                <w:sz w:val="24"/>
                <w:szCs w:val="24"/>
              </w:rPr>
            </w:pPr>
          </w:p>
        </w:tc>
        <w:tc>
          <w:tcPr>
            <w:tcW w:w="1170"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413"/>
        </w:trPr>
        <w:tc>
          <w:tcPr>
            <w:tcW w:w="758" w:type="dxa"/>
            <w:vMerge/>
          </w:tcPr>
          <w:p w:rsidR="00112D9C" w:rsidRDefault="00112D9C" w:rsidP="00891F3F">
            <w:pPr>
              <w:rPr>
                <w:b/>
                <w:bCs/>
                <w:color w:val="000000"/>
                <w:sz w:val="24"/>
                <w:szCs w:val="24"/>
              </w:rPr>
            </w:pPr>
          </w:p>
        </w:tc>
        <w:tc>
          <w:tcPr>
            <w:tcW w:w="14002" w:type="dxa"/>
            <w:gridSpan w:val="20"/>
            <w:shd w:val="clear" w:color="auto" w:fill="auto"/>
            <w:vAlign w:val="bottom"/>
            <w:hideMark/>
          </w:tcPr>
          <w:p w:rsidR="00112D9C" w:rsidRPr="00F33F5B" w:rsidRDefault="00112D9C" w:rsidP="00891F3F">
            <w:pPr>
              <w:pStyle w:val="ListParagraph"/>
              <w:spacing w:after="0" w:line="240" w:lineRule="auto"/>
              <w:rPr>
                <w:rFonts w:ascii="Times New Roman" w:eastAsia="Times New Roman" w:hAnsi="Times New Roman"/>
                <w:b/>
                <w:bCs/>
                <w:color w:val="000000"/>
                <w:sz w:val="24"/>
                <w:szCs w:val="24"/>
              </w:rPr>
            </w:pPr>
          </w:p>
        </w:tc>
      </w:tr>
    </w:tbl>
    <w:p w:rsidR="00112D9C" w:rsidRDefault="00112D9C" w:rsidP="00112D9C">
      <w:pPr>
        <w:tabs>
          <w:tab w:val="left" w:pos="1425"/>
          <w:tab w:val="left" w:pos="11160"/>
        </w:tabs>
        <w:ind w:left="-630" w:right="900"/>
        <w:rPr>
          <w:b/>
          <w:bCs/>
          <w:sz w:val="24"/>
          <w:szCs w:val="24"/>
        </w:rPr>
      </w:pPr>
    </w:p>
    <w:tbl>
      <w:tblPr>
        <w:tblW w:w="14792"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16"/>
        <w:gridCol w:w="1135"/>
        <w:gridCol w:w="1276"/>
        <w:gridCol w:w="1275"/>
        <w:gridCol w:w="1276"/>
        <w:gridCol w:w="1985"/>
        <w:gridCol w:w="3402"/>
        <w:gridCol w:w="3795"/>
        <w:gridCol w:w="32"/>
      </w:tblGrid>
      <w:tr w:rsidR="00112D9C" w:rsidRPr="00C46FAC" w:rsidTr="008D3AEA">
        <w:trPr>
          <w:gridAfter w:val="1"/>
          <w:wAfter w:w="32" w:type="dxa"/>
          <w:trHeight w:val="851"/>
        </w:trPr>
        <w:tc>
          <w:tcPr>
            <w:tcW w:w="616" w:type="dxa"/>
            <w:vMerge w:val="restart"/>
          </w:tcPr>
          <w:p w:rsidR="00112D9C" w:rsidRPr="00C46FAC" w:rsidRDefault="00B51A20" w:rsidP="00891F3F">
            <w:pPr>
              <w:rPr>
                <w:color w:val="000000"/>
                <w:sz w:val="24"/>
                <w:szCs w:val="24"/>
              </w:rPr>
            </w:pPr>
            <w:r>
              <w:rPr>
                <w:color w:val="000000"/>
                <w:sz w:val="24"/>
                <w:szCs w:val="24"/>
              </w:rPr>
              <w:t>25</w:t>
            </w:r>
            <w:r w:rsidR="00112D9C">
              <w:rPr>
                <w:color w:val="000000"/>
                <w:sz w:val="24"/>
                <w:szCs w:val="24"/>
              </w:rPr>
              <w:t>.</w:t>
            </w:r>
          </w:p>
        </w:tc>
        <w:tc>
          <w:tcPr>
            <w:tcW w:w="14144" w:type="dxa"/>
            <w:gridSpan w:val="7"/>
            <w:shd w:val="clear" w:color="auto" w:fill="auto"/>
            <w:noWrap/>
            <w:vAlign w:val="bottom"/>
            <w:hideMark/>
          </w:tcPr>
          <w:p w:rsidR="00112D9C" w:rsidRPr="00271598" w:rsidRDefault="00112D9C" w:rsidP="00891F3F">
            <w:pPr>
              <w:rPr>
                <w:color w:val="000000"/>
                <w:sz w:val="24"/>
                <w:szCs w:val="24"/>
              </w:rPr>
            </w:pPr>
            <w:r w:rsidRPr="00271598">
              <w:rPr>
                <w:color w:val="000000"/>
                <w:sz w:val="24"/>
                <w:szCs w:val="24"/>
              </w:rPr>
              <w:t>3.4.7 E-content is developed by teachers : (10)</w:t>
            </w:r>
          </w:p>
          <w:p w:rsidR="00112D9C" w:rsidRPr="00C46FAC" w:rsidRDefault="00112D9C" w:rsidP="00891F3F">
            <w:pPr>
              <w:rPr>
                <w:color w:val="000000"/>
                <w:sz w:val="24"/>
                <w:szCs w:val="24"/>
              </w:rPr>
            </w:pPr>
            <w:r w:rsidRPr="00271598">
              <w:rPr>
                <w:color w:val="000000"/>
                <w:sz w:val="24"/>
                <w:szCs w:val="24"/>
              </w:rPr>
              <w:t xml:space="preserve"> 1. For e-PG-Pathshala, 2. For CEC (Under Graduate), 3. For SWAYAM, 4. For other MOOCs platform, 5. For NPTEL/NMEICT/any other Government Initiatives</w:t>
            </w:r>
            <w:r w:rsidR="008D3AEA">
              <w:rPr>
                <w:color w:val="000000"/>
                <w:sz w:val="24"/>
                <w:szCs w:val="24"/>
              </w:rPr>
              <w:t xml:space="preserve"> </w:t>
            </w:r>
            <w:r w:rsidRPr="00271598">
              <w:rPr>
                <w:color w:val="000000"/>
                <w:sz w:val="24"/>
                <w:szCs w:val="24"/>
              </w:rPr>
              <w:t>6. For Institutional LMS</w:t>
            </w:r>
          </w:p>
        </w:tc>
      </w:tr>
      <w:tr w:rsidR="008D3AEA" w:rsidRPr="00C46FAC" w:rsidTr="00AD5DB3">
        <w:trPr>
          <w:gridAfter w:val="1"/>
          <w:wAfter w:w="32" w:type="dxa"/>
          <w:trHeight w:val="516"/>
        </w:trPr>
        <w:tc>
          <w:tcPr>
            <w:tcW w:w="616" w:type="dxa"/>
            <w:vMerge/>
          </w:tcPr>
          <w:p w:rsidR="008D3AEA" w:rsidRDefault="008D3AEA" w:rsidP="00891F3F">
            <w:pPr>
              <w:rPr>
                <w:color w:val="000000"/>
                <w:sz w:val="24"/>
                <w:szCs w:val="24"/>
              </w:rPr>
            </w:pPr>
          </w:p>
        </w:tc>
        <w:tc>
          <w:tcPr>
            <w:tcW w:w="14144" w:type="dxa"/>
            <w:gridSpan w:val="7"/>
            <w:shd w:val="clear" w:color="auto" w:fill="auto"/>
            <w:noWrap/>
            <w:vAlign w:val="bottom"/>
            <w:hideMark/>
          </w:tcPr>
          <w:p w:rsidR="008D3AEA" w:rsidRPr="00271598" w:rsidRDefault="008D3AEA" w:rsidP="008D3AEA">
            <w:pPr>
              <w:rPr>
                <w:color w:val="000000"/>
                <w:sz w:val="24"/>
                <w:szCs w:val="24"/>
              </w:rPr>
            </w:pPr>
            <w:r w:rsidRPr="00271598">
              <w:rPr>
                <w:color w:val="000000"/>
                <w:sz w:val="24"/>
                <w:szCs w:val="24"/>
              </w:rPr>
              <w:t>4.3.5 Institution has the following Facilities for e-content development 1.Media centre 2. Audio visual centre, 3. Lecture Capturing System</w:t>
            </w:r>
            <w:r w:rsidR="00594B15">
              <w:rPr>
                <w:color w:val="000000"/>
                <w:sz w:val="24"/>
                <w:szCs w:val="24"/>
              </w:rPr>
              <w:t xml:space="preserve"> </w:t>
            </w:r>
            <w:r w:rsidRPr="00271598">
              <w:rPr>
                <w:color w:val="000000"/>
                <w:sz w:val="24"/>
                <w:szCs w:val="24"/>
              </w:rPr>
              <w:t>(LCS) 4. Mixing equipments and softwares for editing</w:t>
            </w:r>
            <w:r>
              <w:rPr>
                <w:color w:val="000000"/>
                <w:sz w:val="24"/>
                <w:szCs w:val="24"/>
              </w:rPr>
              <w:t xml:space="preserve"> </w:t>
            </w:r>
            <w:r w:rsidRPr="00271598">
              <w:rPr>
                <w:color w:val="000000"/>
                <w:sz w:val="24"/>
                <w:szCs w:val="24"/>
              </w:rPr>
              <w:t>(5)</w:t>
            </w:r>
          </w:p>
        </w:tc>
      </w:tr>
      <w:tr w:rsidR="00AD5DB3" w:rsidRPr="00271598" w:rsidTr="00AD5DB3">
        <w:trPr>
          <w:trHeight w:val="1523"/>
        </w:trPr>
        <w:tc>
          <w:tcPr>
            <w:tcW w:w="616" w:type="dxa"/>
            <w:vMerge/>
            <w:vAlign w:val="bottom"/>
          </w:tcPr>
          <w:p w:rsidR="00AD5DB3" w:rsidRPr="00271598" w:rsidRDefault="00AD5DB3" w:rsidP="00891F3F">
            <w:pPr>
              <w:rPr>
                <w:b/>
                <w:bCs/>
                <w:color w:val="000000"/>
                <w:sz w:val="24"/>
                <w:szCs w:val="24"/>
              </w:rPr>
            </w:pPr>
          </w:p>
        </w:tc>
        <w:tc>
          <w:tcPr>
            <w:tcW w:w="1135" w:type="dxa"/>
            <w:shd w:val="clear" w:color="auto" w:fill="auto"/>
            <w:vAlign w:val="bottom"/>
            <w:hideMark/>
          </w:tcPr>
          <w:p w:rsidR="00AD5DB3" w:rsidRPr="00271598" w:rsidRDefault="00AD5DB3" w:rsidP="00891F3F">
            <w:pPr>
              <w:rPr>
                <w:b/>
                <w:bCs/>
                <w:color w:val="000000"/>
                <w:sz w:val="24"/>
                <w:szCs w:val="24"/>
              </w:rPr>
            </w:pPr>
            <w:r w:rsidRPr="00271598">
              <w:rPr>
                <w:b/>
                <w:bCs/>
                <w:color w:val="000000"/>
                <w:sz w:val="24"/>
                <w:szCs w:val="24"/>
              </w:rPr>
              <w:t xml:space="preserve">Name of the teacher </w:t>
            </w:r>
          </w:p>
        </w:tc>
        <w:tc>
          <w:tcPr>
            <w:tcW w:w="1276" w:type="dxa"/>
            <w:shd w:val="clear" w:color="auto" w:fill="auto"/>
            <w:vAlign w:val="bottom"/>
          </w:tcPr>
          <w:p w:rsidR="00AD5DB3" w:rsidRPr="00271598" w:rsidRDefault="00AD5DB3" w:rsidP="00891F3F">
            <w:pPr>
              <w:rPr>
                <w:b/>
                <w:bCs/>
                <w:color w:val="000000"/>
                <w:sz w:val="24"/>
                <w:szCs w:val="24"/>
              </w:rPr>
            </w:pPr>
            <w:r w:rsidRPr="00271598">
              <w:rPr>
                <w:b/>
                <w:bCs/>
                <w:color w:val="000000"/>
                <w:sz w:val="24"/>
                <w:szCs w:val="24"/>
              </w:rPr>
              <w:t>Name of the module developed</w:t>
            </w:r>
          </w:p>
        </w:tc>
        <w:tc>
          <w:tcPr>
            <w:tcW w:w="1275" w:type="dxa"/>
            <w:shd w:val="clear" w:color="auto" w:fill="auto"/>
            <w:vAlign w:val="bottom"/>
          </w:tcPr>
          <w:p w:rsidR="00AD5DB3" w:rsidRPr="00271598" w:rsidRDefault="00AD5DB3" w:rsidP="00891F3F">
            <w:pPr>
              <w:rPr>
                <w:b/>
                <w:bCs/>
                <w:color w:val="000000"/>
                <w:sz w:val="24"/>
                <w:szCs w:val="24"/>
              </w:rPr>
            </w:pPr>
            <w:r w:rsidRPr="00271598">
              <w:rPr>
                <w:b/>
                <w:bCs/>
                <w:color w:val="000000"/>
                <w:sz w:val="24"/>
                <w:szCs w:val="24"/>
              </w:rPr>
              <w:t xml:space="preserve">Platform on which module is developed </w:t>
            </w:r>
          </w:p>
        </w:tc>
        <w:tc>
          <w:tcPr>
            <w:tcW w:w="1276" w:type="dxa"/>
            <w:shd w:val="clear" w:color="auto" w:fill="auto"/>
            <w:noWrap/>
            <w:vAlign w:val="bottom"/>
            <w:hideMark/>
          </w:tcPr>
          <w:p w:rsidR="00AD5DB3" w:rsidRPr="00271598" w:rsidRDefault="00AD5DB3" w:rsidP="00891F3F">
            <w:pPr>
              <w:rPr>
                <w:b/>
                <w:bCs/>
                <w:color w:val="000000"/>
                <w:sz w:val="24"/>
                <w:szCs w:val="24"/>
              </w:rPr>
            </w:pPr>
            <w:r w:rsidRPr="00271598">
              <w:rPr>
                <w:b/>
                <w:bCs/>
                <w:color w:val="000000"/>
                <w:sz w:val="24"/>
                <w:szCs w:val="24"/>
              </w:rPr>
              <w:t>Date of launching e content</w:t>
            </w:r>
          </w:p>
        </w:tc>
        <w:tc>
          <w:tcPr>
            <w:tcW w:w="1985" w:type="dxa"/>
            <w:shd w:val="clear" w:color="auto" w:fill="auto"/>
            <w:vAlign w:val="bottom"/>
            <w:hideMark/>
          </w:tcPr>
          <w:p w:rsidR="00AD5DB3" w:rsidRPr="00271598" w:rsidRDefault="00AD5DB3" w:rsidP="00891F3F">
            <w:pPr>
              <w:rPr>
                <w:b/>
                <w:bCs/>
                <w:color w:val="000000"/>
                <w:sz w:val="24"/>
                <w:szCs w:val="24"/>
              </w:rPr>
            </w:pPr>
            <w:r w:rsidRPr="00271598">
              <w:rPr>
                <w:b/>
                <w:bCs/>
                <w:color w:val="000000"/>
                <w:sz w:val="24"/>
                <w:szCs w:val="24"/>
              </w:rPr>
              <w:t>Link to the relevant document and facility available in the institution</w:t>
            </w:r>
          </w:p>
        </w:tc>
        <w:tc>
          <w:tcPr>
            <w:tcW w:w="3402" w:type="dxa"/>
            <w:shd w:val="clear" w:color="auto" w:fill="auto"/>
            <w:vAlign w:val="bottom"/>
            <w:hideMark/>
          </w:tcPr>
          <w:p w:rsidR="00AD5DB3" w:rsidRPr="00271598" w:rsidRDefault="00AD5DB3" w:rsidP="00891F3F">
            <w:pPr>
              <w:rPr>
                <w:b/>
                <w:bCs/>
                <w:color w:val="000000"/>
                <w:sz w:val="24"/>
                <w:szCs w:val="24"/>
              </w:rPr>
            </w:pPr>
            <w:r w:rsidRPr="00271598">
              <w:rPr>
                <w:b/>
                <w:bCs/>
                <w:color w:val="000000"/>
                <w:sz w:val="24"/>
                <w:szCs w:val="24"/>
              </w:rPr>
              <w:t xml:space="preserve">List of the e-content development facility available </w:t>
            </w:r>
          </w:p>
        </w:tc>
        <w:tc>
          <w:tcPr>
            <w:tcW w:w="3827" w:type="dxa"/>
            <w:gridSpan w:val="2"/>
            <w:shd w:val="clear" w:color="auto" w:fill="auto"/>
            <w:vAlign w:val="bottom"/>
            <w:hideMark/>
          </w:tcPr>
          <w:p w:rsidR="00AD5DB3" w:rsidRPr="00271598" w:rsidRDefault="00AD5DB3" w:rsidP="00891F3F">
            <w:pPr>
              <w:rPr>
                <w:b/>
                <w:bCs/>
                <w:sz w:val="24"/>
                <w:szCs w:val="24"/>
              </w:rPr>
            </w:pPr>
            <w:r w:rsidRPr="00271598">
              <w:rPr>
                <w:b/>
                <w:bCs/>
                <w:sz w:val="24"/>
                <w:szCs w:val="24"/>
              </w:rPr>
              <w:t>Provide link to videos of the media centre and recording facility</w:t>
            </w:r>
          </w:p>
        </w:tc>
      </w:tr>
      <w:tr w:rsidR="00AD5DB3" w:rsidRPr="00C46FAC" w:rsidTr="00AD5DB3">
        <w:trPr>
          <w:trHeight w:val="413"/>
        </w:trPr>
        <w:tc>
          <w:tcPr>
            <w:tcW w:w="616" w:type="dxa"/>
            <w:vMerge/>
          </w:tcPr>
          <w:p w:rsidR="00AD5DB3" w:rsidRPr="00C46FAC" w:rsidRDefault="00AD5DB3" w:rsidP="00891F3F">
            <w:pPr>
              <w:rPr>
                <w:b/>
                <w:bCs/>
                <w:color w:val="000000"/>
                <w:sz w:val="24"/>
                <w:szCs w:val="24"/>
              </w:rPr>
            </w:pPr>
          </w:p>
        </w:tc>
        <w:tc>
          <w:tcPr>
            <w:tcW w:w="1135" w:type="dxa"/>
            <w:shd w:val="clear" w:color="auto" w:fill="auto"/>
            <w:vAlign w:val="bottom"/>
            <w:hideMark/>
          </w:tcPr>
          <w:p w:rsidR="00AD5DB3" w:rsidRPr="00C46FAC" w:rsidRDefault="00AD5DB3" w:rsidP="00891F3F">
            <w:pPr>
              <w:rPr>
                <w:b/>
                <w:bCs/>
                <w:color w:val="000000"/>
                <w:sz w:val="24"/>
                <w:szCs w:val="24"/>
              </w:rPr>
            </w:pPr>
          </w:p>
        </w:tc>
        <w:tc>
          <w:tcPr>
            <w:tcW w:w="1276" w:type="dxa"/>
            <w:shd w:val="clear" w:color="auto" w:fill="auto"/>
            <w:vAlign w:val="bottom"/>
          </w:tcPr>
          <w:p w:rsidR="00AD5DB3" w:rsidRPr="00C46FAC" w:rsidRDefault="00AD5DB3" w:rsidP="00891F3F">
            <w:pPr>
              <w:rPr>
                <w:b/>
                <w:bCs/>
                <w:color w:val="000000"/>
                <w:sz w:val="24"/>
                <w:szCs w:val="24"/>
              </w:rPr>
            </w:pPr>
          </w:p>
        </w:tc>
        <w:tc>
          <w:tcPr>
            <w:tcW w:w="1275" w:type="dxa"/>
            <w:shd w:val="clear" w:color="auto" w:fill="auto"/>
            <w:vAlign w:val="bottom"/>
          </w:tcPr>
          <w:p w:rsidR="00AD5DB3" w:rsidRPr="00C46FAC" w:rsidRDefault="00AD5DB3" w:rsidP="00891F3F">
            <w:pPr>
              <w:rPr>
                <w:b/>
                <w:bCs/>
                <w:color w:val="000000"/>
                <w:sz w:val="24"/>
                <w:szCs w:val="24"/>
              </w:rPr>
            </w:pPr>
          </w:p>
        </w:tc>
        <w:tc>
          <w:tcPr>
            <w:tcW w:w="1276" w:type="dxa"/>
            <w:shd w:val="clear" w:color="auto" w:fill="auto"/>
            <w:noWrap/>
            <w:vAlign w:val="bottom"/>
            <w:hideMark/>
          </w:tcPr>
          <w:p w:rsidR="00AD5DB3" w:rsidRPr="00C46FAC" w:rsidRDefault="00AD5DB3" w:rsidP="00891F3F">
            <w:pPr>
              <w:rPr>
                <w:b/>
                <w:bCs/>
                <w:color w:val="000000"/>
                <w:sz w:val="24"/>
                <w:szCs w:val="24"/>
              </w:rPr>
            </w:pPr>
          </w:p>
        </w:tc>
        <w:tc>
          <w:tcPr>
            <w:tcW w:w="1985" w:type="dxa"/>
            <w:shd w:val="clear" w:color="auto" w:fill="auto"/>
            <w:vAlign w:val="bottom"/>
            <w:hideMark/>
          </w:tcPr>
          <w:p w:rsidR="00AD5DB3" w:rsidRPr="00C46FAC" w:rsidRDefault="00AD5DB3" w:rsidP="00891F3F">
            <w:pPr>
              <w:rPr>
                <w:b/>
                <w:bCs/>
                <w:color w:val="000000"/>
                <w:sz w:val="24"/>
                <w:szCs w:val="24"/>
              </w:rPr>
            </w:pPr>
          </w:p>
        </w:tc>
        <w:tc>
          <w:tcPr>
            <w:tcW w:w="3402" w:type="dxa"/>
            <w:shd w:val="clear" w:color="auto" w:fill="auto"/>
            <w:vAlign w:val="bottom"/>
            <w:hideMark/>
          </w:tcPr>
          <w:p w:rsidR="00AD5DB3" w:rsidRPr="00C46FAC" w:rsidRDefault="00AD5DB3" w:rsidP="00891F3F">
            <w:pPr>
              <w:rPr>
                <w:b/>
                <w:bCs/>
                <w:color w:val="000000"/>
                <w:sz w:val="24"/>
                <w:szCs w:val="24"/>
              </w:rPr>
            </w:pPr>
          </w:p>
        </w:tc>
        <w:tc>
          <w:tcPr>
            <w:tcW w:w="3827" w:type="dxa"/>
            <w:gridSpan w:val="2"/>
            <w:shd w:val="clear" w:color="auto" w:fill="auto"/>
            <w:vAlign w:val="bottom"/>
            <w:hideMark/>
          </w:tcPr>
          <w:p w:rsidR="00AD5DB3" w:rsidRPr="00C46FAC" w:rsidRDefault="00AD5DB3" w:rsidP="00891F3F">
            <w:pPr>
              <w:rPr>
                <w:b/>
                <w:bCs/>
                <w:color w:val="000000"/>
                <w:sz w:val="24"/>
                <w:szCs w:val="24"/>
              </w:rPr>
            </w:pPr>
          </w:p>
        </w:tc>
      </w:tr>
      <w:tr w:rsidR="00112D9C" w:rsidRPr="00C46FAC" w:rsidTr="00AD5DB3">
        <w:trPr>
          <w:gridAfter w:val="1"/>
          <w:wAfter w:w="32" w:type="dxa"/>
          <w:trHeight w:val="413"/>
        </w:trPr>
        <w:tc>
          <w:tcPr>
            <w:tcW w:w="616" w:type="dxa"/>
            <w:vMerge/>
          </w:tcPr>
          <w:p w:rsidR="00112D9C" w:rsidRDefault="00112D9C" w:rsidP="00891F3F">
            <w:pPr>
              <w:rPr>
                <w:b/>
                <w:bCs/>
                <w:color w:val="000000"/>
                <w:sz w:val="24"/>
                <w:szCs w:val="24"/>
              </w:rPr>
            </w:pPr>
          </w:p>
        </w:tc>
        <w:tc>
          <w:tcPr>
            <w:tcW w:w="14144" w:type="dxa"/>
            <w:gridSpan w:val="7"/>
            <w:shd w:val="clear" w:color="auto" w:fill="auto"/>
            <w:vAlign w:val="bottom"/>
            <w:hideMark/>
          </w:tcPr>
          <w:p w:rsidR="00112D9C" w:rsidRPr="00F33F5B" w:rsidRDefault="00112D9C" w:rsidP="00891F3F">
            <w:pPr>
              <w:pStyle w:val="ListParagraph"/>
              <w:spacing w:after="0" w:line="240" w:lineRule="auto"/>
              <w:rPr>
                <w:rFonts w:ascii="Times New Roman" w:eastAsia="Times New Roman" w:hAnsi="Times New Roman"/>
                <w:b/>
                <w:bCs/>
                <w:color w:val="000000"/>
                <w:sz w:val="24"/>
                <w:szCs w:val="24"/>
              </w:rPr>
            </w:pPr>
          </w:p>
        </w:tc>
      </w:tr>
    </w:tbl>
    <w:p w:rsidR="00112D9C" w:rsidRDefault="00112D9C" w:rsidP="00112D9C">
      <w:pPr>
        <w:tabs>
          <w:tab w:val="left" w:pos="1425"/>
          <w:tab w:val="left" w:pos="11160"/>
        </w:tabs>
        <w:ind w:left="-630" w:right="900"/>
        <w:rPr>
          <w:b/>
          <w:bCs/>
          <w:sz w:val="24"/>
          <w:szCs w:val="24"/>
        </w:rPr>
      </w:pPr>
    </w:p>
    <w:p w:rsidR="00112D9C" w:rsidRPr="00C46FAC" w:rsidRDefault="00112D9C" w:rsidP="00112D9C">
      <w:pPr>
        <w:tabs>
          <w:tab w:val="left" w:pos="1425"/>
          <w:tab w:val="left" w:pos="11160"/>
        </w:tabs>
        <w:ind w:left="-630" w:right="900"/>
        <w:rPr>
          <w:b/>
          <w:bCs/>
          <w:sz w:val="24"/>
          <w:szCs w:val="24"/>
        </w:rPr>
      </w:pPr>
    </w:p>
    <w:p w:rsidR="00112D9C" w:rsidRPr="00C46FAC" w:rsidRDefault="00112D9C" w:rsidP="00112D9C">
      <w:pPr>
        <w:tabs>
          <w:tab w:val="left" w:pos="1425"/>
          <w:tab w:val="left" w:pos="11160"/>
        </w:tabs>
        <w:ind w:left="-630" w:right="900"/>
        <w:rPr>
          <w:b/>
          <w:bCs/>
          <w:sz w:val="12"/>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14130"/>
      </w:tblGrid>
      <w:tr w:rsidR="00112D9C" w:rsidRPr="00C46FAC" w:rsidTr="00891F3F">
        <w:trPr>
          <w:trHeight w:val="300"/>
        </w:trPr>
        <w:tc>
          <w:tcPr>
            <w:tcW w:w="630" w:type="dxa"/>
          </w:tcPr>
          <w:p w:rsidR="00112D9C" w:rsidRPr="00C46FAC" w:rsidRDefault="00112D9C" w:rsidP="00891F3F">
            <w:pPr>
              <w:rPr>
                <w:b/>
                <w:bCs/>
                <w:sz w:val="28"/>
                <w:szCs w:val="28"/>
              </w:rPr>
            </w:pPr>
          </w:p>
        </w:tc>
        <w:tc>
          <w:tcPr>
            <w:tcW w:w="14130" w:type="dxa"/>
            <w:shd w:val="clear" w:color="auto" w:fill="auto"/>
            <w:noWrap/>
            <w:vAlign w:val="bottom"/>
            <w:hideMark/>
          </w:tcPr>
          <w:p w:rsidR="00112D9C" w:rsidRPr="00C46FAC" w:rsidRDefault="00112D9C" w:rsidP="00891F3F">
            <w:pPr>
              <w:rPr>
                <w:b/>
                <w:bCs/>
                <w:sz w:val="28"/>
                <w:szCs w:val="28"/>
              </w:rPr>
            </w:pPr>
            <w:r w:rsidRPr="00C46FAC">
              <w:rPr>
                <w:b/>
                <w:bCs/>
                <w:sz w:val="28"/>
                <w:szCs w:val="28"/>
              </w:rPr>
              <w:t>Key Indicator - 3.5 Consultancy (20)</w:t>
            </w:r>
          </w:p>
        </w:tc>
      </w:tr>
    </w:tbl>
    <w:p w:rsidR="00112D9C" w:rsidRPr="00C97021" w:rsidRDefault="00112D9C" w:rsidP="00112D9C">
      <w:pPr>
        <w:tabs>
          <w:tab w:val="left" w:pos="1425"/>
          <w:tab w:val="left" w:pos="11160"/>
        </w:tabs>
        <w:ind w:right="900"/>
        <w:rPr>
          <w:b/>
          <w:bCs/>
          <w:sz w:val="16"/>
          <w:szCs w:val="16"/>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8"/>
        <w:gridCol w:w="2443"/>
        <w:gridCol w:w="2880"/>
        <w:gridCol w:w="4243"/>
        <w:gridCol w:w="503"/>
        <w:gridCol w:w="723"/>
        <w:gridCol w:w="1753"/>
        <w:gridCol w:w="1667"/>
      </w:tblGrid>
      <w:tr w:rsidR="00112D9C" w:rsidRPr="00C46FAC" w:rsidTr="00891F3F">
        <w:trPr>
          <w:trHeight w:val="300"/>
        </w:trPr>
        <w:tc>
          <w:tcPr>
            <w:tcW w:w="548" w:type="dxa"/>
            <w:vMerge w:val="restart"/>
          </w:tcPr>
          <w:p w:rsidR="00112D9C" w:rsidRDefault="00B51A20" w:rsidP="00891F3F">
            <w:pPr>
              <w:rPr>
                <w:color w:val="000000"/>
                <w:sz w:val="24"/>
                <w:szCs w:val="24"/>
              </w:rPr>
            </w:pPr>
            <w:r>
              <w:rPr>
                <w:color w:val="000000"/>
                <w:sz w:val="24"/>
                <w:szCs w:val="24"/>
              </w:rPr>
              <w:t>26</w:t>
            </w:r>
            <w:r w:rsidR="00112D9C">
              <w:rPr>
                <w:color w:val="000000"/>
                <w:sz w:val="24"/>
                <w:szCs w:val="24"/>
              </w:rPr>
              <w:t>.</w:t>
            </w:r>
          </w:p>
          <w:p w:rsidR="00112D9C" w:rsidRPr="00C46FAC" w:rsidRDefault="00112D9C" w:rsidP="00891F3F">
            <w:pPr>
              <w:rPr>
                <w:color w:val="000000"/>
                <w:sz w:val="24"/>
                <w:szCs w:val="24"/>
              </w:rPr>
            </w:pPr>
          </w:p>
        </w:tc>
        <w:tc>
          <w:tcPr>
            <w:tcW w:w="14212" w:type="dxa"/>
            <w:gridSpan w:val="7"/>
            <w:shd w:val="clear" w:color="auto" w:fill="auto"/>
            <w:noWrap/>
            <w:vAlign w:val="bottom"/>
            <w:hideMark/>
          </w:tcPr>
          <w:p w:rsidR="00112D9C" w:rsidRDefault="00112D9C" w:rsidP="00891F3F">
            <w:pPr>
              <w:rPr>
                <w:color w:val="000000"/>
                <w:sz w:val="24"/>
                <w:szCs w:val="24"/>
              </w:rPr>
            </w:pPr>
            <w:r w:rsidRPr="00271598">
              <w:rPr>
                <w:color w:val="000000"/>
                <w:sz w:val="24"/>
                <w:szCs w:val="24"/>
              </w:rPr>
              <w:t>3.5.2 Revenue generated from consultancy and corporate training during the last five years (INR in Lakhs) (15)</w:t>
            </w:r>
          </w:p>
          <w:p w:rsidR="00112D9C" w:rsidRDefault="00112D9C" w:rsidP="00891F3F">
            <w:pPr>
              <w:rPr>
                <w:color w:val="000000"/>
                <w:sz w:val="24"/>
                <w:szCs w:val="24"/>
              </w:rPr>
            </w:pPr>
            <w:r w:rsidRPr="00271598">
              <w:rPr>
                <w:color w:val="000000"/>
                <w:sz w:val="24"/>
                <w:szCs w:val="24"/>
              </w:rPr>
              <w:t>3.5.2.1: Total amount generated from consultancy  and corporate training  year wise during the last five years (INR in lakhs)</w:t>
            </w:r>
          </w:p>
          <w:p w:rsidR="00112D9C" w:rsidRPr="00C46FAC" w:rsidRDefault="00112D9C" w:rsidP="00FC15B4">
            <w:pPr>
              <w:jc w:val="center"/>
              <w:rPr>
                <w:color w:val="000000"/>
                <w:sz w:val="24"/>
                <w:szCs w:val="24"/>
              </w:rPr>
            </w:pPr>
            <w:r w:rsidRPr="00B22FDC">
              <w:rPr>
                <w:b/>
                <w:bCs/>
                <w:color w:val="000000"/>
                <w:sz w:val="24"/>
                <w:szCs w:val="24"/>
              </w:rPr>
              <w:t xml:space="preserve">Revenue generated from </w:t>
            </w:r>
            <w:r w:rsidR="00FC15B4">
              <w:rPr>
                <w:b/>
                <w:bCs/>
                <w:color w:val="000000"/>
                <w:sz w:val="24"/>
                <w:szCs w:val="24"/>
              </w:rPr>
              <w:t>consultancy</w:t>
            </w:r>
            <w:r w:rsidRPr="00B22FDC">
              <w:rPr>
                <w:b/>
                <w:bCs/>
                <w:color w:val="000000"/>
                <w:sz w:val="24"/>
                <w:szCs w:val="24"/>
              </w:rPr>
              <w:t xml:space="preserve"> during the last five years</w:t>
            </w:r>
          </w:p>
        </w:tc>
      </w:tr>
      <w:tr w:rsidR="00112D9C" w:rsidRPr="00C46FAC" w:rsidTr="00891F3F">
        <w:trPr>
          <w:trHeight w:val="350"/>
        </w:trPr>
        <w:tc>
          <w:tcPr>
            <w:tcW w:w="548" w:type="dxa"/>
            <w:vMerge/>
          </w:tcPr>
          <w:p w:rsidR="00112D9C" w:rsidRPr="00C46FAC" w:rsidRDefault="00112D9C" w:rsidP="00891F3F">
            <w:pPr>
              <w:rPr>
                <w:b/>
                <w:bCs/>
                <w:color w:val="000000"/>
                <w:sz w:val="24"/>
                <w:szCs w:val="24"/>
              </w:rPr>
            </w:pPr>
          </w:p>
        </w:tc>
        <w:tc>
          <w:tcPr>
            <w:tcW w:w="2443" w:type="dxa"/>
            <w:shd w:val="clear" w:color="auto" w:fill="auto"/>
            <w:noWrap/>
            <w:vAlign w:val="bottom"/>
            <w:hideMark/>
          </w:tcPr>
          <w:p w:rsidR="00112D9C" w:rsidRPr="00271598" w:rsidRDefault="00112D9C" w:rsidP="00891F3F">
            <w:pPr>
              <w:rPr>
                <w:b/>
                <w:bCs/>
                <w:color w:val="000000"/>
                <w:sz w:val="24"/>
                <w:szCs w:val="24"/>
              </w:rPr>
            </w:pPr>
            <w:r w:rsidRPr="00271598">
              <w:rPr>
                <w:b/>
                <w:bCs/>
                <w:color w:val="000000"/>
                <w:sz w:val="24"/>
                <w:szCs w:val="24"/>
              </w:rPr>
              <w:t>Name of the consultant</w:t>
            </w:r>
          </w:p>
        </w:tc>
        <w:tc>
          <w:tcPr>
            <w:tcW w:w="2880" w:type="dxa"/>
            <w:shd w:val="clear" w:color="auto" w:fill="auto"/>
            <w:noWrap/>
            <w:vAlign w:val="bottom"/>
            <w:hideMark/>
          </w:tcPr>
          <w:p w:rsidR="00112D9C" w:rsidRPr="00271598" w:rsidRDefault="00112D9C" w:rsidP="00891F3F">
            <w:pPr>
              <w:rPr>
                <w:b/>
                <w:bCs/>
                <w:color w:val="000000"/>
                <w:sz w:val="24"/>
                <w:szCs w:val="24"/>
              </w:rPr>
            </w:pPr>
            <w:r w:rsidRPr="00271598">
              <w:rPr>
                <w:b/>
                <w:bCs/>
                <w:color w:val="000000"/>
                <w:sz w:val="24"/>
                <w:szCs w:val="24"/>
              </w:rPr>
              <w:t>Name of consultancy project</w:t>
            </w:r>
          </w:p>
        </w:tc>
        <w:tc>
          <w:tcPr>
            <w:tcW w:w="4746" w:type="dxa"/>
            <w:gridSpan w:val="2"/>
            <w:shd w:val="clear" w:color="auto" w:fill="auto"/>
            <w:vAlign w:val="bottom"/>
            <w:hideMark/>
          </w:tcPr>
          <w:p w:rsidR="00112D9C" w:rsidRPr="00271598" w:rsidRDefault="00112D9C" w:rsidP="00891F3F">
            <w:pPr>
              <w:rPr>
                <w:b/>
                <w:bCs/>
                <w:color w:val="000000"/>
                <w:sz w:val="24"/>
                <w:szCs w:val="24"/>
              </w:rPr>
            </w:pPr>
            <w:r w:rsidRPr="00271598">
              <w:rPr>
                <w:b/>
                <w:bCs/>
                <w:color w:val="000000"/>
                <w:sz w:val="24"/>
                <w:szCs w:val="24"/>
              </w:rPr>
              <w:t>Consulting/Sponsoring agency with contact details</w:t>
            </w:r>
          </w:p>
        </w:tc>
        <w:tc>
          <w:tcPr>
            <w:tcW w:w="723" w:type="dxa"/>
            <w:shd w:val="clear" w:color="auto" w:fill="auto"/>
            <w:noWrap/>
            <w:vAlign w:val="bottom"/>
            <w:hideMark/>
          </w:tcPr>
          <w:p w:rsidR="00112D9C" w:rsidRPr="00271598" w:rsidRDefault="00112D9C" w:rsidP="00891F3F">
            <w:pPr>
              <w:rPr>
                <w:b/>
                <w:bCs/>
                <w:color w:val="000000"/>
                <w:sz w:val="24"/>
                <w:szCs w:val="24"/>
              </w:rPr>
            </w:pPr>
            <w:r w:rsidRPr="00271598">
              <w:rPr>
                <w:b/>
                <w:bCs/>
                <w:color w:val="000000"/>
                <w:sz w:val="24"/>
                <w:szCs w:val="24"/>
              </w:rPr>
              <w:t>Year</w:t>
            </w:r>
          </w:p>
        </w:tc>
        <w:tc>
          <w:tcPr>
            <w:tcW w:w="3420" w:type="dxa"/>
            <w:gridSpan w:val="2"/>
            <w:shd w:val="clear" w:color="auto" w:fill="auto"/>
            <w:vAlign w:val="bottom"/>
            <w:hideMark/>
          </w:tcPr>
          <w:p w:rsidR="00112D9C" w:rsidRPr="00271598" w:rsidRDefault="00112D9C" w:rsidP="00891F3F">
            <w:pPr>
              <w:rPr>
                <w:b/>
                <w:bCs/>
                <w:color w:val="000000"/>
                <w:sz w:val="24"/>
                <w:szCs w:val="24"/>
              </w:rPr>
            </w:pPr>
            <w:r w:rsidRPr="00271598">
              <w:rPr>
                <w:b/>
                <w:bCs/>
                <w:color w:val="000000"/>
                <w:sz w:val="24"/>
                <w:szCs w:val="24"/>
              </w:rPr>
              <w:t>Revenue generated (INR in Lakhs)</w:t>
            </w:r>
          </w:p>
        </w:tc>
      </w:tr>
      <w:tr w:rsidR="00112D9C" w:rsidRPr="00C46FAC" w:rsidTr="00891F3F">
        <w:trPr>
          <w:trHeight w:val="260"/>
        </w:trPr>
        <w:tc>
          <w:tcPr>
            <w:tcW w:w="548" w:type="dxa"/>
            <w:vMerge/>
          </w:tcPr>
          <w:p w:rsidR="00112D9C" w:rsidRPr="00C46FAC" w:rsidRDefault="00112D9C" w:rsidP="00891F3F">
            <w:pPr>
              <w:rPr>
                <w:b/>
                <w:bCs/>
                <w:color w:val="000000"/>
                <w:sz w:val="24"/>
                <w:szCs w:val="24"/>
              </w:rPr>
            </w:pPr>
          </w:p>
        </w:tc>
        <w:tc>
          <w:tcPr>
            <w:tcW w:w="2443" w:type="dxa"/>
            <w:shd w:val="clear" w:color="auto" w:fill="auto"/>
            <w:noWrap/>
            <w:vAlign w:val="bottom"/>
            <w:hideMark/>
          </w:tcPr>
          <w:p w:rsidR="00112D9C" w:rsidRPr="00C46FAC" w:rsidRDefault="00112D9C" w:rsidP="00891F3F">
            <w:pPr>
              <w:rPr>
                <w:b/>
                <w:bCs/>
                <w:color w:val="000000"/>
                <w:sz w:val="24"/>
                <w:szCs w:val="24"/>
              </w:rPr>
            </w:pPr>
          </w:p>
        </w:tc>
        <w:tc>
          <w:tcPr>
            <w:tcW w:w="2880" w:type="dxa"/>
            <w:shd w:val="clear" w:color="auto" w:fill="auto"/>
            <w:noWrap/>
            <w:vAlign w:val="bottom"/>
            <w:hideMark/>
          </w:tcPr>
          <w:p w:rsidR="00112D9C" w:rsidRPr="00C46FAC" w:rsidRDefault="00112D9C" w:rsidP="00891F3F">
            <w:pPr>
              <w:rPr>
                <w:b/>
                <w:bCs/>
                <w:color w:val="000000"/>
                <w:sz w:val="24"/>
                <w:szCs w:val="24"/>
              </w:rPr>
            </w:pPr>
          </w:p>
        </w:tc>
        <w:tc>
          <w:tcPr>
            <w:tcW w:w="4746" w:type="dxa"/>
            <w:gridSpan w:val="2"/>
            <w:shd w:val="clear" w:color="auto" w:fill="auto"/>
            <w:vAlign w:val="bottom"/>
            <w:hideMark/>
          </w:tcPr>
          <w:p w:rsidR="00112D9C" w:rsidRPr="00C46FAC" w:rsidRDefault="00112D9C" w:rsidP="00891F3F">
            <w:pPr>
              <w:rPr>
                <w:b/>
                <w:bCs/>
                <w:color w:val="000000"/>
                <w:sz w:val="24"/>
                <w:szCs w:val="24"/>
              </w:rPr>
            </w:pPr>
          </w:p>
        </w:tc>
        <w:tc>
          <w:tcPr>
            <w:tcW w:w="723" w:type="dxa"/>
            <w:shd w:val="clear" w:color="auto" w:fill="auto"/>
            <w:noWrap/>
            <w:vAlign w:val="bottom"/>
            <w:hideMark/>
          </w:tcPr>
          <w:p w:rsidR="00112D9C" w:rsidRPr="00C46FAC" w:rsidRDefault="00112D9C" w:rsidP="00891F3F">
            <w:pPr>
              <w:rPr>
                <w:b/>
                <w:bCs/>
                <w:color w:val="000000"/>
                <w:sz w:val="24"/>
                <w:szCs w:val="24"/>
              </w:rPr>
            </w:pPr>
          </w:p>
        </w:tc>
        <w:tc>
          <w:tcPr>
            <w:tcW w:w="3420" w:type="dxa"/>
            <w:gridSpan w:val="2"/>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60"/>
        </w:trPr>
        <w:tc>
          <w:tcPr>
            <w:tcW w:w="548" w:type="dxa"/>
            <w:vMerge/>
          </w:tcPr>
          <w:p w:rsidR="00112D9C" w:rsidRPr="00C46FAC" w:rsidRDefault="00112D9C" w:rsidP="00891F3F">
            <w:pPr>
              <w:rPr>
                <w:b/>
                <w:bCs/>
                <w:color w:val="000000"/>
                <w:sz w:val="24"/>
                <w:szCs w:val="24"/>
              </w:rPr>
            </w:pPr>
          </w:p>
        </w:tc>
        <w:tc>
          <w:tcPr>
            <w:tcW w:w="2443" w:type="dxa"/>
            <w:shd w:val="clear" w:color="auto" w:fill="auto"/>
            <w:noWrap/>
            <w:vAlign w:val="bottom"/>
            <w:hideMark/>
          </w:tcPr>
          <w:p w:rsidR="00112D9C" w:rsidRPr="00C46FAC" w:rsidRDefault="00112D9C" w:rsidP="00891F3F">
            <w:pPr>
              <w:rPr>
                <w:b/>
                <w:bCs/>
                <w:color w:val="000000"/>
                <w:sz w:val="24"/>
                <w:szCs w:val="24"/>
              </w:rPr>
            </w:pPr>
          </w:p>
        </w:tc>
        <w:tc>
          <w:tcPr>
            <w:tcW w:w="2880" w:type="dxa"/>
            <w:shd w:val="clear" w:color="auto" w:fill="auto"/>
            <w:noWrap/>
            <w:vAlign w:val="bottom"/>
            <w:hideMark/>
          </w:tcPr>
          <w:p w:rsidR="00112D9C" w:rsidRPr="00C46FAC" w:rsidRDefault="00112D9C" w:rsidP="00891F3F">
            <w:pPr>
              <w:rPr>
                <w:b/>
                <w:bCs/>
                <w:color w:val="000000"/>
                <w:sz w:val="24"/>
                <w:szCs w:val="24"/>
              </w:rPr>
            </w:pPr>
          </w:p>
        </w:tc>
        <w:tc>
          <w:tcPr>
            <w:tcW w:w="4746" w:type="dxa"/>
            <w:gridSpan w:val="2"/>
            <w:shd w:val="clear" w:color="auto" w:fill="auto"/>
            <w:vAlign w:val="bottom"/>
            <w:hideMark/>
          </w:tcPr>
          <w:p w:rsidR="00112D9C" w:rsidRPr="00C46FAC" w:rsidRDefault="00112D9C" w:rsidP="00891F3F">
            <w:pPr>
              <w:rPr>
                <w:b/>
                <w:bCs/>
                <w:color w:val="000000"/>
                <w:sz w:val="24"/>
                <w:szCs w:val="24"/>
              </w:rPr>
            </w:pPr>
          </w:p>
        </w:tc>
        <w:tc>
          <w:tcPr>
            <w:tcW w:w="723" w:type="dxa"/>
            <w:shd w:val="clear" w:color="auto" w:fill="auto"/>
            <w:noWrap/>
            <w:vAlign w:val="bottom"/>
            <w:hideMark/>
          </w:tcPr>
          <w:p w:rsidR="00112D9C" w:rsidRPr="00C46FAC" w:rsidRDefault="00112D9C" w:rsidP="00891F3F">
            <w:pPr>
              <w:rPr>
                <w:b/>
                <w:bCs/>
                <w:color w:val="000000"/>
                <w:sz w:val="24"/>
                <w:szCs w:val="24"/>
              </w:rPr>
            </w:pPr>
          </w:p>
        </w:tc>
        <w:tc>
          <w:tcPr>
            <w:tcW w:w="3420" w:type="dxa"/>
            <w:gridSpan w:val="2"/>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60"/>
        </w:trPr>
        <w:tc>
          <w:tcPr>
            <w:tcW w:w="548" w:type="dxa"/>
            <w:vMerge/>
          </w:tcPr>
          <w:p w:rsidR="00112D9C" w:rsidRPr="00C46FAC" w:rsidRDefault="00112D9C" w:rsidP="00891F3F">
            <w:pPr>
              <w:rPr>
                <w:b/>
                <w:bCs/>
                <w:color w:val="000000"/>
                <w:sz w:val="24"/>
                <w:szCs w:val="24"/>
              </w:rPr>
            </w:pPr>
          </w:p>
        </w:tc>
        <w:tc>
          <w:tcPr>
            <w:tcW w:w="14212" w:type="dxa"/>
            <w:gridSpan w:val="7"/>
            <w:shd w:val="clear" w:color="auto" w:fill="auto"/>
            <w:noWrap/>
            <w:vAlign w:val="bottom"/>
            <w:hideMark/>
          </w:tcPr>
          <w:p w:rsidR="00112D9C" w:rsidRPr="00C46FAC" w:rsidRDefault="00112D9C" w:rsidP="00891F3F">
            <w:pPr>
              <w:jc w:val="center"/>
              <w:rPr>
                <w:b/>
                <w:bCs/>
                <w:color w:val="000000"/>
                <w:sz w:val="24"/>
                <w:szCs w:val="24"/>
              </w:rPr>
            </w:pPr>
            <w:r w:rsidRPr="00B22FDC">
              <w:rPr>
                <w:b/>
                <w:bCs/>
                <w:color w:val="000000"/>
                <w:sz w:val="24"/>
                <w:szCs w:val="24"/>
              </w:rPr>
              <w:t>Revenue generated from corporate training during the last five years</w:t>
            </w:r>
          </w:p>
        </w:tc>
      </w:tr>
      <w:tr w:rsidR="00112D9C" w:rsidRPr="00C46FAC" w:rsidTr="00891F3F">
        <w:trPr>
          <w:trHeight w:val="260"/>
        </w:trPr>
        <w:tc>
          <w:tcPr>
            <w:tcW w:w="548" w:type="dxa"/>
            <w:vMerge/>
          </w:tcPr>
          <w:p w:rsidR="00112D9C" w:rsidRPr="00C46FAC" w:rsidRDefault="00112D9C" w:rsidP="00891F3F">
            <w:pPr>
              <w:rPr>
                <w:b/>
                <w:bCs/>
                <w:color w:val="000000"/>
                <w:sz w:val="24"/>
                <w:szCs w:val="24"/>
              </w:rPr>
            </w:pPr>
          </w:p>
        </w:tc>
        <w:tc>
          <w:tcPr>
            <w:tcW w:w="2443" w:type="dxa"/>
            <w:shd w:val="clear" w:color="auto" w:fill="auto"/>
            <w:noWrap/>
            <w:vAlign w:val="bottom"/>
            <w:hideMark/>
          </w:tcPr>
          <w:p w:rsidR="00112D9C" w:rsidRPr="00B22FDC" w:rsidRDefault="00112D9C" w:rsidP="00891F3F">
            <w:pPr>
              <w:rPr>
                <w:b/>
                <w:bCs/>
                <w:color w:val="000000"/>
                <w:sz w:val="24"/>
                <w:szCs w:val="24"/>
              </w:rPr>
            </w:pPr>
            <w:r w:rsidRPr="00B22FDC">
              <w:rPr>
                <w:b/>
                <w:bCs/>
                <w:color w:val="000000"/>
                <w:sz w:val="24"/>
                <w:szCs w:val="24"/>
              </w:rPr>
              <w:t>Names of the teacher-consultants/corporate trainers</w:t>
            </w:r>
          </w:p>
        </w:tc>
        <w:tc>
          <w:tcPr>
            <w:tcW w:w="2880" w:type="dxa"/>
            <w:shd w:val="clear" w:color="auto" w:fill="auto"/>
            <w:noWrap/>
            <w:vAlign w:val="bottom"/>
            <w:hideMark/>
          </w:tcPr>
          <w:p w:rsidR="00112D9C" w:rsidRPr="00B22FDC" w:rsidRDefault="00112D9C" w:rsidP="00891F3F">
            <w:pPr>
              <w:rPr>
                <w:b/>
                <w:bCs/>
                <w:color w:val="000000"/>
                <w:sz w:val="24"/>
                <w:szCs w:val="24"/>
              </w:rPr>
            </w:pPr>
            <w:r w:rsidRPr="00B22FDC">
              <w:rPr>
                <w:b/>
                <w:bCs/>
                <w:color w:val="000000"/>
                <w:sz w:val="24"/>
                <w:szCs w:val="24"/>
              </w:rPr>
              <w:t>Title of the corporate training program</w:t>
            </w:r>
          </w:p>
        </w:tc>
        <w:tc>
          <w:tcPr>
            <w:tcW w:w="4243" w:type="dxa"/>
            <w:shd w:val="clear" w:color="auto" w:fill="auto"/>
            <w:vAlign w:val="bottom"/>
            <w:hideMark/>
          </w:tcPr>
          <w:p w:rsidR="00112D9C" w:rsidRPr="00B22FDC" w:rsidRDefault="00112D9C" w:rsidP="00891F3F">
            <w:pPr>
              <w:rPr>
                <w:b/>
                <w:bCs/>
                <w:color w:val="000000"/>
                <w:sz w:val="24"/>
                <w:szCs w:val="24"/>
              </w:rPr>
            </w:pPr>
            <w:r w:rsidRPr="00B22FDC">
              <w:rPr>
                <w:b/>
                <w:bCs/>
                <w:color w:val="000000"/>
                <w:sz w:val="24"/>
                <w:szCs w:val="24"/>
              </w:rPr>
              <w:t>Agency seeking training with contact details</w:t>
            </w:r>
          </w:p>
        </w:tc>
        <w:tc>
          <w:tcPr>
            <w:tcW w:w="1226" w:type="dxa"/>
            <w:gridSpan w:val="2"/>
            <w:shd w:val="clear" w:color="auto" w:fill="auto"/>
            <w:noWrap/>
            <w:vAlign w:val="bottom"/>
            <w:hideMark/>
          </w:tcPr>
          <w:p w:rsidR="00112D9C" w:rsidRPr="00B22FDC" w:rsidRDefault="00112D9C" w:rsidP="00891F3F">
            <w:pPr>
              <w:rPr>
                <w:b/>
                <w:bCs/>
                <w:color w:val="000000"/>
                <w:sz w:val="24"/>
                <w:szCs w:val="24"/>
              </w:rPr>
            </w:pPr>
            <w:r w:rsidRPr="00B22FDC">
              <w:rPr>
                <w:b/>
                <w:bCs/>
                <w:color w:val="000000"/>
                <w:sz w:val="24"/>
                <w:szCs w:val="24"/>
              </w:rPr>
              <w:t>Year</w:t>
            </w:r>
          </w:p>
        </w:tc>
        <w:tc>
          <w:tcPr>
            <w:tcW w:w="1753" w:type="dxa"/>
            <w:shd w:val="clear" w:color="auto" w:fill="auto"/>
            <w:vAlign w:val="bottom"/>
            <w:hideMark/>
          </w:tcPr>
          <w:p w:rsidR="00112D9C" w:rsidRPr="00B22FDC" w:rsidRDefault="00112D9C" w:rsidP="00891F3F">
            <w:pPr>
              <w:rPr>
                <w:b/>
                <w:bCs/>
                <w:color w:val="000000"/>
                <w:sz w:val="24"/>
                <w:szCs w:val="24"/>
              </w:rPr>
            </w:pPr>
            <w:r w:rsidRPr="00B22FDC">
              <w:rPr>
                <w:b/>
                <w:bCs/>
                <w:color w:val="000000"/>
                <w:sz w:val="24"/>
                <w:szCs w:val="24"/>
              </w:rPr>
              <w:t>Revenue generated (amount in rupees)</w:t>
            </w:r>
          </w:p>
        </w:tc>
        <w:tc>
          <w:tcPr>
            <w:tcW w:w="1667" w:type="dxa"/>
            <w:shd w:val="clear" w:color="auto" w:fill="auto"/>
            <w:vAlign w:val="bottom"/>
          </w:tcPr>
          <w:p w:rsidR="00112D9C" w:rsidRPr="00B22FDC" w:rsidRDefault="00112D9C" w:rsidP="00891F3F">
            <w:pPr>
              <w:rPr>
                <w:b/>
                <w:bCs/>
                <w:color w:val="000000"/>
                <w:sz w:val="24"/>
                <w:szCs w:val="24"/>
              </w:rPr>
            </w:pPr>
            <w:r w:rsidRPr="00B22FDC">
              <w:rPr>
                <w:b/>
                <w:bCs/>
                <w:color w:val="000000"/>
                <w:sz w:val="24"/>
                <w:szCs w:val="24"/>
              </w:rPr>
              <w:t>Number of trainees</w:t>
            </w:r>
          </w:p>
        </w:tc>
      </w:tr>
      <w:tr w:rsidR="00112D9C" w:rsidRPr="00C46FAC" w:rsidTr="00891F3F">
        <w:trPr>
          <w:trHeight w:val="260"/>
        </w:trPr>
        <w:tc>
          <w:tcPr>
            <w:tcW w:w="548" w:type="dxa"/>
            <w:vMerge/>
          </w:tcPr>
          <w:p w:rsidR="00112D9C" w:rsidRPr="00C46FAC" w:rsidRDefault="00112D9C" w:rsidP="00891F3F">
            <w:pPr>
              <w:rPr>
                <w:b/>
                <w:bCs/>
                <w:color w:val="000000"/>
                <w:sz w:val="24"/>
                <w:szCs w:val="24"/>
              </w:rPr>
            </w:pPr>
          </w:p>
        </w:tc>
        <w:tc>
          <w:tcPr>
            <w:tcW w:w="2443" w:type="dxa"/>
            <w:shd w:val="clear" w:color="auto" w:fill="auto"/>
            <w:noWrap/>
            <w:vAlign w:val="bottom"/>
            <w:hideMark/>
          </w:tcPr>
          <w:p w:rsidR="00112D9C" w:rsidRPr="00B22FDC" w:rsidRDefault="00112D9C" w:rsidP="00891F3F">
            <w:pPr>
              <w:rPr>
                <w:b/>
                <w:bCs/>
                <w:color w:val="000000"/>
                <w:sz w:val="24"/>
                <w:szCs w:val="24"/>
              </w:rPr>
            </w:pPr>
          </w:p>
        </w:tc>
        <w:tc>
          <w:tcPr>
            <w:tcW w:w="2880" w:type="dxa"/>
            <w:shd w:val="clear" w:color="auto" w:fill="auto"/>
            <w:noWrap/>
            <w:vAlign w:val="bottom"/>
            <w:hideMark/>
          </w:tcPr>
          <w:p w:rsidR="00112D9C" w:rsidRPr="00B22FDC" w:rsidRDefault="00112D9C" w:rsidP="00891F3F">
            <w:pPr>
              <w:rPr>
                <w:b/>
                <w:bCs/>
                <w:color w:val="000000"/>
                <w:sz w:val="24"/>
                <w:szCs w:val="24"/>
              </w:rPr>
            </w:pPr>
          </w:p>
        </w:tc>
        <w:tc>
          <w:tcPr>
            <w:tcW w:w="4243" w:type="dxa"/>
            <w:shd w:val="clear" w:color="auto" w:fill="auto"/>
            <w:vAlign w:val="bottom"/>
            <w:hideMark/>
          </w:tcPr>
          <w:p w:rsidR="00112D9C" w:rsidRPr="00B22FDC" w:rsidRDefault="00112D9C" w:rsidP="00891F3F">
            <w:pPr>
              <w:rPr>
                <w:b/>
                <w:bCs/>
                <w:color w:val="000000"/>
                <w:sz w:val="24"/>
                <w:szCs w:val="24"/>
              </w:rPr>
            </w:pPr>
          </w:p>
        </w:tc>
        <w:tc>
          <w:tcPr>
            <w:tcW w:w="1226" w:type="dxa"/>
            <w:gridSpan w:val="2"/>
            <w:shd w:val="clear" w:color="auto" w:fill="auto"/>
            <w:noWrap/>
            <w:vAlign w:val="bottom"/>
            <w:hideMark/>
          </w:tcPr>
          <w:p w:rsidR="00112D9C" w:rsidRPr="00B22FDC" w:rsidRDefault="00112D9C" w:rsidP="00891F3F">
            <w:pPr>
              <w:rPr>
                <w:b/>
                <w:bCs/>
                <w:color w:val="000000"/>
                <w:sz w:val="24"/>
                <w:szCs w:val="24"/>
              </w:rPr>
            </w:pPr>
          </w:p>
        </w:tc>
        <w:tc>
          <w:tcPr>
            <w:tcW w:w="1753" w:type="dxa"/>
            <w:shd w:val="clear" w:color="auto" w:fill="auto"/>
            <w:vAlign w:val="bottom"/>
            <w:hideMark/>
          </w:tcPr>
          <w:p w:rsidR="00112D9C" w:rsidRPr="00B22FDC" w:rsidRDefault="00112D9C" w:rsidP="00891F3F">
            <w:pPr>
              <w:rPr>
                <w:b/>
                <w:bCs/>
                <w:color w:val="000000"/>
                <w:sz w:val="24"/>
                <w:szCs w:val="24"/>
              </w:rPr>
            </w:pPr>
          </w:p>
        </w:tc>
        <w:tc>
          <w:tcPr>
            <w:tcW w:w="1667" w:type="dxa"/>
            <w:shd w:val="clear" w:color="auto" w:fill="auto"/>
            <w:vAlign w:val="bottom"/>
          </w:tcPr>
          <w:p w:rsidR="00112D9C" w:rsidRPr="00B22FDC" w:rsidRDefault="00112D9C" w:rsidP="00891F3F">
            <w:pPr>
              <w:rPr>
                <w:b/>
                <w:bCs/>
                <w:color w:val="000000"/>
                <w:sz w:val="24"/>
                <w:szCs w:val="24"/>
              </w:rPr>
            </w:pPr>
          </w:p>
        </w:tc>
      </w:tr>
      <w:tr w:rsidR="00112D9C" w:rsidRPr="00C46FAC" w:rsidTr="00891F3F">
        <w:trPr>
          <w:trHeight w:val="260"/>
        </w:trPr>
        <w:tc>
          <w:tcPr>
            <w:tcW w:w="548" w:type="dxa"/>
            <w:vMerge/>
          </w:tcPr>
          <w:p w:rsidR="00112D9C" w:rsidRPr="00C46FAC" w:rsidRDefault="00112D9C" w:rsidP="00891F3F">
            <w:pPr>
              <w:rPr>
                <w:iCs/>
                <w:color w:val="000000"/>
                <w:sz w:val="24"/>
                <w:szCs w:val="24"/>
              </w:rPr>
            </w:pPr>
          </w:p>
        </w:tc>
        <w:tc>
          <w:tcPr>
            <w:tcW w:w="14212" w:type="dxa"/>
            <w:gridSpan w:val="7"/>
            <w:shd w:val="clear" w:color="auto" w:fill="auto"/>
            <w:noWrap/>
            <w:vAlign w:val="bottom"/>
            <w:hideMark/>
          </w:tcPr>
          <w:p w:rsidR="00112D9C" w:rsidRPr="002E138A" w:rsidRDefault="00112D9C" w:rsidP="00891F3F">
            <w:pPr>
              <w:pStyle w:val="ListParagraph"/>
              <w:spacing w:after="0" w:line="240" w:lineRule="auto"/>
              <w:ind w:left="504"/>
              <w:rPr>
                <w:rFonts w:ascii="Times New Roman" w:hAnsi="Times New Roman"/>
                <w:color w:val="000000"/>
                <w:sz w:val="18"/>
                <w:szCs w:val="18"/>
              </w:rPr>
            </w:pPr>
          </w:p>
        </w:tc>
      </w:tr>
    </w:tbl>
    <w:p w:rsidR="00112D9C" w:rsidRDefault="00112D9C" w:rsidP="00112D9C">
      <w:pPr>
        <w:tabs>
          <w:tab w:val="left" w:pos="1425"/>
          <w:tab w:val="left" w:pos="11160"/>
        </w:tabs>
        <w:ind w:left="-630" w:right="900"/>
        <w:rPr>
          <w:b/>
          <w:bCs/>
          <w:sz w:val="4"/>
          <w:szCs w:val="24"/>
        </w:rPr>
      </w:pPr>
    </w:p>
    <w:p w:rsidR="00112D9C" w:rsidRDefault="00112D9C" w:rsidP="00112D9C">
      <w:pPr>
        <w:tabs>
          <w:tab w:val="left" w:pos="1425"/>
          <w:tab w:val="left" w:pos="11160"/>
        </w:tabs>
        <w:ind w:left="-630" w:right="900"/>
        <w:rPr>
          <w:b/>
          <w:bCs/>
          <w:sz w:val="4"/>
          <w:szCs w:val="24"/>
        </w:rPr>
      </w:pPr>
    </w:p>
    <w:p w:rsidR="00112D9C" w:rsidRDefault="00112D9C" w:rsidP="00112D9C">
      <w:pPr>
        <w:tabs>
          <w:tab w:val="left" w:pos="1425"/>
          <w:tab w:val="left" w:pos="11160"/>
        </w:tabs>
        <w:ind w:left="-630" w:right="900"/>
        <w:rPr>
          <w:b/>
          <w:bCs/>
          <w:sz w:val="4"/>
          <w:szCs w:val="24"/>
        </w:rPr>
      </w:pPr>
    </w:p>
    <w:p w:rsidR="00112D9C" w:rsidRPr="00CE1485" w:rsidRDefault="00112D9C" w:rsidP="00112D9C">
      <w:pPr>
        <w:tabs>
          <w:tab w:val="left" w:pos="1425"/>
          <w:tab w:val="left" w:pos="11160"/>
        </w:tabs>
        <w:ind w:left="-630" w:right="900"/>
        <w:rPr>
          <w:b/>
          <w:bCs/>
          <w:sz w:val="14"/>
          <w:szCs w:val="44"/>
        </w:rPr>
      </w:pPr>
    </w:p>
    <w:p w:rsidR="00112D9C" w:rsidRDefault="00112D9C" w:rsidP="00112D9C">
      <w:pPr>
        <w:tabs>
          <w:tab w:val="left" w:pos="1425"/>
          <w:tab w:val="left" w:pos="11160"/>
        </w:tabs>
        <w:ind w:left="-630" w:right="900"/>
        <w:rPr>
          <w:b/>
          <w:bCs/>
          <w:sz w:val="12"/>
          <w:szCs w:val="24"/>
        </w:rPr>
      </w:pPr>
    </w:p>
    <w:p w:rsidR="00112D9C" w:rsidRDefault="00112D9C" w:rsidP="00112D9C">
      <w:pPr>
        <w:tabs>
          <w:tab w:val="left" w:pos="1425"/>
          <w:tab w:val="left" w:pos="11160"/>
        </w:tabs>
        <w:ind w:left="-630" w:right="900"/>
        <w:rPr>
          <w:b/>
          <w:bCs/>
          <w:sz w:val="12"/>
          <w:szCs w:val="24"/>
        </w:rPr>
      </w:pPr>
    </w:p>
    <w:p w:rsidR="00112D9C" w:rsidRPr="00C46FAC" w:rsidRDefault="00112D9C" w:rsidP="00112D9C">
      <w:pPr>
        <w:tabs>
          <w:tab w:val="left" w:pos="1425"/>
          <w:tab w:val="left" w:pos="11160"/>
        </w:tabs>
        <w:ind w:left="-630" w:right="900"/>
        <w:rPr>
          <w:b/>
          <w:bCs/>
          <w:sz w:val="12"/>
          <w:szCs w:val="24"/>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520"/>
        <w:gridCol w:w="3809"/>
        <w:gridCol w:w="6091"/>
        <w:gridCol w:w="1710"/>
      </w:tblGrid>
      <w:tr w:rsidR="00112D9C" w:rsidRPr="00C46FAC" w:rsidTr="00891F3F">
        <w:trPr>
          <w:trHeight w:val="300"/>
        </w:trPr>
        <w:tc>
          <w:tcPr>
            <w:tcW w:w="630" w:type="dxa"/>
          </w:tcPr>
          <w:p w:rsidR="00112D9C" w:rsidRPr="00C46FAC" w:rsidRDefault="00112D9C" w:rsidP="00891F3F">
            <w:pPr>
              <w:rPr>
                <w:b/>
                <w:bCs/>
                <w:sz w:val="28"/>
                <w:szCs w:val="28"/>
              </w:rPr>
            </w:pPr>
          </w:p>
        </w:tc>
        <w:tc>
          <w:tcPr>
            <w:tcW w:w="14130" w:type="dxa"/>
            <w:gridSpan w:val="4"/>
            <w:shd w:val="clear" w:color="auto" w:fill="auto"/>
            <w:noWrap/>
            <w:vAlign w:val="bottom"/>
            <w:hideMark/>
          </w:tcPr>
          <w:p w:rsidR="00112D9C" w:rsidRPr="00C46FAC" w:rsidRDefault="00112D9C" w:rsidP="00891F3F">
            <w:pPr>
              <w:rPr>
                <w:sz w:val="28"/>
                <w:szCs w:val="28"/>
              </w:rPr>
            </w:pPr>
            <w:r w:rsidRPr="00C46FAC">
              <w:rPr>
                <w:b/>
                <w:bCs/>
                <w:sz w:val="28"/>
                <w:szCs w:val="28"/>
              </w:rPr>
              <w:t>Key</w:t>
            </w:r>
            <w:r w:rsidRPr="00C46FAC">
              <w:rPr>
                <w:b/>
                <w:bCs/>
                <w:sz w:val="28"/>
                <w:szCs w:val="32"/>
              </w:rPr>
              <w:t xml:space="preserve"> Indicator - </w:t>
            </w:r>
            <w:r w:rsidRPr="00C46FAC">
              <w:rPr>
                <w:b/>
                <w:bCs/>
                <w:sz w:val="28"/>
                <w:szCs w:val="28"/>
              </w:rPr>
              <w:t>3.6 Extension Activities (40)</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27</w:t>
            </w:r>
            <w:r w:rsidR="00112D9C">
              <w:rPr>
                <w:color w:val="000000"/>
                <w:sz w:val="24"/>
                <w:szCs w:val="24"/>
              </w:rPr>
              <w:t>.</w:t>
            </w:r>
          </w:p>
        </w:tc>
        <w:tc>
          <w:tcPr>
            <w:tcW w:w="14130" w:type="dxa"/>
            <w:gridSpan w:val="4"/>
            <w:shd w:val="clear" w:color="auto" w:fill="auto"/>
            <w:noWrap/>
            <w:vAlign w:val="bottom"/>
            <w:hideMark/>
          </w:tcPr>
          <w:p w:rsidR="00112D9C" w:rsidRPr="00460E99" w:rsidRDefault="00112D9C" w:rsidP="00891F3F">
            <w:pPr>
              <w:rPr>
                <w:color w:val="000000"/>
                <w:sz w:val="24"/>
                <w:szCs w:val="24"/>
              </w:rPr>
            </w:pPr>
            <w:r w:rsidRPr="00460E99">
              <w:rPr>
                <w:color w:val="000000"/>
                <w:sz w:val="24"/>
                <w:szCs w:val="24"/>
              </w:rPr>
              <w:t>3.6.2 Number of awards received by the Institution, its teachers and students from Government /Government recognised bodies in recognition of the extension activities carried out  during the last five years</w:t>
            </w:r>
            <w:r w:rsidR="000A5B4F">
              <w:rPr>
                <w:color w:val="000000"/>
                <w:sz w:val="24"/>
                <w:szCs w:val="24"/>
              </w:rPr>
              <w:t xml:space="preserve"> </w:t>
            </w:r>
            <w:r w:rsidR="000A5B4F" w:rsidRPr="00460E99">
              <w:rPr>
                <w:color w:val="000000"/>
                <w:sz w:val="24"/>
                <w:szCs w:val="24"/>
              </w:rPr>
              <w:t>(10)</w:t>
            </w:r>
          </w:p>
          <w:p w:rsidR="00112D9C" w:rsidRPr="00C46FAC" w:rsidRDefault="00112D9C" w:rsidP="00891F3F">
            <w:pPr>
              <w:rPr>
                <w:color w:val="000000"/>
                <w:sz w:val="24"/>
                <w:szCs w:val="24"/>
              </w:rPr>
            </w:pPr>
            <w:r w:rsidRPr="00460E99">
              <w:rPr>
                <w:color w:val="000000"/>
                <w:sz w:val="24"/>
                <w:szCs w:val="24"/>
              </w:rPr>
              <w:t>3.6.2.1: Total number of awards and recognition received for extension activities from Government / Government recognised bodies year wise during the last five years</w:t>
            </w:r>
          </w:p>
        </w:tc>
      </w:tr>
      <w:tr w:rsidR="00112D9C" w:rsidRPr="00C46FAC" w:rsidTr="00891F3F">
        <w:trPr>
          <w:trHeight w:val="260"/>
        </w:trPr>
        <w:tc>
          <w:tcPr>
            <w:tcW w:w="630" w:type="dxa"/>
            <w:vMerge/>
          </w:tcPr>
          <w:p w:rsidR="00112D9C" w:rsidRPr="00C46FAC" w:rsidRDefault="00112D9C" w:rsidP="00891F3F">
            <w:pPr>
              <w:rPr>
                <w:b/>
                <w:bCs/>
                <w:color w:val="000000"/>
                <w:sz w:val="24"/>
                <w:szCs w:val="24"/>
              </w:rPr>
            </w:pPr>
          </w:p>
        </w:tc>
        <w:tc>
          <w:tcPr>
            <w:tcW w:w="2520" w:type="dxa"/>
            <w:shd w:val="clear" w:color="auto" w:fill="auto"/>
            <w:noWrap/>
            <w:hideMark/>
          </w:tcPr>
          <w:p w:rsidR="00112D9C" w:rsidRPr="00460E99" w:rsidRDefault="00112D9C" w:rsidP="00891F3F">
            <w:pPr>
              <w:rPr>
                <w:b/>
                <w:bCs/>
                <w:color w:val="000000"/>
                <w:sz w:val="24"/>
                <w:szCs w:val="24"/>
              </w:rPr>
            </w:pPr>
            <w:r w:rsidRPr="00460E99">
              <w:rPr>
                <w:b/>
                <w:bCs/>
                <w:color w:val="000000"/>
                <w:sz w:val="24"/>
                <w:szCs w:val="24"/>
              </w:rPr>
              <w:t>Name of the activity</w:t>
            </w:r>
          </w:p>
        </w:tc>
        <w:tc>
          <w:tcPr>
            <w:tcW w:w="3809" w:type="dxa"/>
            <w:shd w:val="clear" w:color="auto" w:fill="auto"/>
            <w:hideMark/>
          </w:tcPr>
          <w:p w:rsidR="00112D9C" w:rsidRPr="00460E99" w:rsidRDefault="00112D9C" w:rsidP="00891F3F">
            <w:pPr>
              <w:rPr>
                <w:b/>
                <w:bCs/>
                <w:color w:val="000000"/>
                <w:sz w:val="24"/>
                <w:szCs w:val="24"/>
              </w:rPr>
            </w:pPr>
            <w:r w:rsidRPr="00460E99">
              <w:rPr>
                <w:b/>
                <w:bCs/>
                <w:color w:val="000000"/>
                <w:sz w:val="24"/>
                <w:szCs w:val="24"/>
              </w:rPr>
              <w:t xml:space="preserve">Name of the Award/ recognition </w:t>
            </w:r>
          </w:p>
        </w:tc>
        <w:tc>
          <w:tcPr>
            <w:tcW w:w="6091" w:type="dxa"/>
            <w:shd w:val="clear" w:color="auto" w:fill="auto"/>
            <w:hideMark/>
          </w:tcPr>
          <w:p w:rsidR="00112D9C" w:rsidRPr="00460E99" w:rsidRDefault="00112D9C" w:rsidP="00891F3F">
            <w:pPr>
              <w:rPr>
                <w:b/>
                <w:bCs/>
                <w:color w:val="000000"/>
                <w:sz w:val="24"/>
                <w:szCs w:val="24"/>
              </w:rPr>
            </w:pPr>
            <w:r w:rsidRPr="00460E99">
              <w:rPr>
                <w:b/>
                <w:bCs/>
                <w:color w:val="000000"/>
                <w:sz w:val="24"/>
                <w:szCs w:val="24"/>
              </w:rPr>
              <w:t>Name of the Awarding government/ government recognised bodies</w:t>
            </w:r>
          </w:p>
        </w:tc>
        <w:tc>
          <w:tcPr>
            <w:tcW w:w="1710" w:type="dxa"/>
            <w:shd w:val="clear" w:color="auto" w:fill="auto"/>
            <w:noWrap/>
            <w:hideMark/>
          </w:tcPr>
          <w:p w:rsidR="00112D9C" w:rsidRPr="00460E99" w:rsidRDefault="00112D9C" w:rsidP="00891F3F">
            <w:pPr>
              <w:rPr>
                <w:b/>
                <w:bCs/>
                <w:color w:val="000000"/>
                <w:sz w:val="24"/>
                <w:szCs w:val="24"/>
              </w:rPr>
            </w:pPr>
            <w:r w:rsidRPr="00460E99">
              <w:rPr>
                <w:b/>
                <w:bCs/>
                <w:color w:val="000000"/>
                <w:sz w:val="24"/>
                <w:szCs w:val="24"/>
              </w:rPr>
              <w:t xml:space="preserve">Year of award </w:t>
            </w:r>
          </w:p>
        </w:tc>
      </w:tr>
      <w:tr w:rsidR="00112D9C" w:rsidRPr="00C46FAC" w:rsidTr="00891F3F">
        <w:trPr>
          <w:trHeight w:val="260"/>
        </w:trPr>
        <w:tc>
          <w:tcPr>
            <w:tcW w:w="630" w:type="dxa"/>
            <w:vMerge/>
          </w:tcPr>
          <w:p w:rsidR="00112D9C" w:rsidRPr="00C46FAC" w:rsidRDefault="00112D9C" w:rsidP="00891F3F">
            <w:pPr>
              <w:rPr>
                <w:b/>
                <w:bCs/>
                <w:color w:val="000000"/>
                <w:sz w:val="24"/>
                <w:szCs w:val="24"/>
              </w:rPr>
            </w:pPr>
          </w:p>
        </w:tc>
        <w:tc>
          <w:tcPr>
            <w:tcW w:w="2520" w:type="dxa"/>
            <w:shd w:val="clear" w:color="auto" w:fill="auto"/>
            <w:noWrap/>
            <w:vAlign w:val="bottom"/>
            <w:hideMark/>
          </w:tcPr>
          <w:p w:rsidR="00112D9C" w:rsidRPr="00C46FAC" w:rsidRDefault="00112D9C" w:rsidP="00891F3F">
            <w:pPr>
              <w:rPr>
                <w:b/>
                <w:bCs/>
                <w:color w:val="000000"/>
                <w:sz w:val="24"/>
                <w:szCs w:val="24"/>
              </w:rPr>
            </w:pPr>
          </w:p>
        </w:tc>
        <w:tc>
          <w:tcPr>
            <w:tcW w:w="3809" w:type="dxa"/>
            <w:shd w:val="clear" w:color="auto" w:fill="auto"/>
            <w:vAlign w:val="bottom"/>
            <w:hideMark/>
          </w:tcPr>
          <w:p w:rsidR="00112D9C" w:rsidRPr="00C46FAC" w:rsidRDefault="00112D9C" w:rsidP="00891F3F">
            <w:pPr>
              <w:rPr>
                <w:b/>
                <w:bCs/>
                <w:color w:val="000000"/>
                <w:sz w:val="24"/>
                <w:szCs w:val="24"/>
              </w:rPr>
            </w:pPr>
          </w:p>
        </w:tc>
        <w:tc>
          <w:tcPr>
            <w:tcW w:w="6091" w:type="dxa"/>
            <w:shd w:val="clear" w:color="auto" w:fill="auto"/>
            <w:vAlign w:val="bottom"/>
            <w:hideMark/>
          </w:tcPr>
          <w:p w:rsidR="00112D9C" w:rsidRPr="00C46FAC" w:rsidRDefault="00112D9C" w:rsidP="00891F3F">
            <w:pPr>
              <w:rPr>
                <w:b/>
                <w:bCs/>
                <w:color w:val="000000"/>
                <w:sz w:val="24"/>
                <w:szCs w:val="24"/>
              </w:rPr>
            </w:pPr>
          </w:p>
        </w:tc>
        <w:tc>
          <w:tcPr>
            <w:tcW w:w="1710" w:type="dxa"/>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trHeight w:val="260"/>
        </w:trPr>
        <w:tc>
          <w:tcPr>
            <w:tcW w:w="630" w:type="dxa"/>
            <w:vMerge/>
          </w:tcPr>
          <w:p w:rsidR="00112D9C" w:rsidRPr="00C46FAC" w:rsidRDefault="00112D9C" w:rsidP="00891F3F">
            <w:pPr>
              <w:rPr>
                <w:bCs/>
                <w:color w:val="000000"/>
                <w:sz w:val="24"/>
                <w:szCs w:val="24"/>
              </w:rPr>
            </w:pPr>
          </w:p>
        </w:tc>
        <w:tc>
          <w:tcPr>
            <w:tcW w:w="14130" w:type="dxa"/>
            <w:gridSpan w:val="4"/>
            <w:shd w:val="clear" w:color="auto" w:fill="auto"/>
            <w:noWrap/>
            <w:vAlign w:val="bottom"/>
            <w:hideMark/>
          </w:tcPr>
          <w:p w:rsidR="00112D9C" w:rsidRPr="009A07CD" w:rsidRDefault="00112D9C" w:rsidP="00891F3F">
            <w:pPr>
              <w:pStyle w:val="ListParagraph"/>
              <w:spacing w:after="0" w:line="240" w:lineRule="auto"/>
              <w:ind w:left="504"/>
              <w:rPr>
                <w:rFonts w:ascii="Times New Roman" w:hAnsi="Times New Roman"/>
                <w:b/>
                <w:iCs/>
                <w:color w:val="000000"/>
                <w:sz w:val="24"/>
                <w:szCs w:val="24"/>
              </w:rPr>
            </w:pPr>
          </w:p>
        </w:tc>
      </w:tr>
    </w:tbl>
    <w:p w:rsidR="00112D9C" w:rsidRDefault="00112D9C" w:rsidP="00112D9C">
      <w:pPr>
        <w:tabs>
          <w:tab w:val="left" w:pos="1425"/>
          <w:tab w:val="left" w:pos="11160"/>
        </w:tabs>
        <w:ind w:left="-630" w:right="900"/>
        <w:rPr>
          <w:b/>
          <w:bCs/>
          <w:sz w:val="8"/>
          <w:szCs w:val="12"/>
        </w:rPr>
      </w:pPr>
    </w:p>
    <w:p w:rsidR="00112D9C" w:rsidRDefault="00112D9C" w:rsidP="00112D9C">
      <w:pPr>
        <w:tabs>
          <w:tab w:val="left" w:pos="1425"/>
          <w:tab w:val="left" w:pos="11160"/>
        </w:tabs>
        <w:ind w:left="-630" w:right="900"/>
        <w:rPr>
          <w:b/>
          <w:bCs/>
          <w:sz w:val="8"/>
          <w:szCs w:val="12"/>
        </w:rPr>
      </w:pPr>
    </w:p>
    <w:p w:rsidR="00112D9C" w:rsidRDefault="00112D9C" w:rsidP="00112D9C">
      <w:pPr>
        <w:tabs>
          <w:tab w:val="left" w:pos="1425"/>
          <w:tab w:val="left" w:pos="11160"/>
        </w:tabs>
        <w:ind w:left="-630" w:right="900"/>
        <w:rPr>
          <w:b/>
          <w:bCs/>
          <w:sz w:val="8"/>
          <w:szCs w:val="12"/>
        </w:rPr>
      </w:pPr>
    </w:p>
    <w:p w:rsidR="001B2630" w:rsidRDefault="001B2630" w:rsidP="00112D9C">
      <w:pPr>
        <w:tabs>
          <w:tab w:val="left" w:pos="1425"/>
          <w:tab w:val="left" w:pos="11160"/>
        </w:tabs>
        <w:ind w:left="-630" w:right="900"/>
        <w:rPr>
          <w:b/>
          <w:bCs/>
          <w:sz w:val="8"/>
          <w:szCs w:val="12"/>
        </w:rPr>
      </w:pPr>
    </w:p>
    <w:p w:rsidR="001B2630" w:rsidRPr="009A07CD" w:rsidRDefault="001B2630" w:rsidP="00112D9C">
      <w:pPr>
        <w:tabs>
          <w:tab w:val="left" w:pos="1425"/>
          <w:tab w:val="left" w:pos="11160"/>
        </w:tabs>
        <w:ind w:left="-630" w:right="900"/>
        <w:rPr>
          <w:b/>
          <w:bCs/>
          <w:sz w:val="8"/>
          <w:szCs w:val="12"/>
        </w:rPr>
      </w:pPr>
    </w:p>
    <w:tbl>
      <w:tblPr>
        <w:tblW w:w="1476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2250"/>
        <w:gridCol w:w="4541"/>
        <w:gridCol w:w="2693"/>
        <w:gridCol w:w="2323"/>
        <w:gridCol w:w="2323"/>
      </w:tblGrid>
      <w:tr w:rsidR="00112D9C" w:rsidRPr="00C46FAC" w:rsidTr="00594B15">
        <w:trPr>
          <w:trHeight w:val="788"/>
        </w:trPr>
        <w:tc>
          <w:tcPr>
            <w:tcW w:w="630" w:type="dxa"/>
            <w:vMerge w:val="restart"/>
          </w:tcPr>
          <w:p w:rsidR="00112D9C" w:rsidRDefault="00B51A20" w:rsidP="00891F3F">
            <w:pPr>
              <w:rPr>
                <w:color w:val="000000"/>
                <w:sz w:val="24"/>
                <w:szCs w:val="24"/>
              </w:rPr>
            </w:pPr>
            <w:r>
              <w:rPr>
                <w:color w:val="000000"/>
                <w:sz w:val="24"/>
                <w:szCs w:val="24"/>
              </w:rPr>
              <w:lastRenderedPageBreak/>
              <w:t>28</w:t>
            </w:r>
            <w:r w:rsidR="00112D9C">
              <w:rPr>
                <w:color w:val="000000"/>
                <w:sz w:val="24"/>
                <w:szCs w:val="24"/>
              </w:rPr>
              <w:t>.</w:t>
            </w:r>
          </w:p>
        </w:tc>
        <w:tc>
          <w:tcPr>
            <w:tcW w:w="14130" w:type="dxa"/>
            <w:gridSpan w:val="5"/>
            <w:shd w:val="clear" w:color="auto" w:fill="auto"/>
            <w:noWrap/>
            <w:vAlign w:val="bottom"/>
            <w:hideMark/>
          </w:tcPr>
          <w:p w:rsidR="00112D9C" w:rsidRPr="00C46FAC" w:rsidRDefault="00112D9C" w:rsidP="00891F3F">
            <w:pPr>
              <w:rPr>
                <w:color w:val="000000"/>
                <w:sz w:val="24"/>
                <w:szCs w:val="24"/>
              </w:rPr>
            </w:pPr>
            <w:r w:rsidRPr="007B675C">
              <w:rPr>
                <w:color w:val="000000"/>
                <w:sz w:val="24"/>
                <w:szCs w:val="24"/>
              </w:rPr>
              <w:t>3.6. 3 Number of extension and outreach programs conducted  by the institution through NSS/NCC/Red cross/YRC etc. during the last five years ( including  Government initiated programs such as Swachh Bharat, Aids Awareness, Gender Issue, etc. and those organised in collaboration with industry, community and NGOs) (12)</w:t>
            </w:r>
          </w:p>
        </w:tc>
      </w:tr>
      <w:tr w:rsidR="00594B15" w:rsidRPr="00C46FAC" w:rsidTr="00891F3F">
        <w:trPr>
          <w:trHeight w:val="303"/>
        </w:trPr>
        <w:tc>
          <w:tcPr>
            <w:tcW w:w="630" w:type="dxa"/>
            <w:vMerge/>
          </w:tcPr>
          <w:p w:rsidR="00594B15" w:rsidRDefault="00594B15" w:rsidP="00891F3F">
            <w:pPr>
              <w:rPr>
                <w:color w:val="000000"/>
                <w:sz w:val="24"/>
                <w:szCs w:val="24"/>
              </w:rPr>
            </w:pPr>
          </w:p>
        </w:tc>
        <w:tc>
          <w:tcPr>
            <w:tcW w:w="14130" w:type="dxa"/>
            <w:gridSpan w:val="5"/>
            <w:shd w:val="clear" w:color="auto" w:fill="auto"/>
            <w:noWrap/>
            <w:vAlign w:val="bottom"/>
            <w:hideMark/>
          </w:tcPr>
          <w:p w:rsidR="00594B15" w:rsidRPr="007B675C" w:rsidRDefault="00594B15" w:rsidP="00891F3F">
            <w:pPr>
              <w:rPr>
                <w:color w:val="000000"/>
                <w:sz w:val="24"/>
                <w:szCs w:val="24"/>
              </w:rPr>
            </w:pPr>
            <w:r w:rsidRPr="007B675C">
              <w:rPr>
                <w:color w:val="000000"/>
                <w:sz w:val="24"/>
                <w:szCs w:val="24"/>
              </w:rPr>
              <w:t>3.6.4 Average percentage of students participating in extension activities listed at 3.6.3 above during the last five years</w:t>
            </w:r>
            <w:r>
              <w:rPr>
                <w:color w:val="000000"/>
                <w:sz w:val="24"/>
                <w:szCs w:val="24"/>
              </w:rPr>
              <w:t xml:space="preserve"> </w:t>
            </w:r>
            <w:r w:rsidRPr="007B675C">
              <w:rPr>
                <w:color w:val="000000"/>
                <w:sz w:val="24"/>
                <w:szCs w:val="24"/>
              </w:rPr>
              <w:t>(12)</w:t>
            </w:r>
          </w:p>
        </w:tc>
      </w:tr>
      <w:tr w:rsidR="00112D9C" w:rsidRPr="00C46FAC" w:rsidTr="00891F3F">
        <w:trPr>
          <w:trHeight w:val="638"/>
        </w:trPr>
        <w:tc>
          <w:tcPr>
            <w:tcW w:w="630" w:type="dxa"/>
            <w:vMerge/>
          </w:tcPr>
          <w:p w:rsidR="00112D9C" w:rsidRPr="00C46FAC" w:rsidRDefault="00112D9C" w:rsidP="00891F3F">
            <w:pPr>
              <w:rPr>
                <w:b/>
                <w:bCs/>
                <w:color w:val="000000"/>
                <w:sz w:val="24"/>
                <w:szCs w:val="24"/>
              </w:rPr>
            </w:pPr>
          </w:p>
        </w:tc>
        <w:tc>
          <w:tcPr>
            <w:tcW w:w="2250" w:type="dxa"/>
            <w:shd w:val="clear" w:color="auto" w:fill="auto"/>
            <w:noWrap/>
            <w:vAlign w:val="bottom"/>
            <w:hideMark/>
          </w:tcPr>
          <w:p w:rsidR="00112D9C" w:rsidRPr="007B675C" w:rsidRDefault="00112D9C" w:rsidP="00891F3F">
            <w:pPr>
              <w:rPr>
                <w:b/>
                <w:bCs/>
                <w:color w:val="000000"/>
                <w:sz w:val="24"/>
                <w:szCs w:val="24"/>
              </w:rPr>
            </w:pPr>
            <w:r w:rsidRPr="007B675C">
              <w:rPr>
                <w:b/>
                <w:bCs/>
                <w:color w:val="000000"/>
                <w:sz w:val="24"/>
                <w:szCs w:val="24"/>
              </w:rPr>
              <w:t>Name of the activity</w:t>
            </w:r>
          </w:p>
        </w:tc>
        <w:tc>
          <w:tcPr>
            <w:tcW w:w="4541" w:type="dxa"/>
            <w:shd w:val="clear" w:color="auto" w:fill="auto"/>
            <w:vAlign w:val="bottom"/>
            <w:hideMark/>
          </w:tcPr>
          <w:p w:rsidR="00112D9C" w:rsidRPr="007B675C" w:rsidRDefault="00112D9C" w:rsidP="00891F3F">
            <w:pPr>
              <w:rPr>
                <w:b/>
                <w:bCs/>
                <w:color w:val="000000"/>
                <w:sz w:val="24"/>
                <w:szCs w:val="24"/>
              </w:rPr>
            </w:pPr>
            <w:r w:rsidRPr="007B675C">
              <w:rPr>
                <w:b/>
                <w:bCs/>
                <w:color w:val="000000"/>
                <w:sz w:val="24"/>
                <w:szCs w:val="24"/>
              </w:rPr>
              <w:t xml:space="preserve">Organising unit/ agency/ collaborating agency </w:t>
            </w:r>
          </w:p>
        </w:tc>
        <w:tc>
          <w:tcPr>
            <w:tcW w:w="2693" w:type="dxa"/>
            <w:shd w:val="clear" w:color="auto" w:fill="auto"/>
            <w:noWrap/>
            <w:vAlign w:val="bottom"/>
            <w:hideMark/>
          </w:tcPr>
          <w:p w:rsidR="00112D9C" w:rsidRPr="007B675C" w:rsidRDefault="00112D9C" w:rsidP="00891F3F">
            <w:pPr>
              <w:rPr>
                <w:b/>
                <w:bCs/>
                <w:color w:val="000000"/>
                <w:sz w:val="24"/>
                <w:szCs w:val="24"/>
              </w:rPr>
            </w:pPr>
            <w:r w:rsidRPr="007B675C">
              <w:rPr>
                <w:b/>
                <w:bCs/>
                <w:color w:val="000000"/>
                <w:sz w:val="24"/>
                <w:szCs w:val="24"/>
              </w:rPr>
              <w:t>Name of the scheme</w:t>
            </w:r>
          </w:p>
        </w:tc>
        <w:tc>
          <w:tcPr>
            <w:tcW w:w="2323" w:type="dxa"/>
            <w:shd w:val="clear" w:color="auto" w:fill="auto"/>
            <w:vAlign w:val="bottom"/>
            <w:hideMark/>
          </w:tcPr>
          <w:p w:rsidR="00112D9C" w:rsidRPr="007B675C" w:rsidRDefault="00112D9C" w:rsidP="00891F3F">
            <w:pPr>
              <w:rPr>
                <w:b/>
                <w:bCs/>
                <w:color w:val="000000"/>
                <w:sz w:val="24"/>
                <w:szCs w:val="24"/>
              </w:rPr>
            </w:pPr>
            <w:r w:rsidRPr="007B675C">
              <w:rPr>
                <w:b/>
                <w:bCs/>
                <w:color w:val="000000"/>
                <w:sz w:val="24"/>
                <w:szCs w:val="24"/>
              </w:rPr>
              <w:t xml:space="preserve">Year of the activity </w:t>
            </w:r>
          </w:p>
        </w:tc>
        <w:tc>
          <w:tcPr>
            <w:tcW w:w="2323" w:type="dxa"/>
            <w:shd w:val="clear" w:color="auto" w:fill="auto"/>
            <w:vAlign w:val="bottom"/>
          </w:tcPr>
          <w:p w:rsidR="00112D9C" w:rsidRPr="007B675C" w:rsidRDefault="00112D9C" w:rsidP="00891F3F">
            <w:pPr>
              <w:jc w:val="center"/>
              <w:rPr>
                <w:b/>
                <w:bCs/>
                <w:color w:val="000000"/>
                <w:sz w:val="24"/>
                <w:szCs w:val="24"/>
              </w:rPr>
            </w:pPr>
            <w:r w:rsidRPr="007B675C">
              <w:rPr>
                <w:b/>
                <w:bCs/>
                <w:color w:val="000000"/>
                <w:sz w:val="24"/>
                <w:szCs w:val="24"/>
              </w:rPr>
              <w:t>Number of students participated in such activities</w:t>
            </w:r>
          </w:p>
        </w:tc>
      </w:tr>
      <w:tr w:rsidR="00112D9C" w:rsidRPr="00C46FAC" w:rsidTr="00891F3F">
        <w:trPr>
          <w:trHeight w:val="350"/>
        </w:trPr>
        <w:tc>
          <w:tcPr>
            <w:tcW w:w="630" w:type="dxa"/>
            <w:vMerge/>
          </w:tcPr>
          <w:p w:rsidR="00112D9C" w:rsidRPr="00C46FAC" w:rsidRDefault="00112D9C" w:rsidP="00891F3F">
            <w:pPr>
              <w:rPr>
                <w:b/>
                <w:bCs/>
                <w:color w:val="000000"/>
                <w:sz w:val="24"/>
                <w:szCs w:val="24"/>
              </w:rPr>
            </w:pPr>
          </w:p>
        </w:tc>
        <w:tc>
          <w:tcPr>
            <w:tcW w:w="2250" w:type="dxa"/>
            <w:shd w:val="clear" w:color="auto" w:fill="auto"/>
            <w:noWrap/>
            <w:vAlign w:val="bottom"/>
            <w:hideMark/>
          </w:tcPr>
          <w:p w:rsidR="00112D9C" w:rsidRPr="00C46FAC" w:rsidRDefault="00112D9C" w:rsidP="00891F3F">
            <w:pPr>
              <w:rPr>
                <w:b/>
                <w:bCs/>
                <w:color w:val="000000"/>
                <w:sz w:val="24"/>
                <w:szCs w:val="24"/>
              </w:rPr>
            </w:pPr>
          </w:p>
        </w:tc>
        <w:tc>
          <w:tcPr>
            <w:tcW w:w="4541" w:type="dxa"/>
            <w:shd w:val="clear" w:color="auto" w:fill="auto"/>
            <w:vAlign w:val="bottom"/>
            <w:hideMark/>
          </w:tcPr>
          <w:p w:rsidR="00112D9C" w:rsidRPr="00C46FAC" w:rsidRDefault="00112D9C" w:rsidP="00891F3F">
            <w:pPr>
              <w:rPr>
                <w:b/>
                <w:bCs/>
                <w:color w:val="000000"/>
                <w:sz w:val="24"/>
                <w:szCs w:val="24"/>
              </w:rPr>
            </w:pPr>
          </w:p>
        </w:tc>
        <w:tc>
          <w:tcPr>
            <w:tcW w:w="2693" w:type="dxa"/>
            <w:shd w:val="clear" w:color="auto" w:fill="auto"/>
            <w:noWrap/>
            <w:vAlign w:val="bottom"/>
            <w:hideMark/>
          </w:tcPr>
          <w:p w:rsidR="00112D9C" w:rsidRPr="00C46FAC" w:rsidRDefault="00112D9C" w:rsidP="00891F3F">
            <w:pPr>
              <w:rPr>
                <w:b/>
                <w:bCs/>
                <w:color w:val="000000"/>
                <w:sz w:val="24"/>
                <w:szCs w:val="24"/>
              </w:rPr>
            </w:pPr>
          </w:p>
        </w:tc>
        <w:tc>
          <w:tcPr>
            <w:tcW w:w="2323" w:type="dxa"/>
            <w:shd w:val="clear" w:color="auto" w:fill="auto"/>
            <w:vAlign w:val="bottom"/>
            <w:hideMark/>
          </w:tcPr>
          <w:p w:rsidR="00112D9C" w:rsidRPr="000901EB" w:rsidRDefault="00112D9C" w:rsidP="00891F3F">
            <w:pPr>
              <w:rPr>
                <w:b/>
                <w:bCs/>
                <w:color w:val="FF0000"/>
                <w:sz w:val="24"/>
                <w:szCs w:val="24"/>
              </w:rPr>
            </w:pPr>
          </w:p>
        </w:tc>
        <w:tc>
          <w:tcPr>
            <w:tcW w:w="2323" w:type="dxa"/>
            <w:shd w:val="clear" w:color="auto" w:fill="auto"/>
            <w:vAlign w:val="bottom"/>
          </w:tcPr>
          <w:p w:rsidR="00112D9C" w:rsidRPr="000901EB" w:rsidRDefault="00112D9C" w:rsidP="00891F3F">
            <w:pPr>
              <w:rPr>
                <w:b/>
                <w:bCs/>
                <w:color w:val="FF0000"/>
                <w:sz w:val="24"/>
                <w:szCs w:val="24"/>
              </w:rPr>
            </w:pPr>
          </w:p>
        </w:tc>
      </w:tr>
      <w:tr w:rsidR="00112D9C" w:rsidRPr="00C46FAC" w:rsidTr="00891F3F">
        <w:trPr>
          <w:trHeight w:val="350"/>
        </w:trPr>
        <w:tc>
          <w:tcPr>
            <w:tcW w:w="630" w:type="dxa"/>
            <w:vMerge/>
          </w:tcPr>
          <w:p w:rsidR="00112D9C" w:rsidRDefault="00112D9C" w:rsidP="00891F3F">
            <w:pPr>
              <w:rPr>
                <w:b/>
                <w:bCs/>
                <w:color w:val="000000"/>
                <w:sz w:val="24"/>
                <w:szCs w:val="24"/>
              </w:rPr>
            </w:pPr>
          </w:p>
        </w:tc>
        <w:tc>
          <w:tcPr>
            <w:tcW w:w="14130" w:type="dxa"/>
            <w:gridSpan w:val="5"/>
            <w:shd w:val="clear" w:color="auto" w:fill="auto"/>
            <w:noWrap/>
            <w:vAlign w:val="bottom"/>
            <w:hideMark/>
          </w:tcPr>
          <w:p w:rsidR="00112D9C" w:rsidRPr="002E138A" w:rsidRDefault="00112D9C" w:rsidP="00891F3F">
            <w:pPr>
              <w:pStyle w:val="ListParagraph"/>
              <w:spacing w:after="0" w:line="240" w:lineRule="auto"/>
              <w:ind w:left="504"/>
              <w:rPr>
                <w:rFonts w:ascii="Times New Roman" w:eastAsia="Times New Roman" w:hAnsi="Times New Roman"/>
                <w:b/>
                <w:bCs/>
                <w:color w:val="000000"/>
                <w:sz w:val="24"/>
                <w:szCs w:val="24"/>
              </w:rPr>
            </w:pPr>
          </w:p>
        </w:tc>
      </w:tr>
    </w:tbl>
    <w:p w:rsidR="00112D9C" w:rsidRDefault="00112D9C" w:rsidP="00112D9C">
      <w:pPr>
        <w:tabs>
          <w:tab w:val="left" w:pos="1425"/>
          <w:tab w:val="left" w:pos="11160"/>
        </w:tabs>
        <w:ind w:right="900"/>
        <w:rPr>
          <w:b/>
          <w:bCs/>
          <w:sz w:val="10"/>
          <w:szCs w:val="10"/>
        </w:rPr>
      </w:pPr>
    </w:p>
    <w:p w:rsidR="00112D9C" w:rsidRDefault="00112D9C" w:rsidP="00112D9C">
      <w:pPr>
        <w:tabs>
          <w:tab w:val="left" w:pos="1425"/>
          <w:tab w:val="left" w:pos="11160"/>
        </w:tabs>
        <w:ind w:right="900"/>
        <w:rPr>
          <w:b/>
          <w:bCs/>
          <w:sz w:val="10"/>
          <w:szCs w:val="10"/>
        </w:rPr>
      </w:pPr>
    </w:p>
    <w:p w:rsidR="00112D9C" w:rsidRPr="00C46FAC" w:rsidRDefault="00112D9C" w:rsidP="00112D9C">
      <w:pPr>
        <w:tabs>
          <w:tab w:val="left" w:pos="1425"/>
          <w:tab w:val="left" w:pos="11160"/>
        </w:tabs>
        <w:ind w:right="900"/>
        <w:rPr>
          <w:b/>
          <w:bCs/>
          <w:sz w:val="10"/>
          <w:szCs w:val="10"/>
        </w:rPr>
      </w:pPr>
    </w:p>
    <w:tbl>
      <w:tblPr>
        <w:tblW w:w="1458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0"/>
        <w:gridCol w:w="540"/>
        <w:gridCol w:w="1573"/>
        <w:gridCol w:w="2410"/>
        <w:gridCol w:w="1559"/>
        <w:gridCol w:w="1985"/>
        <w:gridCol w:w="1701"/>
        <w:gridCol w:w="1275"/>
        <w:gridCol w:w="2817"/>
        <w:gridCol w:w="18"/>
        <w:gridCol w:w="72"/>
      </w:tblGrid>
      <w:tr w:rsidR="00112D9C" w:rsidRPr="00C46FAC" w:rsidTr="00891F3F">
        <w:trPr>
          <w:trHeight w:val="315"/>
        </w:trPr>
        <w:tc>
          <w:tcPr>
            <w:tcW w:w="630" w:type="dxa"/>
          </w:tcPr>
          <w:p w:rsidR="00112D9C" w:rsidRDefault="00112D9C" w:rsidP="00891F3F">
            <w:pPr>
              <w:pStyle w:val="NoSpacing"/>
            </w:pPr>
          </w:p>
        </w:tc>
        <w:tc>
          <w:tcPr>
            <w:tcW w:w="13950" w:type="dxa"/>
            <w:gridSpan w:val="10"/>
            <w:shd w:val="clear" w:color="auto" w:fill="auto"/>
            <w:noWrap/>
            <w:vAlign w:val="bottom"/>
            <w:hideMark/>
          </w:tcPr>
          <w:p w:rsidR="00112D9C" w:rsidRPr="00C46FAC" w:rsidRDefault="00112D9C" w:rsidP="00891F3F">
            <w:pPr>
              <w:pStyle w:val="NoSpacing"/>
              <w:rPr>
                <w:rFonts w:ascii="Times New Roman" w:hAnsi="Times New Roman" w:cs="Times New Roman"/>
                <w:b/>
                <w:bCs/>
                <w:sz w:val="28"/>
                <w:szCs w:val="28"/>
              </w:rPr>
            </w:pPr>
            <w:r>
              <w:br w:type="page"/>
            </w:r>
            <w:r w:rsidRPr="00C46FAC">
              <w:rPr>
                <w:rFonts w:ascii="Times New Roman" w:hAnsi="Times New Roman" w:cs="Times New Roman"/>
                <w:b/>
                <w:bCs/>
                <w:sz w:val="28"/>
                <w:szCs w:val="28"/>
              </w:rPr>
              <w:t>Key</w:t>
            </w:r>
            <w:r w:rsidRPr="00C46FAC">
              <w:rPr>
                <w:rFonts w:ascii="Times New Roman" w:hAnsi="Times New Roman" w:cs="Times New Roman"/>
                <w:b/>
                <w:bCs/>
                <w:sz w:val="28"/>
                <w:szCs w:val="28"/>
                <w:lang w:val="en-US"/>
              </w:rPr>
              <w:t xml:space="preserve"> Indicator - </w:t>
            </w:r>
            <w:r w:rsidRPr="00C46FAC">
              <w:rPr>
                <w:rFonts w:ascii="Times New Roman" w:hAnsi="Times New Roman" w:cs="Times New Roman"/>
                <w:b/>
                <w:bCs/>
                <w:sz w:val="28"/>
                <w:szCs w:val="28"/>
              </w:rPr>
              <w:t xml:space="preserve">3.7 Collaboration </w:t>
            </w:r>
            <w:r w:rsidRPr="00C46FAC">
              <w:rPr>
                <w:rFonts w:ascii="Times New Roman" w:hAnsi="Times New Roman" w:cs="Times New Roman"/>
                <w:sz w:val="28"/>
                <w:szCs w:val="28"/>
              </w:rPr>
              <w:t>(</w:t>
            </w:r>
            <w:r w:rsidRPr="00C46FAC">
              <w:rPr>
                <w:rFonts w:ascii="Times New Roman" w:hAnsi="Times New Roman" w:cs="Times New Roman"/>
                <w:b/>
                <w:bCs/>
                <w:sz w:val="28"/>
                <w:szCs w:val="28"/>
              </w:rPr>
              <w:t>20</w:t>
            </w:r>
            <w:r w:rsidRPr="00C46FAC">
              <w:rPr>
                <w:rFonts w:ascii="Times New Roman" w:hAnsi="Times New Roman" w:cs="Times New Roman"/>
                <w:sz w:val="28"/>
                <w:szCs w:val="28"/>
              </w:rPr>
              <w:t>)</w:t>
            </w:r>
          </w:p>
        </w:tc>
      </w:tr>
      <w:tr w:rsidR="00112D9C" w:rsidRPr="00C46FAC" w:rsidTr="00891F3F">
        <w:trPr>
          <w:trHeight w:val="315"/>
        </w:trPr>
        <w:tc>
          <w:tcPr>
            <w:tcW w:w="630" w:type="dxa"/>
            <w:vMerge w:val="restart"/>
          </w:tcPr>
          <w:p w:rsidR="00112D9C" w:rsidRPr="00C46FAC" w:rsidRDefault="00B51A20" w:rsidP="00891F3F">
            <w:pPr>
              <w:rPr>
                <w:color w:val="000000"/>
                <w:sz w:val="24"/>
                <w:szCs w:val="24"/>
              </w:rPr>
            </w:pPr>
            <w:r>
              <w:rPr>
                <w:color w:val="000000"/>
                <w:sz w:val="24"/>
                <w:szCs w:val="24"/>
              </w:rPr>
              <w:t>29</w:t>
            </w:r>
            <w:r w:rsidR="00112D9C">
              <w:rPr>
                <w:color w:val="000000"/>
                <w:sz w:val="24"/>
                <w:szCs w:val="24"/>
              </w:rPr>
              <w:t>.</w:t>
            </w:r>
          </w:p>
        </w:tc>
        <w:tc>
          <w:tcPr>
            <w:tcW w:w="13950" w:type="dxa"/>
            <w:gridSpan w:val="10"/>
            <w:shd w:val="clear" w:color="auto" w:fill="auto"/>
            <w:noWrap/>
            <w:vAlign w:val="bottom"/>
            <w:hideMark/>
          </w:tcPr>
          <w:p w:rsidR="00112D9C" w:rsidRDefault="00112D9C" w:rsidP="00891F3F">
            <w:pPr>
              <w:rPr>
                <w:color w:val="000000"/>
                <w:sz w:val="24"/>
                <w:szCs w:val="24"/>
              </w:rPr>
            </w:pPr>
            <w:r w:rsidRPr="00B848F9">
              <w:rPr>
                <w:color w:val="000000"/>
                <w:sz w:val="24"/>
                <w:szCs w:val="24"/>
              </w:rPr>
              <w:t>3.7.1 Number of collaborative activities with other institutions/ research establishments/industry for  research and  academic development of faculty and students  per year  (10)</w:t>
            </w:r>
          </w:p>
          <w:p w:rsidR="00112D9C" w:rsidRPr="00C46FAC" w:rsidRDefault="00112D9C" w:rsidP="00891F3F">
            <w:pPr>
              <w:rPr>
                <w:color w:val="000000"/>
                <w:sz w:val="24"/>
                <w:szCs w:val="24"/>
              </w:rPr>
            </w:pPr>
            <w:r w:rsidRPr="00B848F9">
              <w:rPr>
                <w:color w:val="000000"/>
                <w:sz w:val="24"/>
                <w:szCs w:val="24"/>
              </w:rPr>
              <w:t>3.7.1.1: Total number of Collaborative activities with other institutions/ research establishment/industry for  research and  academic development of faculty and students year</w:t>
            </w:r>
            <w:r w:rsidR="001B26E5">
              <w:rPr>
                <w:color w:val="000000"/>
                <w:sz w:val="24"/>
                <w:szCs w:val="24"/>
              </w:rPr>
              <w:t xml:space="preserve"> wise during the last five years</w:t>
            </w:r>
          </w:p>
        </w:tc>
      </w:tr>
      <w:tr w:rsidR="00112D9C" w:rsidRPr="00B848F9" w:rsidTr="00891F3F">
        <w:trPr>
          <w:gridAfter w:val="1"/>
          <w:wAfter w:w="72" w:type="dxa"/>
          <w:trHeight w:val="422"/>
        </w:trPr>
        <w:tc>
          <w:tcPr>
            <w:tcW w:w="630" w:type="dxa"/>
            <w:vMerge/>
          </w:tcPr>
          <w:p w:rsidR="00112D9C" w:rsidRPr="00B848F9" w:rsidRDefault="00112D9C" w:rsidP="00891F3F">
            <w:pPr>
              <w:rPr>
                <w:b/>
                <w:bCs/>
                <w:color w:val="000000"/>
                <w:sz w:val="24"/>
                <w:szCs w:val="24"/>
              </w:rPr>
            </w:pPr>
          </w:p>
        </w:tc>
        <w:tc>
          <w:tcPr>
            <w:tcW w:w="540" w:type="dxa"/>
            <w:shd w:val="clear" w:color="auto" w:fill="auto"/>
            <w:vAlign w:val="bottom"/>
            <w:hideMark/>
          </w:tcPr>
          <w:p w:rsidR="00112D9C" w:rsidRPr="00B848F9" w:rsidRDefault="00112D9C" w:rsidP="00891F3F">
            <w:pPr>
              <w:rPr>
                <w:b/>
                <w:bCs/>
                <w:color w:val="000000"/>
                <w:sz w:val="24"/>
                <w:szCs w:val="24"/>
              </w:rPr>
            </w:pPr>
            <w:r w:rsidRPr="00B848F9">
              <w:rPr>
                <w:b/>
                <w:bCs/>
                <w:color w:val="000000"/>
                <w:sz w:val="24"/>
                <w:szCs w:val="24"/>
              </w:rPr>
              <w:t>Sl. No.</w:t>
            </w:r>
          </w:p>
        </w:tc>
        <w:tc>
          <w:tcPr>
            <w:tcW w:w="1573" w:type="dxa"/>
            <w:shd w:val="clear" w:color="auto" w:fill="auto"/>
            <w:vAlign w:val="bottom"/>
          </w:tcPr>
          <w:p w:rsidR="00112D9C" w:rsidRPr="00B848F9" w:rsidRDefault="00112D9C" w:rsidP="00891F3F">
            <w:pPr>
              <w:rPr>
                <w:b/>
                <w:bCs/>
                <w:color w:val="000000"/>
                <w:sz w:val="24"/>
                <w:szCs w:val="24"/>
              </w:rPr>
            </w:pPr>
            <w:r w:rsidRPr="00B848F9">
              <w:rPr>
                <w:b/>
                <w:bCs/>
                <w:color w:val="000000"/>
                <w:sz w:val="24"/>
                <w:szCs w:val="24"/>
              </w:rPr>
              <w:t>Title of the collaborative activity</w:t>
            </w:r>
          </w:p>
        </w:tc>
        <w:tc>
          <w:tcPr>
            <w:tcW w:w="2410" w:type="dxa"/>
            <w:shd w:val="clear" w:color="auto" w:fill="auto"/>
            <w:vAlign w:val="bottom"/>
          </w:tcPr>
          <w:p w:rsidR="00112D9C" w:rsidRPr="00B848F9" w:rsidRDefault="00112D9C" w:rsidP="00891F3F">
            <w:pPr>
              <w:rPr>
                <w:b/>
                <w:bCs/>
                <w:color w:val="000000"/>
                <w:sz w:val="24"/>
                <w:szCs w:val="24"/>
              </w:rPr>
            </w:pPr>
            <w:r w:rsidRPr="00B848F9">
              <w:rPr>
                <w:b/>
                <w:bCs/>
                <w:color w:val="000000"/>
                <w:sz w:val="24"/>
                <w:szCs w:val="24"/>
              </w:rPr>
              <w:t>Name of the collaborating agency with contact details</w:t>
            </w:r>
          </w:p>
        </w:tc>
        <w:tc>
          <w:tcPr>
            <w:tcW w:w="1559" w:type="dxa"/>
            <w:shd w:val="clear" w:color="auto" w:fill="auto"/>
            <w:noWrap/>
            <w:vAlign w:val="bottom"/>
            <w:hideMark/>
          </w:tcPr>
          <w:p w:rsidR="00112D9C" w:rsidRPr="00B848F9" w:rsidRDefault="00112D9C" w:rsidP="00891F3F">
            <w:pPr>
              <w:rPr>
                <w:b/>
                <w:bCs/>
                <w:color w:val="000000"/>
                <w:sz w:val="24"/>
                <w:szCs w:val="24"/>
              </w:rPr>
            </w:pPr>
            <w:r w:rsidRPr="00B848F9">
              <w:rPr>
                <w:b/>
                <w:bCs/>
                <w:color w:val="000000"/>
                <w:sz w:val="24"/>
                <w:szCs w:val="24"/>
              </w:rPr>
              <w:t xml:space="preserve">Name of the participant </w:t>
            </w:r>
          </w:p>
        </w:tc>
        <w:tc>
          <w:tcPr>
            <w:tcW w:w="1985" w:type="dxa"/>
            <w:shd w:val="clear" w:color="auto" w:fill="auto"/>
            <w:vAlign w:val="bottom"/>
            <w:hideMark/>
          </w:tcPr>
          <w:p w:rsidR="00112D9C" w:rsidRPr="00B848F9" w:rsidRDefault="00112D9C" w:rsidP="00891F3F">
            <w:pPr>
              <w:rPr>
                <w:b/>
                <w:bCs/>
                <w:color w:val="000000"/>
                <w:sz w:val="24"/>
                <w:szCs w:val="24"/>
              </w:rPr>
            </w:pPr>
            <w:r w:rsidRPr="00B848F9">
              <w:rPr>
                <w:b/>
                <w:bCs/>
                <w:color w:val="000000"/>
                <w:sz w:val="24"/>
                <w:szCs w:val="24"/>
              </w:rPr>
              <w:t>Year of collaboration</w:t>
            </w:r>
          </w:p>
        </w:tc>
        <w:tc>
          <w:tcPr>
            <w:tcW w:w="1701" w:type="dxa"/>
            <w:shd w:val="clear" w:color="auto" w:fill="auto"/>
            <w:noWrap/>
            <w:vAlign w:val="bottom"/>
            <w:hideMark/>
          </w:tcPr>
          <w:p w:rsidR="00112D9C" w:rsidRPr="00B848F9" w:rsidRDefault="00112D9C" w:rsidP="00891F3F">
            <w:pPr>
              <w:rPr>
                <w:b/>
                <w:bCs/>
                <w:color w:val="000000"/>
                <w:sz w:val="24"/>
                <w:szCs w:val="24"/>
              </w:rPr>
            </w:pPr>
            <w:r w:rsidRPr="00B848F9">
              <w:rPr>
                <w:b/>
                <w:bCs/>
                <w:color w:val="000000"/>
                <w:sz w:val="24"/>
                <w:szCs w:val="24"/>
              </w:rPr>
              <w:t>Duration</w:t>
            </w:r>
          </w:p>
        </w:tc>
        <w:tc>
          <w:tcPr>
            <w:tcW w:w="1275" w:type="dxa"/>
            <w:shd w:val="clear" w:color="auto" w:fill="auto"/>
            <w:noWrap/>
            <w:vAlign w:val="bottom"/>
            <w:hideMark/>
          </w:tcPr>
          <w:p w:rsidR="00112D9C" w:rsidRPr="00B848F9" w:rsidRDefault="00112D9C" w:rsidP="00891F3F">
            <w:pPr>
              <w:rPr>
                <w:b/>
                <w:bCs/>
                <w:color w:val="000000"/>
                <w:sz w:val="24"/>
                <w:szCs w:val="24"/>
              </w:rPr>
            </w:pPr>
            <w:r w:rsidRPr="00B848F9">
              <w:rPr>
                <w:b/>
                <w:bCs/>
                <w:color w:val="000000"/>
                <w:sz w:val="24"/>
                <w:szCs w:val="24"/>
              </w:rPr>
              <w:t>Nature of the activity</w:t>
            </w:r>
          </w:p>
        </w:tc>
        <w:tc>
          <w:tcPr>
            <w:tcW w:w="2835" w:type="dxa"/>
            <w:gridSpan w:val="2"/>
            <w:shd w:val="clear" w:color="auto" w:fill="auto"/>
            <w:noWrap/>
            <w:vAlign w:val="bottom"/>
            <w:hideMark/>
          </w:tcPr>
          <w:p w:rsidR="00112D9C" w:rsidRPr="00B848F9" w:rsidRDefault="00112D9C" w:rsidP="00891F3F">
            <w:pPr>
              <w:rPr>
                <w:b/>
                <w:bCs/>
                <w:color w:val="000000"/>
                <w:sz w:val="24"/>
                <w:szCs w:val="24"/>
              </w:rPr>
            </w:pPr>
            <w:r w:rsidRPr="00B848F9">
              <w:rPr>
                <w:b/>
                <w:bCs/>
                <w:color w:val="000000"/>
                <w:sz w:val="24"/>
                <w:szCs w:val="24"/>
              </w:rPr>
              <w:t>Link to the relevant document</w:t>
            </w:r>
          </w:p>
        </w:tc>
      </w:tr>
      <w:tr w:rsidR="00112D9C" w:rsidRPr="00C46FAC" w:rsidTr="00891F3F">
        <w:trPr>
          <w:gridAfter w:val="1"/>
          <w:wAfter w:w="72" w:type="dxa"/>
          <w:trHeight w:val="395"/>
        </w:trPr>
        <w:tc>
          <w:tcPr>
            <w:tcW w:w="630" w:type="dxa"/>
            <w:vMerge/>
          </w:tcPr>
          <w:p w:rsidR="00112D9C" w:rsidRPr="00C46FAC" w:rsidRDefault="00112D9C" w:rsidP="00891F3F">
            <w:pPr>
              <w:rPr>
                <w:b/>
                <w:bCs/>
                <w:color w:val="000000"/>
                <w:sz w:val="24"/>
                <w:szCs w:val="24"/>
              </w:rPr>
            </w:pPr>
          </w:p>
        </w:tc>
        <w:tc>
          <w:tcPr>
            <w:tcW w:w="540" w:type="dxa"/>
            <w:shd w:val="clear" w:color="auto" w:fill="auto"/>
            <w:vAlign w:val="bottom"/>
            <w:hideMark/>
          </w:tcPr>
          <w:p w:rsidR="00112D9C" w:rsidRPr="00C46FAC" w:rsidRDefault="00112D9C" w:rsidP="00891F3F">
            <w:pPr>
              <w:rPr>
                <w:b/>
                <w:bCs/>
                <w:color w:val="000000"/>
                <w:sz w:val="24"/>
                <w:szCs w:val="24"/>
              </w:rPr>
            </w:pPr>
          </w:p>
        </w:tc>
        <w:tc>
          <w:tcPr>
            <w:tcW w:w="1573" w:type="dxa"/>
            <w:shd w:val="clear" w:color="auto" w:fill="auto"/>
            <w:vAlign w:val="bottom"/>
          </w:tcPr>
          <w:p w:rsidR="00112D9C" w:rsidRPr="00C46FAC" w:rsidRDefault="00112D9C" w:rsidP="00891F3F">
            <w:pPr>
              <w:rPr>
                <w:b/>
                <w:bCs/>
                <w:color w:val="000000"/>
                <w:sz w:val="24"/>
                <w:szCs w:val="24"/>
              </w:rPr>
            </w:pPr>
          </w:p>
        </w:tc>
        <w:tc>
          <w:tcPr>
            <w:tcW w:w="2410" w:type="dxa"/>
            <w:shd w:val="clear" w:color="auto" w:fill="auto"/>
            <w:vAlign w:val="bottom"/>
          </w:tcPr>
          <w:p w:rsidR="00112D9C" w:rsidRPr="00C46FAC" w:rsidRDefault="00112D9C" w:rsidP="00891F3F">
            <w:pPr>
              <w:rPr>
                <w:b/>
                <w:bCs/>
                <w:color w:val="000000"/>
                <w:sz w:val="24"/>
                <w:szCs w:val="24"/>
              </w:rPr>
            </w:pPr>
          </w:p>
        </w:tc>
        <w:tc>
          <w:tcPr>
            <w:tcW w:w="1559" w:type="dxa"/>
            <w:shd w:val="clear" w:color="auto" w:fill="auto"/>
            <w:noWrap/>
            <w:vAlign w:val="bottom"/>
            <w:hideMark/>
          </w:tcPr>
          <w:p w:rsidR="00112D9C" w:rsidRPr="00C46FAC" w:rsidRDefault="00112D9C" w:rsidP="00891F3F">
            <w:pPr>
              <w:rPr>
                <w:b/>
                <w:bCs/>
                <w:color w:val="000000"/>
                <w:sz w:val="24"/>
                <w:szCs w:val="24"/>
              </w:rPr>
            </w:pPr>
          </w:p>
        </w:tc>
        <w:tc>
          <w:tcPr>
            <w:tcW w:w="1985" w:type="dxa"/>
            <w:shd w:val="clear" w:color="auto" w:fill="auto"/>
            <w:vAlign w:val="bottom"/>
            <w:hideMark/>
          </w:tcPr>
          <w:p w:rsidR="00112D9C" w:rsidRPr="00C46FAC" w:rsidRDefault="00112D9C" w:rsidP="00891F3F">
            <w:pPr>
              <w:rPr>
                <w:b/>
                <w:bCs/>
                <w:color w:val="000000"/>
                <w:sz w:val="24"/>
                <w:szCs w:val="24"/>
              </w:rPr>
            </w:pPr>
          </w:p>
        </w:tc>
        <w:tc>
          <w:tcPr>
            <w:tcW w:w="1701" w:type="dxa"/>
            <w:shd w:val="clear" w:color="auto" w:fill="auto"/>
            <w:noWrap/>
            <w:vAlign w:val="bottom"/>
            <w:hideMark/>
          </w:tcPr>
          <w:p w:rsidR="00112D9C" w:rsidRPr="00C46FAC" w:rsidRDefault="00112D9C" w:rsidP="00891F3F">
            <w:pPr>
              <w:rPr>
                <w:b/>
                <w:bCs/>
                <w:color w:val="000000"/>
                <w:sz w:val="24"/>
                <w:szCs w:val="24"/>
              </w:rPr>
            </w:pPr>
          </w:p>
        </w:tc>
        <w:tc>
          <w:tcPr>
            <w:tcW w:w="1275" w:type="dxa"/>
            <w:shd w:val="clear" w:color="auto" w:fill="auto"/>
            <w:noWrap/>
            <w:vAlign w:val="bottom"/>
            <w:hideMark/>
          </w:tcPr>
          <w:p w:rsidR="00112D9C" w:rsidRPr="00C46FAC" w:rsidRDefault="00112D9C" w:rsidP="00891F3F">
            <w:pPr>
              <w:rPr>
                <w:b/>
                <w:bCs/>
                <w:color w:val="000000"/>
                <w:sz w:val="24"/>
                <w:szCs w:val="24"/>
              </w:rPr>
            </w:pPr>
          </w:p>
        </w:tc>
        <w:tc>
          <w:tcPr>
            <w:tcW w:w="2835" w:type="dxa"/>
            <w:gridSpan w:val="2"/>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gridAfter w:val="2"/>
          <w:wAfter w:w="90" w:type="dxa"/>
          <w:trHeight w:val="422"/>
        </w:trPr>
        <w:tc>
          <w:tcPr>
            <w:tcW w:w="630" w:type="dxa"/>
            <w:vMerge/>
          </w:tcPr>
          <w:p w:rsidR="00112D9C" w:rsidRDefault="00112D9C" w:rsidP="00891F3F">
            <w:pPr>
              <w:rPr>
                <w:b/>
                <w:bCs/>
                <w:color w:val="000000"/>
                <w:sz w:val="24"/>
                <w:szCs w:val="24"/>
              </w:rPr>
            </w:pPr>
          </w:p>
        </w:tc>
        <w:tc>
          <w:tcPr>
            <w:tcW w:w="13860" w:type="dxa"/>
            <w:gridSpan w:val="8"/>
            <w:shd w:val="clear" w:color="auto" w:fill="auto"/>
            <w:vAlign w:val="bottom"/>
            <w:hideMark/>
          </w:tcPr>
          <w:p w:rsidR="00112D9C" w:rsidRPr="002E138A" w:rsidRDefault="00112D9C" w:rsidP="00891F3F">
            <w:pPr>
              <w:pStyle w:val="ListParagraph"/>
              <w:spacing w:after="0" w:line="240" w:lineRule="auto"/>
              <w:ind w:left="504"/>
              <w:rPr>
                <w:rFonts w:ascii="Times New Roman" w:hAnsi="Times New Roman"/>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3"/>
        <w:gridCol w:w="67"/>
        <w:gridCol w:w="1496"/>
        <w:gridCol w:w="2694"/>
        <w:gridCol w:w="220"/>
        <w:gridCol w:w="1980"/>
        <w:gridCol w:w="1890"/>
        <w:gridCol w:w="2520"/>
        <w:gridCol w:w="3060"/>
        <w:gridCol w:w="180"/>
      </w:tblGrid>
      <w:tr w:rsidR="00112D9C" w:rsidRPr="00C46FAC" w:rsidTr="001B2630">
        <w:trPr>
          <w:gridAfter w:val="1"/>
          <w:wAfter w:w="180" w:type="dxa"/>
          <w:trHeight w:val="300"/>
        </w:trPr>
        <w:tc>
          <w:tcPr>
            <w:tcW w:w="563" w:type="dxa"/>
            <w:vMerge w:val="restart"/>
          </w:tcPr>
          <w:p w:rsidR="00112D9C" w:rsidRPr="00C46FAC" w:rsidRDefault="00B51A20" w:rsidP="00891F3F">
            <w:pPr>
              <w:rPr>
                <w:color w:val="000000"/>
                <w:sz w:val="24"/>
                <w:szCs w:val="24"/>
              </w:rPr>
            </w:pPr>
            <w:r>
              <w:rPr>
                <w:color w:val="000000"/>
                <w:sz w:val="24"/>
                <w:szCs w:val="24"/>
              </w:rPr>
              <w:t>30</w:t>
            </w:r>
            <w:r w:rsidR="00112D9C">
              <w:rPr>
                <w:color w:val="000000"/>
                <w:sz w:val="24"/>
                <w:szCs w:val="24"/>
              </w:rPr>
              <w:t>.</w:t>
            </w:r>
          </w:p>
        </w:tc>
        <w:tc>
          <w:tcPr>
            <w:tcW w:w="13927" w:type="dxa"/>
            <w:gridSpan w:val="8"/>
            <w:shd w:val="clear" w:color="auto" w:fill="auto"/>
            <w:noWrap/>
            <w:vAlign w:val="bottom"/>
            <w:hideMark/>
          </w:tcPr>
          <w:p w:rsidR="00112D9C" w:rsidRDefault="00112D9C" w:rsidP="00891F3F">
            <w:pPr>
              <w:rPr>
                <w:color w:val="000000"/>
                <w:sz w:val="24"/>
                <w:szCs w:val="24"/>
              </w:rPr>
            </w:pPr>
            <w:r w:rsidRPr="00BC5AAE">
              <w:rPr>
                <w:color w:val="000000"/>
                <w:sz w:val="24"/>
                <w:szCs w:val="24"/>
              </w:rPr>
              <w:t>3.7.2 Number of functional MoUs with institutions/ industries  in India and abroad for internship, on-the-job training, project work, student / faculty exchange and  collaborative research  during the last five years (10)</w:t>
            </w:r>
          </w:p>
          <w:p w:rsidR="00112D9C" w:rsidRPr="00C46FAC" w:rsidRDefault="00112D9C" w:rsidP="00891F3F">
            <w:pPr>
              <w:rPr>
                <w:color w:val="000000"/>
                <w:sz w:val="24"/>
                <w:szCs w:val="24"/>
              </w:rPr>
            </w:pPr>
            <w:r w:rsidRPr="00BC5AAE">
              <w:rPr>
                <w:color w:val="000000"/>
                <w:sz w:val="24"/>
                <w:szCs w:val="24"/>
              </w:rPr>
              <w:t>3.7.2.1: Number of functional MoUs with institutions/ industries  in India and abroad for internship, on-the-job training, project work, student / faculty exchange and  collaborative research  during the last five years</w:t>
            </w:r>
          </w:p>
        </w:tc>
      </w:tr>
      <w:tr w:rsidR="00112D9C" w:rsidRPr="00C46FAC" w:rsidTr="001B2630">
        <w:trPr>
          <w:gridAfter w:val="1"/>
          <w:wAfter w:w="180" w:type="dxa"/>
          <w:trHeight w:val="1025"/>
        </w:trPr>
        <w:tc>
          <w:tcPr>
            <w:tcW w:w="563" w:type="dxa"/>
            <w:vMerge/>
          </w:tcPr>
          <w:p w:rsidR="00112D9C" w:rsidRPr="00C46FAC" w:rsidRDefault="00112D9C" w:rsidP="00891F3F">
            <w:pPr>
              <w:rPr>
                <w:b/>
                <w:bCs/>
                <w:color w:val="000000"/>
                <w:sz w:val="24"/>
                <w:szCs w:val="24"/>
              </w:rPr>
            </w:pPr>
          </w:p>
        </w:tc>
        <w:tc>
          <w:tcPr>
            <w:tcW w:w="1563" w:type="dxa"/>
            <w:gridSpan w:val="2"/>
            <w:shd w:val="clear" w:color="auto" w:fill="auto"/>
            <w:noWrap/>
            <w:vAlign w:val="bottom"/>
            <w:hideMark/>
          </w:tcPr>
          <w:p w:rsidR="00112D9C" w:rsidRPr="00BC5AAE" w:rsidRDefault="00112D9C" w:rsidP="00891F3F">
            <w:pPr>
              <w:rPr>
                <w:b/>
                <w:bCs/>
                <w:color w:val="000000"/>
                <w:sz w:val="24"/>
                <w:szCs w:val="24"/>
              </w:rPr>
            </w:pPr>
            <w:r w:rsidRPr="00BC5AAE">
              <w:rPr>
                <w:b/>
                <w:bCs/>
                <w:color w:val="000000"/>
                <w:sz w:val="24"/>
                <w:szCs w:val="24"/>
              </w:rPr>
              <w:t>Organisation with which MoU is signed</w:t>
            </w:r>
          </w:p>
        </w:tc>
        <w:tc>
          <w:tcPr>
            <w:tcW w:w="2914" w:type="dxa"/>
            <w:gridSpan w:val="2"/>
            <w:shd w:val="clear" w:color="auto" w:fill="auto"/>
            <w:vAlign w:val="bottom"/>
            <w:hideMark/>
          </w:tcPr>
          <w:p w:rsidR="00112D9C" w:rsidRPr="00BC5AAE" w:rsidRDefault="00112D9C" w:rsidP="00F73627">
            <w:pPr>
              <w:rPr>
                <w:b/>
                <w:bCs/>
                <w:color w:val="000000"/>
                <w:sz w:val="24"/>
                <w:szCs w:val="24"/>
              </w:rPr>
            </w:pPr>
            <w:r w:rsidRPr="00BC5AAE">
              <w:rPr>
                <w:b/>
                <w:bCs/>
                <w:color w:val="000000"/>
                <w:sz w:val="24"/>
                <w:szCs w:val="24"/>
              </w:rPr>
              <w:t>Name of the institution/ industry</w:t>
            </w:r>
          </w:p>
        </w:tc>
        <w:tc>
          <w:tcPr>
            <w:tcW w:w="1980" w:type="dxa"/>
            <w:shd w:val="clear" w:color="auto" w:fill="auto"/>
            <w:vAlign w:val="bottom"/>
            <w:hideMark/>
          </w:tcPr>
          <w:p w:rsidR="00112D9C" w:rsidRPr="00BC5AAE" w:rsidRDefault="00112D9C" w:rsidP="00891F3F">
            <w:pPr>
              <w:rPr>
                <w:b/>
                <w:bCs/>
                <w:color w:val="000000"/>
                <w:sz w:val="24"/>
                <w:szCs w:val="24"/>
              </w:rPr>
            </w:pPr>
            <w:r w:rsidRPr="00BC5AAE">
              <w:rPr>
                <w:b/>
                <w:bCs/>
                <w:color w:val="000000"/>
                <w:sz w:val="24"/>
                <w:szCs w:val="24"/>
              </w:rPr>
              <w:t>Year of signing MoU</w:t>
            </w:r>
          </w:p>
        </w:tc>
        <w:tc>
          <w:tcPr>
            <w:tcW w:w="1890" w:type="dxa"/>
            <w:shd w:val="clear" w:color="auto" w:fill="auto"/>
            <w:noWrap/>
            <w:vAlign w:val="bottom"/>
            <w:hideMark/>
          </w:tcPr>
          <w:p w:rsidR="00112D9C" w:rsidRPr="00BC5AAE" w:rsidRDefault="00112D9C" w:rsidP="00891F3F">
            <w:pPr>
              <w:rPr>
                <w:b/>
                <w:bCs/>
                <w:color w:val="000000"/>
                <w:sz w:val="24"/>
                <w:szCs w:val="24"/>
              </w:rPr>
            </w:pPr>
            <w:r w:rsidRPr="00BC5AAE">
              <w:rPr>
                <w:b/>
                <w:bCs/>
                <w:color w:val="000000"/>
                <w:sz w:val="24"/>
                <w:szCs w:val="24"/>
              </w:rPr>
              <w:t>Duration</w:t>
            </w:r>
          </w:p>
        </w:tc>
        <w:tc>
          <w:tcPr>
            <w:tcW w:w="2520" w:type="dxa"/>
            <w:shd w:val="clear" w:color="auto" w:fill="auto"/>
            <w:noWrap/>
            <w:vAlign w:val="bottom"/>
            <w:hideMark/>
          </w:tcPr>
          <w:p w:rsidR="00112D9C" w:rsidRPr="00BC5AAE" w:rsidRDefault="00112D9C" w:rsidP="00891F3F">
            <w:pPr>
              <w:rPr>
                <w:b/>
                <w:bCs/>
                <w:color w:val="000000"/>
                <w:sz w:val="24"/>
                <w:szCs w:val="24"/>
              </w:rPr>
            </w:pPr>
            <w:r w:rsidRPr="00BC5AAE">
              <w:rPr>
                <w:b/>
                <w:bCs/>
                <w:color w:val="000000"/>
                <w:sz w:val="24"/>
                <w:szCs w:val="24"/>
              </w:rPr>
              <w:t>List the  actual  activities under each MOU year wise</w:t>
            </w:r>
          </w:p>
        </w:tc>
        <w:tc>
          <w:tcPr>
            <w:tcW w:w="3060" w:type="dxa"/>
            <w:shd w:val="clear" w:color="auto" w:fill="auto"/>
            <w:vAlign w:val="bottom"/>
            <w:hideMark/>
          </w:tcPr>
          <w:p w:rsidR="00112D9C" w:rsidRPr="00BC5AAE" w:rsidRDefault="00112D9C" w:rsidP="00891F3F">
            <w:pPr>
              <w:rPr>
                <w:b/>
                <w:bCs/>
                <w:color w:val="000000"/>
                <w:sz w:val="24"/>
                <w:szCs w:val="24"/>
              </w:rPr>
            </w:pPr>
            <w:r w:rsidRPr="00BC5AAE">
              <w:rPr>
                <w:b/>
                <w:bCs/>
                <w:color w:val="000000"/>
                <w:sz w:val="24"/>
                <w:szCs w:val="24"/>
              </w:rPr>
              <w:t>Number of students/teachers participated under MoUs</w:t>
            </w:r>
          </w:p>
        </w:tc>
      </w:tr>
      <w:tr w:rsidR="00112D9C" w:rsidRPr="00C46FAC" w:rsidTr="001B2630">
        <w:trPr>
          <w:gridAfter w:val="1"/>
          <w:wAfter w:w="180" w:type="dxa"/>
          <w:trHeight w:val="305"/>
        </w:trPr>
        <w:tc>
          <w:tcPr>
            <w:tcW w:w="563" w:type="dxa"/>
            <w:vMerge/>
          </w:tcPr>
          <w:p w:rsidR="00112D9C" w:rsidRPr="00C46FAC" w:rsidRDefault="00112D9C" w:rsidP="00891F3F">
            <w:pPr>
              <w:rPr>
                <w:b/>
                <w:bCs/>
                <w:color w:val="000000"/>
                <w:sz w:val="24"/>
                <w:szCs w:val="24"/>
              </w:rPr>
            </w:pPr>
          </w:p>
        </w:tc>
        <w:tc>
          <w:tcPr>
            <w:tcW w:w="1563" w:type="dxa"/>
            <w:gridSpan w:val="2"/>
            <w:shd w:val="clear" w:color="auto" w:fill="auto"/>
            <w:noWrap/>
            <w:vAlign w:val="bottom"/>
            <w:hideMark/>
          </w:tcPr>
          <w:p w:rsidR="00112D9C" w:rsidRPr="00C46FAC" w:rsidRDefault="00112D9C" w:rsidP="00891F3F">
            <w:pPr>
              <w:rPr>
                <w:b/>
                <w:bCs/>
                <w:color w:val="000000"/>
                <w:sz w:val="24"/>
                <w:szCs w:val="24"/>
              </w:rPr>
            </w:pPr>
          </w:p>
        </w:tc>
        <w:tc>
          <w:tcPr>
            <w:tcW w:w="2694" w:type="dxa"/>
            <w:shd w:val="clear" w:color="auto" w:fill="auto"/>
            <w:vAlign w:val="bottom"/>
            <w:hideMark/>
          </w:tcPr>
          <w:p w:rsidR="00112D9C" w:rsidRPr="00C46FAC" w:rsidRDefault="00112D9C" w:rsidP="00891F3F">
            <w:pPr>
              <w:rPr>
                <w:b/>
                <w:bCs/>
                <w:color w:val="000000"/>
                <w:sz w:val="24"/>
                <w:szCs w:val="24"/>
              </w:rPr>
            </w:pPr>
          </w:p>
        </w:tc>
        <w:tc>
          <w:tcPr>
            <w:tcW w:w="2200" w:type="dxa"/>
            <w:gridSpan w:val="2"/>
            <w:shd w:val="clear" w:color="auto" w:fill="auto"/>
            <w:vAlign w:val="bottom"/>
            <w:hideMark/>
          </w:tcPr>
          <w:p w:rsidR="00112D9C" w:rsidRPr="00C46FAC" w:rsidRDefault="00112D9C" w:rsidP="00891F3F">
            <w:pPr>
              <w:rPr>
                <w:b/>
                <w:bCs/>
                <w:color w:val="000000"/>
                <w:sz w:val="24"/>
                <w:szCs w:val="24"/>
              </w:rPr>
            </w:pPr>
          </w:p>
        </w:tc>
        <w:tc>
          <w:tcPr>
            <w:tcW w:w="1890" w:type="dxa"/>
            <w:shd w:val="clear" w:color="auto" w:fill="auto"/>
            <w:noWrap/>
            <w:vAlign w:val="bottom"/>
            <w:hideMark/>
          </w:tcPr>
          <w:p w:rsidR="00112D9C" w:rsidRPr="00C46FAC" w:rsidRDefault="00112D9C" w:rsidP="00891F3F">
            <w:pPr>
              <w:rPr>
                <w:b/>
                <w:bCs/>
                <w:color w:val="000000"/>
                <w:sz w:val="24"/>
                <w:szCs w:val="24"/>
              </w:rPr>
            </w:pPr>
          </w:p>
        </w:tc>
        <w:tc>
          <w:tcPr>
            <w:tcW w:w="2520" w:type="dxa"/>
            <w:shd w:val="clear" w:color="auto" w:fill="auto"/>
            <w:noWrap/>
            <w:vAlign w:val="bottom"/>
            <w:hideMark/>
          </w:tcPr>
          <w:p w:rsidR="00112D9C" w:rsidRPr="00C46FAC" w:rsidRDefault="00112D9C" w:rsidP="00891F3F">
            <w:pPr>
              <w:rPr>
                <w:b/>
                <w:bCs/>
                <w:color w:val="000000"/>
                <w:sz w:val="24"/>
                <w:szCs w:val="24"/>
              </w:rPr>
            </w:pPr>
          </w:p>
        </w:tc>
        <w:tc>
          <w:tcPr>
            <w:tcW w:w="3060" w:type="dxa"/>
            <w:shd w:val="clear" w:color="auto" w:fill="auto"/>
            <w:vAlign w:val="bottom"/>
            <w:hideMark/>
          </w:tcPr>
          <w:p w:rsidR="00112D9C" w:rsidRPr="00C46FAC" w:rsidRDefault="00112D9C" w:rsidP="00891F3F">
            <w:pPr>
              <w:rPr>
                <w:b/>
                <w:bCs/>
                <w:color w:val="000000"/>
                <w:sz w:val="24"/>
                <w:szCs w:val="24"/>
              </w:rPr>
            </w:pPr>
          </w:p>
        </w:tc>
      </w:tr>
      <w:tr w:rsidR="00112D9C" w:rsidRPr="00C46FAC" w:rsidTr="001B2630">
        <w:trPr>
          <w:trHeight w:val="350"/>
        </w:trPr>
        <w:tc>
          <w:tcPr>
            <w:tcW w:w="630" w:type="dxa"/>
            <w:gridSpan w:val="2"/>
          </w:tcPr>
          <w:p w:rsidR="00112D9C" w:rsidRPr="00C46FAC" w:rsidRDefault="00112D9C" w:rsidP="00891F3F">
            <w:pPr>
              <w:rPr>
                <w:b/>
                <w:sz w:val="32"/>
                <w:szCs w:val="32"/>
              </w:rPr>
            </w:pPr>
          </w:p>
        </w:tc>
        <w:tc>
          <w:tcPr>
            <w:tcW w:w="14040" w:type="dxa"/>
            <w:gridSpan w:val="8"/>
            <w:shd w:val="clear" w:color="auto" w:fill="auto"/>
            <w:noWrap/>
            <w:vAlign w:val="bottom"/>
            <w:hideMark/>
          </w:tcPr>
          <w:p w:rsidR="00112D9C" w:rsidRPr="00C46FAC" w:rsidRDefault="00112D9C" w:rsidP="00891F3F">
            <w:pPr>
              <w:rPr>
                <w:b/>
                <w:bCs/>
                <w:spacing w:val="-2"/>
                <w:sz w:val="32"/>
                <w:szCs w:val="32"/>
                <w:u w:val="single"/>
              </w:rPr>
            </w:pPr>
            <w:r w:rsidRPr="00C46FAC">
              <w:rPr>
                <w:b/>
                <w:sz w:val="32"/>
                <w:szCs w:val="32"/>
              </w:rPr>
              <w:t>Criterion IV – Infrastructure and Learning Resources (100)</w:t>
            </w:r>
          </w:p>
        </w:tc>
      </w:tr>
      <w:tr w:rsidR="00112D9C" w:rsidRPr="00C46FAC" w:rsidTr="001B2630">
        <w:trPr>
          <w:trHeight w:val="300"/>
        </w:trPr>
        <w:tc>
          <w:tcPr>
            <w:tcW w:w="630" w:type="dxa"/>
            <w:gridSpan w:val="2"/>
          </w:tcPr>
          <w:p w:rsidR="00112D9C" w:rsidRPr="00C46FAC" w:rsidRDefault="00112D9C" w:rsidP="00891F3F">
            <w:pPr>
              <w:rPr>
                <w:b/>
                <w:bCs/>
                <w:sz w:val="28"/>
                <w:szCs w:val="28"/>
              </w:rPr>
            </w:pPr>
          </w:p>
        </w:tc>
        <w:tc>
          <w:tcPr>
            <w:tcW w:w="14040" w:type="dxa"/>
            <w:gridSpan w:val="8"/>
            <w:shd w:val="clear" w:color="auto" w:fill="auto"/>
            <w:noWrap/>
            <w:vAlign w:val="bottom"/>
            <w:hideMark/>
          </w:tcPr>
          <w:p w:rsidR="00112D9C" w:rsidRPr="00C46FAC" w:rsidRDefault="00112D9C" w:rsidP="00891F3F">
            <w:pPr>
              <w:rPr>
                <w:b/>
                <w:sz w:val="28"/>
                <w:szCs w:val="28"/>
              </w:rPr>
            </w:pPr>
            <w:r w:rsidRPr="00C46FAC">
              <w:rPr>
                <w:b/>
                <w:bCs/>
                <w:sz w:val="28"/>
                <w:szCs w:val="28"/>
              </w:rPr>
              <w:t xml:space="preserve">Key Indicator - 4.1 </w:t>
            </w:r>
            <w:r w:rsidRPr="00C46FAC">
              <w:rPr>
                <w:b/>
                <w:sz w:val="28"/>
                <w:szCs w:val="28"/>
              </w:rPr>
              <w:t>Physical Facilities (30)</w:t>
            </w:r>
          </w:p>
        </w:tc>
      </w:tr>
    </w:tbl>
    <w:p w:rsidR="00112D9C" w:rsidRDefault="00112D9C" w:rsidP="00112D9C">
      <w:pPr>
        <w:tabs>
          <w:tab w:val="left" w:pos="1425"/>
          <w:tab w:val="left" w:pos="11160"/>
        </w:tabs>
        <w:ind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114"/>
        <w:gridCol w:w="1404"/>
        <w:gridCol w:w="1446"/>
        <w:gridCol w:w="397"/>
        <w:gridCol w:w="2620"/>
        <w:gridCol w:w="215"/>
        <w:gridCol w:w="1770"/>
        <w:gridCol w:w="356"/>
        <w:gridCol w:w="1487"/>
        <w:gridCol w:w="1065"/>
        <w:gridCol w:w="1344"/>
        <w:gridCol w:w="1936"/>
      </w:tblGrid>
      <w:tr w:rsidR="00112D9C" w:rsidRPr="00C46FAC" w:rsidTr="001670A3">
        <w:trPr>
          <w:trHeight w:val="314"/>
        </w:trPr>
        <w:tc>
          <w:tcPr>
            <w:tcW w:w="630" w:type="dxa"/>
            <w:gridSpan w:val="2"/>
            <w:vMerge w:val="restart"/>
          </w:tcPr>
          <w:p w:rsidR="00112D9C" w:rsidRPr="00C46FAC" w:rsidRDefault="00B51A20" w:rsidP="00891F3F">
            <w:pPr>
              <w:rPr>
                <w:color w:val="000000"/>
                <w:sz w:val="24"/>
                <w:szCs w:val="24"/>
              </w:rPr>
            </w:pPr>
            <w:r>
              <w:rPr>
                <w:color w:val="000000"/>
                <w:sz w:val="24"/>
                <w:szCs w:val="24"/>
              </w:rPr>
              <w:t>31</w:t>
            </w:r>
            <w:r w:rsidR="00112D9C">
              <w:rPr>
                <w:color w:val="000000"/>
                <w:sz w:val="24"/>
                <w:szCs w:val="24"/>
              </w:rPr>
              <w:t>.</w:t>
            </w:r>
          </w:p>
        </w:tc>
        <w:tc>
          <w:tcPr>
            <w:tcW w:w="14040" w:type="dxa"/>
            <w:gridSpan w:val="11"/>
            <w:shd w:val="clear" w:color="auto" w:fill="auto"/>
            <w:noWrap/>
            <w:vAlign w:val="bottom"/>
            <w:hideMark/>
          </w:tcPr>
          <w:p w:rsidR="00112D9C" w:rsidRPr="000A0074" w:rsidRDefault="00112D9C" w:rsidP="00891F3F">
            <w:pPr>
              <w:rPr>
                <w:color w:val="000000"/>
                <w:sz w:val="24"/>
                <w:szCs w:val="24"/>
              </w:rPr>
            </w:pPr>
            <w:r w:rsidRPr="002366E6">
              <w:rPr>
                <w:color w:val="000000"/>
                <w:sz w:val="24"/>
                <w:szCs w:val="24"/>
              </w:rPr>
              <w:t xml:space="preserve">4.1.4 Average percentage of expenditure excluding salary for infrastructure augmentation during the last five years (INR in Lakhs)  </w:t>
            </w:r>
            <w:r>
              <w:rPr>
                <w:color w:val="000000"/>
                <w:sz w:val="24"/>
                <w:szCs w:val="24"/>
              </w:rPr>
              <w:t>(10)</w:t>
            </w:r>
          </w:p>
        </w:tc>
      </w:tr>
      <w:tr w:rsidR="001670A3" w:rsidRPr="00C46FAC" w:rsidTr="00891F3F">
        <w:trPr>
          <w:trHeight w:val="501"/>
        </w:trPr>
        <w:tc>
          <w:tcPr>
            <w:tcW w:w="630" w:type="dxa"/>
            <w:gridSpan w:val="2"/>
            <w:vMerge/>
          </w:tcPr>
          <w:p w:rsidR="001670A3" w:rsidRDefault="001670A3" w:rsidP="00891F3F">
            <w:pPr>
              <w:rPr>
                <w:color w:val="000000"/>
                <w:sz w:val="24"/>
                <w:szCs w:val="24"/>
              </w:rPr>
            </w:pPr>
          </w:p>
        </w:tc>
        <w:tc>
          <w:tcPr>
            <w:tcW w:w="14040" w:type="dxa"/>
            <w:gridSpan w:val="11"/>
            <w:shd w:val="clear" w:color="auto" w:fill="auto"/>
            <w:noWrap/>
            <w:vAlign w:val="bottom"/>
            <w:hideMark/>
          </w:tcPr>
          <w:p w:rsidR="001670A3" w:rsidRPr="002366E6" w:rsidRDefault="001670A3" w:rsidP="00263053">
            <w:pPr>
              <w:rPr>
                <w:color w:val="000000"/>
                <w:sz w:val="24"/>
                <w:szCs w:val="24"/>
              </w:rPr>
            </w:pPr>
            <w:r w:rsidRPr="002366E6">
              <w:rPr>
                <w:color w:val="000000"/>
                <w:sz w:val="24"/>
                <w:szCs w:val="24"/>
              </w:rPr>
              <w:t>4.4.1 Average percentage expenditure incurred on maintenance of physical facilities and academic support facilities excluding salary component during the last five years (INR in lakhs) (10)</w:t>
            </w:r>
          </w:p>
        </w:tc>
      </w:tr>
      <w:tr w:rsidR="00112D9C" w:rsidRPr="00C46FAC" w:rsidTr="00891F3F">
        <w:trPr>
          <w:trHeight w:val="600"/>
        </w:trPr>
        <w:tc>
          <w:tcPr>
            <w:tcW w:w="630" w:type="dxa"/>
            <w:gridSpan w:val="2"/>
            <w:vMerge/>
          </w:tcPr>
          <w:p w:rsidR="00112D9C" w:rsidRPr="00C46FAC" w:rsidRDefault="00112D9C" w:rsidP="00891F3F">
            <w:pPr>
              <w:rPr>
                <w:b/>
                <w:bCs/>
                <w:color w:val="000000"/>
                <w:sz w:val="24"/>
                <w:szCs w:val="24"/>
              </w:rPr>
            </w:pPr>
          </w:p>
        </w:tc>
        <w:tc>
          <w:tcPr>
            <w:tcW w:w="1404" w:type="dxa"/>
            <w:shd w:val="clear" w:color="auto" w:fill="auto"/>
            <w:hideMark/>
          </w:tcPr>
          <w:p w:rsidR="00112D9C" w:rsidRDefault="00112D9C" w:rsidP="00891F3F">
            <w:pPr>
              <w:rPr>
                <w:b/>
                <w:bCs/>
                <w:color w:val="000000"/>
                <w:sz w:val="24"/>
                <w:szCs w:val="24"/>
              </w:rPr>
            </w:pPr>
            <w:r>
              <w:rPr>
                <w:b/>
                <w:bCs/>
                <w:color w:val="000000"/>
              </w:rPr>
              <w:t>Year</w:t>
            </w:r>
          </w:p>
        </w:tc>
        <w:tc>
          <w:tcPr>
            <w:tcW w:w="1843" w:type="dxa"/>
            <w:gridSpan w:val="2"/>
            <w:shd w:val="clear" w:color="auto" w:fill="auto"/>
          </w:tcPr>
          <w:p w:rsidR="00112D9C" w:rsidRDefault="00112D9C" w:rsidP="00891F3F">
            <w:pPr>
              <w:rPr>
                <w:b/>
                <w:bCs/>
                <w:color w:val="000000"/>
                <w:sz w:val="24"/>
                <w:szCs w:val="24"/>
              </w:rPr>
            </w:pPr>
            <w:r>
              <w:rPr>
                <w:b/>
                <w:bCs/>
                <w:color w:val="000000"/>
              </w:rPr>
              <w:t>Budget allocated for infrastructure augmentation</w:t>
            </w:r>
          </w:p>
        </w:tc>
        <w:tc>
          <w:tcPr>
            <w:tcW w:w="2835" w:type="dxa"/>
            <w:gridSpan w:val="2"/>
            <w:shd w:val="clear" w:color="auto" w:fill="auto"/>
            <w:hideMark/>
          </w:tcPr>
          <w:p w:rsidR="00112D9C" w:rsidRDefault="00112D9C" w:rsidP="00891F3F">
            <w:pPr>
              <w:rPr>
                <w:b/>
                <w:bCs/>
                <w:color w:val="000000"/>
                <w:sz w:val="24"/>
                <w:szCs w:val="24"/>
              </w:rPr>
            </w:pPr>
            <w:r>
              <w:rPr>
                <w:b/>
                <w:bCs/>
                <w:color w:val="000000"/>
              </w:rPr>
              <w:t xml:space="preserve"> Expenditure for infrastructure augmentation</w:t>
            </w:r>
          </w:p>
        </w:tc>
        <w:tc>
          <w:tcPr>
            <w:tcW w:w="2126" w:type="dxa"/>
            <w:gridSpan w:val="2"/>
            <w:shd w:val="clear" w:color="auto" w:fill="auto"/>
          </w:tcPr>
          <w:p w:rsidR="00112D9C" w:rsidRDefault="00112D9C" w:rsidP="00891F3F">
            <w:pPr>
              <w:rPr>
                <w:b/>
                <w:bCs/>
                <w:color w:val="000000"/>
                <w:sz w:val="24"/>
                <w:szCs w:val="24"/>
              </w:rPr>
            </w:pPr>
            <w:r>
              <w:rPr>
                <w:b/>
                <w:bCs/>
                <w:color w:val="000000"/>
              </w:rPr>
              <w:t xml:space="preserve">Total expenditure excluding Salary </w:t>
            </w:r>
          </w:p>
        </w:tc>
        <w:tc>
          <w:tcPr>
            <w:tcW w:w="2552" w:type="dxa"/>
            <w:gridSpan w:val="2"/>
            <w:shd w:val="clear" w:color="auto" w:fill="auto"/>
          </w:tcPr>
          <w:p w:rsidR="00112D9C" w:rsidRDefault="00112D9C" w:rsidP="00891F3F">
            <w:pPr>
              <w:rPr>
                <w:b/>
                <w:bCs/>
                <w:color w:val="000000"/>
                <w:sz w:val="24"/>
                <w:szCs w:val="24"/>
              </w:rPr>
            </w:pPr>
            <w:r>
              <w:rPr>
                <w:b/>
                <w:bCs/>
                <w:color w:val="000000"/>
              </w:rPr>
              <w:t xml:space="preserve">Expenditure on maintenace of academic facilities (excluding salary for human resources) </w:t>
            </w:r>
          </w:p>
        </w:tc>
        <w:tc>
          <w:tcPr>
            <w:tcW w:w="3280" w:type="dxa"/>
            <w:gridSpan w:val="2"/>
            <w:shd w:val="clear" w:color="auto" w:fill="auto"/>
          </w:tcPr>
          <w:p w:rsidR="00112D9C" w:rsidRDefault="00112D9C" w:rsidP="00891F3F">
            <w:pPr>
              <w:rPr>
                <w:b/>
                <w:bCs/>
                <w:color w:val="000000"/>
                <w:sz w:val="24"/>
                <w:szCs w:val="24"/>
              </w:rPr>
            </w:pPr>
            <w:r>
              <w:rPr>
                <w:b/>
                <w:bCs/>
                <w:color w:val="000000"/>
              </w:rPr>
              <w:t xml:space="preserve">Expenditure on maintenance of physical facilities (excluding salary for human resources) </w:t>
            </w:r>
          </w:p>
        </w:tc>
      </w:tr>
      <w:tr w:rsidR="00112D9C" w:rsidRPr="00C46FAC" w:rsidTr="00891F3F">
        <w:trPr>
          <w:trHeight w:val="350"/>
        </w:trPr>
        <w:tc>
          <w:tcPr>
            <w:tcW w:w="630" w:type="dxa"/>
            <w:gridSpan w:val="2"/>
            <w:vMerge/>
          </w:tcPr>
          <w:p w:rsidR="00112D9C" w:rsidRPr="00C46FAC" w:rsidRDefault="00112D9C" w:rsidP="00891F3F">
            <w:pPr>
              <w:rPr>
                <w:b/>
                <w:bCs/>
                <w:color w:val="000000"/>
                <w:sz w:val="24"/>
                <w:szCs w:val="24"/>
              </w:rPr>
            </w:pPr>
          </w:p>
        </w:tc>
        <w:tc>
          <w:tcPr>
            <w:tcW w:w="1404" w:type="dxa"/>
            <w:shd w:val="clear" w:color="auto" w:fill="auto"/>
            <w:vAlign w:val="bottom"/>
            <w:hideMark/>
          </w:tcPr>
          <w:p w:rsidR="00112D9C" w:rsidRPr="000A0074" w:rsidRDefault="00112D9C" w:rsidP="00891F3F">
            <w:pPr>
              <w:rPr>
                <w:b/>
                <w:bCs/>
                <w:color w:val="000000"/>
                <w:sz w:val="24"/>
                <w:szCs w:val="24"/>
              </w:rPr>
            </w:pPr>
          </w:p>
        </w:tc>
        <w:tc>
          <w:tcPr>
            <w:tcW w:w="1843" w:type="dxa"/>
            <w:gridSpan w:val="2"/>
            <w:shd w:val="clear" w:color="auto" w:fill="auto"/>
            <w:vAlign w:val="bottom"/>
          </w:tcPr>
          <w:p w:rsidR="00112D9C" w:rsidRPr="000A0074" w:rsidRDefault="00112D9C" w:rsidP="00891F3F">
            <w:pPr>
              <w:rPr>
                <w:b/>
                <w:bCs/>
                <w:color w:val="000000"/>
                <w:sz w:val="24"/>
                <w:szCs w:val="24"/>
              </w:rPr>
            </w:pPr>
          </w:p>
        </w:tc>
        <w:tc>
          <w:tcPr>
            <w:tcW w:w="2835" w:type="dxa"/>
            <w:gridSpan w:val="2"/>
            <w:shd w:val="clear" w:color="auto" w:fill="auto"/>
            <w:vAlign w:val="bottom"/>
            <w:hideMark/>
          </w:tcPr>
          <w:p w:rsidR="00112D9C" w:rsidRPr="000A0074" w:rsidRDefault="00112D9C" w:rsidP="00891F3F">
            <w:pPr>
              <w:rPr>
                <w:b/>
                <w:bCs/>
                <w:color w:val="000000"/>
                <w:sz w:val="24"/>
                <w:szCs w:val="24"/>
              </w:rPr>
            </w:pPr>
          </w:p>
        </w:tc>
        <w:tc>
          <w:tcPr>
            <w:tcW w:w="2126" w:type="dxa"/>
            <w:gridSpan w:val="2"/>
            <w:shd w:val="clear" w:color="auto" w:fill="auto"/>
            <w:vAlign w:val="bottom"/>
          </w:tcPr>
          <w:p w:rsidR="00112D9C" w:rsidRPr="000A0074" w:rsidRDefault="00112D9C" w:rsidP="00891F3F">
            <w:pPr>
              <w:rPr>
                <w:b/>
                <w:bCs/>
                <w:color w:val="000000"/>
                <w:sz w:val="24"/>
                <w:szCs w:val="24"/>
              </w:rPr>
            </w:pPr>
          </w:p>
        </w:tc>
        <w:tc>
          <w:tcPr>
            <w:tcW w:w="2552" w:type="dxa"/>
            <w:gridSpan w:val="2"/>
            <w:shd w:val="clear" w:color="auto" w:fill="auto"/>
            <w:vAlign w:val="bottom"/>
          </w:tcPr>
          <w:p w:rsidR="00112D9C" w:rsidRPr="000A0074" w:rsidRDefault="00112D9C" w:rsidP="00891F3F">
            <w:pPr>
              <w:rPr>
                <w:b/>
                <w:bCs/>
                <w:color w:val="000000"/>
                <w:sz w:val="24"/>
                <w:szCs w:val="24"/>
              </w:rPr>
            </w:pPr>
          </w:p>
        </w:tc>
        <w:tc>
          <w:tcPr>
            <w:tcW w:w="3280" w:type="dxa"/>
            <w:gridSpan w:val="2"/>
            <w:shd w:val="clear" w:color="auto" w:fill="auto"/>
            <w:vAlign w:val="bottom"/>
          </w:tcPr>
          <w:p w:rsidR="00112D9C" w:rsidRPr="000A0074" w:rsidRDefault="00112D9C" w:rsidP="00891F3F">
            <w:pPr>
              <w:rPr>
                <w:b/>
                <w:bCs/>
                <w:color w:val="000000"/>
                <w:sz w:val="24"/>
                <w:szCs w:val="24"/>
              </w:rPr>
            </w:pPr>
          </w:p>
        </w:tc>
      </w:tr>
      <w:tr w:rsidR="00F81B1F" w:rsidRPr="00C46FAC" w:rsidTr="00F81B1F">
        <w:trPr>
          <w:gridAfter w:val="11"/>
          <w:wAfter w:w="14040" w:type="dxa"/>
          <w:trHeight w:val="276"/>
        </w:trPr>
        <w:tc>
          <w:tcPr>
            <w:tcW w:w="630" w:type="dxa"/>
            <w:gridSpan w:val="2"/>
            <w:vMerge/>
          </w:tcPr>
          <w:p w:rsidR="00F81B1F" w:rsidRDefault="00F81B1F" w:rsidP="00891F3F">
            <w:pPr>
              <w:rPr>
                <w:b/>
                <w:bCs/>
                <w:color w:val="000000"/>
                <w:sz w:val="24"/>
                <w:szCs w:val="24"/>
              </w:rPr>
            </w:pPr>
          </w:p>
        </w:tc>
      </w:tr>
      <w:tr w:rsidR="00F81B1F" w:rsidRPr="00C46FAC" w:rsidTr="00A15671">
        <w:trPr>
          <w:gridAfter w:val="11"/>
          <w:wAfter w:w="14040" w:type="dxa"/>
          <w:trHeight w:val="276"/>
        </w:trPr>
        <w:tc>
          <w:tcPr>
            <w:tcW w:w="630" w:type="dxa"/>
            <w:gridSpan w:val="2"/>
            <w:vMerge/>
          </w:tcPr>
          <w:p w:rsidR="00F81B1F" w:rsidRDefault="00F81B1F" w:rsidP="00891F3F">
            <w:pPr>
              <w:rPr>
                <w:b/>
                <w:bCs/>
                <w:color w:val="000000"/>
                <w:sz w:val="24"/>
                <w:szCs w:val="24"/>
              </w:rPr>
            </w:pPr>
          </w:p>
        </w:tc>
      </w:tr>
      <w:tr w:rsidR="00112D9C" w:rsidRPr="00C46FAC" w:rsidTr="00891F3F">
        <w:trPr>
          <w:trHeight w:val="350"/>
        </w:trPr>
        <w:tc>
          <w:tcPr>
            <w:tcW w:w="516" w:type="dxa"/>
          </w:tcPr>
          <w:p w:rsidR="00112D9C" w:rsidRPr="00C46FAC" w:rsidRDefault="00112D9C" w:rsidP="00891F3F">
            <w:pPr>
              <w:rPr>
                <w:b/>
                <w:bCs/>
                <w:sz w:val="28"/>
                <w:szCs w:val="28"/>
              </w:rPr>
            </w:pPr>
          </w:p>
        </w:tc>
        <w:tc>
          <w:tcPr>
            <w:tcW w:w="14154" w:type="dxa"/>
            <w:gridSpan w:val="12"/>
            <w:shd w:val="clear" w:color="auto" w:fill="auto"/>
            <w:noWrap/>
            <w:vAlign w:val="bottom"/>
            <w:hideMark/>
          </w:tcPr>
          <w:p w:rsidR="00112D9C" w:rsidRPr="00C46FAC" w:rsidRDefault="00112D9C" w:rsidP="00891F3F">
            <w:pPr>
              <w:rPr>
                <w:b/>
                <w:bCs/>
                <w:spacing w:val="-2"/>
                <w:sz w:val="28"/>
                <w:szCs w:val="28"/>
                <w:u w:val="single"/>
              </w:rPr>
            </w:pPr>
            <w:r w:rsidRPr="00C46FAC">
              <w:rPr>
                <w:b/>
                <w:bCs/>
                <w:sz w:val="28"/>
                <w:szCs w:val="28"/>
              </w:rPr>
              <w:t>Key Indicator - 4.2 Library as a Learning Resource (20)</w:t>
            </w:r>
          </w:p>
        </w:tc>
      </w:tr>
      <w:tr w:rsidR="00112D9C" w:rsidRPr="00C46FAC" w:rsidTr="00AF5FC8">
        <w:trPr>
          <w:trHeight w:val="1690"/>
        </w:trPr>
        <w:tc>
          <w:tcPr>
            <w:tcW w:w="516" w:type="dxa"/>
            <w:vMerge w:val="restart"/>
          </w:tcPr>
          <w:p w:rsidR="00112D9C" w:rsidRPr="00C46FAC" w:rsidRDefault="00B51A20" w:rsidP="00891F3F">
            <w:pPr>
              <w:rPr>
                <w:color w:val="000000"/>
                <w:sz w:val="24"/>
                <w:szCs w:val="24"/>
              </w:rPr>
            </w:pPr>
            <w:r>
              <w:rPr>
                <w:color w:val="000000"/>
                <w:sz w:val="24"/>
                <w:szCs w:val="24"/>
              </w:rPr>
              <w:t>32</w:t>
            </w:r>
            <w:r w:rsidR="00112D9C">
              <w:rPr>
                <w:color w:val="000000"/>
                <w:sz w:val="24"/>
                <w:szCs w:val="24"/>
              </w:rPr>
              <w:t>.</w:t>
            </w:r>
          </w:p>
        </w:tc>
        <w:tc>
          <w:tcPr>
            <w:tcW w:w="14154" w:type="dxa"/>
            <w:gridSpan w:val="12"/>
            <w:shd w:val="clear" w:color="auto" w:fill="auto"/>
            <w:noWrap/>
            <w:hideMark/>
          </w:tcPr>
          <w:p w:rsidR="00112D9C" w:rsidRPr="00046891" w:rsidRDefault="00112D9C" w:rsidP="00891F3F">
            <w:pPr>
              <w:rPr>
                <w:color w:val="000000"/>
                <w:sz w:val="24"/>
                <w:szCs w:val="24"/>
              </w:rPr>
            </w:pPr>
            <w:r w:rsidRPr="00046891">
              <w:rPr>
                <w:color w:val="000000"/>
                <w:sz w:val="24"/>
                <w:szCs w:val="24"/>
              </w:rPr>
              <w:t>4.2.2 Institution has subscription for e-Library resources (6)</w:t>
            </w:r>
          </w:p>
          <w:p w:rsidR="00112D9C" w:rsidRDefault="00112D9C" w:rsidP="00891F3F">
            <w:pPr>
              <w:rPr>
                <w:color w:val="000000"/>
                <w:sz w:val="24"/>
                <w:szCs w:val="24"/>
              </w:rPr>
            </w:pPr>
            <w:r w:rsidRPr="00046891">
              <w:rPr>
                <w:color w:val="000000"/>
                <w:sz w:val="24"/>
                <w:szCs w:val="24"/>
              </w:rPr>
              <w:t xml:space="preserve">Library has regular subscription for the following: 1. e – journals, </w:t>
            </w:r>
          </w:p>
          <w:p w:rsidR="00112D9C" w:rsidRDefault="00112D9C" w:rsidP="00891F3F">
            <w:pPr>
              <w:rPr>
                <w:color w:val="000000"/>
                <w:sz w:val="24"/>
                <w:szCs w:val="24"/>
              </w:rPr>
            </w:pPr>
            <w:r w:rsidRPr="00046891">
              <w:rPr>
                <w:color w:val="000000"/>
                <w:sz w:val="24"/>
                <w:szCs w:val="24"/>
              </w:rPr>
              <w:t xml:space="preserve">2. e-books, </w:t>
            </w:r>
          </w:p>
          <w:p w:rsidR="00112D9C" w:rsidRDefault="00112D9C" w:rsidP="00891F3F">
            <w:pPr>
              <w:rPr>
                <w:color w:val="000000"/>
                <w:sz w:val="24"/>
                <w:szCs w:val="24"/>
              </w:rPr>
            </w:pPr>
            <w:r w:rsidRPr="00046891">
              <w:rPr>
                <w:color w:val="000000"/>
                <w:sz w:val="24"/>
                <w:szCs w:val="24"/>
              </w:rPr>
              <w:t>3.e-ShodhSindhu,</w:t>
            </w:r>
          </w:p>
          <w:p w:rsidR="00112D9C" w:rsidRDefault="00112D9C" w:rsidP="00891F3F">
            <w:pPr>
              <w:rPr>
                <w:color w:val="000000"/>
                <w:sz w:val="24"/>
                <w:szCs w:val="24"/>
              </w:rPr>
            </w:pPr>
            <w:r w:rsidRPr="00046891">
              <w:rPr>
                <w:color w:val="000000"/>
                <w:sz w:val="24"/>
                <w:szCs w:val="24"/>
              </w:rPr>
              <w:t xml:space="preserve"> 4.Shodhganga,</w:t>
            </w:r>
          </w:p>
          <w:p w:rsidR="001B2630" w:rsidRPr="00C46FAC" w:rsidRDefault="00112D9C" w:rsidP="00891F3F">
            <w:pPr>
              <w:rPr>
                <w:color w:val="000000"/>
                <w:sz w:val="24"/>
                <w:szCs w:val="24"/>
              </w:rPr>
            </w:pPr>
            <w:r w:rsidRPr="00046891">
              <w:rPr>
                <w:color w:val="000000"/>
                <w:sz w:val="24"/>
                <w:szCs w:val="24"/>
              </w:rPr>
              <w:t>5.Databases</w:t>
            </w:r>
          </w:p>
        </w:tc>
      </w:tr>
      <w:tr w:rsidR="00AF5FC8" w:rsidRPr="00C46FAC" w:rsidTr="00263594">
        <w:trPr>
          <w:trHeight w:val="924"/>
        </w:trPr>
        <w:tc>
          <w:tcPr>
            <w:tcW w:w="516" w:type="dxa"/>
            <w:vMerge/>
          </w:tcPr>
          <w:p w:rsidR="00AF5FC8" w:rsidRDefault="00AF5FC8" w:rsidP="00891F3F">
            <w:pPr>
              <w:rPr>
                <w:color w:val="000000"/>
                <w:sz w:val="24"/>
                <w:szCs w:val="24"/>
              </w:rPr>
            </w:pPr>
          </w:p>
        </w:tc>
        <w:tc>
          <w:tcPr>
            <w:tcW w:w="14154" w:type="dxa"/>
            <w:gridSpan w:val="12"/>
            <w:shd w:val="clear" w:color="auto" w:fill="auto"/>
            <w:noWrap/>
            <w:hideMark/>
          </w:tcPr>
          <w:p w:rsidR="00AF5FC8" w:rsidRDefault="00AF5FC8" w:rsidP="00891F3F">
            <w:pPr>
              <w:rPr>
                <w:color w:val="000000"/>
                <w:sz w:val="24"/>
                <w:szCs w:val="24"/>
              </w:rPr>
            </w:pPr>
            <w:r w:rsidRPr="00046891">
              <w:rPr>
                <w:color w:val="000000"/>
                <w:sz w:val="24"/>
                <w:szCs w:val="24"/>
              </w:rPr>
              <w:t>4.2.3 Average annual expenditure for purchase of books/ e-books and subscription to journals/e-journals dur</w:t>
            </w:r>
            <w:r>
              <w:rPr>
                <w:color w:val="000000"/>
                <w:sz w:val="24"/>
                <w:szCs w:val="24"/>
              </w:rPr>
              <w:t xml:space="preserve">ing the last five years (INR in </w:t>
            </w:r>
            <w:r w:rsidRPr="00046891">
              <w:rPr>
                <w:color w:val="000000"/>
                <w:sz w:val="24"/>
                <w:szCs w:val="24"/>
              </w:rPr>
              <w:t>Lakhs)</w:t>
            </w:r>
            <w:r>
              <w:rPr>
                <w:color w:val="000000"/>
                <w:sz w:val="24"/>
                <w:szCs w:val="24"/>
              </w:rPr>
              <w:t xml:space="preserve"> </w:t>
            </w:r>
            <w:r w:rsidRPr="00046891">
              <w:rPr>
                <w:color w:val="000000"/>
                <w:sz w:val="24"/>
                <w:szCs w:val="24"/>
              </w:rPr>
              <w:t>(5)</w:t>
            </w:r>
          </w:p>
          <w:p w:rsidR="00A15671" w:rsidRDefault="00A15671" w:rsidP="00891F3F">
            <w:pPr>
              <w:rPr>
                <w:color w:val="000000"/>
                <w:sz w:val="24"/>
                <w:szCs w:val="24"/>
              </w:rPr>
            </w:pPr>
          </w:p>
          <w:p w:rsidR="00A15671" w:rsidRPr="00A15671" w:rsidRDefault="00A15671" w:rsidP="00A15671">
            <w:pPr>
              <w:rPr>
                <w:sz w:val="24"/>
                <w:szCs w:val="24"/>
              </w:rPr>
            </w:pPr>
          </w:p>
          <w:p w:rsidR="00A15671" w:rsidRPr="00A15671" w:rsidRDefault="00A15671" w:rsidP="00A15671">
            <w:pPr>
              <w:rPr>
                <w:sz w:val="24"/>
                <w:szCs w:val="24"/>
              </w:rPr>
            </w:pPr>
          </w:p>
          <w:p w:rsidR="00A15671" w:rsidRDefault="00A15671" w:rsidP="00A15671">
            <w:pPr>
              <w:tabs>
                <w:tab w:val="left" w:pos="11633"/>
              </w:tabs>
              <w:rPr>
                <w:sz w:val="24"/>
                <w:szCs w:val="24"/>
              </w:rPr>
            </w:pPr>
            <w:r>
              <w:rPr>
                <w:sz w:val="24"/>
                <w:szCs w:val="24"/>
              </w:rPr>
              <w:tab/>
            </w:r>
          </w:p>
          <w:p w:rsidR="00A15671" w:rsidRDefault="00A15671" w:rsidP="00A15671">
            <w:pPr>
              <w:tabs>
                <w:tab w:val="left" w:pos="11633"/>
              </w:tabs>
              <w:rPr>
                <w:sz w:val="24"/>
                <w:szCs w:val="24"/>
              </w:rPr>
            </w:pPr>
          </w:p>
          <w:p w:rsidR="00A15671" w:rsidRDefault="00A15671" w:rsidP="00A15671">
            <w:pPr>
              <w:tabs>
                <w:tab w:val="left" w:pos="11633"/>
              </w:tabs>
              <w:rPr>
                <w:sz w:val="24"/>
                <w:szCs w:val="24"/>
              </w:rPr>
            </w:pPr>
          </w:p>
          <w:p w:rsidR="00A15671" w:rsidRPr="00A15671" w:rsidRDefault="00A15671" w:rsidP="00A15671">
            <w:pPr>
              <w:tabs>
                <w:tab w:val="left" w:pos="11633"/>
              </w:tabs>
              <w:rPr>
                <w:sz w:val="24"/>
                <w:szCs w:val="24"/>
              </w:rPr>
            </w:pPr>
          </w:p>
        </w:tc>
      </w:tr>
      <w:tr w:rsidR="00112D9C" w:rsidRPr="00C46FAC" w:rsidTr="00891F3F">
        <w:trPr>
          <w:trHeight w:val="645"/>
        </w:trPr>
        <w:tc>
          <w:tcPr>
            <w:tcW w:w="516" w:type="dxa"/>
            <w:vMerge/>
            <w:shd w:val="clear" w:color="auto" w:fill="BFBFBF" w:themeFill="background1" w:themeFillShade="BF"/>
          </w:tcPr>
          <w:p w:rsidR="00112D9C" w:rsidRPr="00C46FAC" w:rsidRDefault="00112D9C" w:rsidP="00891F3F">
            <w:pPr>
              <w:rPr>
                <w:b/>
                <w:bCs/>
                <w:sz w:val="24"/>
                <w:szCs w:val="24"/>
              </w:rPr>
            </w:pPr>
          </w:p>
        </w:tc>
        <w:tc>
          <w:tcPr>
            <w:tcW w:w="14154" w:type="dxa"/>
            <w:gridSpan w:val="12"/>
            <w:shd w:val="clear" w:color="auto" w:fill="BFBFBF" w:themeFill="background1" w:themeFillShade="BF"/>
            <w:noWrap/>
            <w:vAlign w:val="bottom"/>
            <w:hideMark/>
          </w:tcPr>
          <w:p w:rsidR="00112D9C" w:rsidRPr="00DC27E0" w:rsidRDefault="00112D9C" w:rsidP="00891F3F">
            <w:pPr>
              <w:jc w:val="center"/>
              <w:rPr>
                <w:b/>
                <w:bCs/>
                <w:color w:val="000000"/>
                <w:sz w:val="24"/>
                <w:szCs w:val="24"/>
              </w:rPr>
            </w:pPr>
            <w:r w:rsidRPr="00747A36">
              <w:rPr>
                <w:b/>
                <w:bCs/>
                <w:color w:val="000000"/>
                <w:sz w:val="24"/>
                <w:szCs w:val="24"/>
              </w:rPr>
              <w:t>Year 1</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Library resources</w:t>
            </w:r>
          </w:p>
        </w:tc>
        <w:tc>
          <w:tcPr>
            <w:tcW w:w="3017"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 xml:space="preserve">If yes, details of memberships/subscriptions </w:t>
            </w:r>
          </w:p>
        </w:tc>
        <w:tc>
          <w:tcPr>
            <w:tcW w:w="1985"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e-journals,  e-books (INR in lakhs)</w:t>
            </w:r>
          </w:p>
        </w:tc>
        <w:tc>
          <w:tcPr>
            <w:tcW w:w="1843"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other e-resources (INR in lakhs)</w:t>
            </w:r>
          </w:p>
        </w:tc>
        <w:tc>
          <w:tcPr>
            <w:tcW w:w="2409"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Total Library Expenditure</w:t>
            </w:r>
          </w:p>
        </w:tc>
        <w:tc>
          <w:tcPr>
            <w:tcW w:w="1936" w:type="dxa"/>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Link to the relevant document</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hideMark/>
          </w:tcPr>
          <w:p w:rsidR="00112D9C" w:rsidRPr="00873079" w:rsidRDefault="00112D9C" w:rsidP="00891F3F">
            <w:pPr>
              <w:rPr>
                <w:b/>
                <w:bCs/>
                <w:color w:val="000000"/>
                <w:sz w:val="24"/>
                <w:szCs w:val="24"/>
              </w:rPr>
            </w:pPr>
            <w:r w:rsidRPr="00873079">
              <w:rPr>
                <w:b/>
                <w:bCs/>
                <w:color w:val="000000"/>
                <w:sz w:val="24"/>
                <w:szCs w:val="24"/>
              </w:rPr>
              <w:t>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e – 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e-ShodhSindhu</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Shodhganga</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Databases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shd w:val="clear" w:color="auto" w:fill="BFBFBF" w:themeFill="background1" w:themeFillShade="BF"/>
          </w:tcPr>
          <w:p w:rsidR="00112D9C" w:rsidRPr="00C46FAC" w:rsidRDefault="00112D9C" w:rsidP="00891F3F">
            <w:pPr>
              <w:rPr>
                <w:b/>
                <w:bCs/>
                <w:sz w:val="24"/>
                <w:szCs w:val="24"/>
              </w:rPr>
            </w:pPr>
          </w:p>
        </w:tc>
        <w:tc>
          <w:tcPr>
            <w:tcW w:w="14154" w:type="dxa"/>
            <w:gridSpan w:val="12"/>
            <w:shd w:val="clear" w:color="auto" w:fill="BFBFBF" w:themeFill="background1" w:themeFillShade="BF"/>
            <w:noWrap/>
            <w:vAlign w:val="bottom"/>
            <w:hideMark/>
          </w:tcPr>
          <w:p w:rsidR="00112D9C" w:rsidRPr="00C46FAC" w:rsidRDefault="00112D9C" w:rsidP="00891F3F">
            <w:pPr>
              <w:jc w:val="center"/>
              <w:rPr>
                <w:b/>
                <w:bCs/>
                <w:sz w:val="24"/>
                <w:szCs w:val="24"/>
              </w:rPr>
            </w:pPr>
            <w:r w:rsidRPr="00747A36">
              <w:rPr>
                <w:b/>
                <w:bCs/>
                <w:color w:val="000000"/>
                <w:sz w:val="24"/>
                <w:szCs w:val="24"/>
              </w:rPr>
              <w:t xml:space="preserve">Year </w:t>
            </w:r>
            <w:r>
              <w:rPr>
                <w:b/>
                <w:bCs/>
                <w:color w:val="000000"/>
                <w:sz w:val="24"/>
                <w:szCs w:val="24"/>
              </w:rPr>
              <w:t>2</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Library resources</w:t>
            </w:r>
          </w:p>
        </w:tc>
        <w:tc>
          <w:tcPr>
            <w:tcW w:w="3017"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 xml:space="preserve">If yes, details of memberships/subscriptions </w:t>
            </w:r>
          </w:p>
        </w:tc>
        <w:tc>
          <w:tcPr>
            <w:tcW w:w="1985"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e-journals,  e-books (INR in lakhs)</w:t>
            </w:r>
          </w:p>
        </w:tc>
        <w:tc>
          <w:tcPr>
            <w:tcW w:w="1843"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other e-resources (INR in lakhs)</w:t>
            </w:r>
          </w:p>
        </w:tc>
        <w:tc>
          <w:tcPr>
            <w:tcW w:w="2409"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Total Library Expenditure</w:t>
            </w:r>
          </w:p>
        </w:tc>
        <w:tc>
          <w:tcPr>
            <w:tcW w:w="1936" w:type="dxa"/>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Link to the relevant document</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hideMark/>
          </w:tcPr>
          <w:p w:rsidR="00112D9C" w:rsidRPr="00873079" w:rsidRDefault="00112D9C" w:rsidP="00891F3F">
            <w:pPr>
              <w:rPr>
                <w:b/>
                <w:bCs/>
                <w:color w:val="000000"/>
                <w:sz w:val="24"/>
                <w:szCs w:val="24"/>
              </w:rPr>
            </w:pPr>
            <w:r w:rsidRPr="00873079">
              <w:rPr>
                <w:b/>
                <w:bCs/>
                <w:color w:val="000000"/>
                <w:sz w:val="24"/>
                <w:szCs w:val="24"/>
              </w:rPr>
              <w:t>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e – 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e-ShodhSindhu</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Shodhganga</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Databases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14154" w:type="dxa"/>
            <w:gridSpan w:val="12"/>
            <w:shd w:val="clear" w:color="auto" w:fill="BFBFBF" w:themeFill="background1" w:themeFillShade="BF"/>
            <w:noWrap/>
            <w:vAlign w:val="bottom"/>
            <w:hideMark/>
          </w:tcPr>
          <w:p w:rsidR="00112D9C" w:rsidRPr="00C46FAC" w:rsidRDefault="00112D9C" w:rsidP="00891F3F">
            <w:pPr>
              <w:jc w:val="center"/>
              <w:rPr>
                <w:b/>
                <w:bCs/>
                <w:sz w:val="24"/>
                <w:szCs w:val="24"/>
              </w:rPr>
            </w:pPr>
            <w:r w:rsidRPr="00747A36">
              <w:rPr>
                <w:b/>
                <w:bCs/>
                <w:color w:val="000000"/>
                <w:sz w:val="24"/>
                <w:szCs w:val="24"/>
              </w:rPr>
              <w:t xml:space="preserve">Year </w:t>
            </w:r>
            <w:r>
              <w:rPr>
                <w:b/>
                <w:bCs/>
                <w:color w:val="000000"/>
                <w:sz w:val="24"/>
                <w:szCs w:val="24"/>
              </w:rPr>
              <w:t>3</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Library resources</w:t>
            </w:r>
          </w:p>
        </w:tc>
        <w:tc>
          <w:tcPr>
            <w:tcW w:w="3017"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 xml:space="preserve">If yes, details of memberships/subscriptions </w:t>
            </w:r>
          </w:p>
        </w:tc>
        <w:tc>
          <w:tcPr>
            <w:tcW w:w="1985"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e-journals,  e-books (INR in lakhs)</w:t>
            </w:r>
          </w:p>
        </w:tc>
        <w:tc>
          <w:tcPr>
            <w:tcW w:w="1843"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other e-resources (INR in lakhs)</w:t>
            </w:r>
          </w:p>
        </w:tc>
        <w:tc>
          <w:tcPr>
            <w:tcW w:w="2409"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Total Library Expenditure</w:t>
            </w:r>
          </w:p>
        </w:tc>
        <w:tc>
          <w:tcPr>
            <w:tcW w:w="1936" w:type="dxa"/>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Link to the relevant document</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hideMark/>
          </w:tcPr>
          <w:p w:rsidR="00112D9C" w:rsidRPr="00873079" w:rsidRDefault="00112D9C" w:rsidP="00891F3F">
            <w:pPr>
              <w:rPr>
                <w:b/>
                <w:bCs/>
                <w:color w:val="000000"/>
                <w:sz w:val="24"/>
                <w:szCs w:val="24"/>
              </w:rPr>
            </w:pPr>
            <w:r w:rsidRPr="00873079">
              <w:rPr>
                <w:b/>
                <w:bCs/>
                <w:color w:val="000000"/>
                <w:sz w:val="24"/>
                <w:szCs w:val="24"/>
              </w:rPr>
              <w:t>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e – 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e-ShodhSindhu</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Shodhganga</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Databases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14154" w:type="dxa"/>
            <w:gridSpan w:val="12"/>
            <w:shd w:val="clear" w:color="auto" w:fill="BFBFBF" w:themeFill="background1" w:themeFillShade="BF"/>
            <w:noWrap/>
            <w:vAlign w:val="bottom"/>
            <w:hideMark/>
          </w:tcPr>
          <w:p w:rsidR="00112D9C" w:rsidRPr="00C46FAC" w:rsidRDefault="00112D9C" w:rsidP="00891F3F">
            <w:pPr>
              <w:jc w:val="center"/>
              <w:rPr>
                <w:b/>
                <w:bCs/>
                <w:sz w:val="24"/>
                <w:szCs w:val="24"/>
              </w:rPr>
            </w:pPr>
            <w:r w:rsidRPr="00747A36">
              <w:rPr>
                <w:b/>
                <w:bCs/>
                <w:color w:val="000000"/>
                <w:sz w:val="24"/>
                <w:szCs w:val="24"/>
              </w:rPr>
              <w:t xml:space="preserve">Year </w:t>
            </w:r>
            <w:r>
              <w:rPr>
                <w:b/>
                <w:bCs/>
                <w:color w:val="000000"/>
                <w:sz w:val="24"/>
                <w:szCs w:val="24"/>
              </w:rPr>
              <w:t>4</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Library resources</w:t>
            </w:r>
          </w:p>
        </w:tc>
        <w:tc>
          <w:tcPr>
            <w:tcW w:w="3017"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 xml:space="preserve">If yes, details of memberships/subscriptions </w:t>
            </w:r>
          </w:p>
        </w:tc>
        <w:tc>
          <w:tcPr>
            <w:tcW w:w="1985"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e-journals,  e-books (INR in lakhs)</w:t>
            </w:r>
          </w:p>
        </w:tc>
        <w:tc>
          <w:tcPr>
            <w:tcW w:w="1843"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other e-resources (INR in lakhs)</w:t>
            </w:r>
          </w:p>
        </w:tc>
        <w:tc>
          <w:tcPr>
            <w:tcW w:w="2409"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Total Library Expenditure</w:t>
            </w:r>
          </w:p>
        </w:tc>
        <w:tc>
          <w:tcPr>
            <w:tcW w:w="1936" w:type="dxa"/>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Link to the relevant document</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hideMark/>
          </w:tcPr>
          <w:p w:rsidR="00112D9C" w:rsidRPr="00873079" w:rsidRDefault="00112D9C" w:rsidP="00891F3F">
            <w:pPr>
              <w:rPr>
                <w:b/>
                <w:bCs/>
                <w:color w:val="000000"/>
                <w:sz w:val="24"/>
                <w:szCs w:val="24"/>
              </w:rPr>
            </w:pPr>
            <w:r w:rsidRPr="00873079">
              <w:rPr>
                <w:b/>
                <w:bCs/>
                <w:color w:val="000000"/>
                <w:sz w:val="24"/>
                <w:szCs w:val="24"/>
              </w:rPr>
              <w:t>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e – 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e-ShodhSindhu</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Shodhganga</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Databases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shd w:val="clear" w:color="auto" w:fill="BFBFBF" w:themeFill="background1" w:themeFillShade="BF"/>
          </w:tcPr>
          <w:p w:rsidR="00112D9C" w:rsidRPr="00C46FAC" w:rsidRDefault="00112D9C" w:rsidP="00891F3F">
            <w:pPr>
              <w:rPr>
                <w:b/>
                <w:bCs/>
                <w:sz w:val="24"/>
                <w:szCs w:val="24"/>
              </w:rPr>
            </w:pPr>
          </w:p>
        </w:tc>
        <w:tc>
          <w:tcPr>
            <w:tcW w:w="14154" w:type="dxa"/>
            <w:gridSpan w:val="12"/>
            <w:shd w:val="clear" w:color="auto" w:fill="BFBFBF" w:themeFill="background1" w:themeFillShade="BF"/>
            <w:noWrap/>
            <w:vAlign w:val="bottom"/>
            <w:hideMark/>
          </w:tcPr>
          <w:p w:rsidR="00112D9C" w:rsidRPr="00C46FAC" w:rsidRDefault="00112D9C" w:rsidP="00891F3F">
            <w:pPr>
              <w:jc w:val="center"/>
              <w:rPr>
                <w:b/>
                <w:bCs/>
                <w:sz w:val="24"/>
                <w:szCs w:val="24"/>
              </w:rPr>
            </w:pPr>
            <w:r w:rsidRPr="00747A36">
              <w:rPr>
                <w:b/>
                <w:bCs/>
                <w:color w:val="000000"/>
                <w:sz w:val="24"/>
                <w:szCs w:val="24"/>
              </w:rPr>
              <w:t xml:space="preserve">Year </w:t>
            </w:r>
            <w:r>
              <w:rPr>
                <w:b/>
                <w:bCs/>
                <w:color w:val="000000"/>
                <w:sz w:val="24"/>
                <w:szCs w:val="24"/>
              </w:rPr>
              <w:t>5</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Library resources</w:t>
            </w:r>
          </w:p>
        </w:tc>
        <w:tc>
          <w:tcPr>
            <w:tcW w:w="3017"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 xml:space="preserve">If yes, details of memberships/subscriptions </w:t>
            </w:r>
          </w:p>
        </w:tc>
        <w:tc>
          <w:tcPr>
            <w:tcW w:w="1985"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e-journals,  e-books (INR in lakhs)</w:t>
            </w:r>
          </w:p>
        </w:tc>
        <w:tc>
          <w:tcPr>
            <w:tcW w:w="1843" w:type="dxa"/>
            <w:gridSpan w:val="2"/>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Expenditure on subscription to other e-resources (INR in lakhs)</w:t>
            </w:r>
          </w:p>
        </w:tc>
        <w:tc>
          <w:tcPr>
            <w:tcW w:w="2409" w:type="dxa"/>
            <w:gridSpan w:val="2"/>
            <w:shd w:val="clear" w:color="auto" w:fill="auto"/>
            <w:noWrap/>
            <w:vAlign w:val="bottom"/>
            <w:hideMark/>
          </w:tcPr>
          <w:p w:rsidR="00112D9C" w:rsidRPr="00747A36" w:rsidRDefault="00112D9C" w:rsidP="00891F3F">
            <w:pPr>
              <w:rPr>
                <w:b/>
                <w:bCs/>
                <w:color w:val="000000"/>
                <w:sz w:val="24"/>
                <w:szCs w:val="24"/>
              </w:rPr>
            </w:pPr>
            <w:r w:rsidRPr="00747A36">
              <w:rPr>
                <w:b/>
                <w:bCs/>
                <w:color w:val="000000"/>
                <w:sz w:val="24"/>
                <w:szCs w:val="24"/>
              </w:rPr>
              <w:t>Total Library Expenditure</w:t>
            </w:r>
          </w:p>
        </w:tc>
        <w:tc>
          <w:tcPr>
            <w:tcW w:w="1936" w:type="dxa"/>
            <w:shd w:val="clear" w:color="auto" w:fill="auto"/>
            <w:vAlign w:val="bottom"/>
            <w:hideMark/>
          </w:tcPr>
          <w:p w:rsidR="00112D9C" w:rsidRPr="00747A36" w:rsidRDefault="00112D9C" w:rsidP="00891F3F">
            <w:pPr>
              <w:rPr>
                <w:b/>
                <w:bCs/>
                <w:color w:val="000000"/>
                <w:sz w:val="24"/>
                <w:szCs w:val="24"/>
              </w:rPr>
            </w:pPr>
            <w:r w:rsidRPr="00747A36">
              <w:rPr>
                <w:b/>
                <w:bCs/>
                <w:color w:val="000000"/>
                <w:sz w:val="24"/>
                <w:szCs w:val="24"/>
              </w:rPr>
              <w:t>Link to the relevant document</w:t>
            </w: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hideMark/>
          </w:tcPr>
          <w:p w:rsidR="00112D9C" w:rsidRPr="00873079" w:rsidRDefault="00112D9C" w:rsidP="00891F3F">
            <w:pPr>
              <w:rPr>
                <w:b/>
                <w:bCs/>
                <w:color w:val="000000"/>
                <w:sz w:val="24"/>
                <w:szCs w:val="24"/>
              </w:rPr>
            </w:pPr>
            <w:r w:rsidRPr="00873079">
              <w:rPr>
                <w:b/>
                <w:bCs/>
                <w:color w:val="000000"/>
                <w:sz w:val="24"/>
                <w:szCs w:val="24"/>
              </w:rPr>
              <w:t>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 xml:space="preserve">e – journals </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e-books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e-ShodhSindhu</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Shodhganga</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58"/>
        </w:trPr>
        <w:tc>
          <w:tcPr>
            <w:tcW w:w="516" w:type="dxa"/>
            <w:vMerge/>
          </w:tcPr>
          <w:p w:rsidR="00112D9C" w:rsidRPr="00C46FAC" w:rsidRDefault="00112D9C" w:rsidP="00891F3F">
            <w:pPr>
              <w:rPr>
                <w:b/>
                <w:bCs/>
                <w:sz w:val="24"/>
                <w:szCs w:val="24"/>
              </w:rPr>
            </w:pPr>
          </w:p>
        </w:tc>
        <w:tc>
          <w:tcPr>
            <w:tcW w:w="2964" w:type="dxa"/>
            <w:gridSpan w:val="3"/>
            <w:shd w:val="clear" w:color="auto" w:fill="auto"/>
            <w:noWrap/>
            <w:vAlign w:val="bottom"/>
            <w:hideMark/>
          </w:tcPr>
          <w:p w:rsidR="00112D9C" w:rsidRPr="00873079" w:rsidRDefault="00112D9C" w:rsidP="00891F3F">
            <w:pPr>
              <w:rPr>
                <w:b/>
                <w:bCs/>
                <w:color w:val="000000"/>
                <w:sz w:val="24"/>
                <w:szCs w:val="24"/>
              </w:rPr>
            </w:pPr>
            <w:r w:rsidRPr="00873079">
              <w:rPr>
                <w:b/>
                <w:bCs/>
                <w:color w:val="000000"/>
                <w:sz w:val="24"/>
                <w:szCs w:val="24"/>
              </w:rPr>
              <w:t>Databases</w:t>
            </w:r>
          </w:p>
        </w:tc>
        <w:tc>
          <w:tcPr>
            <w:tcW w:w="3017" w:type="dxa"/>
            <w:gridSpan w:val="2"/>
            <w:shd w:val="clear" w:color="auto" w:fill="auto"/>
            <w:noWrap/>
            <w:vAlign w:val="bottom"/>
            <w:hideMark/>
          </w:tcPr>
          <w:p w:rsidR="00112D9C" w:rsidRPr="00C46FAC" w:rsidRDefault="00112D9C" w:rsidP="00891F3F">
            <w:pPr>
              <w:rPr>
                <w:b/>
                <w:bCs/>
                <w:sz w:val="24"/>
                <w:szCs w:val="24"/>
              </w:rPr>
            </w:pPr>
          </w:p>
        </w:tc>
        <w:tc>
          <w:tcPr>
            <w:tcW w:w="1985" w:type="dxa"/>
            <w:gridSpan w:val="2"/>
            <w:shd w:val="clear" w:color="auto" w:fill="auto"/>
            <w:vAlign w:val="bottom"/>
            <w:hideMark/>
          </w:tcPr>
          <w:p w:rsidR="00112D9C" w:rsidRPr="00C46FAC" w:rsidRDefault="00112D9C" w:rsidP="00891F3F">
            <w:pPr>
              <w:rPr>
                <w:b/>
                <w:bCs/>
                <w:color w:val="000000"/>
                <w:sz w:val="24"/>
                <w:szCs w:val="24"/>
              </w:rPr>
            </w:pPr>
          </w:p>
        </w:tc>
        <w:tc>
          <w:tcPr>
            <w:tcW w:w="1843" w:type="dxa"/>
            <w:gridSpan w:val="2"/>
            <w:shd w:val="clear" w:color="auto" w:fill="auto"/>
            <w:vAlign w:val="bottom"/>
            <w:hideMark/>
          </w:tcPr>
          <w:p w:rsidR="00112D9C" w:rsidRPr="00C46FAC" w:rsidRDefault="00112D9C" w:rsidP="00891F3F">
            <w:pPr>
              <w:rPr>
                <w:b/>
                <w:bCs/>
                <w:color w:val="000000"/>
                <w:sz w:val="24"/>
                <w:szCs w:val="24"/>
              </w:rPr>
            </w:pPr>
          </w:p>
        </w:tc>
        <w:tc>
          <w:tcPr>
            <w:tcW w:w="2409" w:type="dxa"/>
            <w:gridSpan w:val="2"/>
            <w:shd w:val="clear" w:color="auto" w:fill="auto"/>
            <w:noWrap/>
            <w:vAlign w:val="bottom"/>
            <w:hideMark/>
          </w:tcPr>
          <w:p w:rsidR="00112D9C" w:rsidRPr="00C46FAC" w:rsidRDefault="00112D9C" w:rsidP="00891F3F">
            <w:pPr>
              <w:rPr>
                <w:b/>
                <w:bCs/>
                <w:color w:val="000000"/>
                <w:sz w:val="24"/>
                <w:szCs w:val="24"/>
              </w:rPr>
            </w:pPr>
          </w:p>
        </w:tc>
        <w:tc>
          <w:tcPr>
            <w:tcW w:w="1936" w:type="dxa"/>
            <w:shd w:val="clear" w:color="auto" w:fill="auto"/>
            <w:vAlign w:val="bottom"/>
            <w:hideMark/>
          </w:tcPr>
          <w:p w:rsidR="00112D9C" w:rsidRPr="00C46FAC" w:rsidRDefault="00112D9C" w:rsidP="00891F3F">
            <w:pPr>
              <w:rPr>
                <w:b/>
                <w:bCs/>
                <w:sz w:val="24"/>
                <w:szCs w:val="24"/>
              </w:rPr>
            </w:pPr>
          </w:p>
        </w:tc>
      </w:tr>
      <w:tr w:rsidR="00112D9C" w:rsidRPr="00C46FAC" w:rsidTr="00891F3F">
        <w:trPr>
          <w:trHeight w:val="493"/>
        </w:trPr>
        <w:tc>
          <w:tcPr>
            <w:tcW w:w="516" w:type="dxa"/>
            <w:vMerge/>
          </w:tcPr>
          <w:p w:rsidR="00112D9C" w:rsidRDefault="00112D9C" w:rsidP="00891F3F">
            <w:pPr>
              <w:rPr>
                <w:b/>
                <w:bCs/>
                <w:color w:val="000000"/>
                <w:sz w:val="24"/>
                <w:szCs w:val="24"/>
              </w:rPr>
            </w:pPr>
          </w:p>
        </w:tc>
        <w:tc>
          <w:tcPr>
            <w:tcW w:w="14154" w:type="dxa"/>
            <w:gridSpan w:val="12"/>
            <w:shd w:val="clear" w:color="auto" w:fill="auto"/>
            <w:noWrap/>
            <w:vAlign w:val="bottom"/>
            <w:hideMark/>
          </w:tcPr>
          <w:p w:rsidR="00112D9C" w:rsidRPr="00D379EF" w:rsidRDefault="00112D9C" w:rsidP="00891F3F">
            <w:pPr>
              <w:pStyle w:val="ListParagraph"/>
              <w:ind w:left="502"/>
              <w:rPr>
                <w:rFonts w:ascii="Times New Roman" w:hAnsi="Times New Roman"/>
                <w:color w:val="000000"/>
                <w:sz w:val="24"/>
                <w:szCs w:val="24"/>
              </w:rPr>
            </w:pPr>
          </w:p>
        </w:tc>
      </w:tr>
      <w:tr w:rsidR="00112D9C" w:rsidRPr="00C46FAC" w:rsidTr="00891F3F">
        <w:trPr>
          <w:trHeight w:val="493"/>
        </w:trPr>
        <w:tc>
          <w:tcPr>
            <w:tcW w:w="516" w:type="dxa"/>
          </w:tcPr>
          <w:p w:rsidR="00112D9C" w:rsidRDefault="00112D9C" w:rsidP="00891F3F">
            <w:pPr>
              <w:rPr>
                <w:b/>
                <w:bCs/>
                <w:color w:val="000000"/>
                <w:sz w:val="24"/>
                <w:szCs w:val="24"/>
              </w:rPr>
            </w:pPr>
          </w:p>
        </w:tc>
        <w:tc>
          <w:tcPr>
            <w:tcW w:w="14154" w:type="dxa"/>
            <w:gridSpan w:val="12"/>
            <w:shd w:val="clear" w:color="auto" w:fill="auto"/>
            <w:noWrap/>
            <w:vAlign w:val="bottom"/>
            <w:hideMark/>
          </w:tcPr>
          <w:p w:rsidR="00112D9C" w:rsidRDefault="00112D9C" w:rsidP="00891F3F">
            <w:pPr>
              <w:rPr>
                <w:b/>
                <w:bCs/>
                <w:color w:val="000000"/>
                <w:sz w:val="24"/>
                <w:szCs w:val="24"/>
              </w:rPr>
            </w:pPr>
          </w:p>
        </w:tc>
      </w:tr>
    </w:tbl>
    <w:p w:rsidR="00112D9C" w:rsidRPr="00C46FAC" w:rsidRDefault="00112D9C" w:rsidP="00112D9C">
      <w:pPr>
        <w:tabs>
          <w:tab w:val="left" w:pos="1425"/>
          <w:tab w:val="left" w:pos="11160"/>
        </w:tabs>
        <w:ind w:right="900"/>
        <w:rPr>
          <w:b/>
          <w:bCs/>
          <w:sz w:val="24"/>
          <w:szCs w:val="24"/>
        </w:rPr>
      </w:pPr>
    </w:p>
    <w:p w:rsidR="00112D9C" w:rsidRPr="00C46FAC" w:rsidRDefault="00112D9C" w:rsidP="00112D9C">
      <w:pPr>
        <w:tabs>
          <w:tab w:val="left" w:pos="1425"/>
          <w:tab w:val="left" w:pos="11160"/>
        </w:tabs>
        <w:ind w:left="-630"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4885"/>
        <w:gridCol w:w="4577"/>
        <w:gridCol w:w="4578"/>
      </w:tblGrid>
      <w:tr w:rsidR="00112D9C" w:rsidRPr="00C46FAC" w:rsidTr="00891F3F">
        <w:trPr>
          <w:trHeight w:val="300"/>
        </w:trPr>
        <w:tc>
          <w:tcPr>
            <w:tcW w:w="630" w:type="dxa"/>
          </w:tcPr>
          <w:p w:rsidR="00112D9C" w:rsidRDefault="00112D9C" w:rsidP="00891F3F">
            <w:pPr>
              <w:rPr>
                <w:color w:val="000000"/>
                <w:sz w:val="24"/>
                <w:szCs w:val="24"/>
              </w:rPr>
            </w:pPr>
          </w:p>
        </w:tc>
        <w:tc>
          <w:tcPr>
            <w:tcW w:w="14040" w:type="dxa"/>
            <w:gridSpan w:val="3"/>
            <w:shd w:val="clear" w:color="auto" w:fill="auto"/>
            <w:noWrap/>
            <w:vAlign w:val="bottom"/>
            <w:hideMark/>
          </w:tcPr>
          <w:p w:rsidR="00112D9C" w:rsidRPr="00F96931" w:rsidRDefault="00112D9C" w:rsidP="00891F3F">
            <w:pPr>
              <w:rPr>
                <w:b/>
                <w:bCs/>
                <w:sz w:val="28"/>
                <w:szCs w:val="28"/>
              </w:rPr>
            </w:pPr>
            <w:r w:rsidRPr="00F96931">
              <w:rPr>
                <w:b/>
                <w:bCs/>
                <w:sz w:val="28"/>
                <w:szCs w:val="28"/>
              </w:rPr>
              <w:t>Key Indica</w:t>
            </w:r>
            <w:r>
              <w:rPr>
                <w:b/>
                <w:bCs/>
                <w:sz w:val="28"/>
                <w:szCs w:val="28"/>
              </w:rPr>
              <w:t>tor - 4.3 IT Infrastructure</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33</w:t>
            </w:r>
            <w:r w:rsidR="00112D9C">
              <w:rPr>
                <w:color w:val="000000"/>
                <w:sz w:val="24"/>
                <w:szCs w:val="24"/>
              </w:rPr>
              <w:t>.</w:t>
            </w:r>
          </w:p>
        </w:tc>
        <w:tc>
          <w:tcPr>
            <w:tcW w:w="14040" w:type="dxa"/>
            <w:gridSpan w:val="3"/>
            <w:shd w:val="clear" w:color="auto" w:fill="auto"/>
            <w:noWrap/>
            <w:vAlign w:val="bottom"/>
            <w:hideMark/>
          </w:tcPr>
          <w:p w:rsidR="00112D9C" w:rsidRPr="00E927A9" w:rsidRDefault="00112D9C" w:rsidP="00891F3F">
            <w:pPr>
              <w:rPr>
                <w:iCs/>
                <w:color w:val="000000"/>
                <w:sz w:val="24"/>
                <w:szCs w:val="24"/>
              </w:rPr>
            </w:pPr>
            <w:r w:rsidRPr="00E927A9">
              <w:rPr>
                <w:iCs/>
                <w:color w:val="000000"/>
                <w:sz w:val="24"/>
                <w:szCs w:val="24"/>
              </w:rPr>
              <w:t>4.3.1 Percentage of classrooms and seminar halls with ICT - enabled facilities  such as  LCD, smart board, Wi-Fi/LAN, au</w:t>
            </w:r>
            <w:r w:rsidR="00E927A9">
              <w:rPr>
                <w:iCs/>
                <w:color w:val="000000"/>
                <w:sz w:val="24"/>
                <w:szCs w:val="24"/>
              </w:rPr>
              <w:t xml:space="preserve">dio video recording facilities </w:t>
            </w:r>
            <w:r w:rsidRPr="00E927A9">
              <w:rPr>
                <w:iCs/>
                <w:color w:val="000000"/>
                <w:sz w:val="24"/>
                <w:szCs w:val="24"/>
              </w:rPr>
              <w:t>(Data for the latest completed academic year) (5)</w:t>
            </w:r>
          </w:p>
        </w:tc>
      </w:tr>
      <w:tr w:rsidR="00112D9C" w:rsidRPr="00C46FAC" w:rsidTr="00891F3F">
        <w:trPr>
          <w:trHeight w:val="305"/>
        </w:trPr>
        <w:tc>
          <w:tcPr>
            <w:tcW w:w="630" w:type="dxa"/>
            <w:vMerge/>
          </w:tcPr>
          <w:p w:rsidR="00112D9C" w:rsidRPr="00C46FAC" w:rsidRDefault="00112D9C" w:rsidP="00891F3F">
            <w:pPr>
              <w:rPr>
                <w:b/>
                <w:bCs/>
                <w:color w:val="000000"/>
                <w:sz w:val="24"/>
                <w:szCs w:val="24"/>
              </w:rPr>
            </w:pPr>
          </w:p>
        </w:tc>
        <w:tc>
          <w:tcPr>
            <w:tcW w:w="4885" w:type="dxa"/>
            <w:shd w:val="clear" w:color="auto" w:fill="auto"/>
            <w:vAlign w:val="bottom"/>
            <w:hideMark/>
          </w:tcPr>
          <w:p w:rsidR="00112D9C" w:rsidRPr="00E95964" w:rsidRDefault="00112D9C" w:rsidP="00891F3F">
            <w:pPr>
              <w:rPr>
                <w:b/>
                <w:bCs/>
                <w:color w:val="000000"/>
                <w:sz w:val="24"/>
                <w:szCs w:val="24"/>
              </w:rPr>
            </w:pPr>
            <w:r w:rsidRPr="00E95964">
              <w:rPr>
                <w:b/>
                <w:bCs/>
                <w:color w:val="000000"/>
                <w:sz w:val="24"/>
                <w:szCs w:val="24"/>
              </w:rPr>
              <w:t>Room number or Name  of classrooms/Seminar Hall with LCD / wifi/LAN facilities with room numbers</w:t>
            </w:r>
          </w:p>
        </w:tc>
        <w:tc>
          <w:tcPr>
            <w:tcW w:w="4577" w:type="dxa"/>
            <w:shd w:val="clear" w:color="auto" w:fill="auto"/>
            <w:vAlign w:val="bottom"/>
            <w:hideMark/>
          </w:tcPr>
          <w:p w:rsidR="00112D9C" w:rsidRPr="00E95964" w:rsidRDefault="00112D9C" w:rsidP="00891F3F">
            <w:pPr>
              <w:rPr>
                <w:b/>
                <w:bCs/>
                <w:color w:val="000000"/>
                <w:sz w:val="24"/>
                <w:szCs w:val="24"/>
              </w:rPr>
            </w:pPr>
            <w:r w:rsidRPr="00E95964">
              <w:rPr>
                <w:b/>
                <w:bCs/>
                <w:color w:val="000000"/>
                <w:sz w:val="24"/>
                <w:szCs w:val="24"/>
              </w:rPr>
              <w:t>Type of ICT facility</w:t>
            </w:r>
          </w:p>
        </w:tc>
        <w:tc>
          <w:tcPr>
            <w:tcW w:w="4578" w:type="dxa"/>
            <w:shd w:val="clear" w:color="auto" w:fill="auto"/>
            <w:vAlign w:val="bottom"/>
          </w:tcPr>
          <w:p w:rsidR="00112D9C" w:rsidRPr="00E95964" w:rsidRDefault="00112D9C" w:rsidP="00891F3F">
            <w:pPr>
              <w:rPr>
                <w:b/>
                <w:bCs/>
                <w:color w:val="000000"/>
                <w:sz w:val="24"/>
                <w:szCs w:val="24"/>
              </w:rPr>
            </w:pPr>
            <w:r w:rsidRPr="00E95964">
              <w:rPr>
                <w:b/>
                <w:bCs/>
                <w:color w:val="000000"/>
                <w:sz w:val="24"/>
                <w:szCs w:val="24"/>
              </w:rPr>
              <w:t>Link to geo tagged photos and master time table</w:t>
            </w:r>
          </w:p>
        </w:tc>
      </w:tr>
      <w:tr w:rsidR="00112D9C" w:rsidRPr="00C46FAC" w:rsidTr="00891F3F">
        <w:trPr>
          <w:trHeight w:val="350"/>
        </w:trPr>
        <w:tc>
          <w:tcPr>
            <w:tcW w:w="630" w:type="dxa"/>
            <w:vMerge/>
          </w:tcPr>
          <w:p w:rsidR="00112D9C" w:rsidRPr="00C46FAC" w:rsidRDefault="00112D9C" w:rsidP="00891F3F">
            <w:pPr>
              <w:rPr>
                <w:b/>
                <w:bCs/>
                <w:color w:val="000000"/>
                <w:sz w:val="24"/>
                <w:szCs w:val="24"/>
              </w:rPr>
            </w:pPr>
          </w:p>
        </w:tc>
        <w:tc>
          <w:tcPr>
            <w:tcW w:w="4885" w:type="dxa"/>
            <w:shd w:val="clear" w:color="auto" w:fill="auto"/>
            <w:vAlign w:val="bottom"/>
            <w:hideMark/>
          </w:tcPr>
          <w:p w:rsidR="00112D9C" w:rsidRPr="00C46FAC" w:rsidRDefault="00112D9C" w:rsidP="00891F3F">
            <w:pPr>
              <w:rPr>
                <w:b/>
                <w:bCs/>
                <w:color w:val="000000"/>
                <w:sz w:val="24"/>
                <w:szCs w:val="24"/>
              </w:rPr>
            </w:pPr>
          </w:p>
        </w:tc>
        <w:tc>
          <w:tcPr>
            <w:tcW w:w="4577" w:type="dxa"/>
            <w:shd w:val="clear" w:color="auto" w:fill="auto"/>
            <w:vAlign w:val="bottom"/>
            <w:hideMark/>
          </w:tcPr>
          <w:p w:rsidR="00112D9C" w:rsidRPr="00C46FAC" w:rsidRDefault="00112D9C" w:rsidP="00891F3F">
            <w:pPr>
              <w:rPr>
                <w:b/>
                <w:bCs/>
                <w:sz w:val="24"/>
                <w:szCs w:val="24"/>
              </w:rPr>
            </w:pPr>
          </w:p>
        </w:tc>
        <w:tc>
          <w:tcPr>
            <w:tcW w:w="4578" w:type="dxa"/>
            <w:shd w:val="clear" w:color="auto" w:fill="auto"/>
            <w:vAlign w:val="bottom"/>
          </w:tcPr>
          <w:p w:rsidR="00112D9C" w:rsidRPr="00C46FAC" w:rsidRDefault="00112D9C" w:rsidP="00891F3F">
            <w:pPr>
              <w:rPr>
                <w:b/>
                <w:bCs/>
                <w:sz w:val="24"/>
                <w:szCs w:val="24"/>
              </w:rPr>
            </w:pPr>
          </w:p>
        </w:tc>
      </w:tr>
      <w:tr w:rsidR="00112D9C" w:rsidRPr="00C46FAC" w:rsidTr="00891F3F">
        <w:trPr>
          <w:trHeight w:val="350"/>
        </w:trPr>
        <w:tc>
          <w:tcPr>
            <w:tcW w:w="630" w:type="dxa"/>
            <w:vMerge/>
          </w:tcPr>
          <w:p w:rsidR="00112D9C" w:rsidRDefault="00112D9C" w:rsidP="00891F3F">
            <w:pPr>
              <w:rPr>
                <w:b/>
                <w:bCs/>
                <w:sz w:val="24"/>
                <w:szCs w:val="24"/>
              </w:rPr>
            </w:pPr>
          </w:p>
        </w:tc>
        <w:tc>
          <w:tcPr>
            <w:tcW w:w="14040" w:type="dxa"/>
            <w:gridSpan w:val="3"/>
            <w:shd w:val="clear" w:color="auto" w:fill="auto"/>
            <w:vAlign w:val="bottom"/>
            <w:hideMark/>
          </w:tcPr>
          <w:p w:rsidR="00112D9C" w:rsidRPr="00E95964" w:rsidRDefault="00112D9C" w:rsidP="00891F3F">
            <w:pPr>
              <w:rPr>
                <w:color w:val="000000"/>
                <w:sz w:val="24"/>
                <w:szCs w:val="24"/>
              </w:rPr>
            </w:pPr>
          </w:p>
        </w:tc>
      </w:tr>
      <w:tr w:rsidR="00112D9C" w:rsidRPr="00C46FAC" w:rsidTr="00891F3F">
        <w:trPr>
          <w:trHeight w:val="350"/>
        </w:trPr>
        <w:tc>
          <w:tcPr>
            <w:tcW w:w="630" w:type="dxa"/>
            <w:vMerge/>
          </w:tcPr>
          <w:p w:rsidR="00112D9C" w:rsidRDefault="00112D9C" w:rsidP="00891F3F">
            <w:pPr>
              <w:rPr>
                <w:b/>
                <w:bCs/>
                <w:sz w:val="24"/>
                <w:szCs w:val="24"/>
              </w:rPr>
            </w:pPr>
          </w:p>
        </w:tc>
        <w:tc>
          <w:tcPr>
            <w:tcW w:w="14040" w:type="dxa"/>
            <w:gridSpan w:val="3"/>
            <w:shd w:val="clear" w:color="auto" w:fill="auto"/>
            <w:vAlign w:val="bottom"/>
            <w:hideMark/>
          </w:tcPr>
          <w:p w:rsidR="00112D9C" w:rsidRPr="00E95964" w:rsidRDefault="00112D9C" w:rsidP="00891F3F">
            <w:pPr>
              <w:rPr>
                <w:color w:val="000000"/>
                <w:sz w:val="24"/>
                <w:szCs w:val="24"/>
              </w:rPr>
            </w:pPr>
            <w:r w:rsidRPr="00E95964">
              <w:rPr>
                <w:color w:val="000000"/>
                <w:sz w:val="24"/>
                <w:szCs w:val="24"/>
              </w:rPr>
              <w:t xml:space="preserve"> </w:t>
            </w:r>
            <w:r w:rsidRPr="003C5F39">
              <w:rPr>
                <w:color w:val="000000"/>
                <w:sz w:val="24"/>
                <w:szCs w:val="24"/>
              </w:rPr>
              <w:t>** (Data for the latest completed academic year)</w:t>
            </w:r>
          </w:p>
        </w:tc>
      </w:tr>
    </w:tbl>
    <w:p w:rsidR="00112D9C" w:rsidRDefault="00112D9C" w:rsidP="00112D9C">
      <w:pPr>
        <w:tabs>
          <w:tab w:val="left" w:pos="1425"/>
          <w:tab w:val="left" w:pos="11160"/>
        </w:tabs>
        <w:ind w:right="900"/>
        <w:rPr>
          <w:b/>
          <w:bCs/>
          <w:sz w:val="24"/>
          <w:szCs w:val="24"/>
        </w:rPr>
      </w:pPr>
    </w:p>
    <w:p w:rsidR="00112D9C" w:rsidRPr="00C46FAC" w:rsidRDefault="00112D9C" w:rsidP="00112D9C">
      <w:pPr>
        <w:tabs>
          <w:tab w:val="left" w:pos="1425"/>
          <w:tab w:val="left" w:pos="11160"/>
        </w:tabs>
        <w:ind w:right="900"/>
        <w:rPr>
          <w:b/>
          <w:bCs/>
          <w:sz w:val="12"/>
          <w:szCs w:val="12"/>
        </w:rPr>
      </w:pPr>
    </w:p>
    <w:tbl>
      <w:tblPr>
        <w:tblW w:w="14670" w:type="dxa"/>
        <w:tblInd w:w="-792" w:type="dxa"/>
        <w:tblLook w:val="04A0"/>
      </w:tblPr>
      <w:tblGrid>
        <w:gridCol w:w="516"/>
        <w:gridCol w:w="14309"/>
      </w:tblGrid>
      <w:tr w:rsidR="00112D9C" w:rsidRPr="00C46FAC" w:rsidTr="00891F3F">
        <w:trPr>
          <w:trHeight w:val="308"/>
        </w:trPr>
        <w:tc>
          <w:tcPr>
            <w:tcW w:w="516" w:type="dxa"/>
            <w:tcBorders>
              <w:top w:val="single" w:sz="4" w:space="0" w:color="auto"/>
              <w:left w:val="single" w:sz="4" w:space="0" w:color="auto"/>
              <w:right w:val="single" w:sz="4" w:space="0" w:color="auto"/>
            </w:tcBorders>
          </w:tcPr>
          <w:p w:rsidR="00112D9C" w:rsidRPr="00C46FAC" w:rsidRDefault="00112D9C" w:rsidP="00891F3F">
            <w:pPr>
              <w:rPr>
                <w:b/>
                <w:bCs/>
                <w:sz w:val="32"/>
                <w:szCs w:val="32"/>
              </w:rPr>
            </w:pPr>
          </w:p>
        </w:tc>
        <w:tc>
          <w:tcPr>
            <w:tcW w:w="14154" w:type="dxa"/>
            <w:tcBorders>
              <w:top w:val="single" w:sz="4" w:space="0" w:color="auto"/>
              <w:left w:val="single" w:sz="4" w:space="0" w:color="auto"/>
              <w:right w:val="single" w:sz="4" w:space="0" w:color="auto"/>
            </w:tcBorders>
            <w:shd w:val="clear" w:color="auto" w:fill="auto"/>
            <w:noWrap/>
            <w:vAlign w:val="bottom"/>
            <w:hideMark/>
          </w:tcPr>
          <w:p w:rsidR="00112D9C" w:rsidRPr="00C46FAC" w:rsidRDefault="00112D9C" w:rsidP="00891F3F">
            <w:pPr>
              <w:rPr>
                <w:b/>
                <w:bCs/>
                <w:spacing w:val="-2"/>
                <w:sz w:val="32"/>
                <w:szCs w:val="32"/>
                <w:u w:val="single"/>
              </w:rPr>
            </w:pPr>
            <w:r w:rsidRPr="00C46FAC">
              <w:rPr>
                <w:b/>
                <w:bCs/>
                <w:sz w:val="32"/>
                <w:szCs w:val="32"/>
              </w:rPr>
              <w:t>Criterion V - Student Support and Progression (100)</w:t>
            </w:r>
          </w:p>
        </w:tc>
      </w:tr>
      <w:tr w:rsidR="00112D9C" w:rsidRPr="00C46FAC" w:rsidTr="00891F3F">
        <w:trPr>
          <w:trHeight w:val="307"/>
        </w:trPr>
        <w:tc>
          <w:tcPr>
            <w:tcW w:w="516" w:type="dxa"/>
            <w:tcBorders>
              <w:top w:val="single" w:sz="4" w:space="0" w:color="auto"/>
              <w:left w:val="single" w:sz="4" w:space="0" w:color="auto"/>
              <w:right w:val="single" w:sz="4" w:space="0" w:color="auto"/>
            </w:tcBorders>
          </w:tcPr>
          <w:p w:rsidR="00112D9C" w:rsidRPr="00C46FAC" w:rsidRDefault="00112D9C" w:rsidP="00891F3F">
            <w:pPr>
              <w:rPr>
                <w:b/>
                <w:bCs/>
                <w:sz w:val="28"/>
                <w:szCs w:val="28"/>
              </w:rPr>
            </w:pPr>
          </w:p>
        </w:tc>
        <w:tc>
          <w:tcPr>
            <w:tcW w:w="14154" w:type="dxa"/>
            <w:tcBorders>
              <w:top w:val="single" w:sz="4" w:space="0" w:color="auto"/>
              <w:left w:val="single" w:sz="4" w:space="0" w:color="auto"/>
              <w:right w:val="single" w:sz="4" w:space="0" w:color="auto"/>
            </w:tcBorders>
            <w:shd w:val="clear" w:color="auto" w:fill="auto"/>
            <w:noWrap/>
            <w:vAlign w:val="bottom"/>
            <w:hideMark/>
          </w:tcPr>
          <w:p w:rsidR="00112D9C" w:rsidRPr="00C46FAC" w:rsidRDefault="00112D9C" w:rsidP="00891F3F">
            <w:pPr>
              <w:rPr>
                <w:b/>
                <w:bCs/>
                <w:sz w:val="28"/>
                <w:szCs w:val="28"/>
              </w:rPr>
            </w:pPr>
            <w:r w:rsidRPr="00C46FAC">
              <w:rPr>
                <w:b/>
                <w:bCs/>
                <w:sz w:val="28"/>
                <w:szCs w:val="28"/>
              </w:rPr>
              <w:t>Key Indicator - 5.1 Student Support (30)</w:t>
            </w:r>
          </w:p>
        </w:tc>
      </w:tr>
      <w:tr w:rsidR="00112D9C" w:rsidRPr="00C46FAC" w:rsidTr="00891F3F">
        <w:trPr>
          <w:trHeight w:val="300"/>
        </w:trPr>
        <w:tc>
          <w:tcPr>
            <w:tcW w:w="516" w:type="dxa"/>
            <w:tcBorders>
              <w:top w:val="single" w:sz="4" w:space="0" w:color="auto"/>
              <w:left w:val="single" w:sz="4" w:space="0" w:color="auto"/>
              <w:bottom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34</w:t>
            </w:r>
            <w:r w:rsidR="00112D9C">
              <w:rPr>
                <w:color w:val="000000"/>
                <w:sz w:val="24"/>
                <w:szCs w:val="24"/>
              </w:rPr>
              <w:t>.</w:t>
            </w:r>
          </w:p>
        </w:tc>
        <w:tc>
          <w:tcPr>
            <w:tcW w:w="141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r w:rsidRPr="007A5A6D">
              <w:rPr>
                <w:color w:val="000000"/>
                <w:sz w:val="24"/>
                <w:szCs w:val="24"/>
              </w:rPr>
              <w:t>5.1.1 Average percentage of students benefited by scholarships, freeships, etc. provided by the institution, Government and non-government agencies (NGOs) during the last five years(other than the students receiving scholarships under the government schemes for reserved categories) (10)</w:t>
            </w:r>
          </w:p>
        </w:tc>
      </w:tr>
      <w:tr w:rsidR="00112D9C" w:rsidRPr="00C46FAC" w:rsidTr="00891F3F">
        <w:trPr>
          <w:trHeight w:val="300"/>
        </w:trPr>
        <w:tc>
          <w:tcPr>
            <w:tcW w:w="516" w:type="dxa"/>
            <w:vMerge w:val="restart"/>
            <w:tcBorders>
              <w:top w:val="single" w:sz="4" w:space="0" w:color="auto"/>
              <w:left w:val="single" w:sz="4" w:space="0" w:color="auto"/>
              <w:right w:val="single" w:sz="4" w:space="0" w:color="auto"/>
            </w:tcBorders>
          </w:tcPr>
          <w:p w:rsidR="00112D9C" w:rsidRPr="00C46FAC" w:rsidRDefault="00112D9C" w:rsidP="00891F3F">
            <w:pPr>
              <w:rPr>
                <w:color w:val="000000"/>
                <w:sz w:val="24"/>
                <w:szCs w:val="24"/>
              </w:rPr>
            </w:pPr>
          </w:p>
        </w:tc>
        <w:tc>
          <w:tcPr>
            <w:tcW w:w="141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14083" w:type="dxa"/>
              <w:tblLook w:val="04A0"/>
            </w:tblPr>
            <w:tblGrid>
              <w:gridCol w:w="1134"/>
              <w:gridCol w:w="944"/>
              <w:gridCol w:w="1135"/>
              <w:gridCol w:w="1135"/>
              <w:gridCol w:w="1025"/>
              <w:gridCol w:w="1008"/>
              <w:gridCol w:w="1735"/>
              <w:gridCol w:w="987"/>
              <w:gridCol w:w="2172"/>
              <w:gridCol w:w="2808"/>
            </w:tblGrid>
            <w:tr w:rsidR="00112D9C" w:rsidRPr="00FE2AE4" w:rsidTr="00891F3F">
              <w:trPr>
                <w:trHeight w:val="1200"/>
              </w:trPr>
              <w:tc>
                <w:tcPr>
                  <w:tcW w:w="403" w:type="pct"/>
                  <w:vMerge w:val="restart"/>
                  <w:tcBorders>
                    <w:top w:val="single" w:sz="4" w:space="0" w:color="auto"/>
                    <w:left w:val="single" w:sz="4" w:space="0" w:color="auto"/>
                    <w:bottom w:val="single" w:sz="4" w:space="0" w:color="000000"/>
                    <w:right w:val="single" w:sz="4" w:space="0" w:color="auto"/>
                  </w:tcBorders>
                  <w:shd w:val="clear" w:color="auto" w:fill="auto"/>
                  <w:hideMark/>
                </w:tcPr>
                <w:p w:rsidR="00112D9C" w:rsidRPr="00FE2AE4" w:rsidRDefault="00112D9C" w:rsidP="00891F3F">
                  <w:pPr>
                    <w:jc w:val="center"/>
                    <w:rPr>
                      <w:b/>
                      <w:bCs/>
                      <w:color w:val="000000"/>
                      <w:lang w:eastAsia="en-IN"/>
                    </w:rPr>
                  </w:pPr>
                  <w:r w:rsidRPr="00FE2AE4">
                    <w:rPr>
                      <w:b/>
                      <w:bCs/>
                      <w:color w:val="000000"/>
                      <w:lang w:eastAsia="en-IN"/>
                    </w:rPr>
                    <w:t>Year</w:t>
                  </w:r>
                </w:p>
              </w:tc>
              <w:tc>
                <w:tcPr>
                  <w:tcW w:w="335" w:type="pct"/>
                  <w:vMerge w:val="restart"/>
                  <w:tcBorders>
                    <w:top w:val="single" w:sz="4" w:space="0" w:color="auto"/>
                    <w:left w:val="single" w:sz="4" w:space="0" w:color="auto"/>
                    <w:bottom w:val="single" w:sz="4" w:space="0" w:color="000000"/>
                    <w:right w:val="single" w:sz="4" w:space="0" w:color="auto"/>
                  </w:tcBorders>
                  <w:shd w:val="clear" w:color="auto" w:fill="auto"/>
                  <w:hideMark/>
                </w:tcPr>
                <w:p w:rsidR="00112D9C" w:rsidRPr="00FE2AE4" w:rsidRDefault="00112D9C" w:rsidP="00891F3F">
                  <w:pPr>
                    <w:jc w:val="center"/>
                    <w:rPr>
                      <w:b/>
                      <w:bCs/>
                      <w:color w:val="000000"/>
                      <w:lang w:eastAsia="en-IN"/>
                    </w:rPr>
                  </w:pPr>
                  <w:r w:rsidRPr="00FE2AE4">
                    <w:rPr>
                      <w:b/>
                      <w:bCs/>
                      <w:color w:val="000000"/>
                      <w:lang w:eastAsia="en-IN"/>
                    </w:rPr>
                    <w:t>Name of the scheme</w:t>
                  </w:r>
                </w:p>
              </w:tc>
              <w:tc>
                <w:tcPr>
                  <w:tcW w:w="806" w:type="pct"/>
                  <w:gridSpan w:val="2"/>
                  <w:tcBorders>
                    <w:top w:val="single" w:sz="4" w:space="0" w:color="auto"/>
                    <w:left w:val="nil"/>
                    <w:bottom w:val="single" w:sz="4" w:space="0" w:color="auto"/>
                    <w:right w:val="single" w:sz="4" w:space="0" w:color="000000"/>
                  </w:tcBorders>
                  <w:shd w:val="clear" w:color="auto" w:fill="auto"/>
                  <w:hideMark/>
                </w:tcPr>
                <w:p w:rsidR="00112D9C" w:rsidRPr="00FE2AE4" w:rsidRDefault="00112D9C" w:rsidP="00891F3F">
                  <w:pPr>
                    <w:jc w:val="center"/>
                    <w:rPr>
                      <w:b/>
                      <w:bCs/>
                      <w:color w:val="000000"/>
                      <w:lang w:eastAsia="en-IN"/>
                    </w:rPr>
                  </w:pPr>
                  <w:r w:rsidRPr="00FE2AE4">
                    <w:rPr>
                      <w:b/>
                      <w:bCs/>
                      <w:color w:val="000000"/>
                      <w:lang w:eastAsia="en-IN"/>
                    </w:rPr>
                    <w:t>Number of students benefited by government scheme and amount</w:t>
                  </w:r>
                </w:p>
              </w:tc>
              <w:tc>
                <w:tcPr>
                  <w:tcW w:w="722" w:type="pct"/>
                  <w:gridSpan w:val="2"/>
                  <w:tcBorders>
                    <w:top w:val="single" w:sz="4" w:space="0" w:color="auto"/>
                    <w:left w:val="nil"/>
                    <w:bottom w:val="single" w:sz="4" w:space="0" w:color="auto"/>
                    <w:right w:val="single" w:sz="4" w:space="0" w:color="000000"/>
                  </w:tcBorders>
                  <w:shd w:val="clear" w:color="auto" w:fill="auto"/>
                  <w:hideMark/>
                </w:tcPr>
                <w:p w:rsidR="00112D9C" w:rsidRPr="00FE2AE4" w:rsidRDefault="00112D9C" w:rsidP="00891F3F">
                  <w:pPr>
                    <w:jc w:val="center"/>
                    <w:rPr>
                      <w:b/>
                      <w:bCs/>
                      <w:color w:val="000000"/>
                      <w:lang w:eastAsia="en-IN"/>
                    </w:rPr>
                  </w:pPr>
                  <w:r w:rsidRPr="00FE2AE4">
                    <w:rPr>
                      <w:b/>
                      <w:bCs/>
                      <w:color w:val="000000"/>
                      <w:lang w:eastAsia="en-IN"/>
                    </w:rPr>
                    <w:t>Number of students benefited by  the institution's schemes and amount</w:t>
                  </w:r>
                </w:p>
              </w:tc>
              <w:tc>
                <w:tcPr>
                  <w:tcW w:w="1737" w:type="pct"/>
                  <w:gridSpan w:val="3"/>
                  <w:tcBorders>
                    <w:top w:val="single" w:sz="4" w:space="0" w:color="auto"/>
                    <w:left w:val="nil"/>
                    <w:bottom w:val="single" w:sz="4" w:space="0" w:color="auto"/>
                    <w:right w:val="single" w:sz="4" w:space="0" w:color="auto"/>
                  </w:tcBorders>
                  <w:shd w:val="clear" w:color="auto" w:fill="auto"/>
                  <w:hideMark/>
                </w:tcPr>
                <w:p w:rsidR="00112D9C" w:rsidRPr="00FE2AE4" w:rsidRDefault="00112D9C" w:rsidP="00891F3F">
                  <w:pPr>
                    <w:rPr>
                      <w:b/>
                      <w:bCs/>
                      <w:color w:val="000000"/>
                      <w:lang w:eastAsia="en-IN"/>
                    </w:rPr>
                  </w:pPr>
                  <w:r w:rsidRPr="00FE2AE4">
                    <w:rPr>
                      <w:b/>
                      <w:bCs/>
                      <w:color w:val="000000"/>
                      <w:lang w:eastAsia="en-IN"/>
                    </w:rPr>
                    <w:t>Number of students benefited by  the non-government agencies (NGOs) and amount</w:t>
                  </w:r>
                </w:p>
              </w:tc>
              <w:tc>
                <w:tcPr>
                  <w:tcW w:w="997" w:type="pct"/>
                  <w:tcBorders>
                    <w:top w:val="single" w:sz="4" w:space="0" w:color="auto"/>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Link to relevant document</w:t>
                  </w:r>
                </w:p>
              </w:tc>
            </w:tr>
            <w:tr w:rsidR="00112D9C" w:rsidRPr="00FE2AE4" w:rsidTr="00891F3F">
              <w:trPr>
                <w:trHeight w:val="585"/>
              </w:trPr>
              <w:tc>
                <w:tcPr>
                  <w:tcW w:w="403" w:type="pct"/>
                  <w:vMerge/>
                  <w:tcBorders>
                    <w:top w:val="single" w:sz="4" w:space="0" w:color="auto"/>
                    <w:left w:val="single" w:sz="4" w:space="0" w:color="auto"/>
                    <w:bottom w:val="single" w:sz="4" w:space="0" w:color="000000"/>
                    <w:right w:val="single" w:sz="4" w:space="0" w:color="auto"/>
                  </w:tcBorders>
                  <w:vAlign w:val="center"/>
                  <w:hideMark/>
                </w:tcPr>
                <w:p w:rsidR="00112D9C" w:rsidRPr="00FE2AE4" w:rsidRDefault="00112D9C" w:rsidP="00891F3F">
                  <w:pPr>
                    <w:rPr>
                      <w:b/>
                      <w:bCs/>
                      <w:color w:val="000000"/>
                      <w:lang w:eastAsia="en-IN"/>
                    </w:rPr>
                  </w:pPr>
                </w:p>
              </w:tc>
              <w:tc>
                <w:tcPr>
                  <w:tcW w:w="335" w:type="pct"/>
                  <w:vMerge/>
                  <w:tcBorders>
                    <w:top w:val="single" w:sz="4" w:space="0" w:color="auto"/>
                    <w:left w:val="single" w:sz="4" w:space="0" w:color="auto"/>
                    <w:bottom w:val="single" w:sz="4" w:space="0" w:color="000000"/>
                    <w:right w:val="single" w:sz="4" w:space="0" w:color="auto"/>
                  </w:tcBorders>
                  <w:vAlign w:val="center"/>
                  <w:hideMark/>
                </w:tcPr>
                <w:p w:rsidR="00112D9C" w:rsidRPr="00FE2AE4" w:rsidRDefault="00112D9C" w:rsidP="00891F3F">
                  <w:pPr>
                    <w:rPr>
                      <w:b/>
                      <w:bCs/>
                      <w:color w:val="000000"/>
                      <w:lang w:eastAsia="en-IN"/>
                    </w:rPr>
                  </w:pPr>
                </w:p>
              </w:tc>
              <w:tc>
                <w:tcPr>
                  <w:tcW w:w="403" w:type="pct"/>
                  <w:tcBorders>
                    <w:top w:val="nil"/>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Number of students</w:t>
                  </w:r>
                </w:p>
              </w:tc>
              <w:tc>
                <w:tcPr>
                  <w:tcW w:w="403"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Amount</w:t>
                  </w:r>
                </w:p>
              </w:tc>
              <w:tc>
                <w:tcPr>
                  <w:tcW w:w="364" w:type="pct"/>
                  <w:tcBorders>
                    <w:top w:val="nil"/>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Number of students</w:t>
                  </w:r>
                </w:p>
              </w:tc>
              <w:tc>
                <w:tcPr>
                  <w:tcW w:w="358"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Amount</w:t>
                  </w:r>
                </w:p>
              </w:tc>
              <w:tc>
                <w:tcPr>
                  <w:tcW w:w="616" w:type="pct"/>
                  <w:tcBorders>
                    <w:top w:val="nil"/>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Number of students</w:t>
                  </w:r>
                </w:p>
              </w:tc>
              <w:tc>
                <w:tcPr>
                  <w:tcW w:w="350"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Amount</w:t>
                  </w:r>
                </w:p>
              </w:tc>
              <w:tc>
                <w:tcPr>
                  <w:tcW w:w="770" w:type="pct"/>
                  <w:tcBorders>
                    <w:top w:val="nil"/>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Name of the NGO/agency</w:t>
                  </w:r>
                </w:p>
              </w:tc>
              <w:tc>
                <w:tcPr>
                  <w:tcW w:w="997"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r>
            <w:tr w:rsidR="00112D9C" w:rsidRPr="00FE2AE4" w:rsidTr="00891F3F">
              <w:trPr>
                <w:trHeight w:val="300"/>
              </w:trPr>
              <w:tc>
                <w:tcPr>
                  <w:tcW w:w="403" w:type="pct"/>
                  <w:tcBorders>
                    <w:top w:val="nil"/>
                    <w:left w:val="single" w:sz="4" w:space="0" w:color="auto"/>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 </w:t>
                  </w:r>
                </w:p>
              </w:tc>
              <w:tc>
                <w:tcPr>
                  <w:tcW w:w="335"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 </w:t>
                  </w:r>
                </w:p>
              </w:tc>
              <w:tc>
                <w:tcPr>
                  <w:tcW w:w="403"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 </w:t>
                  </w:r>
                </w:p>
              </w:tc>
              <w:tc>
                <w:tcPr>
                  <w:tcW w:w="403"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b/>
                      <w:bCs/>
                      <w:color w:val="000000"/>
                      <w:lang w:eastAsia="en-IN"/>
                    </w:rPr>
                  </w:pPr>
                  <w:r w:rsidRPr="00FE2AE4">
                    <w:rPr>
                      <w:b/>
                      <w:bCs/>
                      <w:color w:val="000000"/>
                      <w:lang w:eastAsia="en-IN"/>
                    </w:rPr>
                    <w:t> </w:t>
                  </w:r>
                </w:p>
              </w:tc>
              <w:tc>
                <w:tcPr>
                  <w:tcW w:w="364"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c>
                <w:tcPr>
                  <w:tcW w:w="358"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c>
                <w:tcPr>
                  <w:tcW w:w="616"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c>
                <w:tcPr>
                  <w:tcW w:w="350"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c>
                <w:tcPr>
                  <w:tcW w:w="770"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c>
                <w:tcPr>
                  <w:tcW w:w="997" w:type="pct"/>
                  <w:tcBorders>
                    <w:top w:val="nil"/>
                    <w:left w:val="nil"/>
                    <w:bottom w:val="single" w:sz="4" w:space="0" w:color="auto"/>
                    <w:right w:val="single" w:sz="4" w:space="0" w:color="auto"/>
                  </w:tcBorders>
                  <w:shd w:val="clear" w:color="auto" w:fill="auto"/>
                  <w:noWrap/>
                  <w:vAlign w:val="bottom"/>
                  <w:hideMark/>
                </w:tcPr>
                <w:p w:rsidR="00112D9C" w:rsidRPr="00FE2AE4" w:rsidRDefault="00112D9C" w:rsidP="00891F3F">
                  <w:pPr>
                    <w:rPr>
                      <w:color w:val="000000"/>
                      <w:lang w:eastAsia="en-IN"/>
                    </w:rPr>
                  </w:pPr>
                  <w:r w:rsidRPr="00FE2AE4">
                    <w:rPr>
                      <w:color w:val="000000"/>
                      <w:lang w:eastAsia="en-IN"/>
                    </w:rPr>
                    <w:t> </w:t>
                  </w:r>
                </w:p>
              </w:tc>
            </w:tr>
          </w:tbl>
          <w:p w:rsidR="00112D9C" w:rsidRPr="00C46FAC" w:rsidRDefault="00112D9C" w:rsidP="00891F3F">
            <w:pPr>
              <w:rPr>
                <w:color w:val="000000"/>
                <w:sz w:val="24"/>
                <w:szCs w:val="24"/>
              </w:rPr>
            </w:pPr>
          </w:p>
        </w:tc>
      </w:tr>
      <w:tr w:rsidR="00112D9C" w:rsidRPr="00C46FAC" w:rsidTr="00891F3F">
        <w:trPr>
          <w:trHeight w:val="323"/>
        </w:trPr>
        <w:tc>
          <w:tcPr>
            <w:tcW w:w="516" w:type="dxa"/>
            <w:vMerge/>
            <w:tcBorders>
              <w:left w:val="single" w:sz="4" w:space="0" w:color="auto"/>
              <w:bottom w:val="single" w:sz="4" w:space="0" w:color="auto"/>
              <w:right w:val="single" w:sz="4" w:space="0" w:color="auto"/>
            </w:tcBorders>
          </w:tcPr>
          <w:p w:rsidR="00112D9C" w:rsidRPr="00C46FAC" w:rsidRDefault="00112D9C" w:rsidP="00891F3F">
            <w:pPr>
              <w:rPr>
                <w:bCs/>
                <w:color w:val="000000"/>
                <w:sz w:val="24"/>
                <w:szCs w:val="24"/>
              </w:rPr>
            </w:pPr>
          </w:p>
        </w:tc>
        <w:tc>
          <w:tcPr>
            <w:tcW w:w="14154"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990344" w:rsidRDefault="00112D9C" w:rsidP="00891F3F">
            <w:pPr>
              <w:pStyle w:val="ListParagraph"/>
              <w:spacing w:after="0" w:line="240" w:lineRule="auto"/>
              <w:ind w:left="504"/>
              <w:rPr>
                <w:rFonts w:ascii="Times New Roman" w:eastAsia="Times New Roman" w:hAnsi="Times New Roman"/>
                <w:b/>
                <w:bCs/>
                <w:color w:val="000000"/>
                <w:sz w:val="24"/>
                <w:szCs w:val="24"/>
              </w:rPr>
            </w:pPr>
          </w:p>
        </w:tc>
      </w:tr>
    </w:tbl>
    <w:p w:rsidR="00112D9C" w:rsidRDefault="00112D9C" w:rsidP="00112D9C">
      <w:pPr>
        <w:tabs>
          <w:tab w:val="left" w:pos="1425"/>
          <w:tab w:val="left" w:pos="11160"/>
        </w:tabs>
        <w:ind w:left="-630" w:right="900"/>
        <w:rPr>
          <w:b/>
          <w:bCs/>
          <w:sz w:val="24"/>
          <w:szCs w:val="24"/>
        </w:rPr>
      </w:pPr>
    </w:p>
    <w:p w:rsidR="00112D9C" w:rsidRDefault="00112D9C" w:rsidP="00112D9C">
      <w:pPr>
        <w:tabs>
          <w:tab w:val="left" w:pos="1425"/>
          <w:tab w:val="left" w:pos="11160"/>
        </w:tabs>
        <w:ind w:left="-630" w:right="900"/>
        <w:rPr>
          <w:b/>
          <w:bCs/>
          <w:sz w:val="24"/>
          <w:szCs w:val="24"/>
        </w:rPr>
      </w:pPr>
    </w:p>
    <w:p w:rsidR="00112D9C" w:rsidRDefault="00112D9C" w:rsidP="00112D9C">
      <w:pPr>
        <w:tabs>
          <w:tab w:val="left" w:pos="1425"/>
          <w:tab w:val="left" w:pos="11160"/>
        </w:tabs>
        <w:ind w:left="-630" w:right="900"/>
        <w:rPr>
          <w:b/>
          <w:bCs/>
          <w:sz w:val="24"/>
          <w:szCs w:val="24"/>
        </w:rPr>
      </w:pPr>
    </w:p>
    <w:tbl>
      <w:tblPr>
        <w:tblW w:w="14670" w:type="dxa"/>
        <w:tblInd w:w="-792" w:type="dxa"/>
        <w:tblLook w:val="04A0"/>
      </w:tblPr>
      <w:tblGrid>
        <w:gridCol w:w="526"/>
        <w:gridCol w:w="14309"/>
      </w:tblGrid>
      <w:tr w:rsidR="00112D9C" w:rsidRPr="00C46FAC" w:rsidTr="00891F3F">
        <w:trPr>
          <w:trHeight w:val="308"/>
        </w:trPr>
        <w:tc>
          <w:tcPr>
            <w:tcW w:w="630" w:type="dxa"/>
            <w:tcBorders>
              <w:top w:val="single" w:sz="4" w:space="0" w:color="auto"/>
              <w:left w:val="single" w:sz="4" w:space="0" w:color="auto"/>
              <w:right w:val="single" w:sz="4" w:space="0" w:color="auto"/>
            </w:tcBorders>
          </w:tcPr>
          <w:p w:rsidR="00112D9C" w:rsidRPr="001D010C" w:rsidRDefault="00112D9C" w:rsidP="00891F3F">
            <w:pPr>
              <w:rPr>
                <w:sz w:val="32"/>
                <w:szCs w:val="32"/>
              </w:rPr>
            </w:pPr>
            <w:r w:rsidRPr="00B51A20">
              <w:rPr>
                <w:sz w:val="24"/>
                <w:szCs w:val="28"/>
              </w:rPr>
              <w:lastRenderedPageBreak/>
              <w:t>3</w:t>
            </w:r>
            <w:r w:rsidR="00B51A20">
              <w:rPr>
                <w:sz w:val="24"/>
                <w:szCs w:val="28"/>
              </w:rPr>
              <w:t>5</w:t>
            </w:r>
            <w:r>
              <w:rPr>
                <w:sz w:val="28"/>
                <w:szCs w:val="28"/>
              </w:rPr>
              <w:t>.</w:t>
            </w:r>
          </w:p>
        </w:tc>
        <w:tc>
          <w:tcPr>
            <w:tcW w:w="14040" w:type="dxa"/>
            <w:tcBorders>
              <w:top w:val="single" w:sz="4" w:space="0" w:color="auto"/>
              <w:left w:val="single" w:sz="4" w:space="0" w:color="auto"/>
              <w:right w:val="single" w:sz="4" w:space="0" w:color="auto"/>
            </w:tcBorders>
            <w:shd w:val="clear" w:color="auto" w:fill="auto"/>
            <w:noWrap/>
            <w:vAlign w:val="bottom"/>
            <w:hideMark/>
          </w:tcPr>
          <w:p w:rsidR="00112D9C" w:rsidRPr="007F5185" w:rsidRDefault="00112D9C" w:rsidP="00891F3F">
            <w:pPr>
              <w:rPr>
                <w:spacing w:val="-2"/>
                <w:sz w:val="24"/>
                <w:szCs w:val="24"/>
              </w:rPr>
            </w:pPr>
            <w:r w:rsidRPr="007F5185">
              <w:rPr>
                <w:spacing w:val="-2"/>
                <w:sz w:val="24"/>
                <w:szCs w:val="24"/>
              </w:rPr>
              <w:t>5.1.2 Average percentage of students benefited by career counseling and guidance for competitive examinations offered by the Institution during the last five years</w:t>
            </w:r>
            <w:r w:rsidR="000A5B4F">
              <w:rPr>
                <w:spacing w:val="-2"/>
                <w:sz w:val="24"/>
                <w:szCs w:val="24"/>
              </w:rPr>
              <w:t xml:space="preserve"> </w:t>
            </w:r>
            <w:r w:rsidR="000A5B4F" w:rsidRPr="007F5185">
              <w:rPr>
                <w:spacing w:val="-2"/>
                <w:sz w:val="24"/>
                <w:szCs w:val="24"/>
              </w:rPr>
              <w:t>(10)</w:t>
            </w:r>
          </w:p>
          <w:p w:rsidR="00112D9C" w:rsidRPr="007F5185" w:rsidRDefault="00112D9C" w:rsidP="00891F3F">
            <w:pPr>
              <w:rPr>
                <w:spacing w:val="-2"/>
                <w:sz w:val="24"/>
                <w:szCs w:val="24"/>
              </w:rPr>
            </w:pPr>
          </w:p>
        </w:tc>
      </w:tr>
      <w:tr w:rsidR="00112D9C" w:rsidRPr="00C46FAC" w:rsidTr="00891F3F">
        <w:trPr>
          <w:trHeight w:val="307"/>
        </w:trPr>
        <w:tc>
          <w:tcPr>
            <w:tcW w:w="630" w:type="dxa"/>
            <w:tcBorders>
              <w:top w:val="single" w:sz="4" w:space="0" w:color="auto"/>
              <w:left w:val="single" w:sz="4" w:space="0" w:color="auto"/>
              <w:right w:val="single" w:sz="4" w:space="0" w:color="auto"/>
            </w:tcBorders>
          </w:tcPr>
          <w:p w:rsidR="00112D9C" w:rsidRPr="00C46FAC" w:rsidRDefault="00112D9C" w:rsidP="00891F3F">
            <w:pPr>
              <w:rPr>
                <w:b/>
                <w:bCs/>
                <w:sz w:val="28"/>
                <w:szCs w:val="28"/>
              </w:rPr>
            </w:pPr>
          </w:p>
        </w:tc>
        <w:tc>
          <w:tcPr>
            <w:tcW w:w="14040" w:type="dxa"/>
            <w:tcBorders>
              <w:top w:val="single" w:sz="4" w:space="0" w:color="auto"/>
              <w:left w:val="single" w:sz="4" w:space="0" w:color="auto"/>
              <w:right w:val="single" w:sz="4" w:space="0" w:color="auto"/>
            </w:tcBorders>
            <w:shd w:val="clear" w:color="auto" w:fill="auto"/>
            <w:noWrap/>
            <w:vAlign w:val="bottom"/>
            <w:hideMark/>
          </w:tcPr>
          <w:tbl>
            <w:tblPr>
              <w:tblW w:w="14083" w:type="dxa"/>
              <w:tblLook w:val="04A0"/>
            </w:tblPr>
            <w:tblGrid>
              <w:gridCol w:w="815"/>
              <w:gridCol w:w="2153"/>
              <w:gridCol w:w="1851"/>
              <w:gridCol w:w="2862"/>
              <w:gridCol w:w="2809"/>
              <w:gridCol w:w="2062"/>
              <w:gridCol w:w="1531"/>
            </w:tblGrid>
            <w:tr w:rsidR="00112D9C" w:rsidRPr="00FE2AE4" w:rsidTr="00891F3F">
              <w:trPr>
                <w:trHeight w:val="1335"/>
              </w:trPr>
              <w:tc>
                <w:tcPr>
                  <w:tcW w:w="308"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Year</w:t>
                  </w:r>
                </w:p>
              </w:tc>
              <w:tc>
                <w:tcPr>
                  <w:tcW w:w="1440" w:type="pct"/>
                  <w:gridSpan w:val="2"/>
                  <w:tcBorders>
                    <w:top w:val="single" w:sz="4" w:space="0" w:color="auto"/>
                    <w:left w:val="nil"/>
                    <w:bottom w:val="single" w:sz="4" w:space="0" w:color="auto"/>
                    <w:right w:val="single" w:sz="4" w:space="0" w:color="000000"/>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 xml:space="preserve">Name of the Activity conducted by the HEI  to offer guidance for  competitive examinations offered by the institution during the last five years </w:t>
                  </w:r>
                </w:p>
              </w:tc>
              <w:tc>
                <w:tcPr>
                  <w:tcW w:w="1939" w:type="pct"/>
                  <w:gridSpan w:val="2"/>
                  <w:tcBorders>
                    <w:top w:val="single" w:sz="4" w:space="0" w:color="auto"/>
                    <w:left w:val="nil"/>
                    <w:bottom w:val="single" w:sz="4" w:space="0" w:color="auto"/>
                    <w:right w:val="single" w:sz="4" w:space="0" w:color="000000"/>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 xml:space="preserve">Name of the Activity conducted by the HEI  to offer guidance for  career counselling offered by the institution during the last five years </w:t>
                  </w:r>
                </w:p>
              </w:tc>
              <w:tc>
                <w:tcPr>
                  <w:tcW w:w="751" w:type="pct"/>
                  <w:tcBorders>
                    <w:top w:val="single" w:sz="4" w:space="0" w:color="auto"/>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Number of students placed  through campus placement</w:t>
                  </w:r>
                </w:p>
              </w:tc>
              <w:tc>
                <w:tcPr>
                  <w:tcW w:w="562" w:type="pct"/>
                  <w:tcBorders>
                    <w:top w:val="single" w:sz="4" w:space="0" w:color="auto"/>
                    <w:left w:val="nil"/>
                    <w:bottom w:val="single" w:sz="4" w:space="0" w:color="auto"/>
                    <w:right w:val="single" w:sz="4" w:space="0" w:color="auto"/>
                  </w:tcBorders>
                  <w:shd w:val="clear" w:color="auto" w:fill="auto"/>
                  <w:vAlign w:val="bottom"/>
                  <w:hideMark/>
                </w:tcPr>
                <w:p w:rsidR="00112D9C" w:rsidRPr="00FE2AE4" w:rsidRDefault="00112D9C" w:rsidP="00891F3F">
                  <w:pPr>
                    <w:rPr>
                      <w:b/>
                      <w:bCs/>
                      <w:color w:val="000000"/>
                      <w:lang w:eastAsia="en-IN"/>
                    </w:rPr>
                  </w:pPr>
                  <w:r w:rsidRPr="00FE2AE4">
                    <w:rPr>
                      <w:b/>
                      <w:bCs/>
                      <w:color w:val="000000"/>
                      <w:lang w:eastAsia="en-IN"/>
                    </w:rPr>
                    <w:t>Link to the relevant document</w:t>
                  </w:r>
                </w:p>
              </w:tc>
            </w:tr>
            <w:tr w:rsidR="00112D9C" w:rsidRPr="00FE2AE4" w:rsidTr="00891F3F">
              <w:trPr>
                <w:trHeight w:val="1597"/>
              </w:trPr>
              <w:tc>
                <w:tcPr>
                  <w:tcW w:w="30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r w:rsidRPr="00FE2AE4">
                    <w:rPr>
                      <w:b/>
                      <w:bCs/>
                      <w:color w:val="000000"/>
                      <w:lang w:eastAsia="en-IN"/>
                    </w:rPr>
                    <w:t> </w:t>
                  </w:r>
                </w:p>
              </w:tc>
              <w:tc>
                <w:tcPr>
                  <w:tcW w:w="764" w:type="pct"/>
                  <w:tcBorders>
                    <w:top w:val="single" w:sz="4" w:space="0" w:color="auto"/>
                    <w:left w:val="nil"/>
                    <w:bottom w:val="single" w:sz="4" w:space="0" w:color="auto"/>
                    <w:right w:val="nil"/>
                  </w:tcBorders>
                  <w:shd w:val="clear" w:color="auto" w:fill="auto"/>
                  <w:noWrap/>
                  <w:vAlign w:val="bottom"/>
                  <w:hideMark/>
                </w:tcPr>
                <w:p w:rsidR="00112D9C" w:rsidRPr="00FE2AE4" w:rsidRDefault="00112D9C" w:rsidP="00891F3F">
                  <w:pPr>
                    <w:jc w:val="center"/>
                    <w:rPr>
                      <w:b/>
                      <w:bCs/>
                      <w:color w:val="000000"/>
                      <w:lang w:eastAsia="en-IN"/>
                    </w:rPr>
                  </w:pPr>
                  <w:r w:rsidRPr="00FE2AE4">
                    <w:rPr>
                      <w:b/>
                      <w:bCs/>
                      <w:color w:val="000000"/>
                      <w:lang w:eastAsia="en-IN"/>
                    </w:rPr>
                    <w:t xml:space="preserve">Name of the Activity </w:t>
                  </w:r>
                </w:p>
              </w:tc>
              <w:tc>
                <w:tcPr>
                  <w:tcW w:w="675"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FE2AE4" w:rsidRDefault="00112D9C" w:rsidP="00891F3F">
                  <w:pPr>
                    <w:jc w:val="center"/>
                    <w:rPr>
                      <w:b/>
                      <w:bCs/>
                      <w:color w:val="000000"/>
                      <w:lang w:eastAsia="en-IN"/>
                    </w:rPr>
                  </w:pPr>
                  <w:r w:rsidRPr="00FE2AE4">
                    <w:rPr>
                      <w:b/>
                      <w:bCs/>
                      <w:color w:val="000000"/>
                      <w:lang w:eastAsia="en-IN"/>
                    </w:rPr>
                    <w:t>Number of students attended / participated</w:t>
                  </w:r>
                </w:p>
              </w:tc>
              <w:tc>
                <w:tcPr>
                  <w:tcW w:w="923" w:type="pct"/>
                  <w:tcBorders>
                    <w:top w:val="single" w:sz="4" w:space="0" w:color="auto"/>
                    <w:left w:val="nil"/>
                    <w:bottom w:val="single" w:sz="4" w:space="0" w:color="auto"/>
                    <w:right w:val="nil"/>
                  </w:tcBorders>
                  <w:shd w:val="clear" w:color="auto" w:fill="auto"/>
                  <w:noWrap/>
                  <w:vAlign w:val="bottom"/>
                  <w:hideMark/>
                </w:tcPr>
                <w:p w:rsidR="00112D9C" w:rsidRPr="00FE2AE4" w:rsidRDefault="00112D9C" w:rsidP="00891F3F">
                  <w:pPr>
                    <w:jc w:val="center"/>
                    <w:rPr>
                      <w:b/>
                      <w:bCs/>
                      <w:color w:val="000000"/>
                      <w:lang w:eastAsia="en-IN"/>
                    </w:rPr>
                  </w:pPr>
                  <w:r w:rsidRPr="00FE2AE4">
                    <w:rPr>
                      <w:b/>
                      <w:bCs/>
                      <w:color w:val="000000"/>
                      <w:lang w:eastAsia="en-IN"/>
                    </w:rPr>
                    <w:t>Details of career counselling</w:t>
                  </w:r>
                </w:p>
              </w:tc>
              <w:tc>
                <w:tcPr>
                  <w:tcW w:w="101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FE2AE4" w:rsidRDefault="00112D9C" w:rsidP="00891F3F">
                  <w:pPr>
                    <w:jc w:val="center"/>
                    <w:rPr>
                      <w:b/>
                      <w:bCs/>
                      <w:color w:val="000000"/>
                      <w:lang w:eastAsia="en-IN"/>
                    </w:rPr>
                  </w:pPr>
                  <w:r w:rsidRPr="00FE2AE4">
                    <w:rPr>
                      <w:b/>
                      <w:bCs/>
                      <w:color w:val="000000"/>
                      <w:lang w:eastAsia="en-IN"/>
                    </w:rPr>
                    <w:t>Number of students attended / participated</w:t>
                  </w:r>
                </w:p>
              </w:tc>
              <w:tc>
                <w:tcPr>
                  <w:tcW w:w="751" w:type="pct"/>
                  <w:tcBorders>
                    <w:top w:val="single" w:sz="4" w:space="0" w:color="auto"/>
                    <w:left w:val="nil"/>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r w:rsidRPr="00FE2AE4">
                    <w:rPr>
                      <w:b/>
                      <w:bCs/>
                      <w:color w:val="000000"/>
                      <w:lang w:eastAsia="en-IN"/>
                    </w:rPr>
                    <w:t> </w:t>
                  </w:r>
                </w:p>
              </w:tc>
              <w:tc>
                <w:tcPr>
                  <w:tcW w:w="562" w:type="pct"/>
                  <w:tcBorders>
                    <w:top w:val="single" w:sz="4" w:space="0" w:color="auto"/>
                    <w:left w:val="nil"/>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r w:rsidRPr="00FE2AE4">
                    <w:rPr>
                      <w:b/>
                      <w:bCs/>
                      <w:color w:val="000000"/>
                      <w:lang w:eastAsia="en-IN"/>
                    </w:rPr>
                    <w:t> </w:t>
                  </w:r>
                </w:p>
              </w:tc>
            </w:tr>
            <w:tr w:rsidR="00112D9C" w:rsidRPr="00FE2AE4" w:rsidTr="00891F3F">
              <w:trPr>
                <w:trHeight w:val="570"/>
              </w:trPr>
              <w:tc>
                <w:tcPr>
                  <w:tcW w:w="30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p>
              </w:tc>
              <w:tc>
                <w:tcPr>
                  <w:tcW w:w="764" w:type="pct"/>
                  <w:tcBorders>
                    <w:top w:val="single" w:sz="4" w:space="0" w:color="auto"/>
                    <w:left w:val="nil"/>
                    <w:bottom w:val="single" w:sz="4" w:space="0" w:color="auto"/>
                    <w:right w:val="nil"/>
                  </w:tcBorders>
                  <w:shd w:val="clear" w:color="auto" w:fill="auto"/>
                  <w:noWrap/>
                  <w:vAlign w:val="bottom"/>
                  <w:hideMark/>
                </w:tcPr>
                <w:p w:rsidR="00112D9C" w:rsidRPr="00FE2AE4" w:rsidRDefault="00112D9C" w:rsidP="00891F3F">
                  <w:pPr>
                    <w:jc w:val="center"/>
                    <w:rPr>
                      <w:b/>
                      <w:bCs/>
                      <w:color w:val="000000"/>
                      <w:lang w:eastAsia="en-IN"/>
                    </w:rPr>
                  </w:pPr>
                </w:p>
              </w:tc>
              <w:tc>
                <w:tcPr>
                  <w:tcW w:w="675"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FE2AE4" w:rsidRDefault="00112D9C" w:rsidP="00891F3F">
                  <w:pPr>
                    <w:jc w:val="center"/>
                    <w:rPr>
                      <w:b/>
                      <w:bCs/>
                      <w:color w:val="000000"/>
                      <w:lang w:eastAsia="en-IN"/>
                    </w:rPr>
                  </w:pPr>
                </w:p>
              </w:tc>
              <w:tc>
                <w:tcPr>
                  <w:tcW w:w="923" w:type="pct"/>
                  <w:tcBorders>
                    <w:top w:val="single" w:sz="4" w:space="0" w:color="auto"/>
                    <w:left w:val="nil"/>
                    <w:bottom w:val="single" w:sz="4" w:space="0" w:color="auto"/>
                    <w:right w:val="nil"/>
                  </w:tcBorders>
                  <w:shd w:val="clear" w:color="auto" w:fill="auto"/>
                  <w:noWrap/>
                  <w:vAlign w:val="bottom"/>
                  <w:hideMark/>
                </w:tcPr>
                <w:p w:rsidR="00112D9C" w:rsidRPr="00FE2AE4" w:rsidRDefault="00112D9C" w:rsidP="00891F3F">
                  <w:pPr>
                    <w:jc w:val="center"/>
                    <w:rPr>
                      <w:b/>
                      <w:bCs/>
                      <w:color w:val="000000"/>
                      <w:lang w:eastAsia="en-IN"/>
                    </w:rPr>
                  </w:pPr>
                </w:p>
              </w:tc>
              <w:tc>
                <w:tcPr>
                  <w:tcW w:w="1016"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FE2AE4" w:rsidRDefault="00112D9C" w:rsidP="00891F3F">
                  <w:pPr>
                    <w:jc w:val="center"/>
                    <w:rPr>
                      <w:b/>
                      <w:bCs/>
                      <w:color w:val="000000"/>
                      <w:lang w:eastAsia="en-IN"/>
                    </w:rPr>
                  </w:pPr>
                </w:p>
              </w:tc>
              <w:tc>
                <w:tcPr>
                  <w:tcW w:w="751" w:type="pct"/>
                  <w:tcBorders>
                    <w:top w:val="single" w:sz="4" w:space="0" w:color="auto"/>
                    <w:left w:val="nil"/>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p>
              </w:tc>
              <w:tc>
                <w:tcPr>
                  <w:tcW w:w="562" w:type="pct"/>
                  <w:tcBorders>
                    <w:top w:val="single" w:sz="4" w:space="0" w:color="auto"/>
                    <w:left w:val="nil"/>
                    <w:bottom w:val="single" w:sz="4" w:space="0" w:color="auto"/>
                    <w:right w:val="single" w:sz="4" w:space="0" w:color="auto"/>
                  </w:tcBorders>
                  <w:shd w:val="clear" w:color="auto" w:fill="auto"/>
                  <w:noWrap/>
                  <w:vAlign w:val="bottom"/>
                  <w:hideMark/>
                </w:tcPr>
                <w:p w:rsidR="00112D9C" w:rsidRPr="00FE2AE4" w:rsidRDefault="00112D9C" w:rsidP="00891F3F">
                  <w:pPr>
                    <w:jc w:val="center"/>
                    <w:rPr>
                      <w:b/>
                      <w:bCs/>
                      <w:color w:val="000000"/>
                      <w:lang w:eastAsia="en-IN"/>
                    </w:rPr>
                  </w:pPr>
                </w:p>
              </w:tc>
            </w:tr>
          </w:tbl>
          <w:p w:rsidR="00112D9C" w:rsidRPr="00C46FAC" w:rsidRDefault="00112D9C" w:rsidP="00891F3F">
            <w:pPr>
              <w:rPr>
                <w:b/>
                <w:bCs/>
                <w:sz w:val="28"/>
                <w:szCs w:val="28"/>
              </w:rPr>
            </w:pPr>
          </w:p>
        </w:tc>
      </w:tr>
      <w:tr w:rsidR="00112D9C" w:rsidRPr="00C46FAC" w:rsidTr="00891F3F">
        <w:trPr>
          <w:trHeight w:val="323"/>
        </w:trPr>
        <w:tc>
          <w:tcPr>
            <w:tcW w:w="630" w:type="dxa"/>
            <w:tcBorders>
              <w:left w:val="single" w:sz="4" w:space="0" w:color="auto"/>
              <w:bottom w:val="single" w:sz="4" w:space="0" w:color="auto"/>
              <w:right w:val="single" w:sz="4" w:space="0" w:color="auto"/>
            </w:tcBorders>
          </w:tcPr>
          <w:p w:rsidR="00112D9C" w:rsidRPr="00C46FAC" w:rsidRDefault="00112D9C" w:rsidP="00891F3F">
            <w:pPr>
              <w:rPr>
                <w:bCs/>
                <w:color w:val="000000"/>
                <w:sz w:val="24"/>
                <w:szCs w:val="24"/>
              </w:rPr>
            </w:pPr>
          </w:p>
        </w:tc>
        <w:tc>
          <w:tcPr>
            <w:tcW w:w="140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990344" w:rsidRDefault="00112D9C" w:rsidP="00891F3F">
            <w:pPr>
              <w:pStyle w:val="ListParagraph"/>
              <w:spacing w:after="0" w:line="240" w:lineRule="auto"/>
              <w:ind w:left="504"/>
              <w:rPr>
                <w:rFonts w:ascii="Times New Roman" w:eastAsia="Times New Roman" w:hAnsi="Times New Roman"/>
                <w:b/>
                <w:bCs/>
                <w:color w:val="000000"/>
                <w:sz w:val="24"/>
                <w:szCs w:val="24"/>
              </w:rPr>
            </w:pPr>
          </w:p>
        </w:tc>
      </w:tr>
    </w:tbl>
    <w:p w:rsidR="00112D9C" w:rsidRDefault="00112D9C" w:rsidP="00112D9C">
      <w:pPr>
        <w:tabs>
          <w:tab w:val="left" w:pos="1425"/>
          <w:tab w:val="left" w:pos="11160"/>
        </w:tabs>
        <w:ind w:left="-630" w:right="900"/>
        <w:rPr>
          <w:b/>
          <w:bCs/>
          <w:sz w:val="24"/>
          <w:szCs w:val="24"/>
        </w:rPr>
      </w:pPr>
    </w:p>
    <w:p w:rsidR="00112D9C" w:rsidRPr="00C46FAC" w:rsidRDefault="00112D9C" w:rsidP="00112D9C">
      <w:pPr>
        <w:tabs>
          <w:tab w:val="left" w:pos="1425"/>
          <w:tab w:val="left" w:pos="11160"/>
        </w:tabs>
        <w:ind w:left="-630"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4410"/>
        <w:gridCol w:w="2520"/>
        <w:gridCol w:w="2880"/>
        <w:gridCol w:w="4230"/>
      </w:tblGrid>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36</w:t>
            </w:r>
            <w:r w:rsidR="00112D9C">
              <w:rPr>
                <w:color w:val="000000"/>
                <w:sz w:val="24"/>
                <w:szCs w:val="24"/>
              </w:rPr>
              <w:t>.</w:t>
            </w:r>
          </w:p>
        </w:tc>
        <w:tc>
          <w:tcPr>
            <w:tcW w:w="14040" w:type="dxa"/>
            <w:gridSpan w:val="4"/>
            <w:shd w:val="clear" w:color="auto" w:fill="auto"/>
            <w:noWrap/>
            <w:vAlign w:val="center"/>
            <w:hideMark/>
          </w:tcPr>
          <w:p w:rsidR="00112D9C" w:rsidRPr="006B5F5C" w:rsidRDefault="00112D9C" w:rsidP="00891F3F">
            <w:pPr>
              <w:rPr>
                <w:sz w:val="24"/>
                <w:szCs w:val="24"/>
              </w:rPr>
            </w:pPr>
            <w:r w:rsidRPr="006B5F5C">
              <w:rPr>
                <w:sz w:val="24"/>
                <w:szCs w:val="24"/>
              </w:rPr>
              <w:t>5.1.3 Following Capacity development and skills enhancement initiatives are taken by the institution (5)</w:t>
            </w:r>
          </w:p>
          <w:p w:rsidR="00112D9C" w:rsidRDefault="00112D9C" w:rsidP="00891F3F">
            <w:pPr>
              <w:rPr>
                <w:sz w:val="24"/>
                <w:szCs w:val="24"/>
              </w:rPr>
            </w:pPr>
            <w:r w:rsidRPr="006B5F5C">
              <w:rPr>
                <w:sz w:val="24"/>
                <w:szCs w:val="24"/>
              </w:rPr>
              <w:t xml:space="preserve">1. Soft skills, 2. Language and communication skills, 3. Life skills (Yoga, physical fitness, health and hygiene), 4. Awareness of trends in technology </w:t>
            </w:r>
          </w:p>
          <w:p w:rsidR="00112D9C" w:rsidRPr="00BC4D5D" w:rsidRDefault="00112D9C" w:rsidP="00891F3F">
            <w:pPr>
              <w:rPr>
                <w:sz w:val="24"/>
                <w:szCs w:val="24"/>
              </w:rPr>
            </w:pPr>
          </w:p>
        </w:tc>
      </w:tr>
      <w:tr w:rsidR="00112D9C" w:rsidRPr="00C46FAC" w:rsidTr="00891F3F">
        <w:trPr>
          <w:trHeight w:val="600"/>
        </w:trPr>
        <w:tc>
          <w:tcPr>
            <w:tcW w:w="630" w:type="dxa"/>
            <w:vMerge/>
          </w:tcPr>
          <w:p w:rsidR="00112D9C" w:rsidRPr="00C46FAC" w:rsidRDefault="00112D9C" w:rsidP="00891F3F">
            <w:pPr>
              <w:rPr>
                <w:b/>
                <w:bCs/>
                <w:color w:val="000000"/>
                <w:sz w:val="24"/>
                <w:szCs w:val="24"/>
              </w:rPr>
            </w:pPr>
          </w:p>
        </w:tc>
        <w:tc>
          <w:tcPr>
            <w:tcW w:w="4410" w:type="dxa"/>
            <w:shd w:val="clear" w:color="auto" w:fill="auto"/>
            <w:vAlign w:val="bottom"/>
            <w:hideMark/>
          </w:tcPr>
          <w:p w:rsidR="00112D9C" w:rsidRPr="006B5F5C" w:rsidRDefault="00397545" w:rsidP="00397545">
            <w:pPr>
              <w:rPr>
                <w:b/>
                <w:bCs/>
                <w:color w:val="000000"/>
                <w:sz w:val="24"/>
                <w:szCs w:val="24"/>
              </w:rPr>
            </w:pPr>
            <w:r>
              <w:rPr>
                <w:b/>
                <w:bCs/>
                <w:color w:val="000000"/>
                <w:sz w:val="24"/>
                <w:szCs w:val="24"/>
              </w:rPr>
              <w:t>Name of the capaci</w:t>
            </w:r>
            <w:r w:rsidR="00112D9C" w:rsidRPr="006B5F5C">
              <w:rPr>
                <w:b/>
                <w:bCs/>
                <w:color w:val="000000"/>
                <w:sz w:val="24"/>
                <w:szCs w:val="24"/>
              </w:rPr>
              <w:t xml:space="preserve">ty </w:t>
            </w:r>
            <w:r>
              <w:rPr>
                <w:b/>
                <w:bCs/>
                <w:color w:val="000000"/>
                <w:sz w:val="24"/>
                <w:szCs w:val="24"/>
              </w:rPr>
              <w:t xml:space="preserve">development and skills </w:t>
            </w:r>
            <w:r w:rsidR="00112D9C" w:rsidRPr="006B5F5C">
              <w:rPr>
                <w:b/>
                <w:bCs/>
                <w:color w:val="000000"/>
                <w:sz w:val="24"/>
                <w:szCs w:val="24"/>
              </w:rPr>
              <w:t xml:space="preserve">enhancement </w:t>
            </w:r>
            <w:r>
              <w:rPr>
                <w:b/>
                <w:bCs/>
                <w:color w:val="000000"/>
                <w:sz w:val="24"/>
                <w:szCs w:val="24"/>
              </w:rPr>
              <w:t>scheme</w:t>
            </w:r>
          </w:p>
        </w:tc>
        <w:tc>
          <w:tcPr>
            <w:tcW w:w="2520" w:type="dxa"/>
            <w:shd w:val="clear" w:color="auto" w:fill="auto"/>
            <w:vAlign w:val="bottom"/>
            <w:hideMark/>
          </w:tcPr>
          <w:p w:rsidR="00112D9C" w:rsidRDefault="00112D9C" w:rsidP="00891F3F">
            <w:pPr>
              <w:rPr>
                <w:b/>
                <w:bCs/>
                <w:color w:val="000000"/>
                <w:sz w:val="24"/>
                <w:szCs w:val="24"/>
              </w:rPr>
            </w:pPr>
            <w:r w:rsidRPr="006B5F5C">
              <w:rPr>
                <w:b/>
                <w:bCs/>
                <w:color w:val="000000"/>
                <w:sz w:val="24"/>
                <w:szCs w:val="24"/>
              </w:rPr>
              <w:t xml:space="preserve">Date of implementation </w:t>
            </w:r>
          </w:p>
          <w:p w:rsidR="00112D9C" w:rsidRPr="006B5F5C" w:rsidRDefault="00112D9C" w:rsidP="00891F3F">
            <w:pPr>
              <w:rPr>
                <w:b/>
                <w:bCs/>
                <w:color w:val="000000"/>
                <w:sz w:val="24"/>
                <w:szCs w:val="24"/>
              </w:rPr>
            </w:pPr>
            <w:r w:rsidRPr="006B5F5C">
              <w:rPr>
                <w:b/>
                <w:bCs/>
                <w:color w:val="000000"/>
                <w:sz w:val="24"/>
                <w:szCs w:val="24"/>
              </w:rPr>
              <w:t>(DD-MM-YYYY)</w:t>
            </w:r>
          </w:p>
        </w:tc>
        <w:tc>
          <w:tcPr>
            <w:tcW w:w="2880" w:type="dxa"/>
            <w:shd w:val="clear" w:color="auto" w:fill="auto"/>
            <w:vAlign w:val="bottom"/>
            <w:hideMark/>
          </w:tcPr>
          <w:p w:rsidR="00112D9C" w:rsidRPr="006B5F5C" w:rsidRDefault="00112D9C" w:rsidP="00891F3F">
            <w:pPr>
              <w:rPr>
                <w:b/>
                <w:bCs/>
                <w:color w:val="000000"/>
                <w:sz w:val="24"/>
                <w:szCs w:val="24"/>
              </w:rPr>
            </w:pPr>
            <w:r w:rsidRPr="006B5F5C">
              <w:rPr>
                <w:b/>
                <w:bCs/>
                <w:color w:val="000000"/>
                <w:sz w:val="24"/>
                <w:szCs w:val="24"/>
              </w:rPr>
              <w:t>Number of students enrolled</w:t>
            </w:r>
          </w:p>
        </w:tc>
        <w:tc>
          <w:tcPr>
            <w:tcW w:w="4230" w:type="dxa"/>
            <w:shd w:val="clear" w:color="auto" w:fill="auto"/>
            <w:vAlign w:val="bottom"/>
            <w:hideMark/>
          </w:tcPr>
          <w:p w:rsidR="00112D9C" w:rsidRPr="006B5F5C" w:rsidRDefault="00112D9C" w:rsidP="00891F3F">
            <w:pPr>
              <w:rPr>
                <w:b/>
                <w:bCs/>
                <w:color w:val="000000"/>
                <w:sz w:val="24"/>
                <w:szCs w:val="24"/>
              </w:rPr>
            </w:pPr>
            <w:r w:rsidRPr="006B5F5C">
              <w:rPr>
                <w:b/>
                <w:bCs/>
                <w:color w:val="000000"/>
                <w:sz w:val="24"/>
                <w:szCs w:val="24"/>
              </w:rPr>
              <w:t>Name of the agencies/consultants involved with contact details (if any)</w:t>
            </w:r>
          </w:p>
        </w:tc>
      </w:tr>
      <w:tr w:rsidR="00112D9C" w:rsidRPr="00C46FAC" w:rsidTr="00891F3F">
        <w:trPr>
          <w:trHeight w:val="242"/>
        </w:trPr>
        <w:tc>
          <w:tcPr>
            <w:tcW w:w="630" w:type="dxa"/>
            <w:vMerge/>
          </w:tcPr>
          <w:p w:rsidR="00112D9C" w:rsidRPr="00C46FAC" w:rsidRDefault="00112D9C" w:rsidP="00891F3F">
            <w:pPr>
              <w:rPr>
                <w:b/>
                <w:bCs/>
                <w:color w:val="000000"/>
                <w:sz w:val="24"/>
                <w:szCs w:val="24"/>
              </w:rPr>
            </w:pPr>
          </w:p>
        </w:tc>
        <w:tc>
          <w:tcPr>
            <w:tcW w:w="4410" w:type="dxa"/>
            <w:shd w:val="clear" w:color="auto" w:fill="auto"/>
            <w:vAlign w:val="bottom"/>
            <w:hideMark/>
          </w:tcPr>
          <w:p w:rsidR="00112D9C" w:rsidRPr="00C46FAC" w:rsidRDefault="00112D9C" w:rsidP="00891F3F">
            <w:pPr>
              <w:rPr>
                <w:b/>
                <w:bCs/>
                <w:color w:val="000000"/>
                <w:sz w:val="24"/>
                <w:szCs w:val="24"/>
              </w:rPr>
            </w:pPr>
          </w:p>
        </w:tc>
        <w:tc>
          <w:tcPr>
            <w:tcW w:w="2520" w:type="dxa"/>
            <w:shd w:val="clear" w:color="auto" w:fill="auto"/>
            <w:vAlign w:val="bottom"/>
            <w:hideMark/>
          </w:tcPr>
          <w:p w:rsidR="00112D9C" w:rsidRPr="00C46FAC" w:rsidRDefault="00112D9C" w:rsidP="00891F3F">
            <w:pPr>
              <w:rPr>
                <w:b/>
                <w:bCs/>
                <w:color w:val="000000"/>
                <w:sz w:val="24"/>
                <w:szCs w:val="24"/>
              </w:rPr>
            </w:pPr>
          </w:p>
        </w:tc>
        <w:tc>
          <w:tcPr>
            <w:tcW w:w="2880" w:type="dxa"/>
            <w:shd w:val="clear" w:color="auto" w:fill="auto"/>
            <w:vAlign w:val="bottom"/>
            <w:hideMark/>
          </w:tcPr>
          <w:p w:rsidR="00112D9C" w:rsidRPr="00C46FAC" w:rsidRDefault="00112D9C" w:rsidP="00891F3F">
            <w:pPr>
              <w:rPr>
                <w:b/>
                <w:bCs/>
                <w:color w:val="000000"/>
                <w:sz w:val="24"/>
                <w:szCs w:val="24"/>
              </w:rPr>
            </w:pPr>
          </w:p>
        </w:tc>
        <w:tc>
          <w:tcPr>
            <w:tcW w:w="4230"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42"/>
        </w:trPr>
        <w:tc>
          <w:tcPr>
            <w:tcW w:w="630" w:type="dxa"/>
            <w:vMerge/>
          </w:tcPr>
          <w:p w:rsidR="00112D9C" w:rsidRDefault="00112D9C" w:rsidP="00891F3F">
            <w:pPr>
              <w:rPr>
                <w:b/>
                <w:bCs/>
                <w:color w:val="000000"/>
                <w:sz w:val="24"/>
                <w:szCs w:val="24"/>
              </w:rPr>
            </w:pPr>
          </w:p>
        </w:tc>
        <w:tc>
          <w:tcPr>
            <w:tcW w:w="14040" w:type="dxa"/>
            <w:gridSpan w:val="4"/>
            <w:shd w:val="clear" w:color="auto" w:fill="auto"/>
            <w:vAlign w:val="bottom"/>
            <w:hideMark/>
          </w:tcPr>
          <w:p w:rsidR="00112D9C" w:rsidRPr="00990344" w:rsidRDefault="00112D9C" w:rsidP="00891F3F">
            <w:pPr>
              <w:pStyle w:val="ListParagraph"/>
              <w:spacing w:after="0" w:line="240" w:lineRule="auto"/>
              <w:ind w:left="504"/>
              <w:rPr>
                <w:rFonts w:ascii="Times New Roman" w:hAnsi="Times New Roman"/>
                <w:bCs/>
                <w:iCs/>
                <w:color w:val="000000"/>
                <w:sz w:val="24"/>
                <w:szCs w:val="24"/>
              </w:rPr>
            </w:pPr>
          </w:p>
        </w:tc>
      </w:tr>
    </w:tbl>
    <w:p w:rsidR="00112D9C" w:rsidRPr="00C46FAC" w:rsidRDefault="00112D9C" w:rsidP="00112D9C">
      <w:pPr>
        <w:tabs>
          <w:tab w:val="left" w:pos="1425"/>
          <w:tab w:val="left" w:pos="11160"/>
        </w:tabs>
        <w:ind w:right="900"/>
        <w:rPr>
          <w:b/>
          <w:bCs/>
          <w:sz w:val="24"/>
          <w:szCs w:val="24"/>
        </w:rPr>
      </w:pPr>
    </w:p>
    <w:p w:rsidR="00112D9C" w:rsidRDefault="00112D9C" w:rsidP="00112D9C">
      <w:pPr>
        <w:tabs>
          <w:tab w:val="left" w:pos="1425"/>
          <w:tab w:val="left" w:pos="11160"/>
        </w:tabs>
        <w:ind w:right="900"/>
        <w:rPr>
          <w:b/>
          <w:bCs/>
          <w:sz w:val="24"/>
          <w:szCs w:val="24"/>
        </w:rPr>
      </w:pPr>
    </w:p>
    <w:p w:rsidR="00112D9C" w:rsidRDefault="00112D9C" w:rsidP="00112D9C">
      <w:pPr>
        <w:tabs>
          <w:tab w:val="left" w:pos="1425"/>
          <w:tab w:val="left" w:pos="11160"/>
        </w:tabs>
        <w:ind w:right="900"/>
        <w:rPr>
          <w:b/>
          <w:bCs/>
          <w:sz w:val="24"/>
          <w:szCs w:val="24"/>
        </w:rPr>
      </w:pPr>
    </w:p>
    <w:p w:rsidR="001B2630" w:rsidRPr="00C46FAC" w:rsidRDefault="001B2630" w:rsidP="00112D9C">
      <w:pPr>
        <w:tabs>
          <w:tab w:val="left" w:pos="1425"/>
          <w:tab w:val="left" w:pos="11160"/>
        </w:tabs>
        <w:ind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15167"/>
      </w:tblGrid>
      <w:tr w:rsidR="00112D9C" w:rsidRPr="00C46FAC" w:rsidTr="00891F3F">
        <w:trPr>
          <w:trHeight w:val="350"/>
        </w:trPr>
        <w:tc>
          <w:tcPr>
            <w:tcW w:w="630" w:type="dxa"/>
          </w:tcPr>
          <w:p w:rsidR="00112D9C" w:rsidRPr="00C46FAC" w:rsidRDefault="00112D9C" w:rsidP="00891F3F">
            <w:pPr>
              <w:rPr>
                <w:b/>
                <w:bCs/>
                <w:sz w:val="28"/>
                <w:szCs w:val="28"/>
              </w:rPr>
            </w:pPr>
          </w:p>
        </w:tc>
        <w:tc>
          <w:tcPr>
            <w:tcW w:w="14040" w:type="dxa"/>
            <w:shd w:val="clear" w:color="auto" w:fill="auto"/>
            <w:noWrap/>
            <w:vAlign w:val="bottom"/>
            <w:hideMark/>
          </w:tcPr>
          <w:p w:rsidR="00112D9C" w:rsidRPr="00C46FAC" w:rsidRDefault="00112D9C" w:rsidP="00891F3F">
            <w:pPr>
              <w:rPr>
                <w:sz w:val="28"/>
                <w:szCs w:val="28"/>
              </w:rPr>
            </w:pPr>
            <w:r w:rsidRPr="00C46FAC">
              <w:rPr>
                <w:b/>
                <w:bCs/>
                <w:sz w:val="28"/>
                <w:szCs w:val="28"/>
              </w:rPr>
              <w:t>Key Indicator - 5.2 Student Progression (40)</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37</w:t>
            </w:r>
            <w:r w:rsidR="00112D9C">
              <w:rPr>
                <w:color w:val="000000"/>
                <w:sz w:val="24"/>
                <w:szCs w:val="24"/>
              </w:rPr>
              <w:t>.</w:t>
            </w:r>
          </w:p>
        </w:tc>
        <w:tc>
          <w:tcPr>
            <w:tcW w:w="14040" w:type="dxa"/>
            <w:shd w:val="clear" w:color="auto" w:fill="auto"/>
            <w:noWrap/>
            <w:vAlign w:val="bottom"/>
            <w:hideMark/>
          </w:tcPr>
          <w:p w:rsidR="00112D9C" w:rsidRPr="00C46FAC" w:rsidRDefault="00112D9C" w:rsidP="00891F3F">
            <w:pPr>
              <w:rPr>
                <w:color w:val="000000"/>
                <w:sz w:val="24"/>
                <w:szCs w:val="24"/>
              </w:rPr>
            </w:pPr>
            <w:r w:rsidRPr="00B1488C">
              <w:rPr>
                <w:color w:val="000000"/>
                <w:sz w:val="24"/>
                <w:szCs w:val="24"/>
              </w:rPr>
              <w:t>5.2.1 Average percentage of students qualifying in state/ national/ international level examinations during the last five years (eg: NET/SLET/GATE/GMAT/CAT/GRE/TOEFL/Civil Services/State government examinations) (10)</w:t>
            </w:r>
          </w:p>
        </w:tc>
      </w:tr>
      <w:tr w:rsidR="00112D9C" w:rsidRPr="00C46FAC" w:rsidTr="00891F3F">
        <w:trPr>
          <w:trHeight w:val="566"/>
        </w:trPr>
        <w:tc>
          <w:tcPr>
            <w:tcW w:w="630" w:type="dxa"/>
            <w:vMerge/>
          </w:tcPr>
          <w:p w:rsidR="00112D9C" w:rsidRPr="00C46FAC" w:rsidRDefault="00112D9C" w:rsidP="00891F3F">
            <w:pPr>
              <w:rPr>
                <w:b/>
                <w:bCs/>
                <w:color w:val="000000"/>
                <w:sz w:val="24"/>
                <w:szCs w:val="24"/>
              </w:rPr>
            </w:pPr>
          </w:p>
        </w:tc>
        <w:tc>
          <w:tcPr>
            <w:tcW w:w="14040" w:type="dxa"/>
            <w:shd w:val="clear" w:color="auto" w:fill="auto"/>
            <w:vAlign w:val="bottom"/>
            <w:hideMark/>
          </w:tcPr>
          <w:tbl>
            <w:tblPr>
              <w:tblW w:w="14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82"/>
              <w:gridCol w:w="1382"/>
              <w:gridCol w:w="1049"/>
              <w:gridCol w:w="780"/>
              <w:gridCol w:w="840"/>
              <w:gridCol w:w="902"/>
              <w:gridCol w:w="681"/>
              <w:gridCol w:w="693"/>
              <w:gridCol w:w="693"/>
              <w:gridCol w:w="890"/>
              <w:gridCol w:w="962"/>
              <w:gridCol w:w="986"/>
              <w:gridCol w:w="1464"/>
              <w:gridCol w:w="1464"/>
              <w:gridCol w:w="1473"/>
            </w:tblGrid>
            <w:tr w:rsidR="00112D9C" w:rsidRPr="005A64FB" w:rsidTr="00891F3F">
              <w:trPr>
                <w:trHeight w:val="1260"/>
              </w:trPr>
              <w:tc>
                <w:tcPr>
                  <w:tcW w:w="228"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Year</w:t>
                  </w:r>
                </w:p>
              </w:tc>
              <w:tc>
                <w:tcPr>
                  <w:tcW w:w="462"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Registration number/roll number for the exam</w:t>
                  </w:r>
                </w:p>
              </w:tc>
              <w:tc>
                <w:tcPr>
                  <w:tcW w:w="351"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Names of students selected/ qualified</w:t>
                  </w:r>
                </w:p>
              </w:tc>
              <w:tc>
                <w:tcPr>
                  <w:tcW w:w="261"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281"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302"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228"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232"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232"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298"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322"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33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49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49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493" w:type="pct"/>
                  <w:shd w:val="clear" w:color="auto" w:fill="auto"/>
                  <w:vAlign w:val="bottom"/>
                  <w:hideMark/>
                </w:tcPr>
                <w:p w:rsidR="00112D9C" w:rsidRPr="005A64FB" w:rsidRDefault="00112D9C" w:rsidP="00891F3F">
                  <w:pPr>
                    <w:rPr>
                      <w:color w:val="000000"/>
                      <w:lang w:eastAsia="en-IN"/>
                    </w:rPr>
                  </w:pPr>
                </w:p>
              </w:tc>
            </w:tr>
            <w:tr w:rsidR="00112D9C" w:rsidRPr="005A64FB" w:rsidTr="00891F3F">
              <w:trPr>
                <w:trHeight w:val="1140"/>
              </w:trPr>
              <w:tc>
                <w:tcPr>
                  <w:tcW w:w="228" w:type="pct"/>
                  <w:shd w:val="clear" w:color="auto" w:fill="auto"/>
                  <w:noWrap/>
                  <w:vAlign w:val="bottom"/>
                  <w:hideMark/>
                </w:tcPr>
                <w:p w:rsidR="00112D9C" w:rsidRPr="005A64FB" w:rsidRDefault="00112D9C" w:rsidP="00891F3F">
                  <w:pPr>
                    <w:rPr>
                      <w:color w:val="000000"/>
                      <w:lang w:eastAsia="en-IN"/>
                    </w:rPr>
                  </w:pPr>
                  <w:r w:rsidRPr="005A64FB">
                    <w:rPr>
                      <w:color w:val="000000"/>
                      <w:lang w:eastAsia="en-IN"/>
                    </w:rPr>
                    <w:t> </w:t>
                  </w:r>
                </w:p>
              </w:tc>
              <w:tc>
                <w:tcPr>
                  <w:tcW w:w="462"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 </w:t>
                  </w:r>
                </w:p>
              </w:tc>
              <w:tc>
                <w:tcPr>
                  <w:tcW w:w="351"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NET</w:t>
                  </w:r>
                </w:p>
              </w:tc>
              <w:tc>
                <w:tcPr>
                  <w:tcW w:w="261"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SLET</w:t>
                  </w:r>
                </w:p>
              </w:tc>
              <w:tc>
                <w:tcPr>
                  <w:tcW w:w="281"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GATE</w:t>
                  </w:r>
                </w:p>
              </w:tc>
              <w:tc>
                <w:tcPr>
                  <w:tcW w:w="302"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GMAT</w:t>
                  </w:r>
                </w:p>
              </w:tc>
              <w:tc>
                <w:tcPr>
                  <w:tcW w:w="228"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CAT</w:t>
                  </w:r>
                </w:p>
              </w:tc>
              <w:tc>
                <w:tcPr>
                  <w:tcW w:w="232"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GRE</w:t>
                  </w:r>
                </w:p>
              </w:tc>
              <w:tc>
                <w:tcPr>
                  <w:tcW w:w="232"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JAM</w:t>
                  </w:r>
                </w:p>
              </w:tc>
              <w:tc>
                <w:tcPr>
                  <w:tcW w:w="298"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IELET</w:t>
                  </w:r>
                </w:p>
              </w:tc>
              <w:tc>
                <w:tcPr>
                  <w:tcW w:w="322" w:type="pct"/>
                  <w:shd w:val="clear" w:color="auto" w:fill="auto"/>
                  <w:noWrap/>
                  <w:vAlign w:val="bottom"/>
                  <w:hideMark/>
                </w:tcPr>
                <w:p w:rsidR="00112D9C" w:rsidRPr="005A64FB" w:rsidRDefault="00112D9C" w:rsidP="00891F3F">
                  <w:pPr>
                    <w:rPr>
                      <w:b/>
                      <w:bCs/>
                      <w:color w:val="000000"/>
                      <w:lang w:eastAsia="en-IN"/>
                    </w:rPr>
                  </w:pPr>
                  <w:r w:rsidRPr="005A64FB">
                    <w:rPr>
                      <w:b/>
                      <w:bCs/>
                      <w:color w:val="000000"/>
                      <w:lang w:eastAsia="en-IN"/>
                    </w:rPr>
                    <w:t>TOEFL</w:t>
                  </w:r>
                </w:p>
              </w:tc>
              <w:tc>
                <w:tcPr>
                  <w:tcW w:w="33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Civil Services</w:t>
                  </w:r>
                </w:p>
              </w:tc>
              <w:tc>
                <w:tcPr>
                  <w:tcW w:w="49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State government examinations</w:t>
                  </w:r>
                </w:p>
              </w:tc>
              <w:tc>
                <w:tcPr>
                  <w:tcW w:w="490" w:type="pct"/>
                  <w:shd w:val="clear" w:color="auto" w:fill="auto"/>
                  <w:vAlign w:val="bottom"/>
                  <w:hideMark/>
                </w:tcPr>
                <w:p w:rsidR="00112D9C" w:rsidRPr="005A64FB" w:rsidRDefault="00112D9C" w:rsidP="00891F3F">
                  <w:pPr>
                    <w:rPr>
                      <w:b/>
                      <w:bCs/>
                      <w:color w:val="000000"/>
                      <w:lang w:eastAsia="en-IN"/>
                    </w:rPr>
                  </w:pPr>
                  <w:r w:rsidRPr="005A64FB">
                    <w:rPr>
                      <w:b/>
                      <w:bCs/>
                      <w:color w:val="000000"/>
                      <w:lang w:eastAsia="en-IN"/>
                    </w:rPr>
                    <w:t>Other examinations conducted by the State / Central Government Agencies (Specify)</w:t>
                  </w:r>
                </w:p>
              </w:tc>
              <w:tc>
                <w:tcPr>
                  <w:tcW w:w="493" w:type="pct"/>
                  <w:shd w:val="clear" w:color="auto" w:fill="auto"/>
                  <w:noWrap/>
                  <w:vAlign w:val="bottom"/>
                  <w:hideMark/>
                </w:tcPr>
                <w:p w:rsidR="00112D9C" w:rsidRPr="005A64FB" w:rsidRDefault="00112D9C" w:rsidP="00891F3F">
                  <w:pPr>
                    <w:rPr>
                      <w:color w:val="000000"/>
                      <w:lang w:eastAsia="en-IN"/>
                    </w:rPr>
                  </w:pPr>
                </w:p>
              </w:tc>
            </w:tr>
            <w:tr w:rsidR="00112D9C" w:rsidRPr="005A64FB" w:rsidTr="00891F3F">
              <w:trPr>
                <w:trHeight w:val="300"/>
              </w:trPr>
              <w:tc>
                <w:tcPr>
                  <w:tcW w:w="22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6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5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6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8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0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2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3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3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9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2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3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3" w:type="pct"/>
                  <w:shd w:val="clear" w:color="auto" w:fill="auto"/>
                  <w:noWrap/>
                  <w:vAlign w:val="bottom"/>
                  <w:hideMark/>
                </w:tcPr>
                <w:p w:rsidR="00112D9C" w:rsidRPr="005A64FB" w:rsidRDefault="00112D9C" w:rsidP="00891F3F">
                  <w:pPr>
                    <w:rPr>
                      <w:rFonts w:ascii="Calibri" w:hAnsi="Calibri" w:cs="Calibri"/>
                      <w:color w:val="000000"/>
                      <w:lang w:eastAsia="en-IN"/>
                    </w:rPr>
                  </w:pPr>
                </w:p>
              </w:tc>
            </w:tr>
            <w:tr w:rsidR="00112D9C" w:rsidRPr="005A64FB" w:rsidTr="00891F3F">
              <w:trPr>
                <w:trHeight w:val="300"/>
              </w:trPr>
              <w:tc>
                <w:tcPr>
                  <w:tcW w:w="22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6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5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6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81"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0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2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3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3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29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22"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33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0"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93" w:type="pct"/>
                  <w:shd w:val="clear" w:color="auto" w:fill="auto"/>
                  <w:noWrap/>
                  <w:vAlign w:val="bottom"/>
                  <w:hideMark/>
                </w:tcPr>
                <w:p w:rsidR="00112D9C" w:rsidRPr="005A64FB" w:rsidRDefault="00112D9C" w:rsidP="00891F3F">
                  <w:pPr>
                    <w:rPr>
                      <w:rFonts w:ascii="Calibri" w:hAnsi="Calibri" w:cs="Calibri"/>
                      <w:color w:val="000000"/>
                      <w:lang w:eastAsia="en-IN"/>
                    </w:rPr>
                  </w:pPr>
                </w:p>
              </w:tc>
            </w:tr>
            <w:tr w:rsidR="00112D9C" w:rsidRPr="005A64FB" w:rsidTr="00891F3F">
              <w:trPr>
                <w:trHeight w:val="300"/>
              </w:trPr>
              <w:tc>
                <w:tcPr>
                  <w:tcW w:w="228" w:type="pct"/>
                  <w:shd w:val="clear" w:color="auto" w:fill="auto"/>
                  <w:noWrap/>
                  <w:vAlign w:val="bottom"/>
                  <w:hideMark/>
                </w:tcPr>
                <w:p w:rsidR="00112D9C" w:rsidRPr="005A64FB" w:rsidRDefault="00112D9C" w:rsidP="00891F3F">
                  <w:pPr>
                    <w:rPr>
                      <w:rFonts w:ascii="Calibri" w:hAnsi="Calibri" w:cs="Calibri"/>
                      <w:color w:val="000000"/>
                      <w:lang w:eastAsia="en-IN"/>
                    </w:rPr>
                  </w:pPr>
                  <w:r w:rsidRPr="005A64FB">
                    <w:rPr>
                      <w:rFonts w:ascii="Calibri" w:hAnsi="Calibri" w:cs="Calibri"/>
                      <w:color w:val="000000"/>
                      <w:lang w:eastAsia="en-IN"/>
                    </w:rPr>
                    <w:t> </w:t>
                  </w:r>
                </w:p>
              </w:tc>
              <w:tc>
                <w:tcPr>
                  <w:tcW w:w="462"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Total</w:t>
                  </w:r>
                </w:p>
              </w:tc>
              <w:tc>
                <w:tcPr>
                  <w:tcW w:w="351"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61"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81"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302"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28"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32"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32"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298"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322"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330"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490"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490"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 </w:t>
                  </w:r>
                </w:p>
              </w:tc>
              <w:tc>
                <w:tcPr>
                  <w:tcW w:w="493" w:type="pct"/>
                  <w:shd w:val="clear" w:color="000000" w:fill="BFBFBF"/>
                  <w:noWrap/>
                  <w:vAlign w:val="bottom"/>
                  <w:hideMark/>
                </w:tcPr>
                <w:p w:rsidR="00112D9C" w:rsidRPr="005A64FB" w:rsidRDefault="00112D9C" w:rsidP="00891F3F">
                  <w:pPr>
                    <w:rPr>
                      <w:rFonts w:ascii="Calibri" w:hAnsi="Calibri" w:cs="Calibri"/>
                      <w:b/>
                      <w:bCs/>
                      <w:color w:val="000000"/>
                      <w:lang w:eastAsia="en-IN"/>
                    </w:rPr>
                  </w:pPr>
                  <w:r w:rsidRPr="005A64FB">
                    <w:rPr>
                      <w:rFonts w:ascii="Calibri" w:hAnsi="Calibri" w:cs="Calibri"/>
                      <w:b/>
                      <w:bCs/>
                      <w:color w:val="000000"/>
                      <w:lang w:eastAsia="en-IN"/>
                    </w:rPr>
                    <w:t>Grand Total</w:t>
                  </w:r>
                </w:p>
              </w:tc>
            </w:tr>
          </w:tbl>
          <w:p w:rsidR="00112D9C" w:rsidRPr="00C46FAC" w:rsidRDefault="00112D9C" w:rsidP="00891F3F">
            <w:pPr>
              <w:rPr>
                <w:b/>
                <w:bCs/>
                <w:color w:val="000000"/>
                <w:sz w:val="24"/>
                <w:szCs w:val="24"/>
              </w:rPr>
            </w:pPr>
          </w:p>
        </w:tc>
      </w:tr>
      <w:tr w:rsidR="00112D9C" w:rsidRPr="00C46FAC" w:rsidTr="00891F3F">
        <w:trPr>
          <w:trHeight w:val="278"/>
        </w:trPr>
        <w:tc>
          <w:tcPr>
            <w:tcW w:w="630" w:type="dxa"/>
            <w:vMerge/>
          </w:tcPr>
          <w:p w:rsidR="00112D9C" w:rsidRPr="00C46FAC" w:rsidRDefault="00112D9C" w:rsidP="00891F3F">
            <w:pPr>
              <w:rPr>
                <w:bCs/>
                <w:color w:val="000000"/>
                <w:sz w:val="24"/>
                <w:szCs w:val="24"/>
              </w:rPr>
            </w:pPr>
          </w:p>
        </w:tc>
        <w:tc>
          <w:tcPr>
            <w:tcW w:w="14040" w:type="dxa"/>
            <w:shd w:val="clear" w:color="auto" w:fill="auto"/>
            <w:vAlign w:val="bottom"/>
            <w:hideMark/>
          </w:tcPr>
          <w:p w:rsidR="00112D9C" w:rsidRPr="003C5F39" w:rsidRDefault="001B2630" w:rsidP="00891F3F">
            <w:pPr>
              <w:pStyle w:val="ListParagraph"/>
              <w:spacing w:after="0" w:line="240" w:lineRule="auto"/>
              <w:ind w:left="504"/>
              <w:rPr>
                <w:rFonts w:ascii="Times New Roman" w:hAnsi="Times New Roman"/>
                <w:b/>
                <w:iCs/>
                <w:color w:val="000000"/>
                <w:sz w:val="24"/>
                <w:szCs w:val="24"/>
              </w:rPr>
            </w:pPr>
            <w:r w:rsidRPr="001B2630">
              <w:rPr>
                <w:rFonts w:ascii="Times New Roman" w:hAnsi="Times New Roman"/>
                <w:b/>
                <w:iCs/>
                <w:color w:val="000000"/>
                <w:sz w:val="24"/>
                <w:szCs w:val="24"/>
              </w:rPr>
              <w:t>Note</w:t>
            </w:r>
            <w:r w:rsidR="00112D9C" w:rsidRPr="003C5F39">
              <w:rPr>
                <w:rFonts w:ascii="Times New Roman" w:hAnsi="Times New Roman"/>
                <w:b/>
                <w:iCs/>
                <w:color w:val="000000"/>
                <w:sz w:val="24"/>
                <w:szCs w:val="24"/>
              </w:rPr>
              <w:t>: Please do not include individual university's entrance examination.</w:t>
            </w:r>
          </w:p>
        </w:tc>
      </w:tr>
    </w:tbl>
    <w:p w:rsidR="00112D9C" w:rsidRDefault="00112D9C" w:rsidP="00112D9C">
      <w:pPr>
        <w:tabs>
          <w:tab w:val="left" w:pos="1425"/>
          <w:tab w:val="left" w:pos="11160"/>
        </w:tabs>
        <w:ind w:right="900"/>
        <w:rPr>
          <w:b/>
          <w:bCs/>
          <w:sz w:val="24"/>
          <w:szCs w:val="24"/>
        </w:rPr>
      </w:pPr>
    </w:p>
    <w:p w:rsidR="00112D9C" w:rsidRDefault="00112D9C" w:rsidP="00112D9C">
      <w:pPr>
        <w:tabs>
          <w:tab w:val="left" w:pos="1425"/>
          <w:tab w:val="left" w:pos="11160"/>
        </w:tabs>
        <w:ind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4050"/>
        <w:gridCol w:w="2700"/>
        <w:gridCol w:w="2340"/>
        <w:gridCol w:w="2421"/>
        <w:gridCol w:w="2529"/>
      </w:tblGrid>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38</w:t>
            </w:r>
            <w:r w:rsidR="00112D9C">
              <w:rPr>
                <w:color w:val="000000"/>
                <w:sz w:val="24"/>
                <w:szCs w:val="24"/>
              </w:rPr>
              <w:t>.</w:t>
            </w:r>
          </w:p>
        </w:tc>
        <w:tc>
          <w:tcPr>
            <w:tcW w:w="14040" w:type="dxa"/>
            <w:gridSpan w:val="5"/>
            <w:shd w:val="clear" w:color="auto" w:fill="auto"/>
            <w:noWrap/>
            <w:vAlign w:val="bottom"/>
            <w:hideMark/>
          </w:tcPr>
          <w:p w:rsidR="00112D9C" w:rsidRPr="00C46FAC" w:rsidRDefault="00112D9C" w:rsidP="00891F3F">
            <w:pPr>
              <w:rPr>
                <w:color w:val="000000"/>
                <w:sz w:val="24"/>
                <w:szCs w:val="24"/>
              </w:rPr>
            </w:pPr>
            <w:r w:rsidRPr="00B1488C">
              <w:rPr>
                <w:color w:val="000000"/>
                <w:sz w:val="24"/>
                <w:szCs w:val="24"/>
              </w:rPr>
              <w:t>5.2.2 Average percentage of placement of outgoing students during the last five years (15)</w:t>
            </w:r>
          </w:p>
        </w:tc>
      </w:tr>
      <w:tr w:rsidR="00112D9C" w:rsidRPr="00C46FAC" w:rsidTr="00891F3F">
        <w:trPr>
          <w:trHeight w:val="485"/>
        </w:trPr>
        <w:tc>
          <w:tcPr>
            <w:tcW w:w="630" w:type="dxa"/>
            <w:vMerge/>
          </w:tcPr>
          <w:p w:rsidR="00112D9C" w:rsidRPr="00C46FAC" w:rsidRDefault="00112D9C" w:rsidP="00891F3F">
            <w:pPr>
              <w:rPr>
                <w:b/>
                <w:bCs/>
                <w:color w:val="000000"/>
                <w:sz w:val="24"/>
                <w:szCs w:val="24"/>
              </w:rPr>
            </w:pPr>
          </w:p>
        </w:tc>
        <w:tc>
          <w:tcPr>
            <w:tcW w:w="4050" w:type="dxa"/>
            <w:shd w:val="clear" w:color="auto" w:fill="auto"/>
            <w:vAlign w:val="bottom"/>
            <w:hideMark/>
          </w:tcPr>
          <w:p w:rsidR="00112D9C" w:rsidRPr="00B1488C" w:rsidRDefault="00112D9C" w:rsidP="00891F3F">
            <w:pPr>
              <w:rPr>
                <w:b/>
                <w:bCs/>
                <w:color w:val="000000"/>
                <w:sz w:val="24"/>
                <w:szCs w:val="24"/>
              </w:rPr>
            </w:pPr>
            <w:r w:rsidRPr="00B1488C">
              <w:rPr>
                <w:b/>
                <w:bCs/>
                <w:color w:val="000000"/>
                <w:sz w:val="24"/>
                <w:szCs w:val="24"/>
              </w:rPr>
              <w:t xml:space="preserve">Year </w:t>
            </w:r>
          </w:p>
        </w:tc>
        <w:tc>
          <w:tcPr>
            <w:tcW w:w="2700" w:type="dxa"/>
            <w:shd w:val="clear" w:color="auto" w:fill="auto"/>
            <w:vAlign w:val="bottom"/>
            <w:hideMark/>
          </w:tcPr>
          <w:p w:rsidR="00112D9C" w:rsidRPr="00B1488C" w:rsidRDefault="00112D9C" w:rsidP="00891F3F">
            <w:pPr>
              <w:rPr>
                <w:b/>
                <w:bCs/>
                <w:color w:val="000000"/>
                <w:sz w:val="24"/>
                <w:szCs w:val="24"/>
              </w:rPr>
            </w:pPr>
            <w:r w:rsidRPr="00B1488C">
              <w:rPr>
                <w:b/>
                <w:bCs/>
                <w:color w:val="000000"/>
                <w:sz w:val="24"/>
                <w:szCs w:val="24"/>
              </w:rPr>
              <w:t>Name of student placed  and contact details</w:t>
            </w:r>
          </w:p>
        </w:tc>
        <w:tc>
          <w:tcPr>
            <w:tcW w:w="2340" w:type="dxa"/>
            <w:shd w:val="clear" w:color="auto" w:fill="auto"/>
            <w:vAlign w:val="bottom"/>
            <w:hideMark/>
          </w:tcPr>
          <w:p w:rsidR="00112D9C" w:rsidRPr="00B1488C" w:rsidRDefault="00112D9C" w:rsidP="00891F3F">
            <w:pPr>
              <w:rPr>
                <w:b/>
                <w:bCs/>
                <w:color w:val="000000"/>
                <w:sz w:val="24"/>
                <w:szCs w:val="24"/>
              </w:rPr>
            </w:pPr>
            <w:r w:rsidRPr="00B1488C">
              <w:rPr>
                <w:b/>
                <w:bCs/>
                <w:color w:val="000000"/>
                <w:sz w:val="24"/>
                <w:szCs w:val="24"/>
              </w:rPr>
              <w:t xml:space="preserve">Program graduated from  </w:t>
            </w:r>
          </w:p>
        </w:tc>
        <w:tc>
          <w:tcPr>
            <w:tcW w:w="2421" w:type="dxa"/>
            <w:shd w:val="clear" w:color="auto" w:fill="auto"/>
            <w:vAlign w:val="bottom"/>
            <w:hideMark/>
          </w:tcPr>
          <w:p w:rsidR="00112D9C" w:rsidRPr="00B1488C" w:rsidRDefault="00112D9C" w:rsidP="00891F3F">
            <w:pPr>
              <w:rPr>
                <w:b/>
                <w:bCs/>
                <w:color w:val="000000"/>
                <w:sz w:val="24"/>
                <w:szCs w:val="24"/>
              </w:rPr>
            </w:pPr>
            <w:r w:rsidRPr="00B1488C">
              <w:rPr>
                <w:b/>
                <w:bCs/>
                <w:color w:val="000000"/>
                <w:sz w:val="24"/>
                <w:szCs w:val="24"/>
              </w:rPr>
              <w:t>Name of the  employer with contact details</w:t>
            </w:r>
          </w:p>
        </w:tc>
        <w:tc>
          <w:tcPr>
            <w:tcW w:w="2529" w:type="dxa"/>
            <w:shd w:val="clear" w:color="auto" w:fill="auto"/>
            <w:vAlign w:val="bottom"/>
            <w:hideMark/>
          </w:tcPr>
          <w:p w:rsidR="00112D9C" w:rsidRPr="00B1488C" w:rsidRDefault="00112D9C" w:rsidP="00891F3F">
            <w:pPr>
              <w:rPr>
                <w:b/>
                <w:bCs/>
                <w:color w:val="000000"/>
                <w:sz w:val="24"/>
                <w:szCs w:val="24"/>
              </w:rPr>
            </w:pPr>
            <w:r w:rsidRPr="00B1488C">
              <w:rPr>
                <w:b/>
                <w:bCs/>
                <w:color w:val="000000"/>
                <w:sz w:val="24"/>
                <w:szCs w:val="24"/>
              </w:rPr>
              <w:t>Pay package at appointment</w:t>
            </w:r>
          </w:p>
        </w:tc>
      </w:tr>
      <w:tr w:rsidR="00112D9C" w:rsidRPr="00C46FAC" w:rsidTr="00891F3F">
        <w:trPr>
          <w:trHeight w:val="485"/>
        </w:trPr>
        <w:tc>
          <w:tcPr>
            <w:tcW w:w="630" w:type="dxa"/>
            <w:vMerge/>
          </w:tcPr>
          <w:p w:rsidR="00112D9C" w:rsidRPr="00C46FAC" w:rsidRDefault="00112D9C" w:rsidP="00891F3F">
            <w:pPr>
              <w:rPr>
                <w:b/>
                <w:bCs/>
                <w:color w:val="000000"/>
                <w:sz w:val="24"/>
                <w:szCs w:val="24"/>
              </w:rPr>
            </w:pPr>
          </w:p>
        </w:tc>
        <w:tc>
          <w:tcPr>
            <w:tcW w:w="4050" w:type="dxa"/>
            <w:shd w:val="clear" w:color="auto" w:fill="auto"/>
            <w:vAlign w:val="bottom"/>
            <w:hideMark/>
          </w:tcPr>
          <w:p w:rsidR="00112D9C" w:rsidRPr="00C46FAC" w:rsidRDefault="00112D9C" w:rsidP="00891F3F">
            <w:pPr>
              <w:rPr>
                <w:b/>
                <w:bCs/>
                <w:color w:val="000000"/>
                <w:sz w:val="24"/>
                <w:szCs w:val="24"/>
              </w:rPr>
            </w:pPr>
          </w:p>
        </w:tc>
        <w:tc>
          <w:tcPr>
            <w:tcW w:w="2700" w:type="dxa"/>
            <w:shd w:val="clear" w:color="auto" w:fill="auto"/>
            <w:vAlign w:val="bottom"/>
            <w:hideMark/>
          </w:tcPr>
          <w:p w:rsidR="00112D9C" w:rsidRPr="00C46FAC" w:rsidRDefault="00112D9C" w:rsidP="00891F3F">
            <w:pPr>
              <w:rPr>
                <w:b/>
                <w:bCs/>
                <w:color w:val="000000"/>
                <w:sz w:val="24"/>
                <w:szCs w:val="24"/>
              </w:rPr>
            </w:pPr>
          </w:p>
        </w:tc>
        <w:tc>
          <w:tcPr>
            <w:tcW w:w="2340" w:type="dxa"/>
            <w:shd w:val="clear" w:color="auto" w:fill="auto"/>
            <w:vAlign w:val="bottom"/>
            <w:hideMark/>
          </w:tcPr>
          <w:p w:rsidR="00112D9C" w:rsidRPr="00C46FAC" w:rsidRDefault="00112D9C" w:rsidP="00891F3F">
            <w:pPr>
              <w:rPr>
                <w:b/>
                <w:bCs/>
                <w:color w:val="000000"/>
                <w:sz w:val="24"/>
                <w:szCs w:val="24"/>
              </w:rPr>
            </w:pPr>
          </w:p>
        </w:tc>
        <w:tc>
          <w:tcPr>
            <w:tcW w:w="2421" w:type="dxa"/>
            <w:shd w:val="clear" w:color="auto" w:fill="auto"/>
            <w:vAlign w:val="bottom"/>
            <w:hideMark/>
          </w:tcPr>
          <w:p w:rsidR="00112D9C" w:rsidRPr="00C46FAC" w:rsidRDefault="00112D9C" w:rsidP="00891F3F">
            <w:pPr>
              <w:rPr>
                <w:b/>
                <w:bCs/>
                <w:color w:val="000000"/>
                <w:sz w:val="24"/>
                <w:szCs w:val="24"/>
              </w:rPr>
            </w:pPr>
          </w:p>
        </w:tc>
        <w:tc>
          <w:tcPr>
            <w:tcW w:w="2529"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485"/>
        </w:trPr>
        <w:tc>
          <w:tcPr>
            <w:tcW w:w="630" w:type="dxa"/>
            <w:vMerge/>
          </w:tcPr>
          <w:p w:rsidR="00112D9C" w:rsidRPr="00C46FAC" w:rsidRDefault="00112D9C" w:rsidP="00891F3F">
            <w:pPr>
              <w:rPr>
                <w:bCs/>
                <w:iCs/>
                <w:color w:val="000000"/>
                <w:sz w:val="24"/>
                <w:szCs w:val="24"/>
              </w:rPr>
            </w:pPr>
          </w:p>
        </w:tc>
        <w:tc>
          <w:tcPr>
            <w:tcW w:w="14040" w:type="dxa"/>
            <w:gridSpan w:val="5"/>
            <w:shd w:val="clear" w:color="auto" w:fill="auto"/>
            <w:vAlign w:val="bottom"/>
            <w:hideMark/>
          </w:tcPr>
          <w:p w:rsidR="00112D9C" w:rsidRPr="00AC6E4C" w:rsidRDefault="00112D9C" w:rsidP="00891F3F">
            <w:pPr>
              <w:pStyle w:val="ListParagraph"/>
              <w:spacing w:after="0" w:line="240" w:lineRule="auto"/>
              <w:ind w:left="504"/>
              <w:rPr>
                <w:rFonts w:ascii="Times New Roman" w:hAnsi="Times New Roman"/>
                <w:bCs/>
                <w:iCs/>
                <w:color w:val="000000"/>
                <w:sz w:val="24"/>
                <w:szCs w:val="24"/>
              </w:rPr>
            </w:pPr>
          </w:p>
        </w:tc>
      </w:tr>
    </w:tbl>
    <w:p w:rsidR="00112D9C" w:rsidRDefault="00112D9C" w:rsidP="00112D9C">
      <w:pPr>
        <w:tabs>
          <w:tab w:val="left" w:pos="1425"/>
          <w:tab w:val="left" w:pos="11160"/>
        </w:tabs>
        <w:ind w:left="-630" w:right="900"/>
        <w:rPr>
          <w:b/>
          <w:bCs/>
          <w:sz w:val="24"/>
          <w:szCs w:val="24"/>
        </w:rPr>
      </w:pPr>
    </w:p>
    <w:p w:rsidR="00112D9C" w:rsidRDefault="00112D9C" w:rsidP="00112D9C">
      <w:pPr>
        <w:tabs>
          <w:tab w:val="left" w:pos="1425"/>
          <w:tab w:val="left" w:pos="11160"/>
        </w:tabs>
        <w:ind w:left="-630" w:right="900"/>
        <w:rPr>
          <w:b/>
          <w:bCs/>
          <w:sz w:val="24"/>
          <w:szCs w:val="24"/>
        </w:rPr>
      </w:pPr>
    </w:p>
    <w:p w:rsidR="00112D9C" w:rsidRPr="00C46FAC" w:rsidRDefault="00112D9C" w:rsidP="00112D9C">
      <w:pPr>
        <w:tabs>
          <w:tab w:val="left" w:pos="1425"/>
          <w:tab w:val="left" w:pos="11160"/>
        </w:tabs>
        <w:ind w:left="-630" w:right="900"/>
        <w:rPr>
          <w:b/>
          <w:bCs/>
          <w:sz w:val="24"/>
          <w:szCs w:val="24"/>
        </w:rPr>
      </w:pPr>
    </w:p>
    <w:tbl>
      <w:tblPr>
        <w:tblW w:w="146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3928"/>
        <w:gridCol w:w="3212"/>
        <w:gridCol w:w="2600"/>
        <w:gridCol w:w="4394"/>
      </w:tblGrid>
      <w:tr w:rsidR="00112D9C" w:rsidRPr="00C46FAC" w:rsidTr="00891F3F">
        <w:trPr>
          <w:trHeight w:val="300"/>
        </w:trPr>
        <w:tc>
          <w:tcPr>
            <w:tcW w:w="516" w:type="dxa"/>
            <w:vMerge w:val="restart"/>
          </w:tcPr>
          <w:p w:rsidR="00112D9C" w:rsidRPr="00C46FAC" w:rsidRDefault="00B51A20" w:rsidP="00891F3F">
            <w:pPr>
              <w:rPr>
                <w:color w:val="000000"/>
                <w:sz w:val="24"/>
                <w:szCs w:val="24"/>
              </w:rPr>
            </w:pPr>
            <w:r>
              <w:rPr>
                <w:color w:val="000000"/>
                <w:sz w:val="24"/>
                <w:szCs w:val="24"/>
              </w:rPr>
              <w:lastRenderedPageBreak/>
              <w:t>39</w:t>
            </w:r>
            <w:r w:rsidR="00112D9C">
              <w:rPr>
                <w:color w:val="000000"/>
                <w:sz w:val="24"/>
                <w:szCs w:val="24"/>
              </w:rPr>
              <w:t>.</w:t>
            </w:r>
          </w:p>
        </w:tc>
        <w:tc>
          <w:tcPr>
            <w:tcW w:w="14134" w:type="dxa"/>
            <w:gridSpan w:val="4"/>
            <w:shd w:val="clear" w:color="auto" w:fill="auto"/>
            <w:noWrap/>
            <w:vAlign w:val="bottom"/>
            <w:hideMark/>
          </w:tcPr>
          <w:p w:rsidR="00112D9C" w:rsidRPr="00C46FAC" w:rsidRDefault="00112D9C" w:rsidP="00891F3F">
            <w:pPr>
              <w:rPr>
                <w:color w:val="000000"/>
                <w:sz w:val="24"/>
                <w:szCs w:val="24"/>
              </w:rPr>
            </w:pPr>
            <w:r w:rsidRPr="00237B80">
              <w:rPr>
                <w:color w:val="000000"/>
                <w:sz w:val="24"/>
                <w:szCs w:val="24"/>
              </w:rPr>
              <w:t>5.2.3 Percentage of recently graduated students who have progressed to higher education (previous graduating batch) (15)</w:t>
            </w:r>
          </w:p>
        </w:tc>
      </w:tr>
      <w:tr w:rsidR="00112D9C" w:rsidRPr="008C6526" w:rsidTr="00891F3F">
        <w:trPr>
          <w:trHeight w:val="350"/>
        </w:trPr>
        <w:tc>
          <w:tcPr>
            <w:tcW w:w="516" w:type="dxa"/>
            <w:vMerge/>
          </w:tcPr>
          <w:p w:rsidR="00112D9C" w:rsidRPr="008C6526" w:rsidRDefault="00112D9C" w:rsidP="00891F3F">
            <w:pPr>
              <w:rPr>
                <w:b/>
                <w:bCs/>
                <w:color w:val="000000"/>
                <w:sz w:val="24"/>
                <w:szCs w:val="24"/>
              </w:rPr>
            </w:pPr>
          </w:p>
        </w:tc>
        <w:tc>
          <w:tcPr>
            <w:tcW w:w="3928" w:type="dxa"/>
            <w:shd w:val="clear" w:color="auto" w:fill="auto"/>
            <w:vAlign w:val="bottom"/>
            <w:hideMark/>
          </w:tcPr>
          <w:p w:rsidR="00112D9C" w:rsidRPr="008C6526" w:rsidRDefault="00112D9C" w:rsidP="00891F3F">
            <w:pPr>
              <w:rPr>
                <w:b/>
                <w:bCs/>
                <w:color w:val="000000"/>
                <w:sz w:val="24"/>
                <w:szCs w:val="24"/>
              </w:rPr>
            </w:pPr>
            <w:r w:rsidRPr="008C6526">
              <w:rPr>
                <w:b/>
                <w:bCs/>
                <w:color w:val="000000"/>
                <w:sz w:val="24"/>
                <w:szCs w:val="24"/>
              </w:rPr>
              <w:t>Name of student enrolling into higher education</w:t>
            </w:r>
          </w:p>
        </w:tc>
        <w:tc>
          <w:tcPr>
            <w:tcW w:w="3212" w:type="dxa"/>
            <w:shd w:val="clear" w:color="auto" w:fill="auto"/>
            <w:vAlign w:val="bottom"/>
            <w:hideMark/>
          </w:tcPr>
          <w:p w:rsidR="00112D9C" w:rsidRPr="008C6526" w:rsidRDefault="00112D9C" w:rsidP="00891F3F">
            <w:pPr>
              <w:rPr>
                <w:b/>
                <w:bCs/>
                <w:color w:val="000000"/>
                <w:sz w:val="24"/>
                <w:szCs w:val="24"/>
              </w:rPr>
            </w:pPr>
            <w:r w:rsidRPr="008C6526">
              <w:rPr>
                <w:b/>
                <w:bCs/>
                <w:color w:val="000000"/>
                <w:sz w:val="24"/>
                <w:szCs w:val="24"/>
              </w:rPr>
              <w:t xml:space="preserve">Program graduated from  </w:t>
            </w:r>
          </w:p>
        </w:tc>
        <w:tc>
          <w:tcPr>
            <w:tcW w:w="2600" w:type="dxa"/>
            <w:shd w:val="clear" w:color="auto" w:fill="auto"/>
            <w:vAlign w:val="bottom"/>
          </w:tcPr>
          <w:p w:rsidR="00112D9C" w:rsidRPr="008C6526" w:rsidRDefault="00112D9C" w:rsidP="00891F3F">
            <w:pPr>
              <w:rPr>
                <w:b/>
                <w:bCs/>
                <w:color w:val="000000"/>
                <w:sz w:val="24"/>
                <w:szCs w:val="24"/>
              </w:rPr>
            </w:pPr>
            <w:r w:rsidRPr="008C6526">
              <w:rPr>
                <w:b/>
                <w:bCs/>
                <w:color w:val="000000"/>
                <w:sz w:val="24"/>
                <w:szCs w:val="24"/>
              </w:rPr>
              <w:t>Name of institution joined</w:t>
            </w:r>
          </w:p>
        </w:tc>
        <w:tc>
          <w:tcPr>
            <w:tcW w:w="4394" w:type="dxa"/>
            <w:shd w:val="clear" w:color="auto" w:fill="auto"/>
            <w:vAlign w:val="bottom"/>
          </w:tcPr>
          <w:p w:rsidR="00112D9C" w:rsidRPr="008C6526" w:rsidRDefault="00112D9C" w:rsidP="00891F3F">
            <w:pPr>
              <w:rPr>
                <w:b/>
                <w:bCs/>
                <w:color w:val="000000"/>
                <w:sz w:val="24"/>
                <w:szCs w:val="24"/>
              </w:rPr>
            </w:pPr>
            <w:r w:rsidRPr="008C6526">
              <w:rPr>
                <w:b/>
                <w:bCs/>
                <w:color w:val="000000"/>
                <w:sz w:val="24"/>
                <w:szCs w:val="24"/>
              </w:rPr>
              <w:t>Name of programme admitted to</w:t>
            </w:r>
          </w:p>
        </w:tc>
      </w:tr>
      <w:tr w:rsidR="00112D9C" w:rsidRPr="00C46FAC" w:rsidTr="00891F3F">
        <w:trPr>
          <w:trHeight w:val="600"/>
        </w:trPr>
        <w:tc>
          <w:tcPr>
            <w:tcW w:w="516" w:type="dxa"/>
            <w:vMerge/>
          </w:tcPr>
          <w:p w:rsidR="00112D9C" w:rsidRPr="00C46FAC" w:rsidRDefault="00112D9C" w:rsidP="00891F3F">
            <w:pPr>
              <w:rPr>
                <w:b/>
                <w:bCs/>
                <w:color w:val="000000"/>
                <w:sz w:val="24"/>
                <w:szCs w:val="24"/>
              </w:rPr>
            </w:pPr>
          </w:p>
        </w:tc>
        <w:tc>
          <w:tcPr>
            <w:tcW w:w="3928" w:type="dxa"/>
            <w:shd w:val="clear" w:color="auto" w:fill="auto"/>
            <w:noWrap/>
            <w:vAlign w:val="bottom"/>
            <w:hideMark/>
          </w:tcPr>
          <w:p w:rsidR="00112D9C" w:rsidRPr="00C46FAC" w:rsidRDefault="00112D9C" w:rsidP="00891F3F">
            <w:pPr>
              <w:rPr>
                <w:b/>
                <w:bCs/>
                <w:color w:val="000000"/>
                <w:sz w:val="24"/>
                <w:szCs w:val="24"/>
              </w:rPr>
            </w:pPr>
          </w:p>
        </w:tc>
        <w:tc>
          <w:tcPr>
            <w:tcW w:w="3212" w:type="dxa"/>
            <w:shd w:val="clear" w:color="auto" w:fill="auto"/>
            <w:noWrap/>
            <w:vAlign w:val="bottom"/>
            <w:hideMark/>
          </w:tcPr>
          <w:p w:rsidR="00112D9C" w:rsidRPr="00C46FAC" w:rsidRDefault="00112D9C" w:rsidP="00891F3F">
            <w:pPr>
              <w:rPr>
                <w:b/>
                <w:bCs/>
                <w:color w:val="000000"/>
                <w:sz w:val="24"/>
                <w:szCs w:val="24"/>
              </w:rPr>
            </w:pPr>
          </w:p>
        </w:tc>
        <w:tc>
          <w:tcPr>
            <w:tcW w:w="2600" w:type="dxa"/>
            <w:shd w:val="clear" w:color="auto" w:fill="auto"/>
            <w:noWrap/>
            <w:vAlign w:val="bottom"/>
            <w:hideMark/>
          </w:tcPr>
          <w:p w:rsidR="00112D9C" w:rsidRDefault="00112D9C" w:rsidP="00891F3F">
            <w:pPr>
              <w:rPr>
                <w:rFonts w:ascii="Calibri" w:hAnsi="Calibri" w:cs="Calibri"/>
                <w:b/>
                <w:bCs/>
                <w:color w:val="000000"/>
              </w:rPr>
            </w:pPr>
          </w:p>
        </w:tc>
        <w:tc>
          <w:tcPr>
            <w:tcW w:w="4394" w:type="dxa"/>
            <w:shd w:val="clear" w:color="auto" w:fill="auto"/>
            <w:noWrap/>
            <w:vAlign w:val="bottom"/>
            <w:hideMark/>
          </w:tcPr>
          <w:p w:rsidR="00112D9C" w:rsidRDefault="00112D9C" w:rsidP="00891F3F">
            <w:pPr>
              <w:rPr>
                <w:b/>
                <w:bCs/>
                <w:color w:val="000000"/>
                <w:sz w:val="24"/>
                <w:szCs w:val="24"/>
              </w:rPr>
            </w:pPr>
          </w:p>
        </w:tc>
      </w:tr>
      <w:tr w:rsidR="00112D9C" w:rsidRPr="00C46FAC" w:rsidTr="00891F3F">
        <w:trPr>
          <w:trHeight w:val="600"/>
        </w:trPr>
        <w:tc>
          <w:tcPr>
            <w:tcW w:w="516" w:type="dxa"/>
            <w:vMerge/>
          </w:tcPr>
          <w:p w:rsidR="00112D9C" w:rsidRPr="00C46FAC" w:rsidRDefault="00112D9C" w:rsidP="00891F3F">
            <w:pPr>
              <w:rPr>
                <w:b/>
                <w:bCs/>
                <w:color w:val="000000"/>
                <w:sz w:val="24"/>
                <w:szCs w:val="24"/>
              </w:rPr>
            </w:pPr>
          </w:p>
        </w:tc>
        <w:tc>
          <w:tcPr>
            <w:tcW w:w="3928" w:type="dxa"/>
            <w:shd w:val="clear" w:color="auto" w:fill="auto"/>
            <w:noWrap/>
            <w:vAlign w:val="bottom"/>
            <w:hideMark/>
          </w:tcPr>
          <w:p w:rsidR="00112D9C" w:rsidRPr="00C46FAC" w:rsidRDefault="00112D9C" w:rsidP="00891F3F">
            <w:pPr>
              <w:rPr>
                <w:b/>
                <w:bCs/>
                <w:color w:val="000000"/>
                <w:sz w:val="24"/>
                <w:szCs w:val="24"/>
              </w:rPr>
            </w:pPr>
          </w:p>
        </w:tc>
        <w:tc>
          <w:tcPr>
            <w:tcW w:w="3212" w:type="dxa"/>
            <w:shd w:val="clear" w:color="auto" w:fill="auto"/>
            <w:noWrap/>
            <w:vAlign w:val="bottom"/>
            <w:hideMark/>
          </w:tcPr>
          <w:p w:rsidR="00112D9C" w:rsidRPr="0077380B" w:rsidRDefault="00112D9C" w:rsidP="00891F3F">
            <w:pPr>
              <w:rPr>
                <w:rFonts w:ascii="Calibri" w:hAnsi="Calibri" w:cs="Calibri"/>
                <w:b/>
                <w:bCs/>
                <w:color w:val="000000"/>
              </w:rPr>
            </w:pPr>
          </w:p>
        </w:tc>
        <w:tc>
          <w:tcPr>
            <w:tcW w:w="2600" w:type="dxa"/>
            <w:shd w:val="clear" w:color="auto" w:fill="auto"/>
            <w:noWrap/>
            <w:vAlign w:val="bottom"/>
            <w:hideMark/>
          </w:tcPr>
          <w:p w:rsidR="00112D9C" w:rsidRDefault="00112D9C" w:rsidP="00891F3F">
            <w:pPr>
              <w:rPr>
                <w:rFonts w:ascii="Calibri" w:hAnsi="Calibri" w:cs="Calibri"/>
                <w:b/>
                <w:bCs/>
                <w:color w:val="000000"/>
              </w:rPr>
            </w:pPr>
          </w:p>
        </w:tc>
        <w:tc>
          <w:tcPr>
            <w:tcW w:w="4394" w:type="dxa"/>
            <w:shd w:val="clear" w:color="auto" w:fill="auto"/>
            <w:noWrap/>
            <w:vAlign w:val="bottom"/>
            <w:hideMark/>
          </w:tcPr>
          <w:p w:rsidR="00112D9C" w:rsidRPr="0077380B" w:rsidRDefault="00112D9C" w:rsidP="00891F3F">
            <w:pPr>
              <w:rPr>
                <w:rFonts w:ascii="Calibri" w:hAnsi="Calibri" w:cs="Calibri"/>
                <w:b/>
                <w:bCs/>
                <w:color w:val="000000"/>
              </w:rPr>
            </w:pPr>
          </w:p>
        </w:tc>
      </w:tr>
      <w:tr w:rsidR="00112D9C" w:rsidRPr="00C46FAC" w:rsidTr="00891F3F">
        <w:trPr>
          <w:trHeight w:val="412"/>
        </w:trPr>
        <w:tc>
          <w:tcPr>
            <w:tcW w:w="516" w:type="dxa"/>
            <w:vMerge/>
          </w:tcPr>
          <w:p w:rsidR="00112D9C" w:rsidRPr="00C46FAC" w:rsidRDefault="00112D9C" w:rsidP="00891F3F">
            <w:pPr>
              <w:rPr>
                <w:bCs/>
                <w:color w:val="000000"/>
                <w:sz w:val="24"/>
                <w:szCs w:val="24"/>
              </w:rPr>
            </w:pPr>
          </w:p>
        </w:tc>
        <w:tc>
          <w:tcPr>
            <w:tcW w:w="14134" w:type="dxa"/>
            <w:gridSpan w:val="4"/>
            <w:shd w:val="clear" w:color="auto" w:fill="auto"/>
            <w:noWrap/>
            <w:vAlign w:val="bottom"/>
            <w:hideMark/>
          </w:tcPr>
          <w:p w:rsidR="00112D9C" w:rsidRPr="006A4F9F" w:rsidRDefault="00112D9C" w:rsidP="00891F3F">
            <w:pPr>
              <w:rPr>
                <w:bCs/>
                <w:sz w:val="24"/>
                <w:szCs w:val="24"/>
              </w:rPr>
            </w:pPr>
          </w:p>
        </w:tc>
      </w:tr>
      <w:tr w:rsidR="00112D9C" w:rsidRPr="00C46FAC" w:rsidTr="00891F3F">
        <w:trPr>
          <w:trHeight w:val="600"/>
        </w:trPr>
        <w:tc>
          <w:tcPr>
            <w:tcW w:w="516" w:type="dxa"/>
          </w:tcPr>
          <w:p w:rsidR="00112D9C" w:rsidRPr="00C46FAC" w:rsidRDefault="00112D9C" w:rsidP="00891F3F">
            <w:pPr>
              <w:rPr>
                <w:bCs/>
                <w:color w:val="000000"/>
                <w:sz w:val="24"/>
                <w:szCs w:val="24"/>
              </w:rPr>
            </w:pPr>
          </w:p>
        </w:tc>
        <w:tc>
          <w:tcPr>
            <w:tcW w:w="14134" w:type="dxa"/>
            <w:gridSpan w:val="4"/>
            <w:shd w:val="clear" w:color="auto" w:fill="auto"/>
            <w:noWrap/>
            <w:vAlign w:val="bottom"/>
          </w:tcPr>
          <w:p w:rsidR="00112D9C" w:rsidRPr="00C46FAC" w:rsidRDefault="00112D9C" w:rsidP="00891F3F">
            <w:pPr>
              <w:rPr>
                <w:bCs/>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723"/>
        <w:gridCol w:w="3060"/>
        <w:gridCol w:w="2610"/>
        <w:gridCol w:w="2070"/>
        <w:gridCol w:w="3150"/>
        <w:gridCol w:w="2427"/>
      </w:tblGrid>
      <w:tr w:rsidR="00112D9C" w:rsidRPr="00C46FAC" w:rsidTr="00891F3F">
        <w:trPr>
          <w:trHeight w:val="300"/>
        </w:trPr>
        <w:tc>
          <w:tcPr>
            <w:tcW w:w="630" w:type="dxa"/>
          </w:tcPr>
          <w:p w:rsidR="00112D9C" w:rsidRPr="00C46FAC" w:rsidRDefault="00112D9C" w:rsidP="00891F3F">
            <w:pPr>
              <w:rPr>
                <w:b/>
                <w:bCs/>
                <w:sz w:val="28"/>
                <w:szCs w:val="28"/>
              </w:rPr>
            </w:pPr>
          </w:p>
        </w:tc>
        <w:tc>
          <w:tcPr>
            <w:tcW w:w="14040" w:type="dxa"/>
            <w:gridSpan w:val="6"/>
            <w:shd w:val="clear" w:color="auto" w:fill="auto"/>
            <w:noWrap/>
            <w:vAlign w:val="bottom"/>
            <w:hideMark/>
          </w:tcPr>
          <w:p w:rsidR="00112D9C" w:rsidRPr="00C46FAC" w:rsidRDefault="00112D9C" w:rsidP="00891F3F">
            <w:pPr>
              <w:rPr>
                <w:spacing w:val="-2"/>
                <w:sz w:val="28"/>
                <w:szCs w:val="28"/>
                <w:u w:val="single"/>
              </w:rPr>
            </w:pPr>
            <w:r w:rsidRPr="00C46FAC">
              <w:rPr>
                <w:b/>
                <w:bCs/>
                <w:sz w:val="28"/>
                <w:szCs w:val="28"/>
              </w:rPr>
              <w:t>Key</w:t>
            </w:r>
            <w:r w:rsidRPr="00C46FAC">
              <w:rPr>
                <w:b/>
                <w:bCs/>
                <w:sz w:val="28"/>
                <w:szCs w:val="32"/>
              </w:rPr>
              <w:t xml:space="preserve"> Indicator - </w:t>
            </w:r>
            <w:r w:rsidRPr="00C46FAC">
              <w:rPr>
                <w:b/>
                <w:bCs/>
                <w:sz w:val="28"/>
                <w:szCs w:val="28"/>
              </w:rPr>
              <w:t>5.3 Student Participation and Activities (20)</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40</w:t>
            </w:r>
            <w:r w:rsidR="00112D9C">
              <w:rPr>
                <w:color w:val="000000"/>
                <w:sz w:val="24"/>
                <w:szCs w:val="24"/>
              </w:rPr>
              <w:t>.</w:t>
            </w:r>
          </w:p>
        </w:tc>
        <w:tc>
          <w:tcPr>
            <w:tcW w:w="14040" w:type="dxa"/>
            <w:gridSpan w:val="6"/>
            <w:shd w:val="clear" w:color="auto" w:fill="auto"/>
            <w:noWrap/>
            <w:vAlign w:val="bottom"/>
            <w:hideMark/>
          </w:tcPr>
          <w:p w:rsidR="00112D9C" w:rsidRPr="00C46FAC" w:rsidRDefault="00112D9C" w:rsidP="00891F3F">
            <w:pPr>
              <w:rPr>
                <w:color w:val="000000"/>
                <w:sz w:val="24"/>
                <w:szCs w:val="24"/>
              </w:rPr>
            </w:pPr>
            <w:r w:rsidRPr="00BB109D">
              <w:rPr>
                <w:color w:val="000000"/>
                <w:sz w:val="24"/>
                <w:szCs w:val="24"/>
              </w:rPr>
              <w:t>5.3.1Number of awards/medals  won by students for outstanding performance in sports/cultural activities at  inter-university/state/national/international events (award for a team event should be counted as one) during the last five years (10)</w:t>
            </w:r>
          </w:p>
        </w:tc>
      </w:tr>
      <w:tr w:rsidR="00112D9C" w:rsidRPr="00C46FAC" w:rsidTr="00891F3F">
        <w:trPr>
          <w:trHeight w:val="242"/>
        </w:trPr>
        <w:tc>
          <w:tcPr>
            <w:tcW w:w="630" w:type="dxa"/>
            <w:vMerge/>
          </w:tcPr>
          <w:p w:rsidR="00112D9C" w:rsidRPr="00C46FAC" w:rsidRDefault="00112D9C" w:rsidP="00891F3F">
            <w:pPr>
              <w:rPr>
                <w:b/>
                <w:bCs/>
                <w:color w:val="000000"/>
                <w:sz w:val="24"/>
                <w:szCs w:val="24"/>
              </w:rPr>
            </w:pPr>
          </w:p>
        </w:tc>
        <w:tc>
          <w:tcPr>
            <w:tcW w:w="723"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Year</w:t>
            </w:r>
          </w:p>
        </w:tc>
        <w:tc>
          <w:tcPr>
            <w:tcW w:w="3060"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Name of the award/ medal</w:t>
            </w:r>
          </w:p>
        </w:tc>
        <w:tc>
          <w:tcPr>
            <w:tcW w:w="2610"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Team / Individual</w:t>
            </w:r>
          </w:p>
        </w:tc>
        <w:tc>
          <w:tcPr>
            <w:tcW w:w="2070"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Inter-university / state / National / International</w:t>
            </w:r>
          </w:p>
        </w:tc>
        <w:tc>
          <w:tcPr>
            <w:tcW w:w="3150"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Name of the event</w:t>
            </w:r>
          </w:p>
        </w:tc>
        <w:tc>
          <w:tcPr>
            <w:tcW w:w="2427" w:type="dxa"/>
            <w:shd w:val="clear" w:color="auto" w:fill="auto"/>
            <w:vAlign w:val="bottom"/>
            <w:hideMark/>
          </w:tcPr>
          <w:p w:rsidR="00112D9C" w:rsidRPr="00BB109D" w:rsidRDefault="00112D9C" w:rsidP="00891F3F">
            <w:pPr>
              <w:rPr>
                <w:b/>
                <w:bCs/>
                <w:color w:val="000000"/>
                <w:sz w:val="24"/>
                <w:szCs w:val="24"/>
              </w:rPr>
            </w:pPr>
            <w:r w:rsidRPr="00BB109D">
              <w:rPr>
                <w:b/>
                <w:bCs/>
                <w:color w:val="000000"/>
                <w:sz w:val="24"/>
                <w:szCs w:val="24"/>
              </w:rPr>
              <w:t>Name of the student</w:t>
            </w:r>
          </w:p>
        </w:tc>
      </w:tr>
      <w:tr w:rsidR="00112D9C" w:rsidRPr="00C46FAC" w:rsidTr="00891F3F">
        <w:trPr>
          <w:trHeight w:val="242"/>
        </w:trPr>
        <w:tc>
          <w:tcPr>
            <w:tcW w:w="630" w:type="dxa"/>
            <w:vMerge/>
          </w:tcPr>
          <w:p w:rsidR="00112D9C" w:rsidRPr="00C46FAC" w:rsidRDefault="00112D9C" w:rsidP="00891F3F">
            <w:pPr>
              <w:rPr>
                <w:b/>
                <w:bCs/>
                <w:color w:val="000000"/>
                <w:sz w:val="24"/>
                <w:szCs w:val="24"/>
              </w:rPr>
            </w:pPr>
          </w:p>
        </w:tc>
        <w:tc>
          <w:tcPr>
            <w:tcW w:w="723" w:type="dxa"/>
            <w:shd w:val="clear" w:color="auto" w:fill="auto"/>
            <w:vAlign w:val="bottom"/>
            <w:hideMark/>
          </w:tcPr>
          <w:p w:rsidR="00112D9C" w:rsidRPr="00C46FAC" w:rsidRDefault="00112D9C" w:rsidP="00891F3F">
            <w:pPr>
              <w:rPr>
                <w:b/>
                <w:bCs/>
                <w:color w:val="000000"/>
                <w:sz w:val="24"/>
                <w:szCs w:val="24"/>
              </w:rPr>
            </w:pPr>
          </w:p>
          <w:p w:rsidR="00112D9C" w:rsidRPr="00C46FAC" w:rsidRDefault="00112D9C" w:rsidP="00891F3F">
            <w:pPr>
              <w:rPr>
                <w:b/>
                <w:bCs/>
                <w:color w:val="000000"/>
                <w:sz w:val="24"/>
                <w:szCs w:val="24"/>
              </w:rPr>
            </w:pPr>
          </w:p>
        </w:tc>
        <w:tc>
          <w:tcPr>
            <w:tcW w:w="3060" w:type="dxa"/>
            <w:shd w:val="clear" w:color="auto" w:fill="auto"/>
            <w:vAlign w:val="bottom"/>
            <w:hideMark/>
          </w:tcPr>
          <w:p w:rsidR="00112D9C" w:rsidRPr="00C46FAC" w:rsidRDefault="00112D9C" w:rsidP="00891F3F">
            <w:pPr>
              <w:rPr>
                <w:b/>
                <w:bCs/>
                <w:color w:val="000000"/>
                <w:sz w:val="24"/>
                <w:szCs w:val="24"/>
              </w:rPr>
            </w:pPr>
          </w:p>
        </w:tc>
        <w:tc>
          <w:tcPr>
            <w:tcW w:w="2610" w:type="dxa"/>
            <w:shd w:val="clear" w:color="auto" w:fill="auto"/>
            <w:vAlign w:val="bottom"/>
            <w:hideMark/>
          </w:tcPr>
          <w:p w:rsidR="00112D9C" w:rsidRPr="00C46FAC" w:rsidRDefault="00112D9C" w:rsidP="00891F3F">
            <w:pPr>
              <w:rPr>
                <w:b/>
                <w:bCs/>
                <w:color w:val="000000"/>
                <w:sz w:val="24"/>
                <w:szCs w:val="24"/>
              </w:rPr>
            </w:pPr>
          </w:p>
        </w:tc>
        <w:tc>
          <w:tcPr>
            <w:tcW w:w="2070" w:type="dxa"/>
            <w:shd w:val="clear" w:color="auto" w:fill="auto"/>
            <w:vAlign w:val="bottom"/>
            <w:hideMark/>
          </w:tcPr>
          <w:p w:rsidR="00112D9C" w:rsidRPr="00C46FAC" w:rsidRDefault="00112D9C" w:rsidP="00891F3F">
            <w:pPr>
              <w:rPr>
                <w:b/>
                <w:bCs/>
                <w:color w:val="000000"/>
                <w:sz w:val="24"/>
                <w:szCs w:val="24"/>
              </w:rPr>
            </w:pPr>
          </w:p>
        </w:tc>
        <w:tc>
          <w:tcPr>
            <w:tcW w:w="3150" w:type="dxa"/>
            <w:shd w:val="clear" w:color="auto" w:fill="auto"/>
            <w:vAlign w:val="bottom"/>
            <w:hideMark/>
          </w:tcPr>
          <w:p w:rsidR="00112D9C" w:rsidRPr="00C46FAC" w:rsidRDefault="00112D9C" w:rsidP="00891F3F">
            <w:pPr>
              <w:rPr>
                <w:b/>
                <w:bCs/>
                <w:color w:val="000000"/>
                <w:sz w:val="24"/>
                <w:szCs w:val="24"/>
              </w:rPr>
            </w:pPr>
          </w:p>
        </w:tc>
        <w:tc>
          <w:tcPr>
            <w:tcW w:w="2427"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42"/>
        </w:trPr>
        <w:tc>
          <w:tcPr>
            <w:tcW w:w="630" w:type="dxa"/>
            <w:vMerge/>
          </w:tcPr>
          <w:p w:rsidR="00112D9C" w:rsidRPr="00C46FAC" w:rsidRDefault="00112D9C" w:rsidP="00891F3F">
            <w:pPr>
              <w:rPr>
                <w:bCs/>
                <w:color w:val="000000"/>
                <w:sz w:val="24"/>
                <w:szCs w:val="24"/>
              </w:rPr>
            </w:pPr>
          </w:p>
        </w:tc>
        <w:tc>
          <w:tcPr>
            <w:tcW w:w="14040" w:type="dxa"/>
            <w:gridSpan w:val="6"/>
            <w:shd w:val="clear" w:color="auto" w:fill="auto"/>
            <w:vAlign w:val="bottom"/>
            <w:hideMark/>
          </w:tcPr>
          <w:p w:rsidR="00112D9C" w:rsidRPr="0069407D" w:rsidRDefault="00112D9C" w:rsidP="00891F3F">
            <w:pPr>
              <w:pStyle w:val="ListParagraph"/>
              <w:spacing w:after="0" w:line="240" w:lineRule="auto"/>
              <w:ind w:left="432"/>
              <w:rPr>
                <w:rFonts w:ascii="Times New Roman" w:hAnsi="Times New Roman"/>
                <w:b/>
                <w:color w:val="000000"/>
                <w:sz w:val="24"/>
                <w:szCs w:val="24"/>
              </w:rPr>
            </w:pPr>
          </w:p>
        </w:tc>
      </w:tr>
    </w:tbl>
    <w:p w:rsidR="00112D9C" w:rsidRPr="00C46FAC" w:rsidRDefault="00112D9C" w:rsidP="00112D9C">
      <w:pPr>
        <w:tabs>
          <w:tab w:val="left" w:pos="1425"/>
          <w:tab w:val="left" w:pos="11160"/>
        </w:tabs>
        <w:ind w:left="-630"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6338"/>
        <w:gridCol w:w="7816"/>
      </w:tblGrid>
      <w:tr w:rsidR="00112D9C" w:rsidRPr="00C46FAC" w:rsidTr="00891F3F">
        <w:trPr>
          <w:trHeight w:val="300"/>
        </w:trPr>
        <w:tc>
          <w:tcPr>
            <w:tcW w:w="516" w:type="dxa"/>
            <w:vMerge w:val="restart"/>
          </w:tcPr>
          <w:p w:rsidR="00112D9C" w:rsidRPr="00C46FAC" w:rsidRDefault="00B51A20" w:rsidP="00891F3F">
            <w:pPr>
              <w:rPr>
                <w:color w:val="000000"/>
                <w:sz w:val="24"/>
                <w:szCs w:val="24"/>
              </w:rPr>
            </w:pPr>
            <w:r>
              <w:rPr>
                <w:color w:val="000000"/>
                <w:sz w:val="24"/>
                <w:szCs w:val="24"/>
              </w:rPr>
              <w:t>41</w:t>
            </w:r>
            <w:r w:rsidR="00112D9C">
              <w:rPr>
                <w:color w:val="000000"/>
                <w:sz w:val="24"/>
                <w:szCs w:val="24"/>
              </w:rPr>
              <w:t>.</w:t>
            </w:r>
          </w:p>
        </w:tc>
        <w:tc>
          <w:tcPr>
            <w:tcW w:w="14154" w:type="dxa"/>
            <w:gridSpan w:val="2"/>
            <w:shd w:val="clear" w:color="auto" w:fill="auto"/>
            <w:noWrap/>
            <w:vAlign w:val="bottom"/>
            <w:hideMark/>
          </w:tcPr>
          <w:p w:rsidR="00112D9C" w:rsidRPr="00C46FAC" w:rsidRDefault="00112D9C" w:rsidP="00891F3F">
            <w:pPr>
              <w:rPr>
                <w:color w:val="000000"/>
                <w:sz w:val="24"/>
                <w:szCs w:val="24"/>
              </w:rPr>
            </w:pPr>
            <w:r w:rsidRPr="009521A1">
              <w:rPr>
                <w:color w:val="000000"/>
                <w:sz w:val="24"/>
                <w:szCs w:val="24"/>
              </w:rPr>
              <w:t>5.3.3Average number of sports and cultural events / competitions organised by the Institution  per year (5)</w:t>
            </w:r>
            <w:r w:rsidRPr="00C46FAC">
              <w:rPr>
                <w:color w:val="000000"/>
                <w:sz w:val="24"/>
                <w:szCs w:val="24"/>
              </w:rPr>
              <w:t xml:space="preserve">                                                                                       </w:t>
            </w:r>
          </w:p>
        </w:tc>
      </w:tr>
      <w:tr w:rsidR="00112D9C" w:rsidRPr="00C46FAC" w:rsidTr="00891F3F">
        <w:trPr>
          <w:trHeight w:val="300"/>
        </w:trPr>
        <w:tc>
          <w:tcPr>
            <w:tcW w:w="516" w:type="dxa"/>
            <w:vMerge/>
          </w:tcPr>
          <w:p w:rsidR="00112D9C" w:rsidRPr="00C46FAC" w:rsidRDefault="00112D9C" w:rsidP="00891F3F">
            <w:pPr>
              <w:rPr>
                <w:b/>
                <w:bCs/>
                <w:color w:val="000000"/>
                <w:sz w:val="24"/>
                <w:szCs w:val="24"/>
              </w:rPr>
            </w:pPr>
          </w:p>
        </w:tc>
        <w:tc>
          <w:tcPr>
            <w:tcW w:w="6338" w:type="dxa"/>
            <w:shd w:val="clear" w:color="auto" w:fill="auto"/>
            <w:noWrap/>
            <w:vAlign w:val="bottom"/>
            <w:hideMark/>
          </w:tcPr>
          <w:p w:rsidR="00112D9C" w:rsidRPr="004823BD" w:rsidRDefault="00112D9C" w:rsidP="00891F3F">
            <w:pPr>
              <w:rPr>
                <w:b/>
                <w:bCs/>
                <w:color w:val="000000"/>
              </w:rPr>
            </w:pPr>
            <w:r w:rsidRPr="004823BD">
              <w:rPr>
                <w:b/>
                <w:bCs/>
                <w:color w:val="000000"/>
              </w:rPr>
              <w:t>Date of event/competition(DD-MM-YYYY)</w:t>
            </w:r>
          </w:p>
        </w:tc>
        <w:tc>
          <w:tcPr>
            <w:tcW w:w="7816" w:type="dxa"/>
            <w:shd w:val="clear" w:color="auto" w:fill="auto"/>
            <w:noWrap/>
            <w:vAlign w:val="bottom"/>
            <w:hideMark/>
          </w:tcPr>
          <w:p w:rsidR="00112D9C" w:rsidRPr="004823BD" w:rsidRDefault="00112D9C" w:rsidP="00891F3F">
            <w:pPr>
              <w:rPr>
                <w:b/>
                <w:bCs/>
                <w:color w:val="000000"/>
              </w:rPr>
            </w:pPr>
            <w:r w:rsidRPr="004823BD">
              <w:rPr>
                <w:b/>
                <w:bCs/>
                <w:color w:val="000000"/>
              </w:rPr>
              <w:t>Name  of the event/competition</w:t>
            </w:r>
          </w:p>
        </w:tc>
      </w:tr>
      <w:tr w:rsidR="00112D9C" w:rsidRPr="00C46FAC" w:rsidTr="00891F3F">
        <w:trPr>
          <w:trHeight w:val="300"/>
        </w:trPr>
        <w:tc>
          <w:tcPr>
            <w:tcW w:w="516" w:type="dxa"/>
            <w:vMerge/>
          </w:tcPr>
          <w:p w:rsidR="00112D9C" w:rsidRPr="00C46FAC" w:rsidRDefault="00112D9C" w:rsidP="00891F3F">
            <w:pPr>
              <w:rPr>
                <w:b/>
                <w:bCs/>
                <w:color w:val="000000"/>
                <w:sz w:val="24"/>
                <w:szCs w:val="24"/>
              </w:rPr>
            </w:pPr>
          </w:p>
        </w:tc>
        <w:tc>
          <w:tcPr>
            <w:tcW w:w="6338" w:type="dxa"/>
            <w:shd w:val="clear" w:color="auto" w:fill="auto"/>
            <w:noWrap/>
            <w:vAlign w:val="bottom"/>
            <w:hideMark/>
          </w:tcPr>
          <w:p w:rsidR="00112D9C" w:rsidRPr="00C46FAC" w:rsidRDefault="00112D9C" w:rsidP="00891F3F">
            <w:pPr>
              <w:rPr>
                <w:b/>
                <w:bCs/>
                <w:color w:val="000000"/>
                <w:sz w:val="24"/>
                <w:szCs w:val="24"/>
              </w:rPr>
            </w:pPr>
          </w:p>
        </w:tc>
        <w:tc>
          <w:tcPr>
            <w:tcW w:w="7816" w:type="dxa"/>
            <w:shd w:val="clear" w:color="auto" w:fill="auto"/>
            <w:noWrap/>
            <w:vAlign w:val="bottom"/>
            <w:hideMark/>
          </w:tcPr>
          <w:p w:rsidR="00112D9C" w:rsidRPr="00C46FAC" w:rsidRDefault="00112D9C" w:rsidP="00891F3F">
            <w:pPr>
              <w:rPr>
                <w:b/>
                <w:bCs/>
                <w:color w:val="000000"/>
                <w:sz w:val="24"/>
                <w:szCs w:val="24"/>
              </w:rPr>
            </w:pPr>
          </w:p>
        </w:tc>
      </w:tr>
      <w:tr w:rsidR="00112D9C" w:rsidRPr="00C46FAC" w:rsidTr="00891F3F">
        <w:trPr>
          <w:trHeight w:val="300"/>
        </w:trPr>
        <w:tc>
          <w:tcPr>
            <w:tcW w:w="516" w:type="dxa"/>
            <w:vMerge/>
          </w:tcPr>
          <w:p w:rsidR="00112D9C" w:rsidRDefault="00112D9C" w:rsidP="00891F3F">
            <w:pPr>
              <w:rPr>
                <w:b/>
                <w:bCs/>
                <w:color w:val="000000"/>
                <w:sz w:val="24"/>
                <w:szCs w:val="24"/>
              </w:rPr>
            </w:pPr>
          </w:p>
        </w:tc>
        <w:tc>
          <w:tcPr>
            <w:tcW w:w="14154" w:type="dxa"/>
            <w:gridSpan w:val="2"/>
            <w:shd w:val="clear" w:color="auto" w:fill="auto"/>
            <w:noWrap/>
            <w:vAlign w:val="bottom"/>
            <w:hideMark/>
          </w:tcPr>
          <w:p w:rsidR="00112D9C" w:rsidRPr="003C5F39" w:rsidRDefault="00112D9C" w:rsidP="00891F3F">
            <w:pPr>
              <w:pStyle w:val="ListParagraph"/>
              <w:spacing w:after="0" w:line="240" w:lineRule="auto"/>
              <w:ind w:left="504"/>
              <w:rPr>
                <w:rFonts w:ascii="Times New Roman" w:hAnsi="Times New Roman"/>
                <w:color w:val="000000"/>
                <w:sz w:val="24"/>
                <w:szCs w:val="24"/>
              </w:rPr>
            </w:pPr>
          </w:p>
        </w:tc>
      </w:tr>
      <w:tr w:rsidR="00112D9C" w:rsidRPr="00C46FAC" w:rsidTr="00891F3F">
        <w:trPr>
          <w:trHeight w:val="300"/>
        </w:trPr>
        <w:tc>
          <w:tcPr>
            <w:tcW w:w="516" w:type="dxa"/>
            <w:vMerge/>
          </w:tcPr>
          <w:p w:rsidR="00112D9C" w:rsidRDefault="00112D9C" w:rsidP="00891F3F">
            <w:pPr>
              <w:rPr>
                <w:b/>
                <w:bCs/>
                <w:color w:val="000000"/>
                <w:sz w:val="24"/>
                <w:szCs w:val="24"/>
              </w:rPr>
            </w:pPr>
          </w:p>
        </w:tc>
        <w:tc>
          <w:tcPr>
            <w:tcW w:w="14154" w:type="dxa"/>
            <w:gridSpan w:val="2"/>
            <w:shd w:val="clear" w:color="auto" w:fill="auto"/>
            <w:noWrap/>
            <w:vAlign w:val="bottom"/>
            <w:hideMark/>
          </w:tcPr>
          <w:p w:rsidR="00112D9C" w:rsidRPr="003135CD" w:rsidRDefault="00112D9C" w:rsidP="00891F3F">
            <w:pPr>
              <w:pStyle w:val="ListParagraph"/>
              <w:spacing w:after="0" w:line="240" w:lineRule="auto"/>
              <w:ind w:left="504"/>
              <w:rPr>
                <w:rFonts w:ascii="Times New Roman" w:hAnsi="Times New Roman"/>
                <w:color w:val="000000"/>
                <w:sz w:val="24"/>
                <w:szCs w:val="24"/>
              </w:rPr>
            </w:pPr>
            <w:r w:rsidRPr="003C5F39">
              <w:rPr>
                <w:rFonts w:ascii="Times New Roman" w:hAnsi="Times New Roman"/>
                <w:color w:val="000000"/>
                <w:sz w:val="24"/>
                <w:szCs w:val="24"/>
              </w:rPr>
              <w:t>Note: Classify the data and provide year wise</w:t>
            </w:r>
          </w:p>
        </w:tc>
      </w:tr>
    </w:tbl>
    <w:p w:rsidR="00112D9C" w:rsidRPr="00C46FAC" w:rsidRDefault="00112D9C" w:rsidP="00112D9C">
      <w:pPr>
        <w:tabs>
          <w:tab w:val="left" w:pos="1425"/>
          <w:tab w:val="left" w:pos="11160"/>
        </w:tabs>
        <w:ind w:left="-630" w:right="900"/>
        <w:rPr>
          <w:b/>
          <w:bCs/>
          <w:sz w:val="24"/>
          <w:szCs w:val="24"/>
        </w:rPr>
      </w:pPr>
    </w:p>
    <w:p w:rsidR="00112D9C" w:rsidRDefault="00112D9C" w:rsidP="00112D9C">
      <w:pPr>
        <w:tabs>
          <w:tab w:val="left" w:pos="1425"/>
          <w:tab w:val="left" w:pos="11160"/>
        </w:tabs>
        <w:ind w:right="900"/>
        <w:rPr>
          <w:b/>
          <w:bCs/>
          <w:sz w:val="24"/>
          <w:szCs w:val="24"/>
        </w:rPr>
      </w:pPr>
    </w:p>
    <w:p w:rsidR="001B2630" w:rsidRDefault="001B2630" w:rsidP="00112D9C">
      <w:pPr>
        <w:tabs>
          <w:tab w:val="left" w:pos="1425"/>
          <w:tab w:val="left" w:pos="11160"/>
        </w:tabs>
        <w:ind w:right="900"/>
        <w:rPr>
          <w:b/>
          <w:bCs/>
          <w:sz w:val="24"/>
          <w:szCs w:val="24"/>
        </w:rPr>
      </w:pPr>
    </w:p>
    <w:p w:rsidR="001B2630" w:rsidRPr="00C46FAC" w:rsidRDefault="001B2630" w:rsidP="00112D9C">
      <w:pPr>
        <w:tabs>
          <w:tab w:val="left" w:pos="1425"/>
          <w:tab w:val="left" w:pos="11160"/>
        </w:tabs>
        <w:ind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956"/>
        <w:gridCol w:w="3402"/>
        <w:gridCol w:w="3118"/>
        <w:gridCol w:w="3564"/>
      </w:tblGrid>
      <w:tr w:rsidR="00112D9C" w:rsidRPr="00C46FAC" w:rsidTr="00891F3F">
        <w:trPr>
          <w:trHeight w:val="308"/>
        </w:trPr>
        <w:tc>
          <w:tcPr>
            <w:tcW w:w="630" w:type="dxa"/>
          </w:tcPr>
          <w:p w:rsidR="00112D9C" w:rsidRPr="00C46FAC" w:rsidRDefault="00112D9C" w:rsidP="00891F3F">
            <w:pPr>
              <w:rPr>
                <w:b/>
                <w:bCs/>
                <w:sz w:val="28"/>
                <w:szCs w:val="28"/>
              </w:rPr>
            </w:pPr>
          </w:p>
        </w:tc>
        <w:tc>
          <w:tcPr>
            <w:tcW w:w="14040" w:type="dxa"/>
            <w:gridSpan w:val="4"/>
            <w:shd w:val="clear" w:color="auto" w:fill="auto"/>
            <w:noWrap/>
            <w:vAlign w:val="bottom"/>
            <w:hideMark/>
          </w:tcPr>
          <w:p w:rsidR="00112D9C" w:rsidRPr="00C46FAC" w:rsidRDefault="00112D9C" w:rsidP="00891F3F">
            <w:pPr>
              <w:rPr>
                <w:b/>
                <w:bCs/>
                <w:sz w:val="28"/>
                <w:szCs w:val="28"/>
              </w:rPr>
            </w:pPr>
            <w:r w:rsidRPr="00C46FAC">
              <w:rPr>
                <w:b/>
                <w:bCs/>
                <w:sz w:val="28"/>
                <w:szCs w:val="28"/>
              </w:rPr>
              <w:t>Criterion VI – Governance, Leadership and Management (100)</w:t>
            </w:r>
          </w:p>
        </w:tc>
      </w:tr>
      <w:tr w:rsidR="00112D9C" w:rsidRPr="00C46FAC" w:rsidTr="00891F3F">
        <w:trPr>
          <w:trHeight w:val="307"/>
        </w:trPr>
        <w:tc>
          <w:tcPr>
            <w:tcW w:w="630" w:type="dxa"/>
          </w:tcPr>
          <w:p w:rsidR="00112D9C" w:rsidRPr="00C46FAC" w:rsidRDefault="00112D9C" w:rsidP="00891F3F">
            <w:pPr>
              <w:rPr>
                <w:b/>
                <w:bCs/>
                <w:sz w:val="28"/>
                <w:szCs w:val="28"/>
              </w:rPr>
            </w:pPr>
          </w:p>
        </w:tc>
        <w:tc>
          <w:tcPr>
            <w:tcW w:w="14040" w:type="dxa"/>
            <w:gridSpan w:val="4"/>
            <w:shd w:val="clear" w:color="auto" w:fill="auto"/>
            <w:noWrap/>
            <w:vAlign w:val="bottom"/>
            <w:hideMark/>
          </w:tcPr>
          <w:p w:rsidR="00112D9C" w:rsidRPr="00C46FAC" w:rsidRDefault="00112D9C" w:rsidP="00891F3F">
            <w:pPr>
              <w:rPr>
                <w:b/>
                <w:bCs/>
                <w:sz w:val="28"/>
                <w:szCs w:val="28"/>
              </w:rPr>
            </w:pPr>
            <w:r w:rsidRPr="00C46FAC">
              <w:rPr>
                <w:b/>
                <w:bCs/>
                <w:sz w:val="28"/>
                <w:szCs w:val="28"/>
              </w:rPr>
              <w:t>Key</w:t>
            </w:r>
            <w:r w:rsidRPr="00C46FAC">
              <w:rPr>
                <w:b/>
                <w:bCs/>
                <w:sz w:val="28"/>
                <w:szCs w:val="32"/>
              </w:rPr>
              <w:t xml:space="preserve"> Indicator - </w:t>
            </w:r>
            <w:r w:rsidRPr="00C46FAC">
              <w:rPr>
                <w:b/>
                <w:bCs/>
                <w:sz w:val="28"/>
                <w:szCs w:val="28"/>
              </w:rPr>
              <w:t>6.2</w:t>
            </w:r>
            <w:r w:rsidRPr="00C46FAC">
              <w:rPr>
                <w:b/>
                <w:bCs/>
                <w:spacing w:val="16"/>
                <w:sz w:val="28"/>
                <w:szCs w:val="28"/>
              </w:rPr>
              <w:t xml:space="preserve"> </w:t>
            </w:r>
            <w:r w:rsidRPr="00C46FAC">
              <w:rPr>
                <w:b/>
                <w:bCs/>
                <w:spacing w:val="-1"/>
                <w:sz w:val="28"/>
                <w:szCs w:val="28"/>
              </w:rPr>
              <w:t xml:space="preserve">Strategy </w:t>
            </w:r>
            <w:r w:rsidRPr="00C46FAC">
              <w:rPr>
                <w:b/>
                <w:bCs/>
                <w:spacing w:val="1"/>
                <w:sz w:val="28"/>
                <w:szCs w:val="28"/>
              </w:rPr>
              <w:t xml:space="preserve">Development </w:t>
            </w:r>
            <w:r w:rsidRPr="00C46FAC">
              <w:rPr>
                <w:b/>
                <w:bCs/>
                <w:spacing w:val="-2"/>
                <w:sz w:val="28"/>
                <w:szCs w:val="28"/>
              </w:rPr>
              <w:t>and</w:t>
            </w:r>
            <w:r w:rsidRPr="00C46FAC">
              <w:rPr>
                <w:b/>
                <w:bCs/>
                <w:sz w:val="28"/>
                <w:szCs w:val="28"/>
              </w:rPr>
              <w:t xml:space="preserve"> </w:t>
            </w:r>
            <w:r w:rsidRPr="00C46FAC">
              <w:rPr>
                <w:b/>
                <w:bCs/>
                <w:spacing w:val="1"/>
                <w:sz w:val="28"/>
                <w:szCs w:val="28"/>
              </w:rPr>
              <w:t xml:space="preserve">Deployment </w:t>
            </w:r>
            <w:r w:rsidRPr="00C46FAC">
              <w:rPr>
                <w:b/>
                <w:bCs/>
                <w:sz w:val="28"/>
                <w:szCs w:val="28"/>
              </w:rPr>
              <w:t>(10)</w:t>
            </w:r>
          </w:p>
        </w:tc>
      </w:tr>
      <w:tr w:rsidR="00112D9C" w:rsidRPr="00C46FAC" w:rsidTr="00891F3F">
        <w:trPr>
          <w:trHeight w:val="300"/>
        </w:trPr>
        <w:tc>
          <w:tcPr>
            <w:tcW w:w="630" w:type="dxa"/>
            <w:vMerge w:val="restart"/>
          </w:tcPr>
          <w:p w:rsidR="00112D9C" w:rsidRPr="00C46FAC" w:rsidRDefault="00B51A20" w:rsidP="00891F3F">
            <w:pPr>
              <w:rPr>
                <w:color w:val="000000"/>
                <w:sz w:val="24"/>
                <w:szCs w:val="24"/>
              </w:rPr>
            </w:pPr>
            <w:r>
              <w:rPr>
                <w:color w:val="000000"/>
                <w:sz w:val="24"/>
                <w:szCs w:val="24"/>
              </w:rPr>
              <w:t>42</w:t>
            </w:r>
            <w:r w:rsidR="00112D9C">
              <w:rPr>
                <w:color w:val="000000"/>
                <w:sz w:val="24"/>
                <w:szCs w:val="24"/>
              </w:rPr>
              <w:t>.</w:t>
            </w:r>
          </w:p>
        </w:tc>
        <w:tc>
          <w:tcPr>
            <w:tcW w:w="14040" w:type="dxa"/>
            <w:gridSpan w:val="4"/>
            <w:shd w:val="clear" w:color="auto" w:fill="auto"/>
            <w:noWrap/>
            <w:vAlign w:val="bottom"/>
            <w:hideMark/>
          </w:tcPr>
          <w:p w:rsidR="00112D9C" w:rsidRPr="00207E8A" w:rsidRDefault="00112D9C" w:rsidP="00891F3F">
            <w:pPr>
              <w:rPr>
                <w:color w:val="000000"/>
                <w:sz w:val="24"/>
                <w:szCs w:val="24"/>
              </w:rPr>
            </w:pPr>
            <w:r w:rsidRPr="00207E8A">
              <w:rPr>
                <w:color w:val="000000"/>
                <w:sz w:val="24"/>
                <w:szCs w:val="24"/>
              </w:rPr>
              <w:t>6.2.3 Institution Implements e-governance in its areas of  operations (5)</w:t>
            </w:r>
          </w:p>
          <w:p w:rsidR="00112D9C" w:rsidRPr="00207E8A" w:rsidRDefault="00112D9C" w:rsidP="00891F3F">
            <w:pPr>
              <w:rPr>
                <w:color w:val="000000"/>
                <w:sz w:val="24"/>
                <w:szCs w:val="24"/>
              </w:rPr>
            </w:pPr>
            <w:r w:rsidRPr="00207E8A">
              <w:rPr>
                <w:color w:val="000000"/>
                <w:sz w:val="24"/>
                <w:szCs w:val="24"/>
              </w:rPr>
              <w:t>6.2.3.1 e-governance is implemented covering following areas of operation</w:t>
            </w:r>
          </w:p>
          <w:p w:rsidR="00112D9C" w:rsidRDefault="00112D9C" w:rsidP="00891F3F">
            <w:pPr>
              <w:rPr>
                <w:color w:val="000000"/>
                <w:sz w:val="24"/>
                <w:szCs w:val="24"/>
              </w:rPr>
            </w:pPr>
            <w:r w:rsidRPr="00207E8A">
              <w:rPr>
                <w:color w:val="000000"/>
                <w:sz w:val="24"/>
                <w:szCs w:val="24"/>
              </w:rPr>
              <w:t xml:space="preserve">1. Administration, </w:t>
            </w:r>
          </w:p>
          <w:p w:rsidR="00112D9C" w:rsidRDefault="00112D9C" w:rsidP="00891F3F">
            <w:pPr>
              <w:rPr>
                <w:color w:val="000000"/>
                <w:sz w:val="24"/>
                <w:szCs w:val="24"/>
              </w:rPr>
            </w:pPr>
            <w:r w:rsidRPr="00207E8A">
              <w:rPr>
                <w:color w:val="000000"/>
                <w:sz w:val="24"/>
                <w:szCs w:val="24"/>
              </w:rPr>
              <w:t xml:space="preserve">2. Finance and Accounts, </w:t>
            </w:r>
          </w:p>
          <w:p w:rsidR="00112D9C" w:rsidRDefault="00112D9C" w:rsidP="00891F3F">
            <w:pPr>
              <w:rPr>
                <w:color w:val="000000"/>
                <w:sz w:val="24"/>
                <w:szCs w:val="24"/>
              </w:rPr>
            </w:pPr>
            <w:r w:rsidRPr="00207E8A">
              <w:rPr>
                <w:color w:val="000000"/>
                <w:sz w:val="24"/>
                <w:szCs w:val="24"/>
              </w:rPr>
              <w:t>3. Student Admission and Support,</w:t>
            </w:r>
          </w:p>
          <w:p w:rsidR="00112D9C" w:rsidRPr="00C46FAC" w:rsidRDefault="00112D9C" w:rsidP="00891F3F">
            <w:pPr>
              <w:rPr>
                <w:color w:val="000000"/>
                <w:sz w:val="24"/>
                <w:szCs w:val="24"/>
              </w:rPr>
            </w:pPr>
            <w:r w:rsidRPr="00207E8A">
              <w:rPr>
                <w:color w:val="000000"/>
                <w:sz w:val="24"/>
                <w:szCs w:val="24"/>
              </w:rPr>
              <w:t xml:space="preserve"> 4. Examination</w:t>
            </w:r>
          </w:p>
        </w:tc>
      </w:tr>
      <w:tr w:rsidR="00112D9C" w:rsidRPr="00C46FAC" w:rsidTr="00891F3F">
        <w:trPr>
          <w:trHeight w:val="196"/>
        </w:trPr>
        <w:tc>
          <w:tcPr>
            <w:tcW w:w="630" w:type="dxa"/>
            <w:vMerge/>
          </w:tcPr>
          <w:p w:rsidR="00112D9C" w:rsidRPr="00C46FAC" w:rsidRDefault="00112D9C" w:rsidP="00891F3F">
            <w:pPr>
              <w:rPr>
                <w:b/>
                <w:bCs/>
                <w:color w:val="000000"/>
                <w:sz w:val="24"/>
                <w:szCs w:val="24"/>
              </w:rPr>
            </w:pPr>
          </w:p>
        </w:tc>
        <w:tc>
          <w:tcPr>
            <w:tcW w:w="3956" w:type="dxa"/>
            <w:shd w:val="clear" w:color="auto" w:fill="auto"/>
            <w:vAlign w:val="bottom"/>
            <w:hideMark/>
          </w:tcPr>
          <w:p w:rsidR="00112D9C" w:rsidRPr="00207E8A" w:rsidRDefault="00112D9C" w:rsidP="00891F3F">
            <w:pPr>
              <w:rPr>
                <w:b/>
                <w:bCs/>
                <w:color w:val="000000"/>
                <w:sz w:val="24"/>
                <w:szCs w:val="24"/>
              </w:rPr>
            </w:pPr>
            <w:r w:rsidRPr="00207E8A">
              <w:rPr>
                <w:b/>
                <w:bCs/>
                <w:color w:val="000000"/>
                <w:sz w:val="24"/>
                <w:szCs w:val="24"/>
              </w:rPr>
              <w:t>Areas of e governance</w:t>
            </w:r>
          </w:p>
        </w:tc>
        <w:tc>
          <w:tcPr>
            <w:tcW w:w="3402" w:type="dxa"/>
            <w:shd w:val="clear" w:color="auto" w:fill="auto"/>
            <w:vAlign w:val="bottom"/>
            <w:hideMark/>
          </w:tcPr>
          <w:p w:rsidR="00112D9C" w:rsidRPr="00207E8A" w:rsidRDefault="00112D9C" w:rsidP="00891F3F">
            <w:pPr>
              <w:rPr>
                <w:b/>
                <w:bCs/>
                <w:color w:val="000000"/>
                <w:sz w:val="24"/>
                <w:szCs w:val="24"/>
              </w:rPr>
            </w:pPr>
            <w:r w:rsidRPr="00207E8A">
              <w:rPr>
                <w:b/>
                <w:bCs/>
                <w:color w:val="000000"/>
                <w:sz w:val="24"/>
                <w:szCs w:val="24"/>
              </w:rPr>
              <w:t>Year of implementation</w:t>
            </w:r>
          </w:p>
        </w:tc>
        <w:tc>
          <w:tcPr>
            <w:tcW w:w="3118" w:type="dxa"/>
            <w:shd w:val="clear" w:color="auto" w:fill="auto"/>
            <w:vAlign w:val="bottom"/>
            <w:hideMark/>
          </w:tcPr>
          <w:p w:rsidR="00112D9C" w:rsidRPr="00207E8A" w:rsidRDefault="00112D9C" w:rsidP="00891F3F">
            <w:pPr>
              <w:rPr>
                <w:b/>
                <w:bCs/>
                <w:color w:val="000000"/>
                <w:sz w:val="24"/>
                <w:szCs w:val="24"/>
              </w:rPr>
            </w:pPr>
            <w:r w:rsidRPr="00207E8A">
              <w:rPr>
                <w:b/>
                <w:bCs/>
                <w:color w:val="000000"/>
                <w:sz w:val="24"/>
                <w:szCs w:val="24"/>
              </w:rPr>
              <w:t>Name of the Vendor with contact details</w:t>
            </w:r>
          </w:p>
        </w:tc>
        <w:tc>
          <w:tcPr>
            <w:tcW w:w="3564" w:type="dxa"/>
            <w:shd w:val="clear" w:color="auto" w:fill="auto"/>
            <w:vAlign w:val="bottom"/>
          </w:tcPr>
          <w:p w:rsidR="00112D9C" w:rsidRPr="00207E8A" w:rsidRDefault="00112D9C" w:rsidP="00891F3F">
            <w:pPr>
              <w:rPr>
                <w:b/>
                <w:bCs/>
                <w:color w:val="000000"/>
                <w:sz w:val="24"/>
                <w:szCs w:val="24"/>
              </w:rPr>
            </w:pPr>
            <w:r w:rsidRPr="00207E8A">
              <w:rPr>
                <w:b/>
                <w:bCs/>
                <w:color w:val="000000"/>
                <w:sz w:val="24"/>
                <w:szCs w:val="24"/>
              </w:rPr>
              <w:t>Link to relevant website/ document</w:t>
            </w:r>
          </w:p>
        </w:tc>
      </w:tr>
      <w:tr w:rsidR="00112D9C" w:rsidRPr="00C46FAC" w:rsidTr="00891F3F">
        <w:trPr>
          <w:trHeight w:val="300"/>
        </w:trPr>
        <w:tc>
          <w:tcPr>
            <w:tcW w:w="630" w:type="dxa"/>
            <w:vMerge/>
          </w:tcPr>
          <w:p w:rsidR="00112D9C" w:rsidRPr="00C46FAC" w:rsidRDefault="00112D9C" w:rsidP="00891F3F">
            <w:pPr>
              <w:rPr>
                <w:b/>
                <w:bCs/>
                <w:color w:val="000000"/>
                <w:sz w:val="24"/>
                <w:szCs w:val="24"/>
              </w:rPr>
            </w:pPr>
          </w:p>
        </w:tc>
        <w:tc>
          <w:tcPr>
            <w:tcW w:w="3956" w:type="dxa"/>
            <w:shd w:val="clear" w:color="auto" w:fill="auto"/>
            <w:noWrap/>
            <w:vAlign w:val="bottom"/>
            <w:hideMark/>
          </w:tcPr>
          <w:p w:rsidR="00112D9C" w:rsidRPr="006552FE" w:rsidRDefault="00112D9C" w:rsidP="00891F3F">
            <w:pPr>
              <w:rPr>
                <w:b/>
                <w:bCs/>
                <w:color w:val="000000"/>
                <w:sz w:val="24"/>
                <w:szCs w:val="24"/>
              </w:rPr>
            </w:pPr>
            <w:r w:rsidRPr="006552FE">
              <w:rPr>
                <w:b/>
                <w:bCs/>
                <w:color w:val="000000"/>
                <w:sz w:val="24"/>
                <w:szCs w:val="24"/>
              </w:rPr>
              <w:t>Administration</w:t>
            </w:r>
          </w:p>
        </w:tc>
        <w:tc>
          <w:tcPr>
            <w:tcW w:w="3402"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118"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564"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00"/>
        </w:trPr>
        <w:tc>
          <w:tcPr>
            <w:tcW w:w="630" w:type="dxa"/>
            <w:vMerge/>
          </w:tcPr>
          <w:p w:rsidR="00112D9C" w:rsidRPr="00C46FAC" w:rsidRDefault="00112D9C" w:rsidP="00891F3F">
            <w:pPr>
              <w:rPr>
                <w:b/>
                <w:bCs/>
                <w:color w:val="000000"/>
                <w:sz w:val="24"/>
                <w:szCs w:val="24"/>
              </w:rPr>
            </w:pPr>
          </w:p>
        </w:tc>
        <w:tc>
          <w:tcPr>
            <w:tcW w:w="3956" w:type="dxa"/>
            <w:shd w:val="clear" w:color="auto" w:fill="auto"/>
            <w:noWrap/>
            <w:vAlign w:val="bottom"/>
            <w:hideMark/>
          </w:tcPr>
          <w:p w:rsidR="00112D9C" w:rsidRPr="006552FE" w:rsidRDefault="00112D9C" w:rsidP="00891F3F">
            <w:pPr>
              <w:rPr>
                <w:b/>
                <w:bCs/>
                <w:color w:val="000000"/>
                <w:sz w:val="24"/>
                <w:szCs w:val="24"/>
              </w:rPr>
            </w:pPr>
            <w:r w:rsidRPr="006552FE">
              <w:rPr>
                <w:b/>
                <w:bCs/>
                <w:color w:val="000000"/>
                <w:sz w:val="24"/>
                <w:szCs w:val="24"/>
              </w:rPr>
              <w:t>Finance and Accounts</w:t>
            </w:r>
          </w:p>
        </w:tc>
        <w:tc>
          <w:tcPr>
            <w:tcW w:w="3402"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118"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564"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00"/>
        </w:trPr>
        <w:tc>
          <w:tcPr>
            <w:tcW w:w="630" w:type="dxa"/>
            <w:vMerge/>
          </w:tcPr>
          <w:p w:rsidR="00112D9C" w:rsidRPr="00C46FAC" w:rsidRDefault="00112D9C" w:rsidP="00891F3F">
            <w:pPr>
              <w:rPr>
                <w:b/>
                <w:bCs/>
                <w:color w:val="000000"/>
                <w:sz w:val="24"/>
                <w:szCs w:val="24"/>
              </w:rPr>
            </w:pPr>
          </w:p>
        </w:tc>
        <w:tc>
          <w:tcPr>
            <w:tcW w:w="3956" w:type="dxa"/>
            <w:shd w:val="clear" w:color="auto" w:fill="auto"/>
            <w:noWrap/>
            <w:vAlign w:val="bottom"/>
            <w:hideMark/>
          </w:tcPr>
          <w:p w:rsidR="00112D9C" w:rsidRPr="006552FE" w:rsidRDefault="00112D9C" w:rsidP="00891F3F">
            <w:pPr>
              <w:rPr>
                <w:b/>
                <w:bCs/>
                <w:color w:val="000000"/>
                <w:sz w:val="24"/>
                <w:szCs w:val="24"/>
              </w:rPr>
            </w:pPr>
            <w:r w:rsidRPr="006552FE">
              <w:rPr>
                <w:b/>
                <w:bCs/>
                <w:color w:val="000000"/>
                <w:sz w:val="24"/>
                <w:szCs w:val="24"/>
              </w:rPr>
              <w:t>Student Admission and Support</w:t>
            </w:r>
          </w:p>
        </w:tc>
        <w:tc>
          <w:tcPr>
            <w:tcW w:w="3402"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118"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564"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00"/>
        </w:trPr>
        <w:tc>
          <w:tcPr>
            <w:tcW w:w="630" w:type="dxa"/>
            <w:vMerge/>
          </w:tcPr>
          <w:p w:rsidR="00112D9C" w:rsidRPr="00C46FAC" w:rsidRDefault="00112D9C" w:rsidP="00891F3F">
            <w:pPr>
              <w:rPr>
                <w:b/>
                <w:bCs/>
                <w:color w:val="000000"/>
                <w:sz w:val="24"/>
                <w:szCs w:val="24"/>
              </w:rPr>
            </w:pPr>
          </w:p>
        </w:tc>
        <w:tc>
          <w:tcPr>
            <w:tcW w:w="3956" w:type="dxa"/>
            <w:shd w:val="clear" w:color="auto" w:fill="auto"/>
            <w:noWrap/>
            <w:vAlign w:val="bottom"/>
            <w:hideMark/>
          </w:tcPr>
          <w:p w:rsidR="00112D9C" w:rsidRPr="006552FE" w:rsidRDefault="00112D9C" w:rsidP="00891F3F">
            <w:pPr>
              <w:rPr>
                <w:b/>
                <w:bCs/>
                <w:color w:val="000000"/>
                <w:sz w:val="24"/>
                <w:szCs w:val="24"/>
              </w:rPr>
            </w:pPr>
            <w:r w:rsidRPr="006552FE">
              <w:rPr>
                <w:b/>
                <w:bCs/>
                <w:color w:val="000000"/>
                <w:sz w:val="24"/>
                <w:szCs w:val="24"/>
              </w:rPr>
              <w:t>Examination</w:t>
            </w:r>
          </w:p>
        </w:tc>
        <w:tc>
          <w:tcPr>
            <w:tcW w:w="3402"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118" w:type="dxa"/>
            <w:shd w:val="clear" w:color="auto" w:fill="auto"/>
            <w:noWrap/>
            <w:vAlign w:val="bottom"/>
            <w:hideMark/>
          </w:tcPr>
          <w:p w:rsidR="00112D9C" w:rsidRPr="00C46FAC" w:rsidRDefault="00112D9C" w:rsidP="00891F3F">
            <w:pPr>
              <w:rPr>
                <w:b/>
                <w:bCs/>
                <w:color w:val="000000"/>
                <w:sz w:val="24"/>
                <w:szCs w:val="24"/>
              </w:rPr>
            </w:pPr>
            <w:r w:rsidRPr="00C46FAC">
              <w:rPr>
                <w:b/>
                <w:bCs/>
                <w:color w:val="000000"/>
                <w:sz w:val="24"/>
                <w:szCs w:val="24"/>
              </w:rPr>
              <w:t> </w:t>
            </w:r>
          </w:p>
        </w:tc>
        <w:tc>
          <w:tcPr>
            <w:tcW w:w="3564" w:type="dxa"/>
            <w:shd w:val="clear" w:color="auto" w:fill="auto"/>
            <w:vAlign w:val="bottom"/>
          </w:tcPr>
          <w:p w:rsidR="00112D9C" w:rsidRPr="00C46FAC" w:rsidRDefault="00112D9C" w:rsidP="00891F3F">
            <w:pPr>
              <w:rPr>
                <w:b/>
                <w:bCs/>
                <w:color w:val="000000"/>
                <w:sz w:val="24"/>
                <w:szCs w:val="24"/>
              </w:rPr>
            </w:pPr>
          </w:p>
        </w:tc>
      </w:tr>
      <w:tr w:rsidR="00112D9C" w:rsidRPr="00C46FAC" w:rsidTr="00891F3F">
        <w:trPr>
          <w:trHeight w:val="300"/>
        </w:trPr>
        <w:tc>
          <w:tcPr>
            <w:tcW w:w="630" w:type="dxa"/>
            <w:vMerge/>
          </w:tcPr>
          <w:p w:rsidR="00112D9C" w:rsidRPr="00C46FAC" w:rsidRDefault="00112D9C" w:rsidP="00891F3F">
            <w:pPr>
              <w:rPr>
                <w:bCs/>
                <w:color w:val="000000"/>
                <w:sz w:val="24"/>
                <w:szCs w:val="24"/>
              </w:rPr>
            </w:pPr>
          </w:p>
        </w:tc>
        <w:tc>
          <w:tcPr>
            <w:tcW w:w="14040" w:type="dxa"/>
            <w:gridSpan w:val="4"/>
            <w:shd w:val="clear" w:color="auto" w:fill="auto"/>
            <w:noWrap/>
            <w:vAlign w:val="bottom"/>
            <w:hideMark/>
          </w:tcPr>
          <w:p w:rsidR="00112D9C" w:rsidRPr="00C57D96" w:rsidRDefault="00112D9C" w:rsidP="00891F3F">
            <w:pPr>
              <w:pStyle w:val="ListParagraph"/>
              <w:spacing w:after="0" w:line="240" w:lineRule="auto"/>
              <w:ind w:left="504"/>
              <w:rPr>
                <w:rFonts w:ascii="Times New Roman" w:eastAsia="Times New Roman" w:hAnsi="Times New Roman"/>
                <w:b/>
                <w:bCs/>
                <w:color w:val="000000"/>
                <w:sz w:val="24"/>
                <w:szCs w:val="24"/>
              </w:rPr>
            </w:pPr>
          </w:p>
        </w:tc>
      </w:tr>
    </w:tbl>
    <w:p w:rsidR="00112D9C" w:rsidRPr="00C46FAC" w:rsidRDefault="00112D9C" w:rsidP="00112D9C">
      <w:pPr>
        <w:tabs>
          <w:tab w:val="left" w:pos="1425"/>
          <w:tab w:val="left" w:pos="11160"/>
        </w:tabs>
        <w:ind w:right="900"/>
        <w:rPr>
          <w:b/>
          <w:bCs/>
          <w:sz w:val="24"/>
          <w:szCs w:val="24"/>
        </w:rPr>
      </w:pPr>
    </w:p>
    <w:tbl>
      <w:tblPr>
        <w:tblW w:w="14670" w:type="dxa"/>
        <w:tblInd w:w="-792" w:type="dxa"/>
        <w:tblLook w:val="04A0"/>
      </w:tblPr>
      <w:tblGrid>
        <w:gridCol w:w="630"/>
        <w:gridCol w:w="723"/>
        <w:gridCol w:w="1710"/>
        <w:gridCol w:w="4950"/>
        <w:gridCol w:w="4227"/>
        <w:gridCol w:w="2430"/>
      </w:tblGrid>
      <w:tr w:rsidR="00112D9C" w:rsidRPr="00C46FAC" w:rsidTr="00891F3F">
        <w:trPr>
          <w:trHeight w:val="300"/>
        </w:trPr>
        <w:tc>
          <w:tcPr>
            <w:tcW w:w="630"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widowControl w:val="0"/>
              <w:autoSpaceDE w:val="0"/>
              <w:autoSpaceDN w:val="0"/>
              <w:adjustRightInd w:val="0"/>
              <w:ind w:right="473"/>
              <w:rPr>
                <w:b/>
                <w:bCs/>
                <w:sz w:val="28"/>
                <w:szCs w:val="28"/>
              </w:rPr>
            </w:pPr>
          </w:p>
        </w:tc>
        <w:tc>
          <w:tcPr>
            <w:tcW w:w="1404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widowControl w:val="0"/>
              <w:autoSpaceDE w:val="0"/>
              <w:autoSpaceDN w:val="0"/>
              <w:adjustRightInd w:val="0"/>
              <w:ind w:right="473"/>
              <w:rPr>
                <w:b/>
                <w:bCs/>
                <w:sz w:val="28"/>
                <w:szCs w:val="28"/>
              </w:rPr>
            </w:pPr>
            <w:r w:rsidRPr="00C46FAC">
              <w:rPr>
                <w:b/>
                <w:bCs/>
                <w:sz w:val="28"/>
                <w:szCs w:val="28"/>
              </w:rPr>
              <w:t>Key Indicator - 6.3 Faculty Empowerment Strategies (30)</w:t>
            </w:r>
          </w:p>
        </w:tc>
      </w:tr>
      <w:tr w:rsidR="00112D9C" w:rsidRPr="00C46FAC" w:rsidTr="00891F3F">
        <w:trPr>
          <w:trHeight w:val="300"/>
        </w:trPr>
        <w:tc>
          <w:tcPr>
            <w:tcW w:w="630"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43</w:t>
            </w:r>
            <w:r w:rsidR="00112D9C">
              <w:rPr>
                <w:color w:val="000000"/>
                <w:sz w:val="24"/>
                <w:szCs w:val="24"/>
              </w:rPr>
              <w:t>.</w:t>
            </w:r>
          </w:p>
        </w:tc>
        <w:tc>
          <w:tcPr>
            <w:tcW w:w="1404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r w:rsidRPr="00C46FAC">
              <w:rPr>
                <w:color w:val="000000"/>
                <w:sz w:val="24"/>
                <w:szCs w:val="24"/>
              </w:rPr>
              <w:t>6.3.2 Average percentage of teachers provided with financial support to attend conferences / workshops and towards membership fee of professional bodi</w:t>
            </w:r>
            <w:r>
              <w:rPr>
                <w:color w:val="000000"/>
                <w:sz w:val="24"/>
                <w:szCs w:val="24"/>
              </w:rPr>
              <w:t>es during the last five years (10</w:t>
            </w:r>
            <w:r w:rsidRPr="00C46FAC">
              <w:rPr>
                <w:color w:val="000000"/>
                <w:sz w:val="24"/>
                <w:szCs w:val="24"/>
              </w:rPr>
              <w:t xml:space="preserve">)                    </w:t>
            </w:r>
          </w:p>
        </w:tc>
      </w:tr>
      <w:tr w:rsidR="004F2AED" w:rsidRPr="00C46FAC" w:rsidTr="004F2AED">
        <w:trPr>
          <w:trHeight w:val="647"/>
        </w:trPr>
        <w:tc>
          <w:tcPr>
            <w:tcW w:w="630" w:type="dxa"/>
            <w:vMerge/>
            <w:tcBorders>
              <w:left w:val="single" w:sz="4" w:space="0" w:color="auto"/>
              <w:right w:val="single" w:sz="4" w:space="0" w:color="auto"/>
            </w:tcBorders>
          </w:tcPr>
          <w:p w:rsidR="004F2AED" w:rsidRPr="00C46FAC" w:rsidRDefault="004F2AED" w:rsidP="00891F3F">
            <w:pPr>
              <w:rPr>
                <w:b/>
                <w:bCs/>
                <w:color w:val="000000"/>
                <w:sz w:val="24"/>
                <w:szCs w:val="24"/>
              </w:rPr>
            </w:pPr>
          </w:p>
        </w:tc>
        <w:tc>
          <w:tcPr>
            <w:tcW w:w="7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r w:rsidRPr="00C46FAC">
              <w:rPr>
                <w:b/>
                <w:bCs/>
                <w:color w:val="000000"/>
                <w:sz w:val="24"/>
                <w:szCs w:val="24"/>
              </w:rPr>
              <w:t>Year</w:t>
            </w:r>
          </w:p>
        </w:tc>
        <w:tc>
          <w:tcPr>
            <w:tcW w:w="171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r w:rsidRPr="00C46FAC">
              <w:rPr>
                <w:b/>
                <w:bCs/>
                <w:color w:val="000000"/>
                <w:sz w:val="24"/>
                <w:szCs w:val="24"/>
              </w:rPr>
              <w:t>Name of teacher</w:t>
            </w:r>
          </w:p>
        </w:tc>
        <w:tc>
          <w:tcPr>
            <w:tcW w:w="495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r w:rsidRPr="00C46FAC">
              <w:rPr>
                <w:b/>
                <w:bCs/>
                <w:color w:val="000000"/>
                <w:sz w:val="24"/>
                <w:szCs w:val="24"/>
              </w:rPr>
              <w:t>Name of conference/ workshop attended for which financial support provided</w:t>
            </w:r>
          </w:p>
        </w:tc>
        <w:tc>
          <w:tcPr>
            <w:tcW w:w="4227"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r w:rsidRPr="00C46FAC">
              <w:rPr>
                <w:b/>
                <w:bCs/>
                <w:color w:val="000000"/>
                <w:sz w:val="24"/>
                <w:szCs w:val="24"/>
              </w:rPr>
              <w:t>Name of the professional body for which membership</w:t>
            </w:r>
            <w:r>
              <w:rPr>
                <w:b/>
                <w:bCs/>
                <w:color w:val="000000"/>
                <w:sz w:val="24"/>
                <w:szCs w:val="24"/>
              </w:rPr>
              <w:t xml:space="preserve"> </w:t>
            </w:r>
            <w:r w:rsidRPr="00C46FAC">
              <w:rPr>
                <w:b/>
                <w:bCs/>
                <w:color w:val="000000"/>
                <w:sz w:val="24"/>
                <w:szCs w:val="24"/>
              </w:rPr>
              <w:t>fee is provided</w:t>
            </w:r>
          </w:p>
        </w:tc>
        <w:tc>
          <w:tcPr>
            <w:tcW w:w="243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r w:rsidRPr="00C46FAC">
              <w:rPr>
                <w:b/>
                <w:bCs/>
                <w:color w:val="000000"/>
                <w:sz w:val="24"/>
                <w:szCs w:val="24"/>
              </w:rPr>
              <w:t>Amount of support</w:t>
            </w:r>
          </w:p>
        </w:tc>
      </w:tr>
      <w:tr w:rsidR="004F2AED" w:rsidRPr="00C46FAC" w:rsidTr="004F2AED">
        <w:trPr>
          <w:trHeight w:val="440"/>
        </w:trPr>
        <w:tc>
          <w:tcPr>
            <w:tcW w:w="630" w:type="dxa"/>
            <w:vMerge/>
            <w:tcBorders>
              <w:left w:val="single" w:sz="4" w:space="0" w:color="auto"/>
              <w:right w:val="single" w:sz="4" w:space="0" w:color="auto"/>
            </w:tcBorders>
          </w:tcPr>
          <w:p w:rsidR="004F2AED" w:rsidRPr="00C46FAC" w:rsidRDefault="004F2AED" w:rsidP="00891F3F">
            <w:pPr>
              <w:rPr>
                <w:b/>
                <w:bCs/>
                <w:color w:val="000000"/>
                <w:sz w:val="24"/>
                <w:szCs w:val="24"/>
              </w:rPr>
            </w:pPr>
          </w:p>
        </w:tc>
        <w:tc>
          <w:tcPr>
            <w:tcW w:w="7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p>
        </w:tc>
        <w:tc>
          <w:tcPr>
            <w:tcW w:w="171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p>
        </w:tc>
        <w:tc>
          <w:tcPr>
            <w:tcW w:w="495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p>
        </w:tc>
        <w:tc>
          <w:tcPr>
            <w:tcW w:w="4227"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p>
        </w:tc>
        <w:tc>
          <w:tcPr>
            <w:tcW w:w="2430" w:type="dxa"/>
            <w:tcBorders>
              <w:top w:val="single" w:sz="4" w:space="0" w:color="auto"/>
              <w:left w:val="nil"/>
              <w:bottom w:val="single" w:sz="4" w:space="0" w:color="auto"/>
              <w:right w:val="single" w:sz="4" w:space="0" w:color="auto"/>
            </w:tcBorders>
            <w:shd w:val="clear" w:color="auto" w:fill="auto"/>
            <w:vAlign w:val="bottom"/>
            <w:hideMark/>
          </w:tcPr>
          <w:p w:rsidR="004F2AED" w:rsidRPr="00C46FAC" w:rsidRDefault="004F2AED" w:rsidP="00891F3F">
            <w:pPr>
              <w:rPr>
                <w:b/>
                <w:bCs/>
                <w:color w:val="000000"/>
                <w:sz w:val="24"/>
                <w:szCs w:val="24"/>
              </w:rPr>
            </w:pPr>
          </w:p>
        </w:tc>
      </w:tr>
      <w:tr w:rsidR="00112D9C" w:rsidRPr="00C46FAC" w:rsidTr="00891F3F">
        <w:trPr>
          <w:trHeight w:val="440"/>
        </w:trPr>
        <w:tc>
          <w:tcPr>
            <w:tcW w:w="630" w:type="dxa"/>
            <w:vMerge/>
            <w:tcBorders>
              <w:left w:val="single" w:sz="4" w:space="0" w:color="auto"/>
              <w:bottom w:val="single" w:sz="4" w:space="0" w:color="auto"/>
              <w:right w:val="single" w:sz="4" w:space="0" w:color="auto"/>
            </w:tcBorders>
          </w:tcPr>
          <w:p w:rsidR="00112D9C" w:rsidRDefault="00112D9C" w:rsidP="00891F3F">
            <w:pPr>
              <w:rPr>
                <w:b/>
                <w:bCs/>
                <w:color w:val="000000"/>
                <w:sz w:val="24"/>
                <w:szCs w:val="24"/>
              </w:rPr>
            </w:pPr>
          </w:p>
        </w:tc>
        <w:tc>
          <w:tcPr>
            <w:tcW w:w="14040"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226EC1" w:rsidRDefault="00112D9C" w:rsidP="00891F3F">
            <w:pPr>
              <w:pStyle w:val="ListParagraph"/>
              <w:ind w:left="432"/>
              <w:rPr>
                <w:rFonts w:ascii="Times New Roman" w:hAnsi="Times New Roman"/>
                <w:color w:val="000000"/>
                <w:sz w:val="24"/>
                <w:szCs w:val="24"/>
              </w:rPr>
            </w:pPr>
          </w:p>
        </w:tc>
      </w:tr>
    </w:tbl>
    <w:p w:rsidR="00112D9C" w:rsidRPr="00C46FAC" w:rsidRDefault="00112D9C" w:rsidP="00112D9C">
      <w:pPr>
        <w:tabs>
          <w:tab w:val="left" w:pos="1425"/>
          <w:tab w:val="left" w:pos="11160"/>
        </w:tabs>
        <w:ind w:right="900"/>
        <w:rPr>
          <w:b/>
          <w:bCs/>
          <w:sz w:val="24"/>
          <w:szCs w:val="24"/>
        </w:rPr>
      </w:pPr>
    </w:p>
    <w:tbl>
      <w:tblPr>
        <w:tblW w:w="1467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330"/>
        <w:gridCol w:w="4439"/>
        <w:gridCol w:w="2268"/>
        <w:gridCol w:w="4003"/>
      </w:tblGrid>
      <w:tr w:rsidR="00112D9C" w:rsidRPr="00C46FAC" w:rsidTr="00891F3F">
        <w:trPr>
          <w:trHeight w:val="315"/>
        </w:trPr>
        <w:tc>
          <w:tcPr>
            <w:tcW w:w="630" w:type="dxa"/>
            <w:vMerge w:val="restart"/>
          </w:tcPr>
          <w:p w:rsidR="00112D9C" w:rsidRPr="00C46FAC" w:rsidRDefault="00B51A20" w:rsidP="00891F3F">
            <w:pPr>
              <w:rPr>
                <w:color w:val="000000"/>
                <w:sz w:val="24"/>
                <w:szCs w:val="24"/>
              </w:rPr>
            </w:pPr>
            <w:r>
              <w:rPr>
                <w:color w:val="000000"/>
                <w:sz w:val="24"/>
                <w:szCs w:val="24"/>
              </w:rPr>
              <w:t>44</w:t>
            </w:r>
            <w:r w:rsidR="00112D9C">
              <w:rPr>
                <w:color w:val="000000"/>
                <w:sz w:val="24"/>
                <w:szCs w:val="24"/>
              </w:rPr>
              <w:t>.</w:t>
            </w:r>
          </w:p>
        </w:tc>
        <w:tc>
          <w:tcPr>
            <w:tcW w:w="14040" w:type="dxa"/>
            <w:gridSpan w:val="4"/>
            <w:shd w:val="clear" w:color="auto" w:fill="auto"/>
            <w:noWrap/>
            <w:vAlign w:val="bottom"/>
            <w:hideMark/>
          </w:tcPr>
          <w:p w:rsidR="00112D9C" w:rsidRPr="00C46FAC" w:rsidRDefault="00112D9C" w:rsidP="00891F3F">
            <w:pPr>
              <w:rPr>
                <w:color w:val="000000"/>
                <w:sz w:val="24"/>
                <w:szCs w:val="24"/>
              </w:rPr>
            </w:pPr>
            <w:r w:rsidRPr="00EC2188">
              <w:rPr>
                <w:color w:val="000000"/>
                <w:sz w:val="24"/>
                <w:szCs w:val="24"/>
              </w:rPr>
              <w:t>6.3.3 Average number of professional development / administrative training  programs organized  by the institution for teaching and non teaching staff during the last five years (8)</w:t>
            </w:r>
          </w:p>
        </w:tc>
      </w:tr>
      <w:tr w:rsidR="00112D9C" w:rsidRPr="00EC2188" w:rsidTr="00891F3F">
        <w:trPr>
          <w:trHeight w:val="900"/>
        </w:trPr>
        <w:tc>
          <w:tcPr>
            <w:tcW w:w="630" w:type="dxa"/>
            <w:vMerge/>
          </w:tcPr>
          <w:p w:rsidR="00112D9C" w:rsidRPr="00EC2188" w:rsidRDefault="00112D9C" w:rsidP="00891F3F">
            <w:pPr>
              <w:rPr>
                <w:b/>
                <w:bCs/>
                <w:color w:val="000000"/>
                <w:sz w:val="24"/>
                <w:szCs w:val="24"/>
              </w:rPr>
            </w:pPr>
          </w:p>
        </w:tc>
        <w:tc>
          <w:tcPr>
            <w:tcW w:w="3330" w:type="dxa"/>
            <w:shd w:val="clear" w:color="auto" w:fill="auto"/>
            <w:vAlign w:val="bottom"/>
            <w:hideMark/>
          </w:tcPr>
          <w:p w:rsidR="00112D9C" w:rsidRPr="00EC2188" w:rsidRDefault="00112D9C" w:rsidP="00891F3F">
            <w:pPr>
              <w:rPr>
                <w:b/>
                <w:bCs/>
                <w:color w:val="000000"/>
                <w:sz w:val="24"/>
                <w:szCs w:val="24"/>
              </w:rPr>
            </w:pPr>
            <w:r w:rsidRPr="00EC2188">
              <w:rPr>
                <w:b/>
                <w:bCs/>
                <w:color w:val="000000"/>
                <w:sz w:val="24"/>
                <w:szCs w:val="24"/>
              </w:rPr>
              <w:t>Dates (from-to) (DD-MM-YYYY)</w:t>
            </w:r>
          </w:p>
        </w:tc>
        <w:tc>
          <w:tcPr>
            <w:tcW w:w="4439" w:type="dxa"/>
            <w:shd w:val="clear" w:color="auto" w:fill="auto"/>
            <w:vAlign w:val="bottom"/>
            <w:hideMark/>
          </w:tcPr>
          <w:p w:rsidR="00112D9C" w:rsidRPr="00EC2188" w:rsidRDefault="00112D9C" w:rsidP="00891F3F">
            <w:pPr>
              <w:rPr>
                <w:b/>
                <w:bCs/>
                <w:color w:val="000000"/>
                <w:sz w:val="24"/>
                <w:szCs w:val="24"/>
              </w:rPr>
            </w:pPr>
            <w:r w:rsidRPr="00EC2188">
              <w:rPr>
                <w:b/>
                <w:bCs/>
                <w:color w:val="000000"/>
                <w:sz w:val="24"/>
                <w:szCs w:val="24"/>
              </w:rPr>
              <w:t>Title of the professi</w:t>
            </w:r>
            <w:r w:rsidR="00D03923">
              <w:rPr>
                <w:b/>
                <w:bCs/>
                <w:color w:val="000000"/>
                <w:sz w:val="24"/>
                <w:szCs w:val="24"/>
              </w:rPr>
              <w:t>onal development program organiz</w:t>
            </w:r>
            <w:r w:rsidRPr="00EC2188">
              <w:rPr>
                <w:b/>
                <w:bCs/>
                <w:color w:val="000000"/>
                <w:sz w:val="24"/>
                <w:szCs w:val="24"/>
              </w:rPr>
              <w:t>ed for teaching staff</w:t>
            </w:r>
          </w:p>
        </w:tc>
        <w:tc>
          <w:tcPr>
            <w:tcW w:w="2268" w:type="dxa"/>
            <w:shd w:val="clear" w:color="auto" w:fill="auto"/>
            <w:vAlign w:val="bottom"/>
            <w:hideMark/>
          </w:tcPr>
          <w:p w:rsidR="00112D9C" w:rsidRPr="00EC2188" w:rsidRDefault="00112D9C" w:rsidP="00891F3F">
            <w:pPr>
              <w:rPr>
                <w:b/>
                <w:bCs/>
                <w:color w:val="000000"/>
                <w:sz w:val="24"/>
                <w:szCs w:val="24"/>
              </w:rPr>
            </w:pPr>
            <w:r w:rsidRPr="00EC2188">
              <w:rPr>
                <w:b/>
                <w:bCs/>
                <w:color w:val="000000"/>
                <w:sz w:val="24"/>
                <w:szCs w:val="24"/>
              </w:rPr>
              <w:t xml:space="preserve">Title of the administrative training program </w:t>
            </w:r>
            <w:r w:rsidRPr="00EC2188">
              <w:rPr>
                <w:b/>
                <w:bCs/>
                <w:color w:val="000000"/>
                <w:sz w:val="24"/>
                <w:szCs w:val="24"/>
              </w:rPr>
              <w:lastRenderedPageBreak/>
              <w:t xml:space="preserve">organised for non-teaching staff </w:t>
            </w:r>
          </w:p>
        </w:tc>
        <w:tc>
          <w:tcPr>
            <w:tcW w:w="4003" w:type="dxa"/>
            <w:shd w:val="clear" w:color="auto" w:fill="auto"/>
            <w:vAlign w:val="bottom"/>
            <w:hideMark/>
          </w:tcPr>
          <w:p w:rsidR="00112D9C" w:rsidRPr="00EC2188" w:rsidRDefault="00112D9C" w:rsidP="00891F3F">
            <w:pPr>
              <w:rPr>
                <w:b/>
                <w:bCs/>
                <w:color w:val="000000"/>
                <w:sz w:val="24"/>
                <w:szCs w:val="24"/>
              </w:rPr>
            </w:pPr>
            <w:r w:rsidRPr="00EC2188">
              <w:rPr>
                <w:b/>
                <w:bCs/>
                <w:color w:val="000000"/>
                <w:sz w:val="24"/>
                <w:szCs w:val="24"/>
              </w:rPr>
              <w:lastRenderedPageBreak/>
              <w:t xml:space="preserve">No. of participants </w:t>
            </w:r>
          </w:p>
        </w:tc>
      </w:tr>
      <w:tr w:rsidR="00112D9C" w:rsidRPr="00C46FAC" w:rsidTr="00891F3F">
        <w:trPr>
          <w:trHeight w:val="602"/>
        </w:trPr>
        <w:tc>
          <w:tcPr>
            <w:tcW w:w="630" w:type="dxa"/>
            <w:vMerge/>
          </w:tcPr>
          <w:p w:rsidR="00112D9C" w:rsidRPr="00C46FAC" w:rsidRDefault="00112D9C" w:rsidP="00891F3F">
            <w:pPr>
              <w:rPr>
                <w:b/>
                <w:bCs/>
                <w:color w:val="000000"/>
                <w:sz w:val="24"/>
                <w:szCs w:val="24"/>
              </w:rPr>
            </w:pPr>
          </w:p>
        </w:tc>
        <w:tc>
          <w:tcPr>
            <w:tcW w:w="3330" w:type="dxa"/>
            <w:shd w:val="clear" w:color="auto" w:fill="auto"/>
            <w:vAlign w:val="bottom"/>
            <w:hideMark/>
          </w:tcPr>
          <w:p w:rsidR="00112D9C" w:rsidRPr="00C46FAC" w:rsidRDefault="00112D9C" w:rsidP="00891F3F">
            <w:pPr>
              <w:rPr>
                <w:b/>
                <w:bCs/>
                <w:color w:val="000000"/>
                <w:sz w:val="24"/>
                <w:szCs w:val="24"/>
              </w:rPr>
            </w:pPr>
          </w:p>
        </w:tc>
        <w:tc>
          <w:tcPr>
            <w:tcW w:w="4439" w:type="dxa"/>
            <w:shd w:val="clear" w:color="auto" w:fill="auto"/>
            <w:vAlign w:val="bottom"/>
            <w:hideMark/>
          </w:tcPr>
          <w:p w:rsidR="00112D9C" w:rsidRPr="00C46FAC" w:rsidRDefault="00112D9C" w:rsidP="00891F3F">
            <w:pPr>
              <w:rPr>
                <w:b/>
                <w:bCs/>
                <w:color w:val="000000"/>
                <w:sz w:val="24"/>
                <w:szCs w:val="24"/>
              </w:rPr>
            </w:pPr>
          </w:p>
        </w:tc>
        <w:tc>
          <w:tcPr>
            <w:tcW w:w="2268" w:type="dxa"/>
            <w:shd w:val="clear" w:color="auto" w:fill="auto"/>
            <w:vAlign w:val="bottom"/>
            <w:hideMark/>
          </w:tcPr>
          <w:p w:rsidR="00112D9C" w:rsidRPr="00C46FAC" w:rsidRDefault="00112D9C" w:rsidP="00891F3F">
            <w:pPr>
              <w:rPr>
                <w:b/>
                <w:bCs/>
                <w:color w:val="000000"/>
                <w:sz w:val="24"/>
                <w:szCs w:val="24"/>
              </w:rPr>
            </w:pPr>
          </w:p>
        </w:tc>
        <w:tc>
          <w:tcPr>
            <w:tcW w:w="4003"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602"/>
        </w:trPr>
        <w:tc>
          <w:tcPr>
            <w:tcW w:w="630" w:type="dxa"/>
            <w:vMerge/>
          </w:tcPr>
          <w:p w:rsidR="00112D9C" w:rsidRPr="00C46FAC" w:rsidRDefault="00112D9C" w:rsidP="00891F3F">
            <w:pPr>
              <w:rPr>
                <w:b/>
                <w:bCs/>
                <w:color w:val="000000"/>
                <w:sz w:val="24"/>
                <w:szCs w:val="24"/>
              </w:rPr>
            </w:pPr>
          </w:p>
        </w:tc>
        <w:tc>
          <w:tcPr>
            <w:tcW w:w="14040" w:type="dxa"/>
            <w:gridSpan w:val="4"/>
            <w:shd w:val="clear" w:color="auto" w:fill="auto"/>
            <w:vAlign w:val="bottom"/>
            <w:hideMark/>
          </w:tcPr>
          <w:p w:rsidR="00112D9C" w:rsidRPr="00EF5F78" w:rsidRDefault="00112D9C" w:rsidP="00891F3F">
            <w:pPr>
              <w:rPr>
                <w:color w:val="000000"/>
                <w:sz w:val="24"/>
                <w:szCs w:val="24"/>
              </w:rPr>
            </w:pPr>
            <w:r w:rsidRPr="003C5F39">
              <w:rPr>
                <w:color w:val="000000"/>
                <w:sz w:val="24"/>
                <w:szCs w:val="24"/>
              </w:rPr>
              <w:t>Note: Classify the data and provide year wise</w:t>
            </w:r>
          </w:p>
        </w:tc>
      </w:tr>
    </w:tbl>
    <w:p w:rsidR="00112D9C" w:rsidRPr="00C46FAC" w:rsidRDefault="00112D9C" w:rsidP="00112D9C">
      <w:pPr>
        <w:tabs>
          <w:tab w:val="left" w:pos="1425"/>
          <w:tab w:val="left" w:pos="11160"/>
        </w:tabs>
        <w:ind w:left="-630" w:right="900"/>
        <w:rPr>
          <w:b/>
          <w:bCs/>
          <w:sz w:val="24"/>
          <w:szCs w:val="24"/>
        </w:rPr>
      </w:pPr>
    </w:p>
    <w:tbl>
      <w:tblPr>
        <w:tblW w:w="1467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6"/>
        <w:gridCol w:w="4140"/>
        <w:gridCol w:w="3501"/>
        <w:gridCol w:w="6399"/>
      </w:tblGrid>
      <w:tr w:rsidR="00112D9C" w:rsidRPr="00C46FAC" w:rsidTr="00891F3F">
        <w:trPr>
          <w:trHeight w:val="300"/>
        </w:trPr>
        <w:tc>
          <w:tcPr>
            <w:tcW w:w="636" w:type="dxa"/>
            <w:vMerge w:val="restart"/>
          </w:tcPr>
          <w:p w:rsidR="00112D9C" w:rsidRPr="00C46FAC" w:rsidRDefault="00B51A20" w:rsidP="00891F3F">
            <w:pPr>
              <w:rPr>
                <w:color w:val="000000"/>
                <w:sz w:val="24"/>
                <w:szCs w:val="24"/>
              </w:rPr>
            </w:pPr>
            <w:r>
              <w:rPr>
                <w:color w:val="000000"/>
                <w:sz w:val="24"/>
                <w:szCs w:val="24"/>
              </w:rPr>
              <w:t>45</w:t>
            </w:r>
            <w:r w:rsidR="00112D9C">
              <w:rPr>
                <w:color w:val="000000"/>
                <w:sz w:val="24"/>
                <w:szCs w:val="24"/>
              </w:rPr>
              <w:t>.</w:t>
            </w:r>
          </w:p>
        </w:tc>
        <w:tc>
          <w:tcPr>
            <w:tcW w:w="14040" w:type="dxa"/>
            <w:gridSpan w:val="3"/>
            <w:shd w:val="clear" w:color="auto" w:fill="auto"/>
            <w:noWrap/>
            <w:vAlign w:val="bottom"/>
            <w:hideMark/>
          </w:tcPr>
          <w:p w:rsidR="00112D9C" w:rsidRPr="00AC02F1" w:rsidRDefault="00112D9C" w:rsidP="00891F3F">
            <w:pPr>
              <w:rPr>
                <w:color w:val="000000"/>
                <w:sz w:val="24"/>
                <w:szCs w:val="24"/>
              </w:rPr>
            </w:pPr>
            <w:r w:rsidRPr="00AC02F1">
              <w:rPr>
                <w:color w:val="000000"/>
                <w:sz w:val="24"/>
                <w:szCs w:val="24"/>
              </w:rPr>
              <w:t xml:space="preserve">6.3.4 Average percentage of teachers undergoing online/ face-to-face  Faculty Development Programmes (FDP)during the last five years </w:t>
            </w:r>
          </w:p>
          <w:p w:rsidR="00112D9C" w:rsidRPr="00C46FAC" w:rsidRDefault="00112D9C" w:rsidP="00891F3F">
            <w:pPr>
              <w:rPr>
                <w:color w:val="000000"/>
                <w:sz w:val="24"/>
                <w:szCs w:val="24"/>
              </w:rPr>
            </w:pPr>
            <w:r w:rsidRPr="00AC02F1">
              <w:rPr>
                <w:color w:val="000000"/>
                <w:sz w:val="24"/>
                <w:szCs w:val="24"/>
              </w:rPr>
              <w:t xml:space="preserve"> (Professional Development Programmes, Orientation / Induction Programmes, Refresher Course, Short Term Course etc.,)  (8)</w:t>
            </w:r>
          </w:p>
        </w:tc>
      </w:tr>
      <w:tr w:rsidR="00112D9C" w:rsidRPr="00C46FAC" w:rsidTr="00891F3F">
        <w:trPr>
          <w:trHeight w:val="505"/>
        </w:trPr>
        <w:tc>
          <w:tcPr>
            <w:tcW w:w="636" w:type="dxa"/>
            <w:vMerge/>
          </w:tcPr>
          <w:p w:rsidR="00112D9C" w:rsidRPr="00C46FAC" w:rsidRDefault="00112D9C" w:rsidP="00891F3F">
            <w:pPr>
              <w:rPr>
                <w:b/>
                <w:bCs/>
                <w:color w:val="000000"/>
                <w:sz w:val="24"/>
                <w:szCs w:val="24"/>
              </w:rPr>
            </w:pPr>
          </w:p>
        </w:tc>
        <w:tc>
          <w:tcPr>
            <w:tcW w:w="4140" w:type="dxa"/>
            <w:shd w:val="clear" w:color="auto" w:fill="auto"/>
            <w:vAlign w:val="bottom"/>
            <w:hideMark/>
          </w:tcPr>
          <w:p w:rsidR="00112D9C" w:rsidRDefault="00112D9C" w:rsidP="00891F3F">
            <w:pPr>
              <w:rPr>
                <w:b/>
                <w:bCs/>
                <w:color w:val="000000"/>
              </w:rPr>
            </w:pPr>
            <w:r>
              <w:rPr>
                <w:b/>
                <w:bCs/>
                <w:color w:val="000000"/>
              </w:rPr>
              <w:t>Name of teacher who attended</w:t>
            </w:r>
          </w:p>
        </w:tc>
        <w:tc>
          <w:tcPr>
            <w:tcW w:w="3501" w:type="dxa"/>
            <w:shd w:val="clear" w:color="auto" w:fill="auto"/>
            <w:vAlign w:val="bottom"/>
            <w:hideMark/>
          </w:tcPr>
          <w:p w:rsidR="00112D9C" w:rsidRDefault="00112D9C" w:rsidP="00891F3F">
            <w:pPr>
              <w:rPr>
                <w:b/>
                <w:bCs/>
                <w:color w:val="000000"/>
              </w:rPr>
            </w:pPr>
            <w:r>
              <w:rPr>
                <w:b/>
                <w:bCs/>
                <w:color w:val="000000"/>
              </w:rPr>
              <w:t>Title of the program</w:t>
            </w:r>
          </w:p>
        </w:tc>
        <w:tc>
          <w:tcPr>
            <w:tcW w:w="6399" w:type="dxa"/>
            <w:shd w:val="clear" w:color="auto" w:fill="auto"/>
            <w:vAlign w:val="bottom"/>
            <w:hideMark/>
          </w:tcPr>
          <w:p w:rsidR="00112D9C" w:rsidRDefault="00112D9C" w:rsidP="00891F3F">
            <w:pPr>
              <w:rPr>
                <w:b/>
                <w:bCs/>
                <w:color w:val="000000"/>
              </w:rPr>
            </w:pPr>
            <w:r>
              <w:rPr>
                <w:b/>
                <w:bCs/>
                <w:color w:val="000000"/>
              </w:rPr>
              <w:t>Duration (from – to) (DD-MM-YYYY)</w:t>
            </w:r>
          </w:p>
        </w:tc>
      </w:tr>
      <w:tr w:rsidR="00112D9C" w:rsidRPr="00C46FAC" w:rsidTr="00891F3F">
        <w:trPr>
          <w:trHeight w:val="260"/>
        </w:trPr>
        <w:tc>
          <w:tcPr>
            <w:tcW w:w="636" w:type="dxa"/>
            <w:vMerge/>
          </w:tcPr>
          <w:p w:rsidR="00112D9C" w:rsidRPr="00C46FAC" w:rsidRDefault="00112D9C" w:rsidP="00891F3F">
            <w:pPr>
              <w:rPr>
                <w:b/>
                <w:bCs/>
                <w:color w:val="000000"/>
                <w:sz w:val="24"/>
                <w:szCs w:val="24"/>
              </w:rPr>
            </w:pPr>
          </w:p>
        </w:tc>
        <w:tc>
          <w:tcPr>
            <w:tcW w:w="4140" w:type="dxa"/>
            <w:shd w:val="clear" w:color="auto" w:fill="auto"/>
            <w:vAlign w:val="bottom"/>
            <w:hideMark/>
          </w:tcPr>
          <w:p w:rsidR="00112D9C" w:rsidRPr="00C46FAC" w:rsidRDefault="00112D9C" w:rsidP="00891F3F">
            <w:pPr>
              <w:rPr>
                <w:b/>
                <w:bCs/>
                <w:color w:val="000000"/>
                <w:sz w:val="24"/>
                <w:szCs w:val="24"/>
              </w:rPr>
            </w:pPr>
          </w:p>
          <w:p w:rsidR="00112D9C" w:rsidRPr="00C46FAC" w:rsidRDefault="00112D9C" w:rsidP="00891F3F">
            <w:pPr>
              <w:rPr>
                <w:b/>
                <w:bCs/>
                <w:color w:val="000000"/>
                <w:sz w:val="24"/>
                <w:szCs w:val="24"/>
              </w:rPr>
            </w:pPr>
          </w:p>
        </w:tc>
        <w:tc>
          <w:tcPr>
            <w:tcW w:w="3501" w:type="dxa"/>
            <w:shd w:val="clear" w:color="auto" w:fill="auto"/>
            <w:vAlign w:val="bottom"/>
            <w:hideMark/>
          </w:tcPr>
          <w:p w:rsidR="00112D9C" w:rsidRPr="00C46FAC" w:rsidRDefault="00112D9C" w:rsidP="00891F3F">
            <w:pPr>
              <w:rPr>
                <w:b/>
                <w:bCs/>
                <w:color w:val="000000"/>
                <w:sz w:val="24"/>
                <w:szCs w:val="24"/>
              </w:rPr>
            </w:pPr>
          </w:p>
        </w:tc>
        <w:tc>
          <w:tcPr>
            <w:tcW w:w="6399" w:type="dxa"/>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60"/>
        </w:trPr>
        <w:tc>
          <w:tcPr>
            <w:tcW w:w="636" w:type="dxa"/>
            <w:vMerge/>
          </w:tcPr>
          <w:p w:rsidR="00112D9C" w:rsidRPr="00C46FAC" w:rsidRDefault="00112D9C" w:rsidP="00891F3F">
            <w:pPr>
              <w:rPr>
                <w:bCs/>
                <w:color w:val="000000"/>
                <w:sz w:val="24"/>
                <w:szCs w:val="24"/>
              </w:rPr>
            </w:pPr>
          </w:p>
        </w:tc>
        <w:tc>
          <w:tcPr>
            <w:tcW w:w="14040" w:type="dxa"/>
            <w:gridSpan w:val="3"/>
            <w:shd w:val="clear" w:color="auto" w:fill="auto"/>
            <w:vAlign w:val="bottom"/>
            <w:hideMark/>
          </w:tcPr>
          <w:p w:rsidR="00112D9C" w:rsidRPr="003C5F39" w:rsidRDefault="00112D9C" w:rsidP="00891F3F">
            <w:pPr>
              <w:pStyle w:val="ListParagraph"/>
              <w:spacing w:after="0" w:line="240" w:lineRule="auto"/>
              <w:ind w:left="504"/>
              <w:rPr>
                <w:rFonts w:ascii="Times New Roman" w:hAnsi="Times New Roman"/>
                <w:bCs/>
                <w:color w:val="000000"/>
                <w:sz w:val="24"/>
                <w:szCs w:val="24"/>
              </w:rPr>
            </w:pPr>
          </w:p>
        </w:tc>
      </w:tr>
      <w:tr w:rsidR="00112D9C" w:rsidRPr="00C46FAC" w:rsidTr="00891F3F">
        <w:trPr>
          <w:trHeight w:val="260"/>
        </w:trPr>
        <w:tc>
          <w:tcPr>
            <w:tcW w:w="636" w:type="dxa"/>
            <w:vMerge/>
          </w:tcPr>
          <w:p w:rsidR="00112D9C" w:rsidRPr="00C46FAC" w:rsidRDefault="00112D9C" w:rsidP="00891F3F">
            <w:pPr>
              <w:rPr>
                <w:bCs/>
                <w:color w:val="000000"/>
                <w:sz w:val="24"/>
                <w:szCs w:val="24"/>
              </w:rPr>
            </w:pPr>
          </w:p>
        </w:tc>
        <w:tc>
          <w:tcPr>
            <w:tcW w:w="14040" w:type="dxa"/>
            <w:gridSpan w:val="3"/>
            <w:shd w:val="clear" w:color="auto" w:fill="auto"/>
            <w:vAlign w:val="bottom"/>
            <w:hideMark/>
          </w:tcPr>
          <w:p w:rsidR="00112D9C" w:rsidRPr="00900C33" w:rsidRDefault="00112D9C" w:rsidP="00891F3F">
            <w:pPr>
              <w:pStyle w:val="ListParagraph"/>
              <w:spacing w:after="0" w:line="240" w:lineRule="auto"/>
              <w:ind w:left="504"/>
              <w:rPr>
                <w:rFonts w:ascii="Times New Roman" w:hAnsi="Times New Roman"/>
                <w:bCs/>
                <w:color w:val="000000"/>
                <w:sz w:val="24"/>
                <w:szCs w:val="24"/>
              </w:rPr>
            </w:pPr>
            <w:r w:rsidRPr="003C5F39">
              <w:rPr>
                <w:rFonts w:ascii="Times New Roman" w:hAnsi="Times New Roman"/>
                <w:bCs/>
                <w:color w:val="000000"/>
                <w:sz w:val="24"/>
                <w:szCs w:val="24"/>
              </w:rPr>
              <w:t>Note: Classify the data and provide year wise</w:t>
            </w:r>
          </w:p>
        </w:tc>
      </w:tr>
    </w:tbl>
    <w:p w:rsidR="00112D9C" w:rsidRDefault="00112D9C" w:rsidP="00112D9C">
      <w:pPr>
        <w:tabs>
          <w:tab w:val="left" w:pos="1425"/>
          <w:tab w:val="left" w:pos="11160"/>
        </w:tabs>
        <w:ind w:right="900"/>
        <w:rPr>
          <w:b/>
          <w:bCs/>
          <w:sz w:val="24"/>
          <w:szCs w:val="24"/>
        </w:rPr>
      </w:pPr>
    </w:p>
    <w:p w:rsidR="00112D9C" w:rsidRPr="00C46FAC" w:rsidRDefault="00112D9C" w:rsidP="00112D9C">
      <w:pPr>
        <w:tabs>
          <w:tab w:val="left" w:pos="1425"/>
          <w:tab w:val="left" w:pos="11160"/>
        </w:tabs>
        <w:ind w:right="900"/>
        <w:rPr>
          <w:b/>
          <w:bCs/>
          <w:sz w:val="24"/>
          <w:szCs w:val="24"/>
        </w:rPr>
      </w:pPr>
    </w:p>
    <w:tbl>
      <w:tblPr>
        <w:tblW w:w="14670" w:type="dxa"/>
        <w:tblInd w:w="-792" w:type="dxa"/>
        <w:tblLook w:val="04A0"/>
      </w:tblPr>
      <w:tblGrid>
        <w:gridCol w:w="622"/>
        <w:gridCol w:w="723"/>
        <w:gridCol w:w="122"/>
        <w:gridCol w:w="2268"/>
        <w:gridCol w:w="671"/>
        <w:gridCol w:w="1172"/>
        <w:gridCol w:w="1895"/>
        <w:gridCol w:w="90"/>
        <w:gridCol w:w="1800"/>
        <w:gridCol w:w="42"/>
        <w:gridCol w:w="1650"/>
        <w:gridCol w:w="198"/>
        <w:gridCol w:w="1418"/>
        <w:gridCol w:w="1999"/>
      </w:tblGrid>
      <w:tr w:rsidR="00112D9C" w:rsidRPr="00C46FAC" w:rsidTr="00891F3F">
        <w:trPr>
          <w:trHeight w:val="300"/>
        </w:trPr>
        <w:tc>
          <w:tcPr>
            <w:tcW w:w="622" w:type="dxa"/>
            <w:tcBorders>
              <w:top w:val="single" w:sz="4" w:space="0" w:color="auto"/>
              <w:left w:val="single" w:sz="4" w:space="0" w:color="auto"/>
              <w:bottom w:val="single" w:sz="4" w:space="0" w:color="auto"/>
              <w:right w:val="single" w:sz="4" w:space="0" w:color="auto"/>
            </w:tcBorders>
          </w:tcPr>
          <w:p w:rsidR="00112D9C" w:rsidRPr="00C46FAC" w:rsidRDefault="00112D9C" w:rsidP="00891F3F">
            <w:pPr>
              <w:pStyle w:val="NoSpacing"/>
              <w:rPr>
                <w:rFonts w:ascii="Times New Roman" w:hAnsi="Times New Roman" w:cs="Times New Roman"/>
                <w:b/>
                <w:bCs/>
                <w:sz w:val="28"/>
                <w:szCs w:val="28"/>
              </w:rPr>
            </w:pPr>
          </w:p>
        </w:tc>
        <w:tc>
          <w:tcPr>
            <w:tcW w:w="14048"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pStyle w:val="NoSpacing"/>
              <w:rPr>
                <w:rFonts w:ascii="Times New Roman" w:hAnsi="Times New Roman" w:cs="Times New Roman"/>
                <w:sz w:val="28"/>
                <w:szCs w:val="32"/>
              </w:rPr>
            </w:pPr>
            <w:r w:rsidRPr="00C46FAC">
              <w:rPr>
                <w:rFonts w:ascii="Times New Roman" w:hAnsi="Times New Roman" w:cs="Times New Roman"/>
                <w:b/>
                <w:bCs/>
                <w:sz w:val="28"/>
                <w:szCs w:val="28"/>
              </w:rPr>
              <w:t>Key</w:t>
            </w:r>
            <w:r w:rsidRPr="00C46FAC">
              <w:rPr>
                <w:rFonts w:ascii="Times New Roman" w:hAnsi="Times New Roman" w:cs="Times New Roman"/>
                <w:b/>
                <w:bCs/>
                <w:sz w:val="28"/>
                <w:szCs w:val="32"/>
                <w:lang w:val="en-US"/>
              </w:rPr>
              <w:t xml:space="preserve"> Indicator - </w:t>
            </w:r>
            <w:r w:rsidRPr="00C46FAC">
              <w:rPr>
                <w:rFonts w:ascii="Times New Roman" w:hAnsi="Times New Roman" w:cs="Times New Roman"/>
                <w:b/>
                <w:bCs/>
                <w:sz w:val="28"/>
                <w:szCs w:val="32"/>
              </w:rPr>
              <w:t>6.4 Financial Management and Resource Mobilization (20</w:t>
            </w:r>
            <w:r w:rsidRPr="00C46FAC">
              <w:rPr>
                <w:rFonts w:ascii="Times New Roman" w:hAnsi="Times New Roman" w:cs="Times New Roman"/>
                <w:b/>
                <w:bCs/>
                <w:sz w:val="28"/>
                <w:szCs w:val="36"/>
              </w:rPr>
              <w:t>)</w:t>
            </w:r>
          </w:p>
        </w:tc>
      </w:tr>
      <w:tr w:rsidR="00112D9C" w:rsidRPr="00C46FAC" w:rsidTr="00542A04">
        <w:trPr>
          <w:trHeight w:val="550"/>
        </w:trPr>
        <w:tc>
          <w:tcPr>
            <w:tcW w:w="622" w:type="dxa"/>
            <w:vMerge w:val="restart"/>
            <w:tcBorders>
              <w:top w:val="single" w:sz="4" w:space="0" w:color="auto"/>
              <w:left w:val="single" w:sz="4" w:space="0" w:color="auto"/>
              <w:right w:val="single" w:sz="4" w:space="0" w:color="auto"/>
            </w:tcBorders>
          </w:tcPr>
          <w:p w:rsidR="00112D9C" w:rsidRPr="00C46FAC" w:rsidRDefault="00B51A20" w:rsidP="00891F3F">
            <w:pPr>
              <w:rPr>
                <w:color w:val="000000"/>
                <w:sz w:val="24"/>
                <w:szCs w:val="24"/>
              </w:rPr>
            </w:pPr>
            <w:r>
              <w:rPr>
                <w:color w:val="000000"/>
                <w:sz w:val="24"/>
                <w:szCs w:val="24"/>
              </w:rPr>
              <w:t>46</w:t>
            </w:r>
            <w:r w:rsidR="00112D9C">
              <w:rPr>
                <w:color w:val="000000"/>
                <w:sz w:val="24"/>
                <w:szCs w:val="24"/>
              </w:rPr>
              <w:t>.</w:t>
            </w:r>
          </w:p>
        </w:tc>
        <w:tc>
          <w:tcPr>
            <w:tcW w:w="14048"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12D9C" w:rsidRPr="00C46FAC" w:rsidRDefault="00112D9C" w:rsidP="00891F3F">
            <w:pPr>
              <w:rPr>
                <w:color w:val="000000"/>
                <w:sz w:val="24"/>
                <w:szCs w:val="24"/>
              </w:rPr>
            </w:pPr>
            <w:r w:rsidRPr="00AC02F1">
              <w:rPr>
                <w:color w:val="000000"/>
                <w:sz w:val="24"/>
                <w:szCs w:val="24"/>
              </w:rPr>
              <w:t xml:space="preserve">6.4.2 Funds / Grants received from government bodies during the last five years for development and maintenance of infrastructure (not covered under Criteria III and V )     (INR in Lakhs) (8)   </w:t>
            </w:r>
          </w:p>
        </w:tc>
      </w:tr>
      <w:tr w:rsidR="00542A04" w:rsidRPr="00C46FAC" w:rsidTr="00891F3F">
        <w:trPr>
          <w:trHeight w:val="541"/>
        </w:trPr>
        <w:tc>
          <w:tcPr>
            <w:tcW w:w="622" w:type="dxa"/>
            <w:vMerge/>
            <w:tcBorders>
              <w:top w:val="single" w:sz="4" w:space="0" w:color="auto"/>
              <w:left w:val="single" w:sz="4" w:space="0" w:color="auto"/>
              <w:right w:val="single" w:sz="4" w:space="0" w:color="auto"/>
            </w:tcBorders>
          </w:tcPr>
          <w:p w:rsidR="00542A04" w:rsidRDefault="00542A04" w:rsidP="00891F3F">
            <w:pPr>
              <w:rPr>
                <w:color w:val="000000"/>
                <w:sz w:val="24"/>
                <w:szCs w:val="24"/>
              </w:rPr>
            </w:pPr>
          </w:p>
        </w:tc>
        <w:tc>
          <w:tcPr>
            <w:tcW w:w="14048"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42A04" w:rsidRPr="00AC02F1" w:rsidRDefault="00542A04" w:rsidP="00891F3F">
            <w:pPr>
              <w:rPr>
                <w:color w:val="000000"/>
                <w:sz w:val="24"/>
                <w:szCs w:val="24"/>
              </w:rPr>
            </w:pPr>
            <w:r w:rsidRPr="00AC02F1">
              <w:rPr>
                <w:color w:val="000000"/>
                <w:sz w:val="24"/>
                <w:szCs w:val="24"/>
              </w:rPr>
              <w:t>6.4.3 Funds / Grants received from non-government bodies, individuals, philanthropists during the last five  years for development and maintenance of infrastructure (not covered under Criteria III and V )     (INR in Lakhs) (6)</w:t>
            </w:r>
          </w:p>
        </w:tc>
      </w:tr>
      <w:tr w:rsidR="00112D9C" w:rsidRPr="00C46FAC" w:rsidTr="00891F3F">
        <w:trPr>
          <w:trHeight w:val="395"/>
        </w:trPr>
        <w:tc>
          <w:tcPr>
            <w:tcW w:w="622"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7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AC02F1" w:rsidRDefault="00112D9C" w:rsidP="00891F3F">
            <w:pPr>
              <w:rPr>
                <w:b/>
                <w:bCs/>
                <w:color w:val="000000"/>
              </w:rPr>
            </w:pPr>
            <w:r w:rsidRPr="00AC02F1">
              <w:rPr>
                <w:b/>
                <w:bCs/>
                <w:color w:val="000000"/>
              </w:rPr>
              <w:t>Year</w:t>
            </w:r>
          </w:p>
        </w:tc>
        <w:tc>
          <w:tcPr>
            <w:tcW w:w="3061"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AC02F1" w:rsidRDefault="00112D9C" w:rsidP="00891F3F">
            <w:pPr>
              <w:rPr>
                <w:b/>
                <w:bCs/>
                <w:color w:val="000000"/>
              </w:rPr>
            </w:pPr>
            <w:r w:rsidRPr="00AC02F1">
              <w:rPr>
                <w:b/>
                <w:bCs/>
                <w:color w:val="000000"/>
              </w:rPr>
              <w:t>Name of the government funding agencies</w:t>
            </w:r>
          </w:p>
        </w:tc>
        <w:tc>
          <w:tcPr>
            <w:tcW w:w="3067" w:type="dxa"/>
            <w:gridSpan w:val="2"/>
            <w:tcBorders>
              <w:top w:val="single" w:sz="4" w:space="0" w:color="auto"/>
              <w:left w:val="nil"/>
              <w:bottom w:val="single" w:sz="4" w:space="0" w:color="auto"/>
              <w:right w:val="single" w:sz="4" w:space="0" w:color="auto"/>
            </w:tcBorders>
            <w:shd w:val="clear" w:color="auto" w:fill="auto"/>
            <w:vAlign w:val="bottom"/>
          </w:tcPr>
          <w:p w:rsidR="00112D9C" w:rsidRPr="00AC02F1" w:rsidRDefault="00112D9C" w:rsidP="00891F3F">
            <w:pPr>
              <w:rPr>
                <w:b/>
                <w:bCs/>
                <w:color w:val="000000"/>
              </w:rPr>
            </w:pPr>
            <w:r w:rsidRPr="00AC02F1">
              <w:rPr>
                <w:b/>
                <w:bCs/>
                <w:color w:val="000000"/>
              </w:rPr>
              <w:t>Name of the non government funding agencies/ individuals</w:t>
            </w:r>
          </w:p>
        </w:tc>
        <w:tc>
          <w:tcPr>
            <w:tcW w:w="1890"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AC02F1" w:rsidRDefault="00112D9C" w:rsidP="00891F3F">
            <w:pPr>
              <w:rPr>
                <w:b/>
                <w:bCs/>
                <w:color w:val="000000"/>
              </w:rPr>
            </w:pPr>
            <w:r w:rsidRPr="00AC02F1">
              <w:rPr>
                <w:b/>
                <w:bCs/>
                <w:color w:val="000000"/>
              </w:rPr>
              <w:t>Purpose of the Grant</w:t>
            </w:r>
          </w:p>
        </w:tc>
        <w:tc>
          <w:tcPr>
            <w:tcW w:w="1890" w:type="dxa"/>
            <w:gridSpan w:val="3"/>
            <w:tcBorders>
              <w:top w:val="single" w:sz="4" w:space="0" w:color="auto"/>
              <w:left w:val="nil"/>
              <w:bottom w:val="single" w:sz="4" w:space="0" w:color="auto"/>
              <w:right w:val="single" w:sz="4" w:space="0" w:color="auto"/>
            </w:tcBorders>
            <w:shd w:val="clear" w:color="auto" w:fill="auto"/>
            <w:vAlign w:val="bottom"/>
          </w:tcPr>
          <w:p w:rsidR="00112D9C" w:rsidRPr="00AC02F1" w:rsidRDefault="00112D9C" w:rsidP="00891F3F">
            <w:pPr>
              <w:rPr>
                <w:b/>
                <w:bCs/>
                <w:color w:val="000000"/>
              </w:rPr>
            </w:pPr>
            <w:r w:rsidRPr="00AC02F1">
              <w:rPr>
                <w:b/>
                <w:bCs/>
                <w:color w:val="000000"/>
              </w:rPr>
              <w:t>Funds/ Grants received (INR in lakhs)</w:t>
            </w:r>
          </w:p>
        </w:tc>
        <w:tc>
          <w:tcPr>
            <w:tcW w:w="3417"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AC02F1" w:rsidRDefault="00112D9C" w:rsidP="00891F3F">
            <w:pPr>
              <w:rPr>
                <w:b/>
                <w:bCs/>
                <w:color w:val="000000"/>
              </w:rPr>
            </w:pPr>
            <w:r w:rsidRPr="00AC02F1">
              <w:rPr>
                <w:b/>
                <w:bCs/>
                <w:color w:val="000000"/>
              </w:rPr>
              <w:t>Link to Audited Statement of Accounts reflecting the receipts</w:t>
            </w:r>
          </w:p>
        </w:tc>
      </w:tr>
      <w:tr w:rsidR="00112D9C" w:rsidRPr="00C46FAC" w:rsidTr="00891F3F">
        <w:trPr>
          <w:trHeight w:val="287"/>
        </w:trPr>
        <w:tc>
          <w:tcPr>
            <w:tcW w:w="622" w:type="dxa"/>
            <w:vMerge/>
            <w:tcBorders>
              <w:left w:val="single" w:sz="4" w:space="0" w:color="auto"/>
              <w:right w:val="single" w:sz="4" w:space="0" w:color="auto"/>
            </w:tcBorders>
          </w:tcPr>
          <w:p w:rsidR="00112D9C" w:rsidRPr="00C46FAC" w:rsidRDefault="00112D9C" w:rsidP="00891F3F">
            <w:pPr>
              <w:rPr>
                <w:b/>
                <w:bCs/>
                <w:color w:val="000000"/>
                <w:sz w:val="24"/>
                <w:szCs w:val="24"/>
              </w:rPr>
            </w:pPr>
          </w:p>
        </w:tc>
        <w:tc>
          <w:tcPr>
            <w:tcW w:w="723"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3061" w:type="dxa"/>
            <w:gridSpan w:val="3"/>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3067" w:type="dxa"/>
            <w:gridSpan w:val="2"/>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b/>
                <w:bCs/>
                <w:color w:val="000000"/>
                <w:sz w:val="24"/>
                <w:szCs w:val="24"/>
              </w:rPr>
            </w:pPr>
          </w:p>
        </w:tc>
        <w:tc>
          <w:tcPr>
            <w:tcW w:w="1890"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c>
          <w:tcPr>
            <w:tcW w:w="1890" w:type="dxa"/>
            <w:gridSpan w:val="3"/>
            <w:tcBorders>
              <w:top w:val="single" w:sz="4" w:space="0" w:color="auto"/>
              <w:left w:val="nil"/>
              <w:bottom w:val="single" w:sz="4" w:space="0" w:color="auto"/>
              <w:right w:val="single" w:sz="4" w:space="0" w:color="auto"/>
            </w:tcBorders>
            <w:shd w:val="clear" w:color="auto" w:fill="auto"/>
            <w:vAlign w:val="bottom"/>
          </w:tcPr>
          <w:p w:rsidR="00112D9C" w:rsidRPr="00C46FAC" w:rsidRDefault="00112D9C" w:rsidP="00891F3F">
            <w:pPr>
              <w:rPr>
                <w:b/>
                <w:bCs/>
                <w:color w:val="000000"/>
                <w:sz w:val="24"/>
                <w:szCs w:val="24"/>
              </w:rPr>
            </w:pPr>
          </w:p>
        </w:tc>
        <w:tc>
          <w:tcPr>
            <w:tcW w:w="3417" w:type="dxa"/>
            <w:gridSpan w:val="2"/>
            <w:tcBorders>
              <w:top w:val="single" w:sz="4" w:space="0" w:color="auto"/>
              <w:left w:val="nil"/>
              <w:bottom w:val="single" w:sz="4" w:space="0" w:color="auto"/>
              <w:right w:val="single" w:sz="4" w:space="0" w:color="auto"/>
            </w:tcBorders>
            <w:shd w:val="clear" w:color="auto" w:fill="auto"/>
            <w:vAlign w:val="bottom"/>
            <w:hideMark/>
          </w:tcPr>
          <w:p w:rsidR="00112D9C" w:rsidRPr="00C46FAC" w:rsidRDefault="00112D9C" w:rsidP="00891F3F">
            <w:pPr>
              <w:rPr>
                <w:b/>
                <w:bCs/>
                <w:color w:val="000000"/>
                <w:sz w:val="24"/>
                <w:szCs w:val="24"/>
              </w:rPr>
            </w:pPr>
          </w:p>
        </w:tc>
      </w:tr>
      <w:tr w:rsidR="00112D9C" w:rsidRPr="00C46FAC" w:rsidTr="00891F3F">
        <w:trPr>
          <w:trHeight w:val="287"/>
        </w:trPr>
        <w:tc>
          <w:tcPr>
            <w:tcW w:w="622" w:type="dxa"/>
            <w:vMerge/>
            <w:tcBorders>
              <w:left w:val="single" w:sz="4" w:space="0" w:color="auto"/>
              <w:bottom w:val="single" w:sz="4" w:space="0" w:color="auto"/>
              <w:right w:val="single" w:sz="4" w:space="0" w:color="auto"/>
            </w:tcBorders>
          </w:tcPr>
          <w:p w:rsidR="00112D9C" w:rsidRPr="00C46FAC" w:rsidRDefault="00112D9C" w:rsidP="00891F3F">
            <w:pPr>
              <w:rPr>
                <w:b/>
                <w:bCs/>
                <w:color w:val="000000"/>
                <w:sz w:val="24"/>
                <w:szCs w:val="24"/>
              </w:rPr>
            </w:pPr>
          </w:p>
        </w:tc>
        <w:tc>
          <w:tcPr>
            <w:tcW w:w="14048" w:type="dxa"/>
            <w:gridSpan w:val="13"/>
            <w:tcBorders>
              <w:top w:val="single" w:sz="4" w:space="0" w:color="auto"/>
              <w:left w:val="single" w:sz="4" w:space="0" w:color="auto"/>
              <w:bottom w:val="single" w:sz="4" w:space="0" w:color="auto"/>
              <w:right w:val="single" w:sz="4" w:space="0" w:color="auto"/>
            </w:tcBorders>
            <w:shd w:val="clear" w:color="auto" w:fill="auto"/>
            <w:vAlign w:val="bottom"/>
            <w:hideMark/>
          </w:tcPr>
          <w:p w:rsidR="00112D9C" w:rsidRPr="00900C33" w:rsidRDefault="00112D9C" w:rsidP="00891F3F">
            <w:pPr>
              <w:pStyle w:val="ListParagraph"/>
              <w:spacing w:after="0" w:line="240" w:lineRule="auto"/>
              <w:ind w:left="0"/>
              <w:contextualSpacing w:val="0"/>
              <w:rPr>
                <w:rFonts w:ascii="Times New Roman" w:hAnsi="Times New Roman"/>
                <w:b/>
                <w:i/>
                <w:iCs/>
                <w:color w:val="0D0D0D"/>
                <w:sz w:val="24"/>
                <w:szCs w:val="24"/>
              </w:rPr>
            </w:pPr>
          </w:p>
        </w:tc>
      </w:tr>
      <w:tr w:rsidR="00112D9C" w:rsidRPr="00C46FAC" w:rsidTr="00891F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38"/>
        </w:trPr>
        <w:tc>
          <w:tcPr>
            <w:tcW w:w="622" w:type="dxa"/>
            <w:vMerge w:val="restart"/>
          </w:tcPr>
          <w:p w:rsidR="00112D9C" w:rsidRPr="001B2630" w:rsidRDefault="00112D9C" w:rsidP="00891F3F">
            <w:pPr>
              <w:rPr>
                <w:bCs/>
                <w:sz w:val="28"/>
                <w:szCs w:val="28"/>
              </w:rPr>
            </w:pPr>
            <w:r w:rsidRPr="001B2630">
              <w:rPr>
                <w:bCs/>
                <w:sz w:val="24"/>
                <w:szCs w:val="24"/>
              </w:rPr>
              <w:lastRenderedPageBreak/>
              <w:t>4</w:t>
            </w:r>
            <w:r w:rsidR="00B51A20">
              <w:rPr>
                <w:bCs/>
                <w:sz w:val="24"/>
                <w:szCs w:val="24"/>
              </w:rPr>
              <w:t>7</w:t>
            </w:r>
            <w:r w:rsidRPr="001B2630">
              <w:rPr>
                <w:bCs/>
                <w:sz w:val="28"/>
                <w:szCs w:val="28"/>
              </w:rPr>
              <w:t>.</w:t>
            </w:r>
          </w:p>
        </w:tc>
        <w:tc>
          <w:tcPr>
            <w:tcW w:w="14048" w:type="dxa"/>
            <w:gridSpan w:val="13"/>
            <w:shd w:val="clear" w:color="auto" w:fill="auto"/>
            <w:noWrap/>
            <w:vAlign w:val="bottom"/>
            <w:hideMark/>
          </w:tcPr>
          <w:p w:rsidR="00112D9C" w:rsidRPr="005A060D" w:rsidRDefault="00112D9C" w:rsidP="00891F3F">
            <w:pPr>
              <w:rPr>
                <w:color w:val="000000"/>
                <w:sz w:val="24"/>
                <w:szCs w:val="24"/>
              </w:rPr>
            </w:pPr>
            <w:r w:rsidRPr="005A060D">
              <w:rPr>
                <w:color w:val="000000"/>
                <w:sz w:val="24"/>
                <w:szCs w:val="24"/>
              </w:rPr>
              <w:t>6.5.2 Institution  has adopted the following for  Quality assurance (10)</w:t>
            </w:r>
          </w:p>
          <w:p w:rsidR="00112D9C" w:rsidRPr="005A060D" w:rsidRDefault="00112D9C" w:rsidP="00891F3F">
            <w:pPr>
              <w:rPr>
                <w:color w:val="000000"/>
                <w:sz w:val="24"/>
                <w:szCs w:val="24"/>
              </w:rPr>
            </w:pPr>
            <w:r w:rsidRPr="005A060D">
              <w:rPr>
                <w:color w:val="000000"/>
                <w:sz w:val="24"/>
                <w:szCs w:val="24"/>
              </w:rPr>
              <w:t>1. Academic Administrative Audit (AAA) and follow up action taken</w:t>
            </w:r>
          </w:p>
          <w:p w:rsidR="00112D9C" w:rsidRPr="005A060D" w:rsidRDefault="00112D9C" w:rsidP="00891F3F">
            <w:pPr>
              <w:rPr>
                <w:color w:val="000000"/>
                <w:sz w:val="24"/>
                <w:szCs w:val="24"/>
              </w:rPr>
            </w:pPr>
            <w:r w:rsidRPr="005A060D">
              <w:rPr>
                <w:color w:val="000000"/>
                <w:sz w:val="24"/>
                <w:szCs w:val="24"/>
              </w:rPr>
              <w:t xml:space="preserve">2.Confernces, Seminars, Workshops on quality conducted </w:t>
            </w:r>
          </w:p>
          <w:p w:rsidR="00112D9C" w:rsidRPr="005A060D" w:rsidRDefault="00112D9C" w:rsidP="00891F3F">
            <w:pPr>
              <w:rPr>
                <w:color w:val="000000"/>
                <w:sz w:val="24"/>
                <w:szCs w:val="24"/>
              </w:rPr>
            </w:pPr>
            <w:r w:rsidRPr="005A060D">
              <w:rPr>
                <w:color w:val="000000"/>
                <w:sz w:val="24"/>
                <w:szCs w:val="24"/>
              </w:rPr>
              <w:t>3. Collaborative quality initiatives with other institution(s)</w:t>
            </w:r>
          </w:p>
          <w:p w:rsidR="00112D9C" w:rsidRPr="005A060D" w:rsidRDefault="00112D9C" w:rsidP="00891F3F">
            <w:pPr>
              <w:rPr>
                <w:color w:val="000000"/>
                <w:sz w:val="24"/>
                <w:szCs w:val="24"/>
              </w:rPr>
            </w:pPr>
            <w:r w:rsidRPr="005A060D">
              <w:rPr>
                <w:color w:val="000000"/>
                <w:sz w:val="24"/>
                <w:szCs w:val="24"/>
              </w:rPr>
              <w:t>4.Orientation programme on quality issues for teachers and students</w:t>
            </w:r>
          </w:p>
          <w:p w:rsidR="00112D9C" w:rsidRPr="005A060D" w:rsidRDefault="00112D9C" w:rsidP="00891F3F">
            <w:pPr>
              <w:rPr>
                <w:color w:val="000000"/>
                <w:sz w:val="24"/>
                <w:szCs w:val="24"/>
              </w:rPr>
            </w:pPr>
            <w:r w:rsidRPr="005A060D">
              <w:rPr>
                <w:color w:val="000000"/>
                <w:sz w:val="24"/>
                <w:szCs w:val="24"/>
              </w:rPr>
              <w:t>5. Participation in NIRF</w:t>
            </w:r>
          </w:p>
          <w:p w:rsidR="00112D9C" w:rsidRPr="005A060D" w:rsidRDefault="00112D9C" w:rsidP="00891F3F">
            <w:pPr>
              <w:rPr>
                <w:i/>
                <w:iCs/>
                <w:color w:val="000000"/>
                <w:sz w:val="24"/>
                <w:szCs w:val="24"/>
              </w:rPr>
            </w:pPr>
            <w:r w:rsidRPr="005A060D">
              <w:rPr>
                <w:color w:val="000000"/>
                <w:sz w:val="24"/>
                <w:szCs w:val="24"/>
              </w:rPr>
              <w:t>6.Any other quality audit recognized by state, national or international agencies (ISO Certification, NBA)</w:t>
            </w:r>
            <w:r w:rsidRPr="005A060D">
              <w:rPr>
                <w:i/>
                <w:iCs/>
                <w:color w:val="000000"/>
                <w:sz w:val="24"/>
                <w:szCs w:val="24"/>
              </w:rPr>
              <w:t xml:space="preserve">     </w:t>
            </w:r>
          </w:p>
        </w:tc>
      </w:tr>
      <w:tr w:rsidR="00112D9C" w:rsidRPr="00C46FAC" w:rsidTr="00891F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37"/>
        </w:trPr>
        <w:tc>
          <w:tcPr>
            <w:tcW w:w="622" w:type="dxa"/>
            <w:vMerge/>
          </w:tcPr>
          <w:p w:rsidR="00112D9C" w:rsidRPr="00C46FAC" w:rsidRDefault="00112D9C" w:rsidP="00891F3F">
            <w:pPr>
              <w:rPr>
                <w:b/>
                <w:bCs/>
                <w:sz w:val="28"/>
                <w:szCs w:val="28"/>
              </w:rPr>
            </w:pPr>
          </w:p>
        </w:tc>
        <w:tc>
          <w:tcPr>
            <w:tcW w:w="845" w:type="dxa"/>
            <w:gridSpan w:val="2"/>
            <w:shd w:val="clear" w:color="auto" w:fill="auto"/>
            <w:noWrap/>
            <w:vAlign w:val="bottom"/>
            <w:hideMark/>
          </w:tcPr>
          <w:p w:rsidR="00112D9C" w:rsidRPr="005A060D" w:rsidRDefault="00112D9C" w:rsidP="00891F3F">
            <w:pPr>
              <w:rPr>
                <w:b/>
                <w:bCs/>
                <w:color w:val="000000"/>
                <w:sz w:val="24"/>
                <w:szCs w:val="24"/>
              </w:rPr>
            </w:pPr>
            <w:r w:rsidRPr="005A060D">
              <w:rPr>
                <w:b/>
                <w:bCs/>
                <w:color w:val="000000"/>
                <w:sz w:val="24"/>
                <w:szCs w:val="24"/>
              </w:rPr>
              <w:t>Year</w:t>
            </w:r>
          </w:p>
        </w:tc>
        <w:tc>
          <w:tcPr>
            <w:tcW w:w="2268" w:type="dxa"/>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 xml:space="preserve">Confernces, Seminars, Workshops on quality conducted </w:t>
            </w:r>
          </w:p>
        </w:tc>
        <w:tc>
          <w:tcPr>
            <w:tcW w:w="1843" w:type="dxa"/>
            <w:gridSpan w:val="2"/>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Academic Administrative Audit (AAA) and initiation of follow up action</w:t>
            </w:r>
          </w:p>
        </w:tc>
        <w:tc>
          <w:tcPr>
            <w:tcW w:w="1985" w:type="dxa"/>
            <w:gridSpan w:val="2"/>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 xml:space="preserve">Participation in NIRF along with Status. </w:t>
            </w:r>
          </w:p>
        </w:tc>
        <w:tc>
          <w:tcPr>
            <w:tcW w:w="1842" w:type="dxa"/>
            <w:gridSpan w:val="2"/>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ISO Certification.  and nature and validity period</w:t>
            </w:r>
          </w:p>
        </w:tc>
        <w:tc>
          <w:tcPr>
            <w:tcW w:w="1650" w:type="dxa"/>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 xml:space="preserve">NBA or any other certification received with program specifications. </w:t>
            </w:r>
          </w:p>
        </w:tc>
        <w:tc>
          <w:tcPr>
            <w:tcW w:w="1616" w:type="dxa"/>
            <w:gridSpan w:val="2"/>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Collaborative quality initiatives with other institution(s) (Provide name of the institution and activity</w:t>
            </w:r>
          </w:p>
        </w:tc>
        <w:tc>
          <w:tcPr>
            <w:tcW w:w="1999" w:type="dxa"/>
            <w:shd w:val="clear" w:color="auto" w:fill="auto"/>
            <w:vAlign w:val="bottom"/>
          </w:tcPr>
          <w:p w:rsidR="00112D9C" w:rsidRPr="005A060D" w:rsidRDefault="00112D9C" w:rsidP="00891F3F">
            <w:pPr>
              <w:rPr>
                <w:b/>
                <w:bCs/>
                <w:color w:val="000000"/>
                <w:sz w:val="24"/>
                <w:szCs w:val="24"/>
              </w:rPr>
            </w:pPr>
            <w:r w:rsidRPr="005A060D">
              <w:rPr>
                <w:b/>
                <w:bCs/>
                <w:color w:val="000000"/>
                <w:sz w:val="24"/>
                <w:szCs w:val="24"/>
              </w:rPr>
              <w:t>Orientation programme on quality issues for teachers and students organised by the institution, Date (From-To) (DD-MM-YYYY)</w:t>
            </w:r>
          </w:p>
        </w:tc>
      </w:tr>
      <w:tr w:rsidR="00112D9C" w:rsidRPr="00C46FAC" w:rsidTr="00891F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51"/>
        </w:trPr>
        <w:tc>
          <w:tcPr>
            <w:tcW w:w="622" w:type="dxa"/>
            <w:vMerge/>
          </w:tcPr>
          <w:p w:rsidR="00112D9C" w:rsidRPr="00C46FAC" w:rsidRDefault="00112D9C" w:rsidP="00891F3F">
            <w:pPr>
              <w:rPr>
                <w:b/>
                <w:bCs/>
                <w:sz w:val="28"/>
                <w:szCs w:val="28"/>
              </w:rPr>
            </w:pPr>
          </w:p>
        </w:tc>
        <w:tc>
          <w:tcPr>
            <w:tcW w:w="845" w:type="dxa"/>
            <w:gridSpan w:val="2"/>
            <w:shd w:val="clear" w:color="auto" w:fill="auto"/>
            <w:noWrap/>
            <w:vAlign w:val="bottom"/>
            <w:hideMark/>
          </w:tcPr>
          <w:p w:rsidR="00112D9C" w:rsidRDefault="00112D9C" w:rsidP="00891F3F">
            <w:pPr>
              <w:rPr>
                <w:b/>
                <w:bCs/>
                <w:sz w:val="28"/>
                <w:szCs w:val="28"/>
              </w:rPr>
            </w:pPr>
          </w:p>
        </w:tc>
        <w:tc>
          <w:tcPr>
            <w:tcW w:w="2268" w:type="dxa"/>
            <w:shd w:val="clear" w:color="auto" w:fill="auto"/>
            <w:vAlign w:val="bottom"/>
          </w:tcPr>
          <w:p w:rsidR="00112D9C" w:rsidRDefault="00112D9C" w:rsidP="00891F3F">
            <w:pPr>
              <w:rPr>
                <w:b/>
                <w:bCs/>
                <w:sz w:val="28"/>
                <w:szCs w:val="28"/>
              </w:rPr>
            </w:pPr>
          </w:p>
        </w:tc>
        <w:tc>
          <w:tcPr>
            <w:tcW w:w="1843" w:type="dxa"/>
            <w:gridSpan w:val="2"/>
            <w:shd w:val="clear" w:color="auto" w:fill="auto"/>
            <w:vAlign w:val="bottom"/>
          </w:tcPr>
          <w:p w:rsidR="00112D9C" w:rsidRDefault="00112D9C" w:rsidP="00891F3F">
            <w:pPr>
              <w:rPr>
                <w:b/>
                <w:bCs/>
                <w:sz w:val="28"/>
                <w:szCs w:val="28"/>
              </w:rPr>
            </w:pPr>
          </w:p>
        </w:tc>
        <w:tc>
          <w:tcPr>
            <w:tcW w:w="1985" w:type="dxa"/>
            <w:gridSpan w:val="2"/>
            <w:shd w:val="clear" w:color="auto" w:fill="auto"/>
            <w:vAlign w:val="bottom"/>
          </w:tcPr>
          <w:p w:rsidR="00112D9C" w:rsidRDefault="00112D9C" w:rsidP="00891F3F">
            <w:pPr>
              <w:rPr>
                <w:b/>
                <w:bCs/>
                <w:sz w:val="28"/>
                <w:szCs w:val="28"/>
              </w:rPr>
            </w:pPr>
          </w:p>
        </w:tc>
        <w:tc>
          <w:tcPr>
            <w:tcW w:w="1842" w:type="dxa"/>
            <w:gridSpan w:val="2"/>
            <w:shd w:val="clear" w:color="auto" w:fill="auto"/>
            <w:vAlign w:val="bottom"/>
          </w:tcPr>
          <w:p w:rsidR="00112D9C" w:rsidRDefault="00112D9C" w:rsidP="00891F3F">
            <w:pPr>
              <w:rPr>
                <w:b/>
                <w:bCs/>
                <w:sz w:val="28"/>
                <w:szCs w:val="28"/>
              </w:rPr>
            </w:pPr>
          </w:p>
        </w:tc>
        <w:tc>
          <w:tcPr>
            <w:tcW w:w="1650" w:type="dxa"/>
            <w:shd w:val="clear" w:color="auto" w:fill="auto"/>
            <w:vAlign w:val="bottom"/>
          </w:tcPr>
          <w:p w:rsidR="00112D9C" w:rsidRDefault="00112D9C" w:rsidP="00891F3F">
            <w:pPr>
              <w:rPr>
                <w:b/>
                <w:bCs/>
                <w:sz w:val="28"/>
                <w:szCs w:val="28"/>
              </w:rPr>
            </w:pPr>
          </w:p>
        </w:tc>
        <w:tc>
          <w:tcPr>
            <w:tcW w:w="1616" w:type="dxa"/>
            <w:gridSpan w:val="2"/>
            <w:shd w:val="clear" w:color="auto" w:fill="auto"/>
            <w:vAlign w:val="bottom"/>
          </w:tcPr>
          <w:p w:rsidR="00112D9C" w:rsidRDefault="00112D9C" w:rsidP="00891F3F">
            <w:pPr>
              <w:rPr>
                <w:b/>
                <w:bCs/>
                <w:sz w:val="28"/>
                <w:szCs w:val="28"/>
              </w:rPr>
            </w:pPr>
          </w:p>
        </w:tc>
        <w:tc>
          <w:tcPr>
            <w:tcW w:w="1999" w:type="dxa"/>
            <w:shd w:val="clear" w:color="auto" w:fill="auto"/>
            <w:vAlign w:val="bottom"/>
          </w:tcPr>
          <w:p w:rsidR="00112D9C" w:rsidRDefault="00112D9C" w:rsidP="00891F3F">
            <w:pPr>
              <w:rPr>
                <w:b/>
                <w:bCs/>
                <w:sz w:val="28"/>
                <w:szCs w:val="28"/>
              </w:rPr>
            </w:pPr>
          </w:p>
        </w:tc>
      </w:tr>
    </w:tbl>
    <w:p w:rsidR="00112D9C" w:rsidRPr="00CB5461" w:rsidRDefault="00112D9C" w:rsidP="00112D9C">
      <w:pPr>
        <w:tabs>
          <w:tab w:val="left" w:pos="1860"/>
        </w:tabs>
        <w:sectPr w:rsidR="00112D9C" w:rsidRPr="00CB5461" w:rsidSect="00D61323">
          <w:pgSz w:w="16841" w:h="11900" w:orient="landscape"/>
          <w:pgMar w:top="1360" w:right="2531" w:bottom="1440" w:left="1440" w:header="0" w:footer="0" w:gutter="0"/>
          <w:cols w:space="720" w:equalWidth="0">
            <w:col w:w="12870"/>
          </w:cols>
          <w:docGrid w:linePitch="299"/>
        </w:sectPr>
      </w:pPr>
    </w:p>
    <w:p w:rsidR="00112D9C" w:rsidRDefault="00112D9C" w:rsidP="00112D9C">
      <w:pPr>
        <w:spacing w:line="200" w:lineRule="exact"/>
        <w:rPr>
          <w:sz w:val="20"/>
          <w:szCs w:val="20"/>
        </w:rPr>
      </w:pPr>
    </w:p>
    <w:p w:rsidR="00112D9C" w:rsidRDefault="00112D9C" w:rsidP="00112D9C">
      <w:pPr>
        <w:spacing w:line="339" w:lineRule="exact"/>
        <w:rPr>
          <w:sz w:val="20"/>
          <w:szCs w:val="20"/>
        </w:rPr>
      </w:pPr>
    </w:p>
    <w:p w:rsidR="00A24F32" w:rsidRDefault="00A24F32">
      <w:pPr>
        <w:spacing w:line="339" w:lineRule="exact"/>
        <w:rPr>
          <w:sz w:val="20"/>
          <w:szCs w:val="20"/>
        </w:rPr>
      </w:pPr>
    </w:p>
    <w:p w:rsidR="004415E4" w:rsidRPr="000C74DA" w:rsidRDefault="00F25494" w:rsidP="000C74DA">
      <w:pPr>
        <w:jc w:val="center"/>
        <w:rPr>
          <w:b/>
          <w:bCs/>
          <w:sz w:val="20"/>
          <w:szCs w:val="20"/>
        </w:rPr>
      </w:pPr>
      <w:r w:rsidRPr="000C74DA">
        <w:rPr>
          <w:b/>
          <w:bCs/>
          <w:sz w:val="32"/>
          <w:szCs w:val="32"/>
        </w:rPr>
        <w:t>Declaration by</w:t>
      </w:r>
      <w:r w:rsidR="007F216A" w:rsidRPr="000C74DA">
        <w:rPr>
          <w:b/>
          <w:bCs/>
          <w:sz w:val="32"/>
          <w:szCs w:val="32"/>
        </w:rPr>
        <w:t xml:space="preserve"> the Head of the Institution</w:t>
      </w:r>
    </w:p>
    <w:p w:rsidR="004415E4" w:rsidRDefault="004415E4">
      <w:pPr>
        <w:spacing w:line="200" w:lineRule="exact"/>
        <w:rPr>
          <w:sz w:val="20"/>
          <w:szCs w:val="20"/>
        </w:rPr>
      </w:pPr>
    </w:p>
    <w:p w:rsidR="004415E4" w:rsidRDefault="004415E4">
      <w:pPr>
        <w:spacing w:line="200" w:lineRule="exact"/>
        <w:rPr>
          <w:sz w:val="20"/>
          <w:szCs w:val="20"/>
        </w:rPr>
      </w:pPr>
    </w:p>
    <w:p w:rsidR="004415E4" w:rsidRDefault="004415E4">
      <w:pPr>
        <w:spacing w:line="386" w:lineRule="exact"/>
        <w:rPr>
          <w:sz w:val="20"/>
          <w:szCs w:val="20"/>
        </w:rPr>
      </w:pPr>
    </w:p>
    <w:p w:rsidR="004415E4" w:rsidRDefault="007F216A" w:rsidP="000C74DA">
      <w:pPr>
        <w:spacing w:line="277" w:lineRule="auto"/>
        <w:ind w:right="599"/>
        <w:jc w:val="both"/>
        <w:rPr>
          <w:sz w:val="20"/>
          <w:szCs w:val="20"/>
        </w:rPr>
      </w:pPr>
      <w:r>
        <w:rPr>
          <w:color w:val="231F20"/>
          <w:sz w:val="24"/>
          <w:szCs w:val="24"/>
        </w:rPr>
        <w:t>I certify that the data included in this Self-Study Report (SSR) are true to the best of my knowledge.</w:t>
      </w:r>
    </w:p>
    <w:p w:rsidR="004415E4" w:rsidRDefault="004415E4" w:rsidP="000C74DA">
      <w:pPr>
        <w:spacing w:line="201" w:lineRule="exact"/>
        <w:jc w:val="both"/>
        <w:rPr>
          <w:sz w:val="20"/>
          <w:szCs w:val="20"/>
        </w:rPr>
      </w:pPr>
    </w:p>
    <w:p w:rsidR="004415E4" w:rsidRDefault="007F216A" w:rsidP="000C74DA">
      <w:pPr>
        <w:spacing w:line="277" w:lineRule="auto"/>
        <w:ind w:right="359"/>
        <w:jc w:val="both"/>
        <w:rPr>
          <w:sz w:val="20"/>
          <w:szCs w:val="20"/>
        </w:rPr>
      </w:pPr>
      <w:r>
        <w:rPr>
          <w:color w:val="231F20"/>
          <w:sz w:val="24"/>
          <w:szCs w:val="24"/>
        </w:rPr>
        <w:t xml:space="preserve">This SSR is prepared by the institution after internal discussions, and no part </w:t>
      </w:r>
      <w:r w:rsidR="00760F65">
        <w:rPr>
          <w:color w:val="231F20"/>
          <w:sz w:val="24"/>
          <w:szCs w:val="24"/>
        </w:rPr>
        <w:t>thereof</w:t>
      </w:r>
      <w:r>
        <w:rPr>
          <w:color w:val="231F20"/>
          <w:sz w:val="24"/>
          <w:szCs w:val="24"/>
        </w:rPr>
        <w:t xml:space="preserve"> has been outsourced.</w:t>
      </w:r>
    </w:p>
    <w:p w:rsidR="004415E4" w:rsidRDefault="004415E4" w:rsidP="000C74DA">
      <w:pPr>
        <w:spacing w:line="193" w:lineRule="exact"/>
        <w:jc w:val="both"/>
        <w:rPr>
          <w:sz w:val="20"/>
          <w:szCs w:val="20"/>
        </w:rPr>
      </w:pPr>
    </w:p>
    <w:p w:rsidR="004415E4" w:rsidRDefault="000C74DA" w:rsidP="000C74DA">
      <w:pPr>
        <w:spacing w:line="284" w:lineRule="auto"/>
        <w:ind w:right="1219"/>
        <w:jc w:val="both"/>
        <w:rPr>
          <w:sz w:val="20"/>
          <w:szCs w:val="20"/>
        </w:rPr>
      </w:pPr>
      <w:r>
        <w:rPr>
          <w:color w:val="231F20"/>
          <w:sz w:val="24"/>
          <w:szCs w:val="24"/>
        </w:rPr>
        <w:t>I am aware that the Peer T</w:t>
      </w:r>
      <w:r w:rsidR="007F216A">
        <w:rPr>
          <w:color w:val="231F20"/>
          <w:sz w:val="24"/>
          <w:szCs w:val="24"/>
        </w:rPr>
        <w:t xml:space="preserve">eam will validate the information provided in this SSR </w:t>
      </w:r>
      <w:r w:rsidR="00760F65">
        <w:rPr>
          <w:color w:val="231F20"/>
          <w:sz w:val="24"/>
          <w:szCs w:val="24"/>
        </w:rPr>
        <w:t>d</w:t>
      </w:r>
      <w:r w:rsidR="007F216A">
        <w:rPr>
          <w:color w:val="231F20"/>
          <w:sz w:val="24"/>
          <w:szCs w:val="24"/>
        </w:rPr>
        <w:t>uring the peer team visit.</w:t>
      </w:r>
    </w:p>
    <w:p w:rsidR="004415E4" w:rsidRDefault="004415E4" w:rsidP="000C74DA">
      <w:pPr>
        <w:spacing w:line="200" w:lineRule="exact"/>
        <w:jc w:val="both"/>
        <w:rPr>
          <w:sz w:val="20"/>
          <w:szCs w:val="20"/>
        </w:rPr>
      </w:pPr>
    </w:p>
    <w:p w:rsidR="004415E4" w:rsidRDefault="004415E4" w:rsidP="00F25494">
      <w:pPr>
        <w:spacing w:line="200" w:lineRule="exact"/>
        <w:jc w:val="both"/>
        <w:rPr>
          <w:sz w:val="20"/>
          <w:szCs w:val="20"/>
        </w:rPr>
      </w:pPr>
    </w:p>
    <w:p w:rsidR="004415E4" w:rsidRDefault="004415E4" w:rsidP="00F25494">
      <w:pPr>
        <w:spacing w:line="200" w:lineRule="exact"/>
        <w:jc w:val="both"/>
        <w:rPr>
          <w:sz w:val="20"/>
          <w:szCs w:val="20"/>
        </w:rPr>
      </w:pPr>
    </w:p>
    <w:p w:rsidR="004415E4" w:rsidRDefault="004415E4" w:rsidP="00F25494">
      <w:pPr>
        <w:spacing w:line="200" w:lineRule="exact"/>
        <w:jc w:val="both"/>
        <w:rPr>
          <w:sz w:val="20"/>
          <w:szCs w:val="20"/>
        </w:rPr>
      </w:pPr>
    </w:p>
    <w:p w:rsidR="004415E4" w:rsidRDefault="004415E4">
      <w:pPr>
        <w:spacing w:line="200" w:lineRule="exact"/>
        <w:rPr>
          <w:sz w:val="20"/>
          <w:szCs w:val="20"/>
        </w:rPr>
      </w:pPr>
    </w:p>
    <w:p w:rsidR="004415E4" w:rsidRDefault="004415E4">
      <w:pPr>
        <w:spacing w:line="241" w:lineRule="exact"/>
        <w:rPr>
          <w:sz w:val="20"/>
          <w:szCs w:val="20"/>
        </w:rPr>
      </w:pPr>
    </w:p>
    <w:p w:rsidR="004415E4" w:rsidRDefault="007F216A">
      <w:pPr>
        <w:ind w:left="4500"/>
        <w:rPr>
          <w:sz w:val="20"/>
          <w:szCs w:val="20"/>
        </w:rPr>
      </w:pPr>
      <w:r>
        <w:rPr>
          <w:color w:val="231F20"/>
          <w:sz w:val="24"/>
          <w:szCs w:val="24"/>
        </w:rPr>
        <w:t>Signature of the Head of the institution</w:t>
      </w:r>
    </w:p>
    <w:p w:rsidR="004415E4" w:rsidRDefault="004415E4">
      <w:pPr>
        <w:spacing w:line="216" w:lineRule="exact"/>
        <w:rPr>
          <w:sz w:val="20"/>
          <w:szCs w:val="20"/>
        </w:rPr>
      </w:pPr>
    </w:p>
    <w:p w:rsidR="004415E4" w:rsidRDefault="007F216A">
      <w:pPr>
        <w:ind w:left="6320"/>
        <w:rPr>
          <w:sz w:val="20"/>
          <w:szCs w:val="20"/>
        </w:rPr>
      </w:pPr>
      <w:r>
        <w:rPr>
          <w:color w:val="231F20"/>
          <w:sz w:val="24"/>
          <w:szCs w:val="24"/>
        </w:rPr>
        <w:t>with seal:</w:t>
      </w:r>
    </w:p>
    <w:p w:rsidR="004415E4" w:rsidRDefault="004415E4">
      <w:pPr>
        <w:spacing w:line="200" w:lineRule="exact"/>
        <w:rPr>
          <w:sz w:val="20"/>
          <w:szCs w:val="20"/>
        </w:rPr>
      </w:pPr>
    </w:p>
    <w:p w:rsidR="004415E4" w:rsidRDefault="004415E4">
      <w:pPr>
        <w:spacing w:line="200" w:lineRule="exact"/>
        <w:rPr>
          <w:sz w:val="20"/>
          <w:szCs w:val="20"/>
        </w:rPr>
      </w:pPr>
    </w:p>
    <w:p w:rsidR="004415E4" w:rsidRDefault="004415E4">
      <w:pPr>
        <w:spacing w:line="229" w:lineRule="exact"/>
        <w:rPr>
          <w:sz w:val="20"/>
          <w:szCs w:val="20"/>
        </w:rPr>
      </w:pPr>
    </w:p>
    <w:p w:rsidR="004415E4" w:rsidRDefault="007F216A">
      <w:pPr>
        <w:rPr>
          <w:sz w:val="20"/>
          <w:szCs w:val="20"/>
        </w:rPr>
      </w:pPr>
      <w:r>
        <w:rPr>
          <w:color w:val="231F20"/>
          <w:sz w:val="24"/>
          <w:szCs w:val="24"/>
        </w:rPr>
        <w:t>Place:</w:t>
      </w:r>
    </w:p>
    <w:p w:rsidR="004415E4" w:rsidRDefault="004415E4">
      <w:pPr>
        <w:spacing w:line="12" w:lineRule="exact"/>
        <w:rPr>
          <w:sz w:val="20"/>
          <w:szCs w:val="20"/>
        </w:rPr>
      </w:pPr>
    </w:p>
    <w:p w:rsidR="004415E4" w:rsidRDefault="007F216A">
      <w:pPr>
        <w:rPr>
          <w:sz w:val="20"/>
          <w:szCs w:val="20"/>
        </w:rPr>
      </w:pPr>
      <w:r>
        <w:rPr>
          <w:color w:val="231F20"/>
          <w:sz w:val="24"/>
          <w:szCs w:val="24"/>
        </w:rPr>
        <w:t>Date:</w:t>
      </w:r>
    </w:p>
    <w:p w:rsidR="004415E4" w:rsidRDefault="004415E4">
      <w:pPr>
        <w:sectPr w:rsidR="004415E4">
          <w:pgSz w:w="11900" w:h="16841"/>
          <w:pgMar w:top="1440" w:right="1440" w:bottom="1440" w:left="1420" w:header="0" w:footer="0" w:gutter="0"/>
          <w:cols w:space="720" w:equalWidth="0">
            <w:col w:w="9039"/>
          </w:cols>
        </w:sectPr>
      </w:pPr>
    </w:p>
    <w:p w:rsidR="004415E4" w:rsidRDefault="004415E4">
      <w:pPr>
        <w:spacing w:line="200" w:lineRule="exact"/>
        <w:rPr>
          <w:sz w:val="20"/>
          <w:szCs w:val="20"/>
        </w:rPr>
      </w:pPr>
    </w:p>
    <w:p w:rsidR="004415E4" w:rsidRDefault="004415E4">
      <w:pPr>
        <w:spacing w:line="200" w:lineRule="exact"/>
        <w:rPr>
          <w:sz w:val="20"/>
          <w:szCs w:val="20"/>
        </w:rPr>
      </w:pPr>
    </w:p>
    <w:p w:rsidR="004415E4" w:rsidRDefault="004415E4">
      <w:pPr>
        <w:spacing w:line="200" w:lineRule="exact"/>
        <w:rPr>
          <w:sz w:val="20"/>
          <w:szCs w:val="20"/>
        </w:rPr>
      </w:pPr>
    </w:p>
    <w:p w:rsidR="004415E4" w:rsidRDefault="004415E4">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370" w:lineRule="exact"/>
        <w:rPr>
          <w:sz w:val="20"/>
          <w:szCs w:val="20"/>
        </w:rPr>
      </w:pPr>
    </w:p>
    <w:p w:rsidR="0008128A" w:rsidRPr="00BD3A8C" w:rsidRDefault="0008128A" w:rsidP="0008128A">
      <w:pPr>
        <w:ind w:left="2180"/>
        <w:rPr>
          <w:sz w:val="20"/>
          <w:szCs w:val="20"/>
        </w:rPr>
      </w:pPr>
      <w:r w:rsidRPr="00BD3A8C">
        <w:rPr>
          <w:rFonts w:ascii="Book Antiqua" w:eastAsia="Book Antiqua" w:hAnsi="Book Antiqua" w:cs="Book Antiqua"/>
          <w:b/>
          <w:bCs/>
          <w:sz w:val="36"/>
          <w:szCs w:val="36"/>
        </w:rPr>
        <w:t>Section C: Appendices</w:t>
      </w:r>
    </w:p>
    <w:p w:rsidR="0008128A" w:rsidRPr="00BD3A8C" w:rsidRDefault="0008128A" w:rsidP="0008128A">
      <w:pPr>
        <w:spacing w:line="2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08128A" w:rsidP="0008128A">
      <w:pPr>
        <w:spacing w:line="200" w:lineRule="exact"/>
        <w:rPr>
          <w:sz w:val="20"/>
          <w:szCs w:val="20"/>
        </w:rPr>
      </w:pPr>
    </w:p>
    <w:p w:rsidR="0008128A" w:rsidRPr="00BD3A8C" w:rsidRDefault="00E1124E" w:rsidP="0008128A">
      <w:pPr>
        <w:spacing w:line="200" w:lineRule="exact"/>
        <w:rPr>
          <w:sz w:val="20"/>
          <w:szCs w:val="20"/>
        </w:rPr>
      </w:pPr>
      <w:r w:rsidRPr="00E1124E">
        <w:rPr>
          <w:noProof/>
        </w:rPr>
        <w:pict>
          <v:line id="Shape 365" o:spid="_x0000_s1029" style="position:absolute;z-index:251645952;visibility:visible;mso-wrap-distance-left:0;mso-wrap-distance-right:0" from="440.15pt,4.2pt" to="440.65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" o:allowincell="f" strokeweight=".5pt"/>
        </w:pict>
      </w:r>
      <w:r w:rsidRPr="00E1124E">
        <w:rPr>
          <w:noProof/>
        </w:rPr>
        <w:pict>
          <v:line id="Shape 367" o:spid="_x0000_s1027" style="position:absolute;flip:x;z-index:251648000;visibility:visible;mso-wrap-distance-left:0;mso-wrap-distance-right:0" from="38.25pt,3.95pt" to="38.25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" o:allowincell="f" strokeweight=".5pt"/>
        </w:pict>
      </w:r>
      <w:r w:rsidRPr="00E1124E">
        <w:rPr>
          <w:noProof/>
        </w:rPr>
        <w:pict>
          <v:line id="Shape 366" o:spid="_x0000_s1028" style="position:absolute;z-index:251646976;visibility:visible;mso-wrap-distance-left:0;mso-wrap-distance-right:0" from="38pt,4.2pt" to="440.6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" o:allowincell="f" strokeweight=".5pt"/>
        </w:pict>
      </w:r>
    </w:p>
    <w:p w:rsidR="0008128A" w:rsidRPr="00BD3A8C" w:rsidRDefault="0008128A" w:rsidP="0008128A">
      <w:pPr>
        <w:spacing w:line="285" w:lineRule="exact"/>
        <w:rPr>
          <w:sz w:val="20"/>
          <w:szCs w:val="20"/>
        </w:rPr>
      </w:pPr>
    </w:p>
    <w:p w:rsidR="000C74DA" w:rsidRPr="0007417A" w:rsidRDefault="0008128A" w:rsidP="000D1A50">
      <w:pPr>
        <w:pStyle w:val="ListParagraph"/>
        <w:numPr>
          <w:ilvl w:val="0"/>
          <w:numId w:val="76"/>
        </w:numPr>
        <w:tabs>
          <w:tab w:val="left" w:pos="2380"/>
        </w:tabs>
        <w:spacing w:after="0" w:line="360" w:lineRule="auto"/>
        <w:ind w:left="2434"/>
        <w:rPr>
          <w:rFonts w:ascii="Times New Roman" w:eastAsia="Book Antiqua" w:hAnsi="Times New Roman"/>
          <w:i/>
          <w:color w:val="231F20"/>
          <w:sz w:val="28"/>
          <w:szCs w:val="28"/>
          <w:lang w:bidi="hi-IN"/>
        </w:rPr>
      </w:pPr>
      <w:r w:rsidRPr="005F4E02">
        <w:rPr>
          <w:rFonts w:ascii="Times New Roman" w:eastAsia="Book Antiqua" w:hAnsi="Times New Roman"/>
          <w:i/>
          <w:color w:val="231F20"/>
          <w:sz w:val="28"/>
          <w:szCs w:val="28"/>
          <w:lang w:bidi="hi-IN"/>
        </w:rPr>
        <w:t xml:space="preserve">Glossary &amp; Notes </w:t>
      </w:r>
    </w:p>
    <w:p w:rsidR="0007417A" w:rsidRDefault="0008128A" w:rsidP="000D1A50">
      <w:pPr>
        <w:pStyle w:val="ListParagraph"/>
        <w:numPr>
          <w:ilvl w:val="0"/>
          <w:numId w:val="76"/>
        </w:numPr>
        <w:tabs>
          <w:tab w:val="left" w:pos="2250"/>
        </w:tabs>
        <w:spacing w:after="0" w:line="360" w:lineRule="auto"/>
        <w:ind w:left="2434"/>
        <w:rPr>
          <w:rFonts w:ascii="Times New Roman" w:eastAsia="Book Antiqua" w:hAnsi="Times New Roman"/>
          <w:i/>
          <w:color w:val="231F20"/>
          <w:sz w:val="28"/>
          <w:szCs w:val="28"/>
          <w:lang w:bidi="hi-IN"/>
        </w:rPr>
      </w:pPr>
      <w:r w:rsidRPr="005F4E02">
        <w:rPr>
          <w:rFonts w:ascii="Times New Roman" w:eastAsia="Book Antiqua" w:hAnsi="Times New Roman"/>
          <w:i/>
          <w:color w:val="231F20"/>
          <w:sz w:val="28"/>
          <w:szCs w:val="28"/>
          <w:lang w:bidi="hi-IN"/>
        </w:rPr>
        <w:t>Abbreviations</w:t>
      </w:r>
      <w:r w:rsidR="00D35268">
        <w:rPr>
          <w:rFonts w:ascii="Times New Roman" w:eastAsia="Book Antiqua" w:hAnsi="Times New Roman"/>
          <w:i/>
          <w:color w:val="231F20"/>
          <w:sz w:val="28"/>
          <w:szCs w:val="28"/>
          <w:lang w:bidi="hi-IN"/>
        </w:rPr>
        <w:t xml:space="preserve"> </w:t>
      </w:r>
    </w:p>
    <w:p w:rsidR="0008128A" w:rsidRPr="00BD3A8C" w:rsidRDefault="00E1124E" w:rsidP="0008128A">
      <w:pPr>
        <w:tabs>
          <w:tab w:val="left" w:pos="2380"/>
        </w:tabs>
        <w:rPr>
          <w:rFonts w:ascii="Book Antiqua" w:eastAsia="Book Antiqua" w:hAnsi="Book Antiqua" w:cs="Book Antiqua"/>
          <w:color w:val="231F20"/>
          <w:sz w:val="24"/>
          <w:szCs w:val="24"/>
        </w:rPr>
      </w:pPr>
      <w:r w:rsidRPr="00E1124E">
        <w:rPr>
          <w:noProof/>
        </w:rPr>
        <w:pict>
          <v:line id="Shape 368" o:spid="_x0000_s1026" style="position:absolute;z-index:251649024;visibility:visible;mso-wrap-distance-left:0;mso-wrap-distance-right:0" from="38pt,13.15pt" to="440.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" o:allowincell="f" strokeweight=".5pt"/>
        </w:pict>
      </w:r>
      <w:r w:rsidR="0008128A">
        <w:rPr>
          <w:rFonts w:ascii="Book Antiqua" w:eastAsia="Book Antiqua" w:hAnsi="Book Antiqua" w:cs="Book Antiqua"/>
          <w:color w:val="231F20"/>
          <w:sz w:val="24"/>
          <w:szCs w:val="24"/>
        </w:rPr>
        <w:t xml:space="preserve">                                                             </w:t>
      </w:r>
    </w:p>
    <w:p w:rsidR="0008128A" w:rsidRPr="00BD3A8C" w:rsidRDefault="0008128A" w:rsidP="0008128A">
      <w:pPr>
        <w:sectPr w:rsidR="0008128A" w:rsidRPr="00BD3A8C">
          <w:pgSz w:w="11900" w:h="16841"/>
          <w:pgMar w:top="1440" w:right="1440" w:bottom="1440" w:left="1440" w:header="0" w:footer="0" w:gutter="0"/>
          <w:cols w:space="720" w:equalWidth="0">
            <w:col w:w="9019"/>
          </w:cols>
        </w:sectPr>
      </w:pPr>
    </w:p>
    <w:p w:rsidR="00E73188" w:rsidRPr="0059112B" w:rsidRDefault="00E73188" w:rsidP="00DA71B9">
      <w:pPr>
        <w:jc w:val="center"/>
        <w:rPr>
          <w:rFonts w:eastAsia="Book Antiqua"/>
          <w:b/>
          <w:bCs/>
          <w:w w:val="104"/>
          <w:position w:val="1"/>
          <w:sz w:val="28"/>
          <w:szCs w:val="28"/>
        </w:rPr>
      </w:pPr>
      <w:r w:rsidRPr="0059112B">
        <w:rPr>
          <w:rFonts w:eastAsia="Book Antiqua"/>
          <w:b/>
          <w:bCs/>
          <w:position w:val="1"/>
          <w:sz w:val="28"/>
          <w:szCs w:val="28"/>
        </w:rPr>
        <w:lastRenderedPageBreak/>
        <w:t xml:space="preserve">Appendix </w:t>
      </w:r>
      <w:r w:rsidRPr="0059112B">
        <w:rPr>
          <w:rFonts w:eastAsia="Book Antiqua"/>
          <w:b/>
          <w:bCs/>
          <w:spacing w:val="16"/>
          <w:position w:val="1"/>
          <w:sz w:val="28"/>
          <w:szCs w:val="28"/>
        </w:rPr>
        <w:t>1</w:t>
      </w:r>
      <w:r w:rsidRPr="0059112B">
        <w:rPr>
          <w:rFonts w:eastAsia="Book Antiqua"/>
          <w:b/>
          <w:bCs/>
          <w:spacing w:val="-7"/>
          <w:position w:val="1"/>
          <w:sz w:val="28"/>
          <w:szCs w:val="28"/>
        </w:rPr>
        <w:t xml:space="preserve">: </w:t>
      </w:r>
      <w:bookmarkStart w:id="29" w:name="Glossary"/>
      <w:r w:rsidRPr="0059112B">
        <w:rPr>
          <w:rFonts w:eastAsia="Book Antiqua"/>
          <w:b/>
          <w:bCs/>
          <w:w w:val="104"/>
          <w:position w:val="1"/>
          <w:sz w:val="28"/>
          <w:szCs w:val="28"/>
        </w:rPr>
        <w:t>Glossary</w:t>
      </w:r>
      <w:bookmarkEnd w:id="29"/>
      <w:r w:rsidRPr="0059112B">
        <w:rPr>
          <w:rFonts w:eastAsia="Book Antiqua"/>
          <w:b/>
          <w:bCs/>
          <w:w w:val="104"/>
          <w:position w:val="1"/>
          <w:sz w:val="28"/>
          <w:szCs w:val="28"/>
        </w:rPr>
        <w:t xml:space="preserve"> &amp; Notes</w:t>
      </w:r>
    </w:p>
    <w:p w:rsidR="00DA71B9" w:rsidRPr="0059112B" w:rsidRDefault="00DA71B9" w:rsidP="00DA71B9">
      <w:pPr>
        <w:rPr>
          <w:rFonts w:eastAsia="Book Antiqua"/>
          <w:b/>
          <w:bCs/>
          <w:w w:val="104"/>
          <w:position w:val="1"/>
          <w:sz w:val="24"/>
          <w:szCs w:val="28"/>
        </w:rPr>
      </w:pPr>
      <w:r w:rsidRPr="0059112B">
        <w:rPr>
          <w:rFonts w:eastAsia="Book Antiqua"/>
          <w:b/>
          <w:bCs/>
          <w:w w:val="104"/>
          <w:position w:val="1"/>
          <w:sz w:val="24"/>
          <w:szCs w:val="28"/>
        </w:rPr>
        <w:t>GLOSSARY</w:t>
      </w:r>
    </w:p>
    <w:p w:rsidR="00150BD3" w:rsidRPr="00537F69" w:rsidRDefault="00150BD3" w:rsidP="00E73188">
      <w:pPr>
        <w:ind w:left="-630"/>
        <w:jc w:val="center"/>
        <w:rPr>
          <w:rFonts w:ascii="Book Antiqua" w:eastAsia="Book Antiqua" w:hAnsi="Book Antiqua" w:cs="Book Antiqua"/>
          <w:b/>
          <w:bCs/>
          <w:w w:val="104"/>
          <w:position w:val="1"/>
          <w:sz w:val="28"/>
          <w:szCs w:val="28"/>
        </w:rPr>
      </w:pPr>
    </w:p>
    <w:tbl>
      <w:tblPr>
        <w:tblW w:w="10747" w:type="dxa"/>
        <w:tblInd w:w="-702" w:type="dxa"/>
        <w:tblLayout w:type="fixed"/>
        <w:tblLook w:val="04A0"/>
      </w:tblPr>
      <w:tblGrid>
        <w:gridCol w:w="1656"/>
        <w:gridCol w:w="262"/>
        <w:gridCol w:w="8829"/>
      </w:tblGrid>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z w:val="20"/>
                <w:szCs w:val="20"/>
                <w:lang w:val="en-IN" w:eastAsia="en-IN"/>
              </w:rPr>
              <w:t>Academic</w:t>
            </w:r>
            <w:r w:rsidRPr="00813D66">
              <w:rPr>
                <w:rFonts w:ascii="Book Antiqua" w:eastAsia="Book Antiqua" w:hAnsi="Book Antiqua" w:cs="Book Antiqua"/>
                <w:b/>
                <w:bCs/>
                <w:spacing w:val="-4"/>
                <w:sz w:val="20"/>
                <w:szCs w:val="20"/>
                <w:lang w:val="en-IN" w:eastAsia="en-IN"/>
              </w:rPr>
              <w:t xml:space="preserve"> </w:t>
            </w:r>
            <w:r w:rsidR="00150BD3" w:rsidRPr="00813D66">
              <w:rPr>
                <w:rFonts w:ascii="Book Antiqua" w:eastAsia="Book Antiqua" w:hAnsi="Book Antiqua" w:cs="Book Antiqua"/>
                <w:b/>
                <w:bCs/>
                <w:sz w:val="20"/>
                <w:szCs w:val="20"/>
                <w:lang w:val="en-IN" w:eastAsia="en-IN"/>
              </w:rPr>
              <w:t>A</w:t>
            </w:r>
            <w:r w:rsidRPr="00813D66">
              <w:rPr>
                <w:rFonts w:ascii="Book Antiqua" w:eastAsia="Book Antiqua" w:hAnsi="Book Antiqua" w:cs="Book Antiqua"/>
                <w:b/>
                <w:bCs/>
                <w:sz w:val="20"/>
                <w:szCs w:val="20"/>
                <w:lang w:val="en-IN" w:eastAsia="en-IN"/>
              </w:rPr>
              <w:t>udit</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An exercise which serves to provide assurance that the delegated responsibilities for quality and standards of academic provision are being appropriately discharged.</w:t>
            </w:r>
          </w:p>
        </w:tc>
      </w:tr>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z w:val="20"/>
                <w:szCs w:val="20"/>
                <w:lang w:val="en-IN" w:eastAsia="en-IN"/>
              </w:rPr>
              <w:t>Academic</w:t>
            </w:r>
            <w:r w:rsidRPr="00813D66">
              <w:rPr>
                <w:rFonts w:ascii="Book Antiqua" w:eastAsia="Book Antiqua" w:hAnsi="Book Antiqua" w:cs="Book Antiqua"/>
                <w:b/>
                <w:bCs/>
                <w:spacing w:val="-4"/>
                <w:sz w:val="20"/>
                <w:szCs w:val="20"/>
                <w:lang w:val="en-IN" w:eastAsia="en-IN"/>
              </w:rPr>
              <w:t xml:space="preserve"> </w:t>
            </w:r>
            <w:r w:rsidR="00150BD3"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z w:val="20"/>
                <w:szCs w:val="20"/>
                <w:lang w:val="en-IN" w:eastAsia="en-IN"/>
              </w:rPr>
              <w:t>alendar</w:t>
            </w:r>
          </w:p>
        </w:tc>
        <w:tc>
          <w:tcPr>
            <w:tcW w:w="262" w:type="dxa"/>
            <w:shd w:val="clear" w:color="auto" w:fill="auto"/>
          </w:tcPr>
          <w:p w:rsidR="00E73188" w:rsidRPr="00813D66" w:rsidRDefault="00E73188" w:rsidP="00150BD3">
            <w:pPr>
              <w:rPr>
                <w:rFonts w:ascii="Book Antiqua" w:eastAsia="Book Antiqua" w:hAnsi="Book Antiqua" w:cs="Book Antiqua"/>
                <w:b/>
                <w:bCs/>
                <w:spacing w:val="-5"/>
                <w:w w:val="104"/>
                <w:position w:val="1"/>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pacing w:val="-5"/>
                <w:w w:val="104"/>
                <w:position w:val="1"/>
                <w:sz w:val="24"/>
                <w:szCs w:val="24"/>
                <w:lang w:bidi="hi-IN"/>
              </w:rPr>
              <w:t>The schedule of the institution for the academic year, giving details of all academic and administrative events.</w:t>
            </w:r>
          </w:p>
        </w:tc>
      </w:tr>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Academi</w:t>
            </w:r>
            <w:r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pacing w:val="-7"/>
                <w:sz w:val="20"/>
                <w:szCs w:val="20"/>
                <w:lang w:val="en-IN" w:eastAsia="en-IN"/>
              </w:rPr>
              <w:t xml:space="preserve"> </w:t>
            </w:r>
            <w:r w:rsidR="00150BD3" w:rsidRPr="00813D66">
              <w:rPr>
                <w:rFonts w:ascii="Book Antiqua" w:eastAsia="Book Antiqua" w:hAnsi="Book Antiqua" w:cs="Book Antiqua"/>
                <w:b/>
                <w:bCs/>
                <w:spacing w:val="-2"/>
                <w:sz w:val="20"/>
                <w:szCs w:val="20"/>
                <w:lang w:val="en-IN" w:eastAsia="en-IN"/>
              </w:rPr>
              <w:t>F</w:t>
            </w:r>
            <w:r w:rsidRPr="00813D66">
              <w:rPr>
                <w:rFonts w:ascii="Book Antiqua" w:eastAsia="Book Antiqua" w:hAnsi="Book Antiqua" w:cs="Book Antiqua"/>
                <w:b/>
                <w:bCs/>
                <w:spacing w:val="-2"/>
                <w:sz w:val="20"/>
                <w:szCs w:val="20"/>
                <w:lang w:val="en-IN" w:eastAsia="en-IN"/>
              </w:rPr>
              <w:t>lexibilit</w:t>
            </w:r>
            <w:r w:rsidRPr="00813D66">
              <w:rPr>
                <w:rFonts w:ascii="Book Antiqua" w:eastAsia="Book Antiqua" w:hAnsi="Book Antiqua" w:cs="Book Antiqua"/>
                <w:b/>
                <w:bCs/>
                <w:sz w:val="20"/>
                <w:szCs w:val="20"/>
                <w:lang w:val="en-IN" w:eastAsia="en-IN"/>
              </w:rPr>
              <w:t>y</w:t>
            </w:r>
          </w:p>
        </w:tc>
        <w:tc>
          <w:tcPr>
            <w:tcW w:w="262" w:type="dxa"/>
            <w:shd w:val="clear" w:color="auto" w:fill="auto"/>
          </w:tcPr>
          <w:p w:rsidR="00E73188" w:rsidRPr="00813D66" w:rsidRDefault="00E73188" w:rsidP="00150BD3">
            <w:pPr>
              <w:rPr>
                <w:rFonts w:ascii="Book Antiqua" w:eastAsia="Book Antiqua" w:hAnsi="Book Antiqua" w:cs="Book Antiqua"/>
                <w:b/>
                <w:bCs/>
                <w:spacing w:val="5"/>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pacing w:val="5"/>
                <w:sz w:val="24"/>
                <w:szCs w:val="24"/>
                <w:lang w:bidi="hi-IN"/>
              </w:rPr>
              <w:t>Choic</w:t>
            </w:r>
            <w:r w:rsidRPr="00813D66">
              <w:rPr>
                <w:rFonts w:ascii="Book Antiqua" w:hAnsi="Book Antiqua"/>
                <w:sz w:val="24"/>
                <w:szCs w:val="24"/>
                <w:lang w:bidi="hi-IN"/>
              </w:rPr>
              <w:t>e</w:t>
            </w:r>
            <w:r w:rsidRPr="00813D66">
              <w:rPr>
                <w:rFonts w:ascii="Book Antiqua" w:hAnsi="Book Antiqua"/>
                <w:spacing w:val="32"/>
                <w:sz w:val="24"/>
                <w:szCs w:val="24"/>
                <w:lang w:bidi="hi-IN"/>
              </w:rPr>
              <w:t xml:space="preserve"> </w:t>
            </w:r>
            <w:r w:rsidRPr="00813D66">
              <w:rPr>
                <w:rFonts w:ascii="Book Antiqua" w:hAnsi="Book Antiqua"/>
                <w:spacing w:val="5"/>
                <w:sz w:val="24"/>
                <w:szCs w:val="24"/>
                <w:lang w:bidi="hi-IN"/>
              </w:rPr>
              <w:t>offere</w:t>
            </w:r>
            <w:r w:rsidRPr="00813D66">
              <w:rPr>
                <w:rFonts w:ascii="Book Antiqua" w:hAnsi="Book Antiqua"/>
                <w:sz w:val="24"/>
                <w:szCs w:val="24"/>
                <w:lang w:bidi="hi-IN"/>
              </w:rPr>
              <w:t>d</w:t>
            </w:r>
            <w:r w:rsidRPr="00813D66">
              <w:rPr>
                <w:rFonts w:ascii="Book Antiqua" w:hAnsi="Book Antiqua"/>
                <w:spacing w:val="31"/>
                <w:sz w:val="24"/>
                <w:szCs w:val="24"/>
                <w:lang w:bidi="hi-IN"/>
              </w:rPr>
              <w:t xml:space="preserve"> </w:t>
            </w:r>
            <w:r w:rsidRPr="00813D66">
              <w:rPr>
                <w:rFonts w:ascii="Book Antiqua" w:hAnsi="Book Antiqua"/>
                <w:spacing w:val="5"/>
                <w:sz w:val="24"/>
                <w:szCs w:val="24"/>
                <w:lang w:bidi="hi-IN"/>
              </w:rPr>
              <w:t>t</w:t>
            </w:r>
            <w:r w:rsidRPr="00813D66">
              <w:rPr>
                <w:rFonts w:ascii="Book Antiqua" w:hAnsi="Book Antiqua"/>
                <w:sz w:val="24"/>
                <w:szCs w:val="24"/>
                <w:lang w:bidi="hi-IN"/>
              </w:rPr>
              <w:t>o</w:t>
            </w:r>
            <w:r w:rsidRPr="00813D66">
              <w:rPr>
                <w:rFonts w:ascii="Book Antiqua" w:hAnsi="Book Antiqua"/>
                <w:spacing w:val="39"/>
                <w:sz w:val="24"/>
                <w:szCs w:val="24"/>
                <w:lang w:bidi="hi-IN"/>
              </w:rPr>
              <w:t xml:space="preserve"> </w:t>
            </w:r>
            <w:r w:rsidRPr="00813D66">
              <w:rPr>
                <w:rFonts w:ascii="Book Antiqua" w:hAnsi="Book Antiqua"/>
                <w:spacing w:val="5"/>
                <w:sz w:val="24"/>
                <w:szCs w:val="24"/>
                <w:lang w:bidi="hi-IN"/>
              </w:rPr>
              <w:t>th</w:t>
            </w:r>
            <w:r w:rsidRPr="00813D66">
              <w:rPr>
                <w:rFonts w:ascii="Book Antiqua" w:hAnsi="Book Antiqua"/>
                <w:sz w:val="24"/>
                <w:szCs w:val="24"/>
                <w:lang w:bidi="hi-IN"/>
              </w:rPr>
              <w:t>e</w:t>
            </w:r>
            <w:r w:rsidRPr="00813D66">
              <w:rPr>
                <w:rFonts w:ascii="Book Antiqua" w:hAnsi="Book Antiqua"/>
                <w:spacing w:val="39"/>
                <w:sz w:val="24"/>
                <w:szCs w:val="24"/>
                <w:lang w:bidi="hi-IN"/>
              </w:rPr>
              <w:t xml:space="preserve"> </w:t>
            </w:r>
            <w:r w:rsidRPr="00813D66">
              <w:rPr>
                <w:rFonts w:ascii="Book Antiqua" w:hAnsi="Book Antiqua"/>
                <w:spacing w:val="5"/>
                <w:sz w:val="24"/>
                <w:szCs w:val="24"/>
                <w:lang w:bidi="hi-IN"/>
              </w:rPr>
              <w:t>student</w:t>
            </w:r>
            <w:r w:rsidRPr="00813D66">
              <w:rPr>
                <w:rFonts w:ascii="Book Antiqua" w:hAnsi="Book Antiqua"/>
                <w:sz w:val="24"/>
                <w:szCs w:val="24"/>
                <w:lang w:bidi="hi-IN"/>
              </w:rPr>
              <w:t>s</w:t>
            </w:r>
            <w:r w:rsidRPr="00813D66">
              <w:rPr>
                <w:rFonts w:ascii="Book Antiqua" w:hAnsi="Book Antiqua"/>
                <w:spacing w:val="30"/>
                <w:sz w:val="24"/>
                <w:szCs w:val="24"/>
                <w:lang w:bidi="hi-IN"/>
              </w:rPr>
              <w:t xml:space="preserve"> </w:t>
            </w:r>
            <w:r w:rsidRPr="00813D66">
              <w:rPr>
                <w:rFonts w:ascii="Book Antiqua" w:hAnsi="Book Antiqua"/>
                <w:spacing w:val="5"/>
                <w:sz w:val="24"/>
                <w:szCs w:val="24"/>
                <w:lang w:bidi="hi-IN"/>
              </w:rPr>
              <w:t>i</w:t>
            </w:r>
            <w:r w:rsidRPr="00813D66">
              <w:rPr>
                <w:rFonts w:ascii="Book Antiqua" w:hAnsi="Book Antiqua"/>
                <w:sz w:val="24"/>
                <w:szCs w:val="24"/>
                <w:lang w:bidi="hi-IN"/>
              </w:rPr>
              <w:t>n</w:t>
            </w:r>
            <w:r w:rsidRPr="00813D66">
              <w:rPr>
                <w:rFonts w:ascii="Book Antiqua" w:hAnsi="Book Antiqua"/>
                <w:spacing w:val="39"/>
                <w:sz w:val="24"/>
                <w:szCs w:val="24"/>
                <w:lang w:bidi="hi-IN"/>
              </w:rPr>
              <w:t xml:space="preserve"> </w:t>
            </w:r>
            <w:r w:rsidRPr="00813D66">
              <w:rPr>
                <w:rFonts w:ascii="Book Antiqua" w:hAnsi="Book Antiqua"/>
                <w:spacing w:val="5"/>
                <w:sz w:val="24"/>
                <w:szCs w:val="24"/>
                <w:lang w:bidi="hi-IN"/>
              </w:rPr>
              <w:t>th</w:t>
            </w:r>
            <w:r w:rsidRPr="00813D66">
              <w:rPr>
                <w:rFonts w:ascii="Book Antiqua" w:hAnsi="Book Antiqua"/>
                <w:sz w:val="24"/>
                <w:szCs w:val="24"/>
                <w:lang w:bidi="hi-IN"/>
              </w:rPr>
              <w:t>e</w:t>
            </w:r>
            <w:r w:rsidRPr="00813D66">
              <w:rPr>
                <w:rFonts w:ascii="Book Antiqua" w:hAnsi="Book Antiqua"/>
                <w:spacing w:val="39"/>
                <w:sz w:val="24"/>
                <w:szCs w:val="24"/>
                <w:lang w:bidi="hi-IN"/>
              </w:rPr>
              <w:t xml:space="preserve"> </w:t>
            </w:r>
            <w:r w:rsidRPr="00813D66">
              <w:rPr>
                <w:rFonts w:ascii="Book Antiqua" w:hAnsi="Book Antiqua"/>
                <w:spacing w:val="5"/>
                <w:sz w:val="24"/>
                <w:szCs w:val="24"/>
                <w:lang w:bidi="hi-IN"/>
              </w:rPr>
              <w:t xml:space="preserve">curriculum </w:t>
            </w:r>
            <w:r w:rsidRPr="00813D66">
              <w:rPr>
                <w:rFonts w:ascii="Book Antiqua" w:hAnsi="Book Antiqua"/>
                <w:sz w:val="24"/>
                <w:szCs w:val="24"/>
                <w:lang w:bidi="hi-IN"/>
              </w:rPr>
              <w:t>offering</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curriculum</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transactions.</w:t>
            </w:r>
          </w:p>
        </w:tc>
      </w:tr>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Accreditatio</w:t>
            </w:r>
            <w:r w:rsidRPr="00813D66">
              <w:rPr>
                <w:rFonts w:ascii="Book Antiqua" w:eastAsia="Book Antiqua" w:hAnsi="Book Antiqua" w:cs="Book Antiqua"/>
                <w:b/>
                <w:bCs/>
                <w:sz w:val="20"/>
                <w:szCs w:val="20"/>
                <w:lang w:val="en-IN" w:eastAsia="en-IN"/>
              </w:rPr>
              <w:t>n</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lang w:bidi="hi-IN"/>
              </w:rPr>
              <w:t>Certification</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18"/>
                <w:sz w:val="24"/>
                <w:szCs w:val="24"/>
                <w:lang w:bidi="hi-IN"/>
              </w:rPr>
              <w:t xml:space="preserve"> </w:t>
            </w:r>
            <w:r w:rsidRPr="00813D66">
              <w:rPr>
                <w:rFonts w:ascii="Book Antiqua" w:hAnsi="Book Antiqua"/>
                <w:sz w:val="24"/>
                <w:szCs w:val="24"/>
                <w:lang w:bidi="hi-IN"/>
              </w:rPr>
              <w:t>quality</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that</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is</w:t>
            </w:r>
            <w:r w:rsidRPr="00813D66">
              <w:rPr>
                <w:rFonts w:ascii="Book Antiqua" w:hAnsi="Book Antiqua"/>
                <w:spacing w:val="-18"/>
                <w:sz w:val="24"/>
                <w:szCs w:val="24"/>
                <w:lang w:bidi="hi-IN"/>
              </w:rPr>
              <w:t xml:space="preserve"> </w:t>
            </w:r>
            <w:r w:rsidRPr="00813D66">
              <w:rPr>
                <w:rFonts w:ascii="Book Antiqua" w:hAnsi="Book Antiqua"/>
                <w:sz w:val="24"/>
                <w:szCs w:val="24"/>
                <w:lang w:bidi="hi-IN"/>
              </w:rPr>
              <w:t>valid</w:t>
            </w:r>
            <w:r w:rsidRPr="00813D66">
              <w:rPr>
                <w:rFonts w:ascii="Book Antiqua" w:hAnsi="Book Antiqua"/>
                <w:spacing w:val="-21"/>
                <w:sz w:val="24"/>
                <w:szCs w:val="24"/>
                <w:lang w:bidi="hi-IN"/>
              </w:rPr>
              <w:t xml:space="preserve"> </w:t>
            </w:r>
            <w:r w:rsidRPr="00813D66">
              <w:rPr>
                <w:rFonts w:ascii="Book Antiqua" w:hAnsi="Book Antiqua"/>
                <w:sz w:val="24"/>
                <w:szCs w:val="24"/>
                <w:lang w:bidi="hi-IN"/>
              </w:rPr>
              <w:t>for</w:t>
            </w:r>
            <w:r w:rsidRPr="00813D66">
              <w:rPr>
                <w:rFonts w:ascii="Book Antiqua" w:hAnsi="Book Antiqua"/>
                <w:spacing w:val="-19"/>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fixed</w:t>
            </w:r>
            <w:r w:rsidRPr="00813D66">
              <w:rPr>
                <w:rFonts w:ascii="Book Antiqua" w:hAnsi="Book Antiqua"/>
                <w:spacing w:val="-21"/>
                <w:sz w:val="24"/>
                <w:szCs w:val="24"/>
                <w:lang w:bidi="hi-IN"/>
              </w:rPr>
              <w:t xml:space="preserve"> </w:t>
            </w:r>
            <w:r w:rsidRPr="00813D66">
              <w:rPr>
                <w:rFonts w:ascii="Book Antiqua" w:hAnsi="Book Antiqua"/>
                <w:sz w:val="24"/>
                <w:szCs w:val="24"/>
                <w:lang w:bidi="hi-IN"/>
              </w:rPr>
              <w:t>period, which</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case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NAAC</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is</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five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years</w:t>
            </w:r>
          </w:p>
        </w:tc>
      </w:tr>
      <w:tr w:rsidR="00E73188" w:rsidRPr="00813D66" w:rsidTr="00070F64">
        <w:trPr>
          <w:trHeight w:val="142"/>
        </w:trPr>
        <w:tc>
          <w:tcPr>
            <w:tcW w:w="1656" w:type="dxa"/>
            <w:shd w:val="clear" w:color="auto" w:fill="auto"/>
          </w:tcPr>
          <w:p w:rsidR="00E73188" w:rsidRPr="00813D66" w:rsidRDefault="00150BD3"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Advanced L</w:t>
            </w:r>
            <w:r w:rsidR="00E73188" w:rsidRPr="00813D66">
              <w:rPr>
                <w:rFonts w:ascii="Book Antiqua" w:eastAsia="Book Antiqua" w:hAnsi="Book Antiqua" w:cs="Book Antiqua"/>
                <w:b/>
                <w:bCs/>
                <w:spacing w:val="-2"/>
                <w:sz w:val="20"/>
                <w:szCs w:val="20"/>
                <w:lang w:val="en-IN" w:eastAsia="en-IN"/>
              </w:rPr>
              <w:t>earners</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lang w:bidi="hi-IN"/>
              </w:rPr>
              <w:t>Students who perform very much better than the class  averages</w:t>
            </w:r>
          </w:p>
        </w:tc>
      </w:tr>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Assessmen</w:t>
            </w:r>
            <w:r w:rsidRPr="00813D66">
              <w:rPr>
                <w:rFonts w:ascii="Book Antiqua" w:eastAsia="Book Antiqua" w:hAnsi="Book Antiqua" w:cs="Book Antiqua"/>
                <w:b/>
                <w:bCs/>
                <w:sz w:val="20"/>
                <w:szCs w:val="20"/>
                <w:lang w:val="en-IN" w:eastAsia="en-IN"/>
              </w:rPr>
              <w:t>t</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lang w:bidi="hi-IN"/>
              </w:rPr>
              <w:t>Performance</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evaluation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institution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or</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its</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units based</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on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certain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established</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criteria</w:t>
            </w:r>
          </w:p>
        </w:tc>
      </w:tr>
      <w:tr w:rsidR="00E73188" w:rsidRPr="00813D66" w:rsidTr="00070F64">
        <w:trPr>
          <w:trHeight w:val="142"/>
        </w:trPr>
        <w:tc>
          <w:tcPr>
            <w:tcW w:w="1656" w:type="dxa"/>
            <w:shd w:val="clear" w:color="auto" w:fill="auto"/>
          </w:tcPr>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Assessor</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Trained academics or experts who represent NAAC on peer teams.</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pacing w:val="-2"/>
                <w:sz w:val="20"/>
                <w:szCs w:val="20"/>
                <w:lang w:val="en-IN" w:eastAsia="en-IN"/>
              </w:rPr>
            </w:pPr>
            <w:r w:rsidRPr="00813D66">
              <w:rPr>
                <w:rFonts w:ascii="Book Antiqua" w:eastAsia="Book Antiqua" w:hAnsi="Book Antiqua" w:cs="Book Antiqua"/>
                <w:b/>
                <w:bCs/>
                <w:spacing w:val="-2"/>
                <w:sz w:val="20"/>
                <w:szCs w:val="20"/>
                <w:lang w:val="en-IN" w:eastAsia="en-IN"/>
              </w:rPr>
              <w:t>Attainment of Course O</w:t>
            </w:r>
            <w:r w:rsidR="00E73188" w:rsidRPr="00813D66">
              <w:rPr>
                <w:rFonts w:ascii="Book Antiqua" w:eastAsia="Book Antiqua" w:hAnsi="Book Antiqua" w:cs="Book Antiqua"/>
                <w:b/>
                <w:bCs/>
                <w:spacing w:val="-2"/>
                <w:sz w:val="20"/>
                <w:szCs w:val="20"/>
                <w:lang w:val="en-IN" w:eastAsia="en-IN"/>
              </w:rPr>
              <w:t>utcomes</w:t>
            </w:r>
          </w:p>
          <w:p w:rsidR="00E73188" w:rsidRPr="00813D66" w:rsidRDefault="00E73188" w:rsidP="00150BD3">
            <w:pPr>
              <w:rPr>
                <w:rFonts w:ascii="Calibri" w:eastAsia="Calibri" w:hAnsi="Calibri"/>
                <w:sz w:val="20"/>
                <w:szCs w:val="20"/>
                <w:lang w:val="en-IN" w:eastAsia="en-IN"/>
              </w:rPr>
            </w:pPr>
            <w:r w:rsidRPr="00813D66">
              <w:rPr>
                <w:rFonts w:ascii="Book Antiqua" w:eastAsia="Book Antiqua" w:hAnsi="Book Antiqua" w:cs="Book Antiqua"/>
                <w:b/>
                <w:bCs/>
                <w:spacing w:val="-2"/>
                <w:sz w:val="20"/>
                <w:szCs w:val="20"/>
                <w:lang w:val="en-IN" w:eastAsia="en-IN"/>
              </w:rPr>
              <w:t>(COs)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lang w:bidi="hi-IN"/>
              </w:rPr>
              <w:t>COs are to be attained by all students at the end of a formal course.  While the method of computation of attainment of COs is not unique, each institution has to follow a well-defined direct method of computing CO attainment based on the student performance in all assessment instruments, and indirect method of computing COs through course exit survey of students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pacing w:val="-2"/>
                <w:sz w:val="20"/>
                <w:szCs w:val="20"/>
                <w:lang w:val="en-IN" w:eastAsia="en-IN"/>
              </w:rPr>
            </w:pPr>
            <w:r w:rsidRPr="00813D66">
              <w:rPr>
                <w:rFonts w:ascii="Book Antiqua" w:eastAsia="Book Antiqua" w:hAnsi="Book Antiqua" w:cs="Book Antiqua"/>
                <w:b/>
                <w:bCs/>
                <w:sz w:val="20"/>
                <w:szCs w:val="20"/>
                <w:lang w:val="en-IN" w:eastAsia="en-IN"/>
              </w:rPr>
              <w:t>Benchmarks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An example of good performance that serves as a standard for comparison of one’s own performance. It is a technique in which an institution measures its performance against that of the best of others.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Bibliometrics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is a statistical analysis of written publications, such as books or articles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Blended</w:t>
            </w:r>
            <w:r w:rsidRPr="00813D66">
              <w:rPr>
                <w:rFonts w:ascii="Book Antiqua" w:eastAsia="Book Antiqua" w:hAnsi="Book Antiqua" w:cs="Book Antiqua"/>
                <w:b/>
                <w:bCs/>
                <w:spacing w:val="39"/>
                <w:sz w:val="20"/>
                <w:szCs w:val="20"/>
                <w:lang w:val="en-IN" w:eastAsia="en-IN"/>
              </w:rPr>
              <w:t xml:space="preserve"> </w:t>
            </w:r>
            <w:r w:rsidR="00150BD3"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z w:val="20"/>
                <w:szCs w:val="20"/>
                <w:lang w:val="en-IN" w:eastAsia="en-IN"/>
              </w:rPr>
              <w:t>earning</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mixing of different learning environments such as traditional face-to-face classroom methods with modern computer-mediated activities.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Bridge</w:t>
            </w:r>
            <w:r w:rsidRPr="00813D66">
              <w:rPr>
                <w:rFonts w:ascii="Book Antiqua" w:eastAsia="Book Antiqua" w:hAnsi="Book Antiqua" w:cs="Book Antiqua"/>
                <w:b/>
                <w:bCs/>
                <w:spacing w:val="21"/>
                <w:sz w:val="20"/>
                <w:szCs w:val="20"/>
                <w:lang w:val="en-IN" w:eastAsia="en-IN"/>
              </w:rPr>
              <w:t xml:space="preserve"> </w:t>
            </w:r>
            <w:r w:rsidR="00150BD3"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z w:val="20"/>
                <w:szCs w:val="20"/>
                <w:lang w:val="en-IN" w:eastAsia="en-IN"/>
              </w:rPr>
              <w:t>ourse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w:t>
            </w:r>
            <w:r w:rsidRPr="00813D66">
              <w:rPr>
                <w:rFonts w:ascii="Book Antiqua" w:hAnsi="Book Antiqua"/>
                <w:spacing w:val="38"/>
                <w:sz w:val="24"/>
                <w:szCs w:val="24"/>
                <w:lang w:bidi="hi-IN"/>
              </w:rPr>
              <w:t xml:space="preserve"> </w:t>
            </w:r>
            <w:r w:rsidRPr="00813D66">
              <w:rPr>
                <w:rFonts w:ascii="Book Antiqua" w:hAnsi="Book Antiqua"/>
                <w:spacing w:val="5"/>
                <w:sz w:val="24"/>
                <w:szCs w:val="24"/>
                <w:lang w:bidi="hi-IN"/>
              </w:rPr>
              <w:t>teachin</w:t>
            </w:r>
            <w:r w:rsidRPr="00813D66">
              <w:rPr>
                <w:rFonts w:ascii="Book Antiqua" w:hAnsi="Book Antiqua"/>
                <w:sz w:val="24"/>
                <w:szCs w:val="24"/>
                <w:lang w:bidi="hi-IN"/>
              </w:rPr>
              <w:t>g</w:t>
            </w:r>
            <w:r w:rsidRPr="00813D66">
              <w:rPr>
                <w:rFonts w:ascii="Book Antiqua" w:hAnsi="Book Antiqua"/>
                <w:spacing w:val="41"/>
                <w:sz w:val="24"/>
                <w:szCs w:val="24"/>
                <w:lang w:bidi="hi-IN"/>
              </w:rPr>
              <w:t xml:space="preserve"> </w:t>
            </w:r>
            <w:r w:rsidRPr="00813D66">
              <w:rPr>
                <w:rFonts w:ascii="Book Antiqua" w:hAnsi="Book Antiqua"/>
                <w:spacing w:val="5"/>
                <w:sz w:val="24"/>
                <w:szCs w:val="24"/>
                <w:lang w:bidi="hi-IN"/>
              </w:rPr>
              <w:t>modul</w:t>
            </w:r>
            <w:r w:rsidRPr="00813D66">
              <w:rPr>
                <w:rFonts w:ascii="Book Antiqua" w:hAnsi="Book Antiqua"/>
                <w:sz w:val="24"/>
                <w:szCs w:val="24"/>
                <w:lang w:bidi="hi-IN"/>
              </w:rPr>
              <w:t>e</w:t>
            </w:r>
            <w:r w:rsidRPr="00813D66">
              <w:rPr>
                <w:rFonts w:ascii="Book Antiqua" w:hAnsi="Book Antiqua"/>
                <w:spacing w:val="34"/>
                <w:sz w:val="24"/>
                <w:szCs w:val="24"/>
                <w:lang w:bidi="hi-IN"/>
              </w:rPr>
              <w:t xml:space="preserve"> </w:t>
            </w:r>
            <w:r w:rsidRPr="00813D66">
              <w:rPr>
                <w:rFonts w:ascii="Book Antiqua" w:hAnsi="Book Antiqua"/>
                <w:spacing w:val="5"/>
                <w:sz w:val="24"/>
                <w:szCs w:val="24"/>
                <w:lang w:bidi="hi-IN"/>
              </w:rPr>
              <w:t>whic</w:t>
            </w:r>
            <w:r w:rsidRPr="00813D66">
              <w:rPr>
                <w:rFonts w:ascii="Book Antiqua" w:hAnsi="Book Antiqua"/>
                <w:sz w:val="24"/>
                <w:szCs w:val="24"/>
                <w:lang w:bidi="hi-IN"/>
              </w:rPr>
              <w:t>h</w:t>
            </w:r>
            <w:r w:rsidRPr="00813D66">
              <w:rPr>
                <w:rFonts w:ascii="Book Antiqua" w:hAnsi="Book Antiqua"/>
                <w:spacing w:val="33"/>
                <w:sz w:val="24"/>
                <w:szCs w:val="24"/>
                <w:lang w:bidi="hi-IN"/>
              </w:rPr>
              <w:t xml:space="preserve"> </w:t>
            </w:r>
            <w:r w:rsidRPr="00813D66">
              <w:rPr>
                <w:rFonts w:ascii="Book Antiqua" w:hAnsi="Book Antiqua"/>
                <w:spacing w:val="5"/>
                <w:sz w:val="24"/>
                <w:szCs w:val="24"/>
                <w:lang w:bidi="hi-IN"/>
              </w:rPr>
              <w:t>help</w:t>
            </w:r>
            <w:r w:rsidRPr="00813D66">
              <w:rPr>
                <w:rFonts w:ascii="Book Antiqua" w:hAnsi="Book Antiqua"/>
                <w:sz w:val="24"/>
                <w:szCs w:val="24"/>
                <w:lang w:bidi="hi-IN"/>
              </w:rPr>
              <w:t>s</w:t>
            </w:r>
            <w:r w:rsidRPr="00813D66">
              <w:rPr>
                <w:rFonts w:ascii="Book Antiqua" w:hAnsi="Book Antiqua"/>
                <w:spacing w:val="34"/>
                <w:sz w:val="24"/>
                <w:szCs w:val="24"/>
                <w:lang w:bidi="hi-IN"/>
              </w:rPr>
              <w:t xml:space="preserve"> </w:t>
            </w:r>
            <w:r w:rsidRPr="00813D66">
              <w:rPr>
                <w:rFonts w:ascii="Book Antiqua" w:hAnsi="Book Antiqua"/>
                <w:spacing w:val="5"/>
                <w:sz w:val="24"/>
                <w:szCs w:val="24"/>
                <w:lang w:bidi="hi-IN"/>
              </w:rPr>
              <w:t>t</w:t>
            </w:r>
            <w:r w:rsidRPr="00813D66">
              <w:rPr>
                <w:rFonts w:ascii="Book Antiqua" w:hAnsi="Book Antiqua"/>
                <w:sz w:val="24"/>
                <w:szCs w:val="24"/>
                <w:lang w:bidi="hi-IN"/>
              </w:rPr>
              <w:t>o</w:t>
            </w:r>
            <w:r w:rsidRPr="00813D66">
              <w:rPr>
                <w:rFonts w:ascii="Book Antiqua" w:hAnsi="Book Antiqua"/>
                <w:spacing w:val="40"/>
                <w:sz w:val="24"/>
                <w:szCs w:val="24"/>
                <w:lang w:bidi="hi-IN"/>
              </w:rPr>
              <w:t xml:space="preserve"> </w:t>
            </w:r>
            <w:r w:rsidRPr="00813D66">
              <w:rPr>
                <w:rFonts w:ascii="Book Antiqua" w:hAnsi="Book Antiqua"/>
                <w:spacing w:val="5"/>
                <w:sz w:val="24"/>
                <w:szCs w:val="24"/>
                <w:lang w:bidi="hi-IN"/>
              </w:rPr>
              <w:t>clos</w:t>
            </w:r>
            <w:r w:rsidRPr="00813D66">
              <w:rPr>
                <w:rFonts w:ascii="Book Antiqua" w:hAnsi="Book Antiqua"/>
                <w:sz w:val="24"/>
                <w:szCs w:val="24"/>
                <w:lang w:bidi="hi-IN"/>
              </w:rPr>
              <w:t>e</w:t>
            </w:r>
            <w:r w:rsidRPr="00813D66">
              <w:rPr>
                <w:rFonts w:ascii="Book Antiqua" w:hAnsi="Book Antiqua"/>
                <w:spacing w:val="35"/>
                <w:sz w:val="24"/>
                <w:szCs w:val="24"/>
                <w:lang w:bidi="hi-IN"/>
              </w:rPr>
              <w:t xml:space="preserve"> </w:t>
            </w:r>
            <w:r w:rsidRPr="00813D66">
              <w:rPr>
                <w:rFonts w:ascii="Book Antiqua" w:hAnsi="Book Antiqua"/>
                <w:spacing w:val="5"/>
                <w:sz w:val="24"/>
                <w:szCs w:val="24"/>
                <w:lang w:bidi="hi-IN"/>
              </w:rPr>
              <w:t>th</w:t>
            </w:r>
            <w:r w:rsidRPr="00813D66">
              <w:rPr>
                <w:rFonts w:ascii="Book Antiqua" w:hAnsi="Book Antiqua"/>
                <w:sz w:val="24"/>
                <w:szCs w:val="24"/>
                <w:lang w:bidi="hi-IN"/>
              </w:rPr>
              <w:t>e</w:t>
            </w:r>
            <w:r w:rsidRPr="00813D66">
              <w:rPr>
                <w:rFonts w:ascii="Book Antiqua" w:hAnsi="Book Antiqua"/>
                <w:spacing w:val="40"/>
                <w:sz w:val="24"/>
                <w:szCs w:val="24"/>
                <w:lang w:bidi="hi-IN"/>
              </w:rPr>
              <w:t xml:space="preserve"> </w:t>
            </w:r>
            <w:r w:rsidRPr="00813D66">
              <w:rPr>
                <w:rFonts w:ascii="Book Antiqua" w:hAnsi="Book Antiqua"/>
                <w:spacing w:val="5"/>
                <w:sz w:val="24"/>
                <w:szCs w:val="24"/>
                <w:lang w:bidi="hi-IN"/>
              </w:rPr>
              <w:t xml:space="preserve">gap </w:t>
            </w:r>
            <w:r w:rsidRPr="00813D66">
              <w:rPr>
                <w:rFonts w:ascii="Book Antiqua" w:hAnsi="Book Antiqua"/>
                <w:sz w:val="24"/>
                <w:szCs w:val="24"/>
                <w:lang w:bidi="hi-IN"/>
              </w:rPr>
              <w:t>between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two</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levels</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competence.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Carbon</w:t>
            </w:r>
            <w:r w:rsidRPr="00813D66">
              <w:rPr>
                <w:rFonts w:ascii="Book Antiqua" w:eastAsia="Book Antiqua" w:hAnsi="Book Antiqua" w:cs="Book Antiqua"/>
                <w:b/>
                <w:bCs/>
                <w:spacing w:val="29"/>
                <w:sz w:val="20"/>
                <w:szCs w:val="20"/>
                <w:lang w:val="en-IN" w:eastAsia="en-IN"/>
              </w:rPr>
              <w:t xml:space="preserve"> </w:t>
            </w:r>
            <w:r w:rsidR="00150BD3" w:rsidRPr="00813D66">
              <w:rPr>
                <w:rFonts w:ascii="Book Antiqua" w:eastAsia="Book Antiqua" w:hAnsi="Book Antiqua" w:cs="Book Antiqua"/>
                <w:b/>
                <w:bCs/>
                <w:sz w:val="20"/>
                <w:szCs w:val="20"/>
                <w:lang w:val="en-IN" w:eastAsia="en-IN"/>
              </w:rPr>
              <w:t>N</w:t>
            </w:r>
            <w:r w:rsidRPr="00813D66">
              <w:rPr>
                <w:rFonts w:ascii="Book Antiqua" w:eastAsia="Book Antiqua" w:hAnsi="Book Antiqua" w:cs="Book Antiqua"/>
                <w:b/>
                <w:bCs/>
                <w:sz w:val="20"/>
                <w:szCs w:val="20"/>
                <w:lang w:val="en-IN" w:eastAsia="en-IN"/>
              </w:rPr>
              <w:t>eutral</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term</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used</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describe</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fuels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that</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neither</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contribute to</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nor</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reduce</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amount</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carbon</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(measured</w:t>
            </w:r>
            <w:r w:rsidRPr="00813D66">
              <w:rPr>
                <w:rFonts w:ascii="Book Antiqua" w:hAnsi="Book Antiqua"/>
                <w:spacing w:val="-17"/>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the release</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carbon</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dioxide)</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into</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atmosphere.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Catering</w:t>
            </w:r>
            <w:r w:rsidRPr="00813D66">
              <w:rPr>
                <w:rFonts w:ascii="Book Antiqua" w:eastAsia="Book Antiqua" w:hAnsi="Book Antiqua" w:cs="Book Antiqua"/>
                <w:b/>
                <w:bCs/>
                <w:spacing w:val="14"/>
                <w:sz w:val="20"/>
                <w:szCs w:val="20"/>
                <w:lang w:val="en-IN" w:eastAsia="en-IN"/>
              </w:rPr>
              <w:t xml:space="preserve"> </w:t>
            </w:r>
            <w:r w:rsidRPr="00813D66">
              <w:rPr>
                <w:rFonts w:ascii="Book Antiqua" w:eastAsia="Book Antiqua" w:hAnsi="Book Antiqua" w:cs="Book Antiqua"/>
                <w:b/>
                <w:bCs/>
                <w:sz w:val="20"/>
                <w:szCs w:val="20"/>
                <w:lang w:val="en-IN" w:eastAsia="en-IN"/>
              </w:rPr>
              <w:t>to</w:t>
            </w:r>
            <w:r w:rsidRPr="00813D66">
              <w:rPr>
                <w:rFonts w:ascii="Book Antiqua" w:eastAsia="Book Antiqua" w:hAnsi="Book Antiqua" w:cs="Book Antiqua"/>
                <w:b/>
                <w:bCs/>
                <w:spacing w:val="-2"/>
                <w:sz w:val="20"/>
                <w:szCs w:val="20"/>
                <w:lang w:val="en-IN" w:eastAsia="en-IN"/>
              </w:rPr>
              <w:t xml:space="preserve"> </w:t>
            </w:r>
            <w:r w:rsidR="00150BD3" w:rsidRPr="00813D66">
              <w:rPr>
                <w:rFonts w:ascii="Book Antiqua" w:eastAsia="Book Antiqua" w:hAnsi="Book Antiqua" w:cs="Book Antiqua"/>
                <w:b/>
                <w:bCs/>
                <w:sz w:val="20"/>
                <w:szCs w:val="20"/>
                <w:lang w:val="en-IN" w:eastAsia="en-IN"/>
              </w:rPr>
              <w:t>S</w:t>
            </w:r>
            <w:r w:rsidRPr="00813D66">
              <w:rPr>
                <w:rFonts w:ascii="Book Antiqua" w:eastAsia="Book Antiqua" w:hAnsi="Book Antiqua" w:cs="Book Antiqua"/>
                <w:b/>
                <w:bCs/>
                <w:sz w:val="20"/>
                <w:szCs w:val="20"/>
                <w:lang w:val="en-IN" w:eastAsia="en-IN"/>
              </w:rPr>
              <w:t xml:space="preserve">tudent </w:t>
            </w:r>
            <w:r w:rsidR="00150BD3" w:rsidRPr="00813D66">
              <w:rPr>
                <w:rFonts w:ascii="Book Antiqua" w:eastAsia="Book Antiqua" w:hAnsi="Book Antiqua" w:cs="Book Antiqua"/>
                <w:b/>
                <w:bCs/>
                <w:spacing w:val="-2"/>
                <w:sz w:val="20"/>
                <w:szCs w:val="20"/>
                <w:lang w:val="en-IN" w:eastAsia="en-IN"/>
              </w:rPr>
              <w:t>D</w:t>
            </w:r>
            <w:r w:rsidRPr="00813D66">
              <w:rPr>
                <w:rFonts w:ascii="Book Antiqua" w:eastAsia="Book Antiqua" w:hAnsi="Book Antiqua" w:cs="Book Antiqua"/>
                <w:b/>
                <w:bCs/>
                <w:spacing w:val="-2"/>
                <w:sz w:val="20"/>
                <w:szCs w:val="20"/>
                <w:lang w:val="en-IN" w:eastAsia="en-IN"/>
              </w:rPr>
              <w:t>iversit</w:t>
            </w:r>
            <w:r w:rsidRPr="00813D66">
              <w:rPr>
                <w:rFonts w:ascii="Book Antiqua" w:eastAsia="Book Antiqua" w:hAnsi="Book Antiqua" w:cs="Book Antiqua"/>
                <w:b/>
                <w:bCs/>
                <w:sz w:val="20"/>
                <w:szCs w:val="20"/>
                <w:lang w:val="en-IN" w:eastAsia="en-IN"/>
              </w:rPr>
              <w:t>y</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 strategies adopted by institution to fulfill the needs of a heterogeneous group of students.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CEC (Under Graduate)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Career Education Centre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Choice</w:t>
            </w:r>
            <w:r w:rsidRPr="00813D66">
              <w:rPr>
                <w:rFonts w:ascii="Book Antiqua" w:eastAsia="Book Antiqua" w:hAnsi="Book Antiqua" w:cs="Book Antiqua"/>
                <w:b/>
                <w:bCs/>
                <w:spacing w:val="21"/>
                <w:sz w:val="20"/>
                <w:szCs w:val="20"/>
                <w:lang w:val="en-IN" w:eastAsia="en-IN"/>
              </w:rPr>
              <w:t xml:space="preserve"> </w:t>
            </w:r>
            <w:r w:rsidRPr="00813D66">
              <w:rPr>
                <w:rFonts w:ascii="Book Antiqua" w:eastAsia="Book Antiqua" w:hAnsi="Book Antiqua" w:cs="Book Antiqua"/>
                <w:b/>
                <w:bCs/>
                <w:sz w:val="20"/>
                <w:szCs w:val="20"/>
                <w:lang w:val="en-IN" w:eastAsia="en-IN"/>
              </w:rPr>
              <w:t>Based</w:t>
            </w:r>
            <w:r w:rsidRPr="00813D66">
              <w:rPr>
                <w:rFonts w:ascii="Book Antiqua" w:eastAsia="Book Antiqua" w:hAnsi="Book Antiqua" w:cs="Book Antiqua"/>
                <w:b/>
                <w:bCs/>
                <w:spacing w:val="17"/>
                <w:sz w:val="20"/>
                <w:szCs w:val="20"/>
                <w:lang w:val="en-IN" w:eastAsia="en-IN"/>
              </w:rPr>
              <w:t xml:space="preserve"> </w:t>
            </w:r>
            <w:r w:rsidRPr="00813D66">
              <w:rPr>
                <w:rFonts w:ascii="Book Antiqua" w:eastAsia="Book Antiqua" w:hAnsi="Book Antiqua" w:cs="Book Antiqua"/>
                <w:b/>
                <w:bCs/>
                <w:sz w:val="20"/>
                <w:szCs w:val="20"/>
                <w:lang w:val="en-IN" w:eastAsia="en-IN"/>
              </w:rPr>
              <w:t xml:space="preserve">Credit </w:t>
            </w:r>
            <w:r w:rsidRPr="00813D66">
              <w:rPr>
                <w:rFonts w:ascii="Book Antiqua" w:eastAsia="Book Antiqua" w:hAnsi="Book Antiqua" w:cs="Book Antiqua"/>
                <w:b/>
                <w:bCs/>
                <w:spacing w:val="-2"/>
                <w:sz w:val="20"/>
                <w:szCs w:val="20"/>
                <w:lang w:val="en-IN" w:eastAsia="en-IN"/>
              </w:rPr>
              <w:t>Syste</w:t>
            </w:r>
            <w:r w:rsidRPr="00813D66">
              <w:rPr>
                <w:rFonts w:ascii="Book Antiqua" w:eastAsia="Book Antiqua" w:hAnsi="Book Antiqua" w:cs="Book Antiqua"/>
                <w:b/>
                <w:bCs/>
                <w:sz w:val="20"/>
                <w:szCs w:val="20"/>
                <w:lang w:val="en-IN" w:eastAsia="en-IN"/>
              </w:rPr>
              <w:t>m (CBCS)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mode of learning in higher education which facilitates a student to have some freedom in selecting his/her own choices, across various disciplines for completing a UG / PG program. All UG and PG programs, as per UGC, have to implement CBCS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Citation</w:t>
            </w:r>
            <w:r w:rsidRPr="00813D66">
              <w:rPr>
                <w:rFonts w:ascii="Book Antiqua" w:eastAsia="Book Antiqua" w:hAnsi="Book Antiqua" w:cs="Book Antiqua"/>
                <w:b/>
                <w:bCs/>
                <w:spacing w:val="27"/>
                <w:sz w:val="20"/>
                <w:szCs w:val="20"/>
                <w:lang w:val="en-IN" w:eastAsia="en-IN"/>
              </w:rPr>
              <w:t xml:space="preserve"> </w:t>
            </w:r>
            <w:r w:rsidR="00150BD3" w:rsidRPr="00813D66">
              <w:rPr>
                <w:rFonts w:ascii="Book Antiqua" w:eastAsia="Book Antiqua" w:hAnsi="Book Antiqua" w:cs="Book Antiqua"/>
                <w:b/>
                <w:bCs/>
                <w:sz w:val="20"/>
                <w:szCs w:val="20"/>
                <w:lang w:val="en-IN" w:eastAsia="en-IN"/>
              </w:rPr>
              <w:t>I</w:t>
            </w:r>
            <w:r w:rsidRPr="00813D66">
              <w:rPr>
                <w:rFonts w:ascii="Book Antiqua" w:eastAsia="Book Antiqua" w:hAnsi="Book Antiqua" w:cs="Book Antiqua"/>
                <w:b/>
                <w:bCs/>
                <w:sz w:val="20"/>
                <w:szCs w:val="20"/>
                <w:lang w:val="en-IN" w:eastAsia="en-IN"/>
              </w:rPr>
              <w:t>ndex</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number</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times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research papers</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is</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referred to</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by</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other</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researchers in</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refereed</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journals,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is</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a measure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validity</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its</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contents.</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Co-C</w:t>
            </w:r>
            <w:r w:rsidR="00E73188" w:rsidRPr="00813D66">
              <w:rPr>
                <w:rFonts w:ascii="Book Antiqua" w:eastAsia="Book Antiqua" w:hAnsi="Book Antiqua" w:cs="Book Antiqua"/>
                <w:b/>
                <w:bCs/>
                <w:spacing w:val="-1"/>
                <w:sz w:val="20"/>
                <w:szCs w:val="20"/>
                <w:lang w:val="en-IN" w:eastAsia="en-IN"/>
              </w:rPr>
              <w:t>urricula</w:t>
            </w:r>
            <w:r w:rsidR="00E73188" w:rsidRPr="00813D66">
              <w:rPr>
                <w:rFonts w:ascii="Book Antiqua" w:eastAsia="Book Antiqua" w:hAnsi="Book Antiqua" w:cs="Book Antiqua"/>
                <w:b/>
                <w:bCs/>
                <w:sz w:val="20"/>
                <w:szCs w:val="20"/>
                <w:lang w:val="en-IN" w:eastAsia="en-IN"/>
              </w:rPr>
              <w:t>r</w:t>
            </w:r>
            <w:r w:rsidR="00E73188" w:rsidRPr="00813D66">
              <w:rPr>
                <w:rFonts w:ascii="Book Antiqua" w:eastAsia="Book Antiqua" w:hAnsi="Book Antiqua" w:cs="Book Antiqua"/>
                <w:b/>
                <w:bCs/>
                <w:spacing w:val="-3"/>
                <w:sz w:val="20"/>
                <w:szCs w:val="20"/>
                <w:lang w:val="en-IN" w:eastAsia="en-IN"/>
              </w:rPr>
              <w:t xml:space="preserve"> </w:t>
            </w:r>
            <w:r w:rsidRPr="00813D66">
              <w:rPr>
                <w:rFonts w:ascii="Book Antiqua" w:eastAsia="Book Antiqua" w:hAnsi="Book Antiqua" w:cs="Book Antiqua"/>
                <w:b/>
                <w:bCs/>
                <w:spacing w:val="-1"/>
                <w:sz w:val="20"/>
                <w:szCs w:val="20"/>
                <w:lang w:val="en-IN" w:eastAsia="en-IN"/>
              </w:rPr>
              <w:t>A</w:t>
            </w:r>
            <w:r w:rsidR="00E73188" w:rsidRPr="00813D66">
              <w:rPr>
                <w:rFonts w:ascii="Book Antiqua" w:eastAsia="Book Antiqua" w:hAnsi="Book Antiqua" w:cs="Book Antiqua"/>
                <w:b/>
                <w:bCs/>
                <w:spacing w:val="-1"/>
                <w:sz w:val="20"/>
                <w:szCs w:val="20"/>
                <w:lang w:val="en-IN" w:eastAsia="en-IN"/>
              </w:rPr>
              <w:t>ctivitie</w:t>
            </w:r>
            <w:r w:rsidR="00E73188"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Activities, which support the curriculum such as field trips, display of academic achievements, quiz, debate, discussion, seminars, role-play, etc</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Collaboration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Formal</w:t>
            </w:r>
            <w:r w:rsidRPr="00813D66">
              <w:rPr>
                <w:rFonts w:ascii="Book Antiqua" w:hAnsi="Book Antiqua"/>
                <w:spacing w:val="-17"/>
                <w:sz w:val="24"/>
                <w:szCs w:val="24"/>
                <w:lang w:bidi="hi-IN"/>
              </w:rPr>
              <w:t xml:space="preserve"> </w:t>
            </w:r>
            <w:r w:rsidRPr="00813D66">
              <w:rPr>
                <w:rFonts w:ascii="Book Antiqua" w:hAnsi="Book Antiqua"/>
                <w:sz w:val="24"/>
                <w:szCs w:val="24"/>
                <w:lang w:bidi="hi-IN"/>
              </w:rPr>
              <w:t>agreement/</w:t>
            </w:r>
            <w:r w:rsidRPr="00813D66">
              <w:rPr>
                <w:rFonts w:ascii="Book Antiqua" w:hAnsi="Book Antiqua"/>
                <w:spacing w:val="-9"/>
                <w:sz w:val="24"/>
                <w:szCs w:val="24"/>
                <w:lang w:bidi="hi-IN"/>
              </w:rPr>
              <w:t xml:space="preserve"> </w:t>
            </w:r>
            <w:r w:rsidRPr="00813D66">
              <w:rPr>
                <w:rFonts w:ascii="Book Antiqua" w:hAnsi="Book Antiqua"/>
                <w:sz w:val="24"/>
                <w:szCs w:val="24"/>
              </w:rPr>
              <w:t>understanding</w:t>
            </w:r>
            <w:r w:rsidRPr="00813D66">
              <w:rPr>
                <w:rFonts w:ascii="Book Antiqua" w:hAnsi="Book Antiqua"/>
                <w:spacing w:val="-8"/>
                <w:w w:val="99"/>
                <w:sz w:val="24"/>
                <w:szCs w:val="24"/>
                <w:lang w:bidi="hi-IN"/>
              </w:rPr>
              <w:t xml:space="preserve"> </w:t>
            </w:r>
            <w:r w:rsidRPr="00813D66">
              <w:rPr>
                <w:rFonts w:ascii="Book Antiqua" w:hAnsi="Book Antiqua"/>
                <w:sz w:val="24"/>
                <w:szCs w:val="24"/>
                <w:lang w:bidi="hi-IN"/>
              </w:rPr>
              <w:t>between</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any</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two or</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more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institutions</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for</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training,</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research, student/ faculty</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exchange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or</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extension</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support.</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lastRenderedPageBreak/>
              <w:t>Completion</w:t>
            </w:r>
            <w:r w:rsidRPr="00813D66">
              <w:rPr>
                <w:rFonts w:ascii="Book Antiqua" w:eastAsia="Book Antiqua" w:hAnsi="Book Antiqua" w:cs="Book Antiqua"/>
                <w:b/>
                <w:bCs/>
                <w:spacing w:val="35"/>
                <w:sz w:val="20"/>
                <w:szCs w:val="20"/>
                <w:lang w:val="en-IN" w:eastAsia="en-IN"/>
              </w:rPr>
              <w:t xml:space="preserve"> </w:t>
            </w:r>
            <w:r w:rsidR="00150BD3"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ates</w:t>
            </w:r>
            <w:r w:rsidRPr="00813D66">
              <w:rPr>
                <w:rFonts w:ascii="Book Antiqua" w:eastAsia="Book Antiqua" w:hAnsi="Book Antiqua" w:cs="Book Antiqua"/>
                <w:b/>
                <w:bCs/>
                <w:spacing w:val="-1"/>
                <w:sz w:val="20"/>
                <w:szCs w:val="20"/>
                <w:lang w:val="en-IN" w:eastAsia="en-IN"/>
              </w:rPr>
              <w:t>(course/</w:t>
            </w:r>
            <w:r w:rsidRPr="00813D66">
              <w:rPr>
                <w:rFonts w:ascii="Book Antiqua" w:eastAsia="Book Antiqua" w:hAnsi="Book Antiqua" w:cs="Book Antiqua"/>
                <w:b/>
                <w:bCs/>
                <w:sz w:val="20"/>
                <w:szCs w:val="20"/>
                <w:lang w:val="en-IN" w:eastAsia="en-IN"/>
              </w:rPr>
              <w: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 ratio of the total number of learners successfully completing a course/ graduating from a programme in a given year to the total number of learners who initially enrolled on the course/programme.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Constituenci</w:t>
            </w:r>
            <w:r w:rsidRPr="00813D66">
              <w:rPr>
                <w:rFonts w:ascii="Book Antiqua" w:eastAsia="Book Antiqua" w:hAnsi="Book Antiqua" w:cs="Book Antiqua"/>
                <w:b/>
                <w:bCs/>
                <w:sz w:val="20"/>
                <w:szCs w:val="20"/>
                <w:lang w:val="en-IN" w:eastAsia="en-IN"/>
              </w:rPr>
              <w:t>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All the academic, administrative and support units of the institution.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Counselin</w:t>
            </w:r>
            <w:r w:rsidRPr="00813D66">
              <w:rPr>
                <w:rFonts w:ascii="Book Antiqua" w:eastAsia="Book Antiqua" w:hAnsi="Book Antiqua" w:cs="Book Antiqua"/>
                <w:b/>
                <w:bCs/>
                <w:sz w:val="20"/>
                <w:szCs w:val="20"/>
                <w:lang w:val="en-IN" w:eastAsia="en-IN"/>
              </w:rPr>
              <w:t>g</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Assisting and mentoring students individually or collectively for academic, career, personal and financial decision-making.</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Course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bCs/>
                <w:sz w:val="24"/>
                <w:szCs w:val="24"/>
                <w:lang w:bidi="hi-IN"/>
              </w:rPr>
              <w:t>A course is a unit of 2 to 6 credits in a formal program.  A 3-credit course will have three classroom sessions of one-hour duration during each week for the entire semester. Example: Program: BA Economics; Course: Kerala Economy; Credits: 3:0:1</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pacing w:val="1"/>
                <w:sz w:val="20"/>
                <w:szCs w:val="20"/>
                <w:lang w:val="en-IN" w:eastAsia="en-IN"/>
              </w:rPr>
            </w:pPr>
            <w:r w:rsidRPr="00813D66">
              <w:rPr>
                <w:rFonts w:ascii="Book Antiqua" w:eastAsia="Book Antiqua" w:hAnsi="Book Antiqua" w:cs="Book Antiqua"/>
                <w:b/>
                <w:bCs/>
                <w:spacing w:val="1"/>
                <w:sz w:val="20"/>
                <w:szCs w:val="20"/>
                <w:lang w:val="en-IN" w:eastAsia="en-IN"/>
              </w:rPr>
              <w:t>Course Outcomes</w:t>
            </w:r>
          </w:p>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(COs)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bCs/>
                <w:sz w:val="24"/>
                <w:szCs w:val="24"/>
                <w:lang w:bidi="hi-IN"/>
              </w:rPr>
              <w:t>COs are statements that describe what students should be able to do at the end of a course.  They can be 6±2 for courses with 2 to 4 credits, and 8±2 for courses with 5 to 6 credits. (examples are given in the “Notes”</w:t>
            </w:r>
            <w:r w:rsidR="00AF1FED">
              <w:rPr>
                <w:rFonts w:ascii="Book Antiqua" w:hAnsi="Book Antiqua"/>
                <w:bCs/>
                <w:sz w:val="24"/>
                <w:szCs w:val="24"/>
                <w:lang w:bidi="hi-IN"/>
              </w:rPr>
              <w:t>)</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Course</w:t>
            </w:r>
            <w:r w:rsidRPr="00813D66">
              <w:rPr>
                <w:rFonts w:ascii="Book Antiqua" w:eastAsia="Book Antiqua" w:hAnsi="Book Antiqua" w:cs="Book Antiqua"/>
                <w:b/>
                <w:bCs/>
                <w:spacing w:val="13"/>
                <w:sz w:val="20"/>
                <w:szCs w:val="20"/>
                <w:lang w:val="en-IN" w:eastAsia="en-IN"/>
              </w:rPr>
              <w:t xml:space="preserve"> </w:t>
            </w:r>
            <w:r w:rsidR="00150BD3" w:rsidRPr="00813D66">
              <w:rPr>
                <w:rFonts w:ascii="Book Antiqua" w:eastAsia="Book Antiqua" w:hAnsi="Book Antiqua" w:cs="Book Antiqua"/>
                <w:b/>
                <w:bCs/>
                <w:sz w:val="20"/>
                <w:szCs w:val="20"/>
                <w:lang w:val="en-IN" w:eastAsia="en-IN"/>
              </w:rPr>
              <w:t>O</w:t>
            </w:r>
            <w:r w:rsidRPr="00813D66">
              <w:rPr>
                <w:rFonts w:ascii="Book Antiqua" w:eastAsia="Book Antiqua" w:hAnsi="Book Antiqua" w:cs="Book Antiqua"/>
                <w:b/>
                <w:bCs/>
                <w:sz w:val="20"/>
                <w:szCs w:val="20"/>
                <w:lang w:val="en-IN" w:eastAsia="en-IN"/>
              </w:rPr>
              <w:t>utlines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List of the course modules, similar to a table of contents in a book or the outline used for writing papers. The outline defines the scope and content of the course.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Course</w:t>
            </w:r>
            <w:r w:rsidRPr="00813D66">
              <w:rPr>
                <w:rFonts w:ascii="Book Antiqua" w:eastAsia="Book Antiqua" w:hAnsi="Book Antiqua" w:cs="Book Antiqua"/>
                <w:b/>
                <w:bCs/>
                <w:spacing w:val="22"/>
                <w:sz w:val="20"/>
                <w:szCs w:val="20"/>
                <w:lang w:val="en-IN" w:eastAsia="en-IN"/>
              </w:rPr>
              <w:t xml:space="preserve"> </w:t>
            </w:r>
            <w:r w:rsidR="00150BD3" w:rsidRPr="00813D66">
              <w:rPr>
                <w:rFonts w:ascii="Book Antiqua" w:eastAsia="Book Antiqua" w:hAnsi="Book Antiqua" w:cs="Book Antiqua"/>
                <w:b/>
                <w:bCs/>
                <w:sz w:val="20"/>
                <w:szCs w:val="20"/>
                <w:lang w:val="en-IN" w:eastAsia="en-IN"/>
              </w:rPr>
              <w:t>S</w:t>
            </w:r>
            <w:r w:rsidRPr="00813D66">
              <w:rPr>
                <w:rFonts w:ascii="Book Antiqua" w:eastAsia="Book Antiqua" w:hAnsi="Book Antiqua" w:cs="Book Antiqua"/>
                <w:b/>
                <w:bCs/>
                <w:sz w:val="20"/>
                <w:szCs w:val="20"/>
                <w:lang w:val="en-IN" w:eastAsia="en-IN"/>
              </w:rPr>
              <w:t>chedule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Details of classes being offered, its time, location, faculty, and its unique number which students must know in order to register. The course schedule is published prior to the commencement of registration for each semester / session.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Credit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w:t>
            </w:r>
            <w:r w:rsidRPr="00813D66">
              <w:rPr>
                <w:rFonts w:ascii="Book Antiqua" w:hAnsi="Book Antiqua"/>
                <w:bCs/>
                <w:sz w:val="24"/>
                <w:szCs w:val="24"/>
                <w:lang w:bidi="hi-IN"/>
              </w:rPr>
              <w:t xml:space="preserve">credit system </w:t>
            </w:r>
            <w:r w:rsidRPr="00813D66">
              <w:rPr>
                <w:rFonts w:ascii="Book Antiqua" w:hAnsi="Book Antiqua"/>
                <w:sz w:val="24"/>
                <w:szCs w:val="24"/>
                <w:lang w:bidi="hi-IN"/>
              </w:rPr>
              <w:t>is a systematic way of describing an </w:t>
            </w:r>
            <w:r w:rsidRPr="00813D66">
              <w:rPr>
                <w:rFonts w:ascii="Book Antiqua" w:hAnsi="Book Antiqua"/>
                <w:bCs/>
                <w:sz w:val="24"/>
                <w:szCs w:val="24"/>
                <w:lang w:bidi="hi-IN"/>
              </w:rPr>
              <w:t>educational</w:t>
            </w:r>
            <w:r w:rsidRPr="00813D66">
              <w:rPr>
                <w:rFonts w:ascii="Book Antiqua" w:hAnsi="Book Antiqua"/>
                <w:sz w:val="24"/>
                <w:szCs w:val="24"/>
                <w:lang w:bidi="hi-IN"/>
              </w:rPr>
              <w:t> programme by attaching credits to its components. University Grants Commission defines one credit as</w:t>
            </w: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1 Theory period of one hour per week over a semester </w:t>
            </w: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1 Tutorial period of one hour per week over a semester </w:t>
            </w: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1 Practical period of two hour per week over a semester</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Criteri</w:t>
            </w:r>
            <w:r w:rsidRPr="00813D66">
              <w:rPr>
                <w:rFonts w:ascii="Book Antiqua" w:eastAsia="Book Antiqua" w:hAnsi="Book Antiqua" w:cs="Book Antiqua"/>
                <w:b/>
                <w:bCs/>
                <w:sz w:val="20"/>
                <w:szCs w:val="20"/>
                <w:lang w:val="en-IN" w:eastAsia="en-IN"/>
              </w:rPr>
              <w:t>a</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11"/>
                <w:sz w:val="24"/>
                <w:szCs w:val="24"/>
                <w:lang w:bidi="hi-IN"/>
              </w:rPr>
              <w:t>Pre-determine</w:t>
            </w:r>
            <w:r w:rsidRPr="00813D66">
              <w:rPr>
                <w:rFonts w:ascii="Book Antiqua" w:hAnsi="Book Antiqua"/>
                <w:sz w:val="24"/>
                <w:szCs w:val="24"/>
                <w:lang w:bidi="hi-IN"/>
              </w:rPr>
              <w:t>d</w:t>
            </w:r>
            <w:r w:rsidRPr="00813D66">
              <w:rPr>
                <w:rFonts w:ascii="Book Antiqua" w:hAnsi="Book Antiqua"/>
                <w:spacing w:val="35"/>
                <w:sz w:val="24"/>
                <w:szCs w:val="24"/>
                <w:lang w:bidi="hi-IN"/>
              </w:rPr>
              <w:t xml:space="preserve"> </w:t>
            </w:r>
            <w:r w:rsidRPr="00813D66">
              <w:rPr>
                <w:rFonts w:ascii="Book Antiqua" w:hAnsi="Book Antiqua"/>
                <w:spacing w:val="11"/>
                <w:sz w:val="24"/>
                <w:szCs w:val="24"/>
                <w:lang w:bidi="hi-IN"/>
              </w:rPr>
              <w:t>standard</w:t>
            </w:r>
            <w:r w:rsidRPr="00813D66">
              <w:rPr>
                <w:rFonts w:ascii="Book Antiqua" w:hAnsi="Book Antiqua"/>
                <w:sz w:val="24"/>
                <w:szCs w:val="24"/>
                <w:lang w:bidi="hi-IN"/>
              </w:rPr>
              <w:t>s</w:t>
            </w:r>
            <w:r w:rsidRPr="00813D66">
              <w:rPr>
                <w:rFonts w:ascii="Book Antiqua" w:hAnsi="Book Antiqua"/>
                <w:spacing w:val="42"/>
                <w:sz w:val="24"/>
                <w:szCs w:val="24"/>
                <w:lang w:bidi="hi-IN"/>
              </w:rPr>
              <w:t xml:space="preserve"> </w:t>
            </w:r>
            <w:r w:rsidRPr="00813D66">
              <w:rPr>
                <w:rFonts w:ascii="Book Antiqua" w:hAnsi="Book Antiqua"/>
                <w:spacing w:val="11"/>
                <w:sz w:val="24"/>
                <w:szCs w:val="24"/>
                <w:lang w:bidi="hi-IN"/>
              </w:rPr>
              <w:t>o</w:t>
            </w:r>
            <w:r w:rsidRPr="00813D66">
              <w:rPr>
                <w:rFonts w:ascii="Book Antiqua" w:hAnsi="Book Antiqua"/>
                <w:sz w:val="24"/>
                <w:szCs w:val="24"/>
                <w:lang w:bidi="hi-IN"/>
              </w:rPr>
              <w:t>f</w:t>
            </w:r>
            <w:r w:rsidRPr="00813D66">
              <w:rPr>
                <w:rFonts w:ascii="Book Antiqua" w:hAnsi="Book Antiqua"/>
                <w:spacing w:val="50"/>
                <w:sz w:val="24"/>
                <w:szCs w:val="24"/>
                <w:lang w:bidi="hi-IN"/>
              </w:rPr>
              <w:t xml:space="preserve"> </w:t>
            </w:r>
            <w:r w:rsidRPr="00813D66">
              <w:rPr>
                <w:rFonts w:ascii="Book Antiqua" w:hAnsi="Book Antiqua"/>
                <w:spacing w:val="11"/>
                <w:sz w:val="24"/>
                <w:szCs w:val="24"/>
                <w:lang w:bidi="hi-IN"/>
              </w:rPr>
              <w:t>functionin</w:t>
            </w:r>
            <w:r w:rsidRPr="00813D66">
              <w:rPr>
                <w:rFonts w:ascii="Book Antiqua" w:hAnsi="Book Antiqua"/>
                <w:sz w:val="24"/>
                <w:szCs w:val="24"/>
                <w:lang w:bidi="hi-IN"/>
              </w:rPr>
              <w:t>g</w:t>
            </w:r>
            <w:r w:rsidRPr="00813D66">
              <w:rPr>
                <w:rFonts w:ascii="Book Antiqua" w:hAnsi="Book Antiqua"/>
                <w:spacing w:val="51"/>
                <w:sz w:val="24"/>
                <w:szCs w:val="24"/>
                <w:lang w:bidi="hi-IN"/>
              </w:rPr>
              <w:t xml:space="preserve"> </w:t>
            </w:r>
            <w:r w:rsidRPr="00813D66">
              <w:rPr>
                <w:rFonts w:ascii="Book Antiqua" w:hAnsi="Book Antiqua"/>
                <w:spacing w:val="11"/>
                <w:sz w:val="24"/>
                <w:szCs w:val="24"/>
                <w:lang w:bidi="hi-IN"/>
              </w:rPr>
              <w:t>o</w:t>
            </w:r>
            <w:r w:rsidRPr="00813D66">
              <w:rPr>
                <w:rFonts w:ascii="Book Antiqua" w:hAnsi="Book Antiqua"/>
                <w:sz w:val="24"/>
                <w:szCs w:val="24"/>
                <w:lang w:bidi="hi-IN"/>
              </w:rPr>
              <w:t>f</w:t>
            </w:r>
            <w:r w:rsidRPr="00813D66">
              <w:rPr>
                <w:rFonts w:ascii="Book Antiqua" w:hAnsi="Book Antiqua"/>
                <w:spacing w:val="50"/>
                <w:sz w:val="24"/>
                <w:szCs w:val="24"/>
                <w:lang w:bidi="hi-IN"/>
              </w:rPr>
              <w:t xml:space="preserve"> </w:t>
            </w:r>
            <w:r w:rsidRPr="00813D66">
              <w:rPr>
                <w:rFonts w:ascii="Book Antiqua" w:hAnsi="Book Antiqua"/>
                <w:spacing w:val="11"/>
                <w:sz w:val="24"/>
                <w:szCs w:val="24"/>
                <w:lang w:bidi="hi-IN"/>
              </w:rPr>
              <w:t xml:space="preserve">an </w:t>
            </w:r>
            <w:r w:rsidRPr="00813D66">
              <w:rPr>
                <w:rFonts w:ascii="Book Antiqua" w:hAnsi="Book Antiqua"/>
                <w:sz w:val="24"/>
                <w:szCs w:val="24"/>
                <w:lang w:bidi="hi-IN"/>
              </w:rPr>
              <w:t>institution</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of higher</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education</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that</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form</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basis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of assessment</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accreditation</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as identified</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 xml:space="preserve">defined </w:t>
            </w:r>
            <w:r w:rsidRPr="00813D66">
              <w:rPr>
                <w:rFonts w:ascii="Book Antiqua" w:hAnsi="Book Antiqua"/>
                <w:spacing w:val="-1"/>
                <w:sz w:val="24"/>
                <w:szCs w:val="24"/>
                <w:lang w:bidi="hi-IN"/>
              </w:rPr>
              <w:t>b</w:t>
            </w:r>
            <w:r w:rsidRPr="00813D66">
              <w:rPr>
                <w:rFonts w:ascii="Book Antiqua" w:hAnsi="Book Antiqua"/>
                <w:sz w:val="24"/>
                <w:szCs w:val="24"/>
                <w:lang w:bidi="hi-IN"/>
              </w:rPr>
              <w:t>y</w:t>
            </w:r>
            <w:r w:rsidRPr="00813D66">
              <w:rPr>
                <w:rFonts w:ascii="Book Antiqua" w:hAnsi="Book Antiqua"/>
                <w:spacing w:val="-17"/>
                <w:sz w:val="24"/>
                <w:szCs w:val="24"/>
                <w:lang w:bidi="hi-IN"/>
              </w:rPr>
              <w:t xml:space="preserve"> </w:t>
            </w:r>
            <w:r w:rsidRPr="00813D66">
              <w:rPr>
                <w:rFonts w:ascii="Book Antiqua" w:hAnsi="Book Antiqua"/>
                <w:spacing w:val="-1"/>
                <w:sz w:val="24"/>
                <w:szCs w:val="24"/>
                <w:lang w:bidi="hi-IN"/>
              </w:rPr>
              <w:t>NAAC.</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Cross Cutting Issues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Cs w:val="24"/>
              </w:rPr>
            </w:pPr>
            <w:r w:rsidRPr="00813D66">
              <w:rPr>
                <w:rFonts w:ascii="Book Antiqua" w:hAnsi="Book Antiqua"/>
                <w:sz w:val="24"/>
                <w:szCs w:val="28"/>
              </w:rPr>
              <w:t>Cross cutting issues refer to the abilities of students to have sufficient disciplinary knowledge, to engage in public discussions on related issues; are careful consumers of scientific and technological information related to their everyday lives; are able to continue to learn outside school; and have the skills to enter careers of their choice.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Curriculum</w:t>
            </w:r>
            <w:r w:rsidRPr="00813D66">
              <w:rPr>
                <w:rFonts w:ascii="Book Antiqua" w:eastAsia="Book Antiqua" w:hAnsi="Book Antiqua" w:cs="Book Antiqua"/>
                <w:b/>
                <w:bCs/>
                <w:spacing w:val="26"/>
                <w:sz w:val="20"/>
                <w:szCs w:val="20"/>
                <w:lang w:val="en-IN" w:eastAsia="en-IN"/>
              </w:rPr>
              <w:t xml:space="preserve"> </w:t>
            </w:r>
            <w:r w:rsidR="00150BD3" w:rsidRPr="00813D66">
              <w:rPr>
                <w:rFonts w:ascii="Book Antiqua" w:eastAsia="Book Antiqua" w:hAnsi="Book Antiqua" w:cs="Book Antiqua"/>
                <w:b/>
                <w:bCs/>
                <w:sz w:val="20"/>
                <w:szCs w:val="20"/>
                <w:lang w:val="en-IN" w:eastAsia="en-IN"/>
              </w:rPr>
              <w:t>D</w:t>
            </w:r>
            <w:r w:rsidRPr="00813D66">
              <w:rPr>
                <w:rFonts w:ascii="Book Antiqua" w:eastAsia="Book Antiqua" w:hAnsi="Book Antiqua" w:cs="Book Antiqua"/>
                <w:b/>
                <w:bCs/>
                <w:sz w:val="20"/>
                <w:szCs w:val="20"/>
                <w:lang w:val="en-IN" w:eastAsia="en-IN"/>
              </w:rPr>
              <w:t>esign</w:t>
            </w:r>
            <w:r w:rsidRPr="00813D66">
              <w:rPr>
                <w:rFonts w:ascii="Book Antiqua" w:eastAsia="Book Antiqua" w:hAnsi="Book Antiqua" w:cs="Book Antiqua"/>
                <w:b/>
                <w:bCs/>
                <w:spacing w:val="22"/>
                <w:sz w:val="20"/>
                <w:szCs w:val="20"/>
                <w:lang w:val="en-IN" w:eastAsia="en-IN"/>
              </w:rPr>
              <w:t xml:space="preserve"> </w:t>
            </w:r>
            <w:r w:rsidR="00150BD3" w:rsidRPr="00813D66">
              <w:rPr>
                <w:rFonts w:ascii="Book Antiqua" w:eastAsia="Book Antiqua" w:hAnsi="Book Antiqua" w:cs="Book Antiqua"/>
                <w:b/>
                <w:bCs/>
                <w:sz w:val="20"/>
                <w:szCs w:val="20"/>
                <w:lang w:val="en-IN" w:eastAsia="en-IN"/>
              </w:rPr>
              <w:t>and D</w:t>
            </w:r>
            <w:r w:rsidRPr="00813D66">
              <w:rPr>
                <w:rFonts w:ascii="Book Antiqua" w:eastAsia="Book Antiqua" w:hAnsi="Book Antiqua" w:cs="Book Antiqua"/>
                <w:b/>
                <w:bCs/>
                <w:sz w:val="20"/>
                <w:szCs w:val="20"/>
                <w:lang w:val="en-IN" w:eastAsia="en-IN"/>
              </w:rPr>
              <w:t>evelopment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5A20CE">
              <w:rPr>
                <w:rFonts w:ascii="Book Antiqua" w:hAnsi="Book Antiqua"/>
                <w:sz w:val="24"/>
                <w:szCs w:val="24"/>
              </w:rPr>
              <w:t>Process of defining the contents of units of study and usually obtained through needs</w:t>
            </w:r>
            <w:r w:rsidRPr="00813D66">
              <w:rPr>
                <w:rFonts w:ascii="Book Antiqua" w:hAnsi="Book Antiqua"/>
                <w:sz w:val="24"/>
                <w:szCs w:val="24"/>
              </w:rPr>
              <w:t xml:space="preserve"> assessment, feedback from stakeholders and expert groups. Curriculum design and curriculum development are procedures which are closely linked to the description of learning outcomes.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Cycles</w:t>
            </w:r>
            <w:r w:rsidRPr="00813D66">
              <w:rPr>
                <w:rFonts w:ascii="Book Antiqua" w:eastAsia="Book Antiqua" w:hAnsi="Book Antiqua" w:cs="Book Antiqua"/>
                <w:b/>
                <w:bCs/>
                <w:spacing w:val="8"/>
                <w:sz w:val="20"/>
                <w:szCs w:val="20"/>
                <w:lang w:val="en-IN" w:eastAsia="en-IN"/>
              </w:rPr>
              <w:t xml:space="preserve"> </w:t>
            </w:r>
            <w:r w:rsidRPr="00813D66">
              <w:rPr>
                <w:rFonts w:ascii="Book Antiqua" w:eastAsia="Book Antiqua" w:hAnsi="Book Antiqua" w:cs="Book Antiqua"/>
                <w:b/>
                <w:bCs/>
                <w:sz w:val="20"/>
                <w:szCs w:val="20"/>
                <w:lang w:val="en-IN" w:eastAsia="en-IN"/>
              </w:rPr>
              <w:t>of</w:t>
            </w:r>
            <w:r w:rsidRPr="00813D66">
              <w:rPr>
                <w:rFonts w:ascii="Book Antiqua" w:eastAsia="Book Antiqua" w:hAnsi="Book Antiqua" w:cs="Book Antiqua"/>
                <w:b/>
                <w:bCs/>
                <w:spacing w:val="2"/>
                <w:sz w:val="20"/>
                <w:szCs w:val="20"/>
                <w:lang w:val="en-IN" w:eastAsia="en-IN"/>
              </w:rPr>
              <w:t xml:space="preserve"> </w:t>
            </w:r>
            <w:r w:rsidRPr="00813D66">
              <w:rPr>
                <w:rFonts w:ascii="Book Antiqua" w:eastAsia="Book Antiqua" w:hAnsi="Book Antiqua" w:cs="Book Antiqua"/>
                <w:b/>
                <w:bCs/>
                <w:sz w:val="20"/>
                <w:szCs w:val="20"/>
                <w:lang w:val="en-IN" w:eastAsia="en-IN"/>
              </w:rPr>
              <w:t>Accreditation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An</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institution</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undergoing</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accreditation process by</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NAAC</w:t>
            </w:r>
            <w:r w:rsidRPr="00813D66">
              <w:rPr>
                <w:rFonts w:ascii="Book Antiqua" w:hAnsi="Book Antiqua"/>
                <w:spacing w:val="-20"/>
                <w:sz w:val="24"/>
                <w:szCs w:val="24"/>
                <w:lang w:bidi="hi-IN"/>
              </w:rPr>
              <w:t xml:space="preserve"> </w:t>
            </w:r>
            <w:r w:rsidRPr="00813D66">
              <w:rPr>
                <w:rFonts w:ascii="Book Antiqua" w:hAnsi="Book Antiqua"/>
                <w:sz w:val="24"/>
                <w:szCs w:val="24"/>
                <w:lang w:bidi="hi-IN"/>
              </w:rPr>
              <w:t>for</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first</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time</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is</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said</w:t>
            </w:r>
            <w:r w:rsidRPr="00813D66">
              <w:rPr>
                <w:rFonts w:ascii="Book Antiqua" w:hAnsi="Book Antiqua"/>
                <w:spacing w:val="-17"/>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be</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Cycle</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1</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and the</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consecutive</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five</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year</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periods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Cycle</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2,</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3 and so 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Dare</w:t>
            </w:r>
            <w:r w:rsidRPr="00813D66">
              <w:rPr>
                <w:rFonts w:ascii="Book Antiqua" w:eastAsia="Book Antiqua" w:hAnsi="Book Antiqua" w:cs="Book Antiqua"/>
                <w:b/>
                <w:bCs/>
                <w:spacing w:val="4"/>
                <w:sz w:val="20"/>
                <w:szCs w:val="20"/>
                <w:lang w:val="en-IN" w:eastAsia="en-IN"/>
              </w:rPr>
              <w:t xml:space="preserve"> </w:t>
            </w:r>
            <w:r w:rsidRPr="00813D66">
              <w:rPr>
                <w:rFonts w:ascii="Book Antiqua" w:eastAsia="Book Antiqua" w:hAnsi="Book Antiqua" w:cs="Book Antiqua"/>
                <w:b/>
                <w:bCs/>
                <w:sz w:val="20"/>
                <w:szCs w:val="20"/>
                <w:lang w:val="en-IN" w:eastAsia="en-IN"/>
              </w:rPr>
              <w:t>Database</w:t>
            </w:r>
            <w:r w:rsidRPr="00813D66">
              <w:rPr>
                <w:rFonts w:ascii="Book Antiqua" w:eastAsia="Book Antiqua" w:hAnsi="Book Antiqua" w:cs="Book Antiqua"/>
                <w:b/>
                <w:bCs/>
                <w:spacing w:val="28"/>
                <w:sz w:val="20"/>
                <w:szCs w:val="20"/>
                <w:lang w:val="en-IN" w:eastAsia="en-IN"/>
              </w:rPr>
              <w:t xml:space="preserve"> </w:t>
            </w:r>
            <w:r w:rsidRPr="00813D66">
              <w:rPr>
                <w:rFonts w:ascii="Book Antiqua" w:eastAsia="Book Antiqua" w:hAnsi="Book Antiqua" w:cs="Book Antiqua"/>
                <w:b/>
                <w:bCs/>
                <w:sz w:val="20"/>
                <w:szCs w:val="20"/>
                <w:lang w:val="en-IN" w:eastAsia="en-IN"/>
              </w:rPr>
              <w:t>- International</w:t>
            </w:r>
            <w:r w:rsidRPr="00813D66">
              <w:rPr>
                <w:rFonts w:ascii="Book Antiqua" w:eastAsia="Book Antiqua" w:hAnsi="Book Antiqua" w:cs="Book Antiqua"/>
                <w:b/>
                <w:bCs/>
                <w:spacing w:val="39"/>
                <w:sz w:val="20"/>
                <w:szCs w:val="20"/>
                <w:lang w:val="en-IN" w:eastAsia="en-IN"/>
              </w:rPr>
              <w:t xml:space="preserve"> </w:t>
            </w:r>
            <w:r w:rsidRPr="00813D66">
              <w:rPr>
                <w:rFonts w:ascii="Book Antiqua" w:eastAsia="Book Antiqua" w:hAnsi="Book Antiqua" w:cs="Book Antiqua"/>
                <w:b/>
                <w:bCs/>
                <w:sz w:val="20"/>
                <w:szCs w:val="20"/>
                <w:lang w:val="en-IN" w:eastAsia="en-IN"/>
              </w:rPr>
              <w:t>Social Sciences</w:t>
            </w:r>
            <w:r w:rsidRPr="00813D66">
              <w:rPr>
                <w:rFonts w:ascii="Book Antiqua" w:eastAsia="Book Antiqua" w:hAnsi="Book Antiqua" w:cs="Book Antiqua"/>
                <w:b/>
                <w:bCs/>
                <w:spacing w:val="28"/>
                <w:sz w:val="20"/>
                <w:szCs w:val="20"/>
                <w:lang w:val="en-IN" w:eastAsia="en-IN"/>
              </w:rPr>
              <w:t xml:space="preserve"> </w:t>
            </w:r>
            <w:r w:rsidRPr="00813D66">
              <w:rPr>
                <w:rFonts w:ascii="Book Antiqua" w:eastAsia="Book Antiqua" w:hAnsi="Book Antiqua" w:cs="Book Antiqua"/>
                <w:b/>
                <w:bCs/>
                <w:sz w:val="20"/>
                <w:szCs w:val="20"/>
                <w:lang w:val="en-IN" w:eastAsia="en-IN"/>
              </w:rPr>
              <w:t>Directory</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Provides access to world wide information on social science, peace, and human rights research and training institutes, social science specialists, and social science periodicals.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Demand Ratio</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 ratio of the number of seats available in a program/institute to the number of valid applications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Dual</w:t>
            </w:r>
            <w:r w:rsidRPr="00813D66">
              <w:rPr>
                <w:rFonts w:ascii="Book Antiqua" w:eastAsia="Book Antiqua" w:hAnsi="Book Antiqua" w:cs="Book Antiqua"/>
                <w:b/>
                <w:bCs/>
                <w:spacing w:val="21"/>
                <w:sz w:val="20"/>
                <w:szCs w:val="20"/>
                <w:lang w:val="en-IN" w:eastAsia="en-IN"/>
              </w:rPr>
              <w:t xml:space="preserve"> </w:t>
            </w:r>
            <w:r w:rsidRPr="00813D66">
              <w:rPr>
                <w:rFonts w:ascii="Book Antiqua" w:eastAsia="Book Antiqua" w:hAnsi="Book Antiqua" w:cs="Book Antiqua"/>
                <w:b/>
                <w:bCs/>
                <w:sz w:val="20"/>
                <w:szCs w:val="20"/>
                <w:lang w:val="en-IN" w:eastAsia="en-IN"/>
              </w:rPr>
              <w:t>degree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Pursuing</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two</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different</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university</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degrees</w:t>
            </w:r>
            <w:r w:rsidRPr="00813D66">
              <w:rPr>
                <w:rFonts w:ascii="Book Antiqua" w:hAnsi="Book Antiqua"/>
                <w:spacing w:val="-23"/>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 xml:space="preserve">parallel, </w:t>
            </w:r>
            <w:r w:rsidRPr="00813D66">
              <w:rPr>
                <w:rFonts w:ascii="Book Antiqua" w:hAnsi="Book Antiqua"/>
                <w:spacing w:val="-3"/>
                <w:sz w:val="24"/>
                <w:szCs w:val="24"/>
                <w:lang w:bidi="hi-IN"/>
              </w:rPr>
              <w:t>eithe</w:t>
            </w:r>
            <w:r w:rsidRPr="00813D66">
              <w:rPr>
                <w:rFonts w:ascii="Book Antiqua" w:hAnsi="Book Antiqua"/>
                <w:sz w:val="24"/>
                <w:szCs w:val="24"/>
                <w:lang w:bidi="hi-IN"/>
              </w:rPr>
              <w:t>r</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a</w:t>
            </w:r>
            <w:r w:rsidRPr="00813D66">
              <w:rPr>
                <w:rFonts w:ascii="Book Antiqua" w:hAnsi="Book Antiqua"/>
                <w:sz w:val="24"/>
                <w:szCs w:val="24"/>
                <w:lang w:bidi="hi-IN"/>
              </w:rPr>
              <w:t>t</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th</w:t>
            </w:r>
            <w:r w:rsidRPr="00813D66">
              <w:rPr>
                <w:rFonts w:ascii="Book Antiqua" w:hAnsi="Book Antiqua"/>
                <w:sz w:val="24"/>
                <w:szCs w:val="24"/>
                <w:lang w:bidi="hi-IN"/>
              </w:rPr>
              <w:t>e</w:t>
            </w:r>
            <w:r w:rsidRPr="00813D66">
              <w:rPr>
                <w:rFonts w:ascii="Book Antiqua" w:hAnsi="Book Antiqua"/>
                <w:spacing w:val="-20"/>
                <w:sz w:val="24"/>
                <w:szCs w:val="24"/>
                <w:lang w:bidi="hi-IN"/>
              </w:rPr>
              <w:t xml:space="preserve"> </w:t>
            </w:r>
            <w:r w:rsidRPr="00813D66">
              <w:rPr>
                <w:rFonts w:ascii="Book Antiqua" w:hAnsi="Book Antiqua"/>
                <w:spacing w:val="-3"/>
                <w:w w:val="98"/>
                <w:sz w:val="24"/>
                <w:szCs w:val="24"/>
                <w:lang w:bidi="hi-IN"/>
              </w:rPr>
              <w:t>sam</w:t>
            </w:r>
            <w:r w:rsidRPr="00813D66">
              <w:rPr>
                <w:rFonts w:ascii="Book Antiqua" w:hAnsi="Book Antiqua"/>
                <w:w w:val="98"/>
                <w:sz w:val="24"/>
                <w:szCs w:val="24"/>
                <w:lang w:bidi="hi-IN"/>
              </w:rPr>
              <w:t>e</w:t>
            </w:r>
            <w:r w:rsidRPr="00813D66">
              <w:rPr>
                <w:rFonts w:ascii="Book Antiqua" w:hAnsi="Book Antiqua"/>
                <w:spacing w:val="-13"/>
                <w:w w:val="98"/>
                <w:sz w:val="24"/>
                <w:szCs w:val="24"/>
                <w:lang w:bidi="hi-IN"/>
              </w:rPr>
              <w:t xml:space="preserve"> </w:t>
            </w:r>
            <w:r w:rsidRPr="00813D66">
              <w:rPr>
                <w:rFonts w:ascii="Book Antiqua" w:hAnsi="Book Antiqua"/>
                <w:spacing w:val="-3"/>
                <w:sz w:val="24"/>
                <w:szCs w:val="24"/>
                <w:lang w:bidi="hi-IN"/>
              </w:rPr>
              <w:t>institutio</w:t>
            </w:r>
            <w:r w:rsidRPr="00813D66">
              <w:rPr>
                <w:rFonts w:ascii="Book Antiqua" w:hAnsi="Book Antiqua"/>
                <w:sz w:val="24"/>
                <w:szCs w:val="24"/>
                <w:lang w:bidi="hi-IN"/>
              </w:rPr>
              <w:t>n</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o</w:t>
            </w:r>
            <w:r w:rsidRPr="00813D66">
              <w:rPr>
                <w:rFonts w:ascii="Book Antiqua" w:hAnsi="Book Antiqua"/>
                <w:sz w:val="24"/>
                <w:szCs w:val="24"/>
                <w:lang w:bidi="hi-IN"/>
              </w:rPr>
              <w:t>r</w:t>
            </w:r>
            <w:r w:rsidRPr="00813D66">
              <w:rPr>
                <w:rFonts w:ascii="Book Antiqua" w:hAnsi="Book Antiqua"/>
                <w:spacing w:val="-22"/>
                <w:sz w:val="24"/>
                <w:szCs w:val="24"/>
                <w:lang w:bidi="hi-IN"/>
              </w:rPr>
              <w:t xml:space="preserve"> </w:t>
            </w:r>
            <w:r w:rsidRPr="00813D66">
              <w:rPr>
                <w:rFonts w:ascii="Book Antiqua" w:hAnsi="Book Antiqua"/>
                <w:spacing w:val="-3"/>
                <w:sz w:val="24"/>
                <w:szCs w:val="24"/>
                <w:lang w:bidi="hi-IN"/>
              </w:rPr>
              <w:t>a</w:t>
            </w:r>
            <w:r w:rsidRPr="00813D66">
              <w:rPr>
                <w:rFonts w:ascii="Book Antiqua" w:hAnsi="Book Antiqua"/>
                <w:sz w:val="24"/>
                <w:szCs w:val="24"/>
                <w:lang w:bidi="hi-IN"/>
              </w:rPr>
              <w:t>t</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differen</w:t>
            </w:r>
            <w:r w:rsidRPr="00813D66">
              <w:rPr>
                <w:rFonts w:ascii="Book Antiqua" w:hAnsi="Book Antiqua"/>
                <w:sz w:val="24"/>
                <w:szCs w:val="24"/>
                <w:lang w:bidi="hi-IN"/>
              </w:rPr>
              <w:t>t</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 xml:space="preserve">institutions </w:t>
            </w:r>
            <w:r w:rsidRPr="00813D66">
              <w:rPr>
                <w:rFonts w:ascii="Book Antiqua" w:hAnsi="Book Antiqua"/>
                <w:sz w:val="24"/>
                <w:szCs w:val="24"/>
                <w:lang w:bidi="hi-IN"/>
              </w:rPr>
              <w:t>(sometimes</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different</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countries),</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completing</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 xml:space="preserve">them </w:t>
            </w:r>
            <w:r w:rsidRPr="00813D66">
              <w:rPr>
                <w:rFonts w:ascii="Book Antiqua" w:hAnsi="Book Antiqua"/>
                <w:spacing w:val="15"/>
                <w:sz w:val="24"/>
                <w:szCs w:val="24"/>
                <w:lang w:bidi="hi-IN"/>
              </w:rPr>
              <w:t>i</w:t>
            </w:r>
            <w:r w:rsidRPr="00813D66">
              <w:rPr>
                <w:rFonts w:ascii="Book Antiqua" w:hAnsi="Book Antiqua"/>
                <w:sz w:val="24"/>
                <w:szCs w:val="24"/>
                <w:lang w:bidi="hi-IN"/>
              </w:rPr>
              <w:t>n</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les</w:t>
            </w:r>
            <w:r w:rsidRPr="00813D66">
              <w:rPr>
                <w:rFonts w:ascii="Book Antiqua" w:hAnsi="Book Antiqua"/>
                <w:sz w:val="24"/>
                <w:szCs w:val="24"/>
                <w:lang w:bidi="hi-IN"/>
              </w:rPr>
              <w:t>s</w:t>
            </w:r>
            <w:r w:rsidRPr="00813D66">
              <w:rPr>
                <w:rFonts w:ascii="Book Antiqua" w:hAnsi="Book Antiqua"/>
                <w:spacing w:val="3"/>
                <w:sz w:val="24"/>
                <w:szCs w:val="24"/>
                <w:lang w:bidi="hi-IN"/>
              </w:rPr>
              <w:t xml:space="preserve"> </w:t>
            </w:r>
            <w:r w:rsidRPr="00813D66">
              <w:rPr>
                <w:rFonts w:ascii="Book Antiqua" w:hAnsi="Book Antiqua"/>
                <w:spacing w:val="15"/>
                <w:sz w:val="24"/>
                <w:szCs w:val="24"/>
                <w:lang w:bidi="hi-IN"/>
              </w:rPr>
              <w:t>tim</w:t>
            </w:r>
            <w:r w:rsidRPr="00813D66">
              <w:rPr>
                <w:rFonts w:ascii="Book Antiqua" w:hAnsi="Book Antiqua"/>
                <w:sz w:val="24"/>
                <w:szCs w:val="24"/>
                <w:lang w:bidi="hi-IN"/>
              </w:rPr>
              <w:t>e</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tha</w:t>
            </w:r>
            <w:r w:rsidRPr="00813D66">
              <w:rPr>
                <w:rFonts w:ascii="Book Antiqua" w:hAnsi="Book Antiqua"/>
                <w:sz w:val="24"/>
                <w:szCs w:val="24"/>
                <w:lang w:bidi="hi-IN"/>
              </w:rPr>
              <w:t>n</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i</w:t>
            </w:r>
            <w:r w:rsidRPr="00813D66">
              <w:rPr>
                <w:rFonts w:ascii="Book Antiqua" w:hAnsi="Book Antiqua"/>
                <w:sz w:val="24"/>
                <w:szCs w:val="24"/>
                <w:lang w:bidi="hi-IN"/>
              </w:rPr>
              <w:t>t</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woul</w:t>
            </w:r>
            <w:r w:rsidRPr="00813D66">
              <w:rPr>
                <w:rFonts w:ascii="Book Antiqua" w:hAnsi="Book Antiqua"/>
                <w:sz w:val="24"/>
                <w:szCs w:val="24"/>
                <w:lang w:bidi="hi-IN"/>
              </w:rPr>
              <w:t xml:space="preserve">d </w:t>
            </w:r>
            <w:r w:rsidRPr="00813D66">
              <w:rPr>
                <w:rFonts w:ascii="Book Antiqua" w:hAnsi="Book Antiqua"/>
                <w:spacing w:val="15"/>
                <w:sz w:val="24"/>
                <w:szCs w:val="24"/>
                <w:lang w:bidi="hi-IN"/>
              </w:rPr>
              <w:t>tak</w:t>
            </w:r>
            <w:r w:rsidRPr="00813D66">
              <w:rPr>
                <w:rFonts w:ascii="Book Antiqua" w:hAnsi="Book Antiqua"/>
                <w:sz w:val="24"/>
                <w:szCs w:val="24"/>
                <w:lang w:bidi="hi-IN"/>
              </w:rPr>
              <w:t>e</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t</w:t>
            </w:r>
            <w:r w:rsidRPr="00813D66">
              <w:rPr>
                <w:rFonts w:ascii="Book Antiqua" w:hAnsi="Book Antiqua"/>
                <w:sz w:val="24"/>
                <w:szCs w:val="24"/>
                <w:lang w:bidi="hi-IN"/>
              </w:rPr>
              <w:t>o</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ear</w:t>
            </w:r>
            <w:r w:rsidRPr="00813D66">
              <w:rPr>
                <w:rFonts w:ascii="Book Antiqua" w:hAnsi="Book Antiqua"/>
                <w:sz w:val="24"/>
                <w:szCs w:val="24"/>
                <w:lang w:bidi="hi-IN"/>
              </w:rPr>
              <w:t>n</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 xml:space="preserve">them </w:t>
            </w:r>
            <w:r w:rsidRPr="00813D66">
              <w:rPr>
                <w:rFonts w:ascii="Book Antiqua" w:hAnsi="Book Antiqua"/>
                <w:spacing w:val="2"/>
                <w:sz w:val="24"/>
                <w:szCs w:val="24"/>
                <w:lang w:bidi="hi-IN"/>
              </w:rPr>
              <w:t>separately.</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lastRenderedPageBreak/>
              <w:t>EBSCO hos</w:t>
            </w:r>
            <w:r w:rsidRPr="00813D66">
              <w:rPr>
                <w:rFonts w:ascii="Book Antiqua" w:eastAsia="Book Antiqua" w:hAnsi="Book Antiqua" w:cs="Book Antiqua"/>
                <w:b/>
                <w:bCs/>
                <w:sz w:val="20"/>
                <w:szCs w:val="20"/>
                <w:lang w:val="en-IN" w:eastAsia="en-IN"/>
              </w:rPr>
              <w:t>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Is an online reference resource with designed to cater to user needs and preferences at every level of research, with over 350 full text and secondary databases available.</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Eco system for I</w:t>
            </w:r>
            <w:r w:rsidR="00E73188" w:rsidRPr="00813D66">
              <w:rPr>
                <w:rFonts w:ascii="Book Antiqua" w:eastAsia="Book Antiqua" w:hAnsi="Book Antiqua" w:cs="Book Antiqua"/>
                <w:b/>
                <w:bCs/>
                <w:spacing w:val="2"/>
                <w:sz w:val="20"/>
                <w:szCs w:val="20"/>
                <w:lang w:val="en-IN" w:eastAsia="en-IN"/>
              </w:rPr>
              <w:t>nnovations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Eco system for innovation comprises of material resources (funds, equipment, facilities, etc.) and the human resources (students, faculty, staff, industry representatives, etc.) and linkages among them that make up the institutional entities to promote the development of products and systems that are likely to have significant economic value.</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E-learning R</w:t>
            </w:r>
            <w:r w:rsidR="00E73188" w:rsidRPr="00813D66">
              <w:rPr>
                <w:rFonts w:ascii="Book Antiqua" w:eastAsia="Book Antiqua" w:hAnsi="Book Antiqua" w:cs="Book Antiqua"/>
                <w:b/>
                <w:bCs/>
                <w:spacing w:val="2"/>
                <w:sz w:val="20"/>
                <w:szCs w:val="20"/>
                <w:lang w:val="en-IN" w:eastAsia="en-IN"/>
              </w:rPr>
              <w:t>esources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Learning resources available on Internet</w:t>
            </w:r>
          </w:p>
          <w:p w:rsidR="00E73188" w:rsidRPr="00813D66" w:rsidRDefault="00E73188" w:rsidP="000C74DA">
            <w:pPr>
              <w:pStyle w:val="NoSpacing"/>
              <w:jc w:val="both"/>
              <w:rPr>
                <w:rFonts w:ascii="Book Antiqua" w:hAnsi="Book Antiqua"/>
                <w:sz w:val="24"/>
                <w:szCs w:val="24"/>
                <w:lang w:bidi="hi-IN"/>
              </w:rPr>
            </w:pP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Calibri" w:hAnsi="Book Antiqua"/>
                <w:b/>
                <w:bCs/>
                <w:spacing w:val="6"/>
                <w:sz w:val="20"/>
                <w:szCs w:val="20"/>
                <w:lang w:val="en-IN" w:eastAsia="en-IN"/>
              </w:rPr>
              <w:t>e-PG Pathshala</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eastAsia="Times New Roman" w:hAnsi="Book Antiqua" w:cs="Verdana"/>
                <w:kern w:val="24"/>
                <w:sz w:val="24"/>
                <w:szCs w:val="24"/>
                <w:lang w:bidi="hi-IN"/>
              </w:rPr>
              <w:t xml:space="preserve">High quality, curriculum-based, interactive content in different subjects across all disciplines of social sciences, arts, fine arts &amp; humanities, natural &amp; mathematical sciences, linguistics and languages developed under the initiative of MHRD, under its National Mission on Education through ICT (NMEICT) Mission. </w:t>
            </w:r>
            <w:hyperlink r:id="rId31" w:history="1">
              <w:r w:rsidRPr="00813D66">
                <w:rPr>
                  <w:rStyle w:val="Hyperlink"/>
                  <w:rFonts w:ascii="Book Antiqua" w:eastAsia="Times New Roman" w:hAnsi="Book Antiqua" w:cs="Verdana"/>
                  <w:kern w:val="24"/>
                  <w:sz w:val="24"/>
                  <w:szCs w:val="24"/>
                  <w:lang w:bidi="hi-IN"/>
                </w:rPr>
                <w:t>http://epgp.inflibnet.ac.in/</w:t>
              </w:r>
            </w:hyperlink>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Calibri" w:hAnsi="Book Antiqua"/>
                <w:b/>
                <w:bCs/>
                <w:spacing w:val="6"/>
                <w:sz w:val="20"/>
                <w:szCs w:val="20"/>
                <w:lang w:val="en-IN" w:eastAsia="en-IN"/>
              </w:rPr>
              <w:t>e-Shodhg</w:t>
            </w:r>
            <w:r w:rsidR="00E73188" w:rsidRPr="00813D66">
              <w:rPr>
                <w:rFonts w:ascii="Book Antiqua" w:eastAsia="Calibri" w:hAnsi="Book Antiqua"/>
                <w:b/>
                <w:bCs/>
                <w:spacing w:val="6"/>
                <w:sz w:val="20"/>
                <w:szCs w:val="20"/>
                <w:lang w:val="en-IN" w:eastAsia="en-IN"/>
              </w:rPr>
              <w:t>anga</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eastAsia="Times New Roman" w:hAnsi="Book Antiqua" w:cs="Verdana"/>
                <w:kern w:val="24"/>
                <w:sz w:val="24"/>
                <w:szCs w:val="24"/>
                <w:lang w:bidi="hi-IN"/>
              </w:rPr>
              <w:t>Shodhganga@INFLIBNET provides a platform for research students to deposit their Ph.D. theses and make it available to the entire scholarly community in open access.</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5A20CE">
              <w:rPr>
                <w:rFonts w:ascii="Book Antiqua" w:eastAsia="Calibri" w:hAnsi="Book Antiqua"/>
                <w:b/>
                <w:bCs/>
                <w:spacing w:val="6"/>
                <w:sz w:val="20"/>
                <w:szCs w:val="20"/>
                <w:lang w:val="en-IN" w:eastAsia="en-IN"/>
              </w:rPr>
              <w:t>e-Shodh</w:t>
            </w:r>
            <w:r w:rsidR="00E73188" w:rsidRPr="005A20CE">
              <w:rPr>
                <w:rFonts w:ascii="Book Antiqua" w:eastAsia="Calibri" w:hAnsi="Book Antiqua"/>
                <w:b/>
                <w:bCs/>
                <w:spacing w:val="6"/>
                <w:sz w:val="20"/>
                <w:szCs w:val="20"/>
                <w:lang w:val="en-IN" w:eastAsia="en-IN"/>
              </w:rPr>
              <w:t>Sindhu</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eastAsia="Times New Roman" w:hAnsi="Book Antiqua" w:cs="Verdana"/>
                <w:kern w:val="24"/>
                <w:sz w:val="24"/>
                <w:szCs w:val="24"/>
                <w:lang w:bidi="hi-IN"/>
              </w:rPr>
              <w:t>e-Shodh Sindhu</w:t>
            </w:r>
            <w:r w:rsidRPr="00813D66">
              <w:rPr>
                <w:rFonts w:ascii="Book Antiqua" w:hAnsi="Book Antiqua"/>
                <w:sz w:val="24"/>
                <w:szCs w:val="24"/>
                <w:lang w:bidi="hi-IN"/>
              </w:rPr>
              <w:t xml:space="preserve"> (</w:t>
            </w:r>
            <w:hyperlink r:id="rId32" w:history="1">
              <w:r w:rsidRPr="00813D66">
                <w:rPr>
                  <w:rStyle w:val="Hyperlink"/>
                  <w:rFonts w:ascii="Book Antiqua" w:eastAsia="Times New Roman" w:hAnsi="Book Antiqua" w:cs="Verdana"/>
                  <w:kern w:val="24"/>
                  <w:sz w:val="24"/>
                  <w:szCs w:val="24"/>
                  <w:lang w:bidi="hi-IN"/>
                </w:rPr>
                <w:t>https://www.inflibnet.ac.in/ess</w:t>
              </w:r>
            </w:hyperlink>
            <w:r w:rsidRPr="00813D66">
              <w:rPr>
                <w:rFonts w:ascii="Book Antiqua" w:eastAsia="Times New Roman" w:hAnsi="Book Antiqua" w:cs="Verdana"/>
                <w:kern w:val="24"/>
                <w:sz w:val="24"/>
                <w:szCs w:val="24"/>
                <w:lang w:bidi="hi-IN"/>
              </w:rPr>
              <w:t>)  provides current as well as archival access to more than 15,000 core and peer-reviewed journals and a number of bibliographic, citation and factual databases in different disciplines from a large number of publishers and aggregators to its member institutions including centrally-funded technical institutions.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Elective</w:t>
            </w:r>
            <w:r w:rsidRPr="00813D66">
              <w:rPr>
                <w:rFonts w:ascii="Book Antiqua" w:eastAsia="Book Antiqua" w:hAnsi="Book Antiqua" w:cs="Book Antiqua"/>
                <w:b/>
                <w:bCs/>
                <w:spacing w:val="10"/>
                <w:sz w:val="20"/>
                <w:szCs w:val="20"/>
                <w:lang w:val="en-IN" w:eastAsia="en-IN"/>
              </w:rPr>
              <w:t xml:space="preserve"> </w:t>
            </w:r>
            <w:r w:rsidR="00150BD3"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z w:val="20"/>
                <w:szCs w:val="20"/>
                <w:lang w:val="en-IN" w:eastAsia="en-IN"/>
              </w:rPr>
              <w:t>ourses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choice</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available</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students</w:t>
            </w:r>
            <w:r w:rsidRPr="00813D66">
              <w:rPr>
                <w:rFonts w:ascii="Book Antiqua" w:hAnsi="Book Antiqua"/>
                <w:spacing w:val="-18"/>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select</w:t>
            </w:r>
            <w:r w:rsidRPr="00813D66">
              <w:rPr>
                <w:rFonts w:ascii="Book Antiqua" w:hAnsi="Book Antiqua"/>
                <w:spacing w:val="-15"/>
                <w:sz w:val="24"/>
                <w:szCs w:val="24"/>
                <w:lang w:bidi="hi-IN"/>
              </w:rPr>
              <w:t xml:space="preserve"> </w:t>
            </w:r>
            <w:r w:rsidRPr="00813D66">
              <w:rPr>
                <w:rFonts w:ascii="Book Antiqua" w:hAnsi="Book Antiqua"/>
                <w:sz w:val="24"/>
                <w:szCs w:val="24"/>
                <w:lang w:bidi="hi-IN"/>
              </w:rPr>
              <w:t>from</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among</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a large</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number</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subjects.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Emerging</w:t>
            </w:r>
            <w:r w:rsidRPr="00813D66">
              <w:rPr>
                <w:rFonts w:ascii="Book Antiqua" w:eastAsia="Book Antiqua" w:hAnsi="Book Antiqua" w:cs="Book Antiqua"/>
                <w:b/>
                <w:bCs/>
                <w:spacing w:val="15"/>
                <w:sz w:val="20"/>
                <w:szCs w:val="20"/>
                <w:lang w:val="en-IN" w:eastAsia="en-IN"/>
              </w:rPr>
              <w:t xml:space="preserve"> </w:t>
            </w:r>
            <w:r w:rsidR="00150BD3" w:rsidRPr="00813D66">
              <w:rPr>
                <w:rFonts w:ascii="Book Antiqua" w:eastAsia="Book Antiqua" w:hAnsi="Book Antiqua" w:cs="Book Antiqua"/>
                <w:b/>
                <w:bCs/>
                <w:sz w:val="20"/>
                <w:szCs w:val="20"/>
                <w:lang w:val="en-IN" w:eastAsia="en-IN"/>
              </w:rPr>
              <w:t>A</w:t>
            </w:r>
            <w:r w:rsidRPr="00813D66">
              <w:rPr>
                <w:rFonts w:ascii="Book Antiqua" w:eastAsia="Book Antiqua" w:hAnsi="Book Antiqua" w:cs="Book Antiqua"/>
                <w:b/>
                <w:bCs/>
                <w:sz w:val="20"/>
                <w:szCs w:val="20"/>
                <w:lang w:val="en-IN" w:eastAsia="en-IN"/>
              </w:rPr>
              <w:t>reas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New areas of study and research deemed important to pursue. These areas may have been identified by national agencies or international bodies.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Enrichment</w:t>
            </w:r>
            <w:r w:rsidRPr="00813D66">
              <w:rPr>
                <w:rFonts w:ascii="Book Antiqua" w:eastAsia="Book Antiqua" w:hAnsi="Book Antiqua" w:cs="Book Antiqua"/>
                <w:b/>
                <w:bCs/>
                <w:spacing w:val="27"/>
                <w:sz w:val="20"/>
                <w:szCs w:val="20"/>
                <w:lang w:val="en-IN" w:eastAsia="en-IN"/>
              </w:rPr>
              <w:t xml:space="preserve"> </w:t>
            </w:r>
            <w:r w:rsidR="00150BD3"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z w:val="20"/>
                <w:szCs w:val="20"/>
                <w:lang w:val="en-IN" w:eastAsia="en-IN"/>
              </w:rPr>
              <w:t>ourses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11"/>
                <w:sz w:val="24"/>
                <w:szCs w:val="24"/>
                <w:lang w:bidi="hi-IN"/>
              </w:rPr>
              <w:t>Valu</w:t>
            </w:r>
            <w:r w:rsidRPr="00813D66">
              <w:rPr>
                <w:rFonts w:ascii="Book Antiqua" w:hAnsi="Book Antiqua"/>
                <w:sz w:val="24"/>
                <w:szCs w:val="24"/>
                <w:lang w:bidi="hi-IN"/>
              </w:rPr>
              <w:t>e</w:t>
            </w:r>
            <w:r w:rsidRPr="00813D66">
              <w:rPr>
                <w:rFonts w:ascii="Book Antiqua" w:hAnsi="Book Antiqua"/>
                <w:spacing w:val="52"/>
                <w:sz w:val="24"/>
                <w:szCs w:val="24"/>
                <w:lang w:bidi="hi-IN"/>
              </w:rPr>
              <w:t xml:space="preserve"> </w:t>
            </w:r>
            <w:r w:rsidRPr="00813D66">
              <w:rPr>
                <w:rFonts w:ascii="Book Antiqua" w:hAnsi="Book Antiqua"/>
                <w:spacing w:val="11"/>
                <w:sz w:val="24"/>
                <w:szCs w:val="24"/>
                <w:lang w:bidi="hi-IN"/>
              </w:rPr>
              <w:t>adde</w:t>
            </w:r>
            <w:r w:rsidRPr="00813D66">
              <w:rPr>
                <w:rFonts w:ascii="Book Antiqua" w:hAnsi="Book Antiqua"/>
                <w:sz w:val="24"/>
                <w:szCs w:val="24"/>
                <w:lang w:bidi="hi-IN"/>
              </w:rPr>
              <w:t>d</w:t>
            </w:r>
            <w:r w:rsidRPr="00813D66">
              <w:rPr>
                <w:rFonts w:ascii="Book Antiqua" w:hAnsi="Book Antiqua"/>
                <w:spacing w:val="45"/>
                <w:sz w:val="24"/>
                <w:szCs w:val="24"/>
                <w:lang w:bidi="hi-IN"/>
              </w:rPr>
              <w:t xml:space="preserve"> </w:t>
            </w:r>
            <w:r w:rsidRPr="00813D66">
              <w:rPr>
                <w:rFonts w:ascii="Book Antiqua" w:hAnsi="Book Antiqua"/>
                <w:spacing w:val="11"/>
                <w:sz w:val="24"/>
                <w:szCs w:val="24"/>
                <w:lang w:bidi="hi-IN"/>
              </w:rPr>
              <w:t>course</w:t>
            </w:r>
            <w:r w:rsidRPr="00813D66">
              <w:rPr>
                <w:rFonts w:ascii="Book Antiqua" w:hAnsi="Book Antiqua"/>
                <w:sz w:val="24"/>
                <w:szCs w:val="24"/>
                <w:lang w:bidi="hi-IN"/>
              </w:rPr>
              <w:t>s</w:t>
            </w:r>
            <w:r w:rsidRPr="00813D66">
              <w:rPr>
                <w:rFonts w:ascii="Book Antiqua" w:hAnsi="Book Antiqua"/>
                <w:spacing w:val="44"/>
                <w:sz w:val="24"/>
                <w:szCs w:val="24"/>
                <w:lang w:bidi="hi-IN"/>
              </w:rPr>
              <w:t xml:space="preserve"> </w:t>
            </w:r>
            <w:r w:rsidRPr="00813D66">
              <w:rPr>
                <w:rFonts w:ascii="Book Antiqua" w:hAnsi="Book Antiqua"/>
                <w:spacing w:val="11"/>
                <w:sz w:val="24"/>
                <w:szCs w:val="24"/>
                <w:lang w:bidi="hi-IN"/>
              </w:rPr>
              <w:t>offere</w:t>
            </w:r>
            <w:r w:rsidRPr="00813D66">
              <w:rPr>
                <w:rFonts w:ascii="Book Antiqua" w:hAnsi="Book Antiqua"/>
                <w:sz w:val="24"/>
                <w:szCs w:val="24"/>
                <w:lang w:bidi="hi-IN"/>
              </w:rPr>
              <w:t>d</w:t>
            </w:r>
            <w:r w:rsidRPr="00813D66">
              <w:rPr>
                <w:rFonts w:ascii="Book Antiqua" w:hAnsi="Book Antiqua"/>
                <w:spacing w:val="44"/>
                <w:sz w:val="24"/>
                <w:szCs w:val="24"/>
                <w:lang w:bidi="hi-IN"/>
              </w:rPr>
              <w:t xml:space="preserve"> </w:t>
            </w:r>
            <w:r w:rsidRPr="00813D66">
              <w:rPr>
                <w:rFonts w:ascii="Book Antiqua" w:hAnsi="Book Antiqua"/>
                <w:spacing w:val="11"/>
                <w:sz w:val="24"/>
                <w:szCs w:val="24"/>
                <w:lang w:bidi="hi-IN"/>
              </w:rPr>
              <w:t>b</w:t>
            </w:r>
            <w:r w:rsidRPr="00813D66">
              <w:rPr>
                <w:rFonts w:ascii="Book Antiqua" w:hAnsi="Book Antiqua"/>
                <w:sz w:val="24"/>
                <w:szCs w:val="24"/>
                <w:lang w:bidi="hi-IN"/>
              </w:rPr>
              <w:t>y</w:t>
            </w:r>
            <w:r w:rsidRPr="00813D66">
              <w:rPr>
                <w:rFonts w:ascii="Book Antiqua" w:hAnsi="Book Antiqua"/>
                <w:spacing w:val="51"/>
                <w:sz w:val="24"/>
                <w:szCs w:val="24"/>
                <w:lang w:bidi="hi-IN"/>
              </w:rPr>
              <w:t xml:space="preserve"> </w:t>
            </w:r>
            <w:r w:rsidRPr="00813D66">
              <w:rPr>
                <w:rFonts w:ascii="Book Antiqua" w:hAnsi="Book Antiqua"/>
                <w:spacing w:val="11"/>
                <w:sz w:val="24"/>
                <w:szCs w:val="24"/>
                <w:lang w:bidi="hi-IN"/>
              </w:rPr>
              <w:t>institutio</w:t>
            </w:r>
            <w:r w:rsidRPr="00813D66">
              <w:rPr>
                <w:rFonts w:ascii="Book Antiqua" w:hAnsi="Book Antiqua"/>
                <w:sz w:val="24"/>
                <w:szCs w:val="24"/>
                <w:lang w:bidi="hi-IN"/>
              </w:rPr>
              <w:t>n</w:t>
            </w:r>
            <w:r w:rsidRPr="00813D66">
              <w:rPr>
                <w:rFonts w:ascii="Book Antiqua" w:hAnsi="Book Antiqua"/>
                <w:spacing w:val="51"/>
                <w:sz w:val="24"/>
                <w:szCs w:val="24"/>
                <w:lang w:bidi="hi-IN"/>
              </w:rPr>
              <w:t xml:space="preserve"> </w:t>
            </w:r>
            <w:r w:rsidRPr="00813D66">
              <w:rPr>
                <w:rFonts w:ascii="Book Antiqua" w:hAnsi="Book Antiqua"/>
                <w:spacing w:val="11"/>
                <w:sz w:val="24"/>
                <w:szCs w:val="24"/>
                <w:lang w:bidi="hi-IN"/>
              </w:rPr>
              <w:t xml:space="preserve">for </w:t>
            </w:r>
            <w:r w:rsidRPr="00813D66">
              <w:rPr>
                <w:rFonts w:ascii="Book Antiqua" w:hAnsi="Book Antiqua"/>
                <w:spacing w:val="-1"/>
                <w:sz w:val="24"/>
                <w:szCs w:val="24"/>
                <w:lang w:bidi="hi-IN"/>
              </w:rPr>
              <w:t>studen</w:t>
            </w:r>
            <w:r w:rsidRPr="00813D66">
              <w:rPr>
                <w:rFonts w:ascii="Book Antiqua" w:hAnsi="Book Antiqua"/>
                <w:sz w:val="24"/>
                <w:szCs w:val="24"/>
                <w:lang w:bidi="hi-IN"/>
              </w:rPr>
              <w:t>t</w:t>
            </w:r>
            <w:r w:rsidRPr="00813D66">
              <w:rPr>
                <w:rFonts w:ascii="Book Antiqua" w:hAnsi="Book Antiqua"/>
                <w:spacing w:val="-16"/>
                <w:sz w:val="24"/>
                <w:szCs w:val="24"/>
                <w:lang w:bidi="hi-IN"/>
              </w:rPr>
              <w:t xml:space="preserve"> </w:t>
            </w:r>
            <w:r w:rsidRPr="00813D66">
              <w:rPr>
                <w:rFonts w:ascii="Book Antiqua" w:hAnsi="Book Antiqua"/>
                <w:spacing w:val="-1"/>
                <w:w w:val="99"/>
                <w:sz w:val="24"/>
                <w:szCs w:val="24"/>
                <w:lang w:bidi="hi-IN"/>
              </w:rPr>
              <w:t>empowerment</w:t>
            </w:r>
            <w:r w:rsidRPr="00813D66">
              <w:rPr>
                <w:rFonts w:ascii="Book Antiqua" w:hAnsi="Book Antiqua"/>
                <w:w w:val="99"/>
                <w:sz w:val="24"/>
                <w:szCs w:val="24"/>
                <w:lang w:bidi="hi-IN"/>
              </w:rPr>
              <w:t>.</w:t>
            </w:r>
            <w:r w:rsidRPr="00813D66">
              <w:rPr>
                <w:rFonts w:ascii="Book Antiqua" w:hAnsi="Book Antiqua"/>
                <w:spacing w:val="-15"/>
                <w:w w:val="99"/>
                <w:sz w:val="24"/>
                <w:szCs w:val="24"/>
                <w:lang w:bidi="hi-IN"/>
              </w:rPr>
              <w:t xml:space="preserve"> </w:t>
            </w:r>
            <w:r w:rsidRPr="00813D66">
              <w:rPr>
                <w:rFonts w:ascii="Book Antiqua" w:hAnsi="Book Antiqua"/>
                <w:spacing w:val="-1"/>
                <w:sz w:val="24"/>
                <w:szCs w:val="24"/>
                <w:lang w:bidi="hi-IN"/>
              </w:rPr>
              <w:t>The</w:t>
            </w:r>
            <w:r w:rsidRPr="00813D66">
              <w:rPr>
                <w:rFonts w:ascii="Book Antiqua" w:hAnsi="Book Antiqua"/>
                <w:sz w:val="24"/>
                <w:szCs w:val="24"/>
                <w:lang w:bidi="hi-IN"/>
              </w:rPr>
              <w:t>y</w:t>
            </w:r>
            <w:r w:rsidRPr="00813D66">
              <w:rPr>
                <w:rFonts w:ascii="Book Antiqua" w:hAnsi="Book Antiqua"/>
                <w:spacing w:val="-21"/>
                <w:sz w:val="24"/>
                <w:szCs w:val="24"/>
                <w:lang w:bidi="hi-IN"/>
              </w:rPr>
              <w:t xml:space="preserve"> </w:t>
            </w:r>
            <w:r w:rsidRPr="00813D66">
              <w:rPr>
                <w:rFonts w:ascii="Book Antiqua" w:hAnsi="Book Antiqua"/>
                <w:spacing w:val="-1"/>
                <w:w w:val="99"/>
                <w:sz w:val="24"/>
                <w:szCs w:val="24"/>
                <w:lang w:bidi="hi-IN"/>
              </w:rPr>
              <w:t>enhanc</w:t>
            </w:r>
            <w:r w:rsidRPr="00813D66">
              <w:rPr>
                <w:rFonts w:ascii="Book Antiqua" w:hAnsi="Book Antiqua"/>
                <w:w w:val="99"/>
                <w:sz w:val="24"/>
                <w:szCs w:val="24"/>
                <w:lang w:bidi="hi-IN"/>
              </w:rPr>
              <w:t>e</w:t>
            </w:r>
            <w:r w:rsidRPr="00813D66">
              <w:rPr>
                <w:rFonts w:ascii="Book Antiqua" w:hAnsi="Book Antiqua"/>
                <w:spacing w:val="-15"/>
                <w:w w:val="99"/>
                <w:sz w:val="24"/>
                <w:szCs w:val="24"/>
                <w:lang w:bidi="hi-IN"/>
              </w:rPr>
              <w:t xml:space="preserve"> </w:t>
            </w:r>
            <w:r w:rsidRPr="00813D66">
              <w:rPr>
                <w:rFonts w:ascii="Book Antiqua" w:hAnsi="Book Antiqua"/>
                <w:spacing w:val="-1"/>
                <w:sz w:val="24"/>
                <w:szCs w:val="24"/>
                <w:lang w:bidi="hi-IN"/>
              </w:rPr>
              <w:t>th</w:t>
            </w:r>
            <w:r w:rsidRPr="00813D66">
              <w:rPr>
                <w:rFonts w:ascii="Book Antiqua" w:hAnsi="Book Antiqua"/>
                <w:sz w:val="24"/>
                <w:szCs w:val="24"/>
                <w:lang w:bidi="hi-IN"/>
              </w:rPr>
              <w:t>e</w:t>
            </w:r>
            <w:r w:rsidRPr="00813D66">
              <w:rPr>
                <w:rFonts w:ascii="Book Antiqua" w:hAnsi="Book Antiqua"/>
                <w:spacing w:val="-16"/>
                <w:sz w:val="24"/>
                <w:szCs w:val="24"/>
                <w:lang w:bidi="hi-IN"/>
              </w:rPr>
              <w:t xml:space="preserve"> </w:t>
            </w:r>
            <w:r w:rsidRPr="00813D66">
              <w:rPr>
                <w:rFonts w:ascii="Book Antiqua" w:hAnsi="Book Antiqua"/>
                <w:spacing w:val="-1"/>
                <w:sz w:val="24"/>
                <w:szCs w:val="24"/>
                <w:lang w:bidi="hi-IN"/>
              </w:rPr>
              <w:t xml:space="preserve">curriculum </w:t>
            </w:r>
            <w:r w:rsidRPr="00813D66">
              <w:rPr>
                <w:rFonts w:ascii="Book Antiqua" w:hAnsi="Book Antiqua"/>
                <w:spacing w:val="2"/>
                <w:sz w:val="24"/>
                <w:szCs w:val="24"/>
                <w:lang w:bidi="hi-IN"/>
              </w:rPr>
              <w:t>b</w:t>
            </w:r>
            <w:r w:rsidRPr="00813D66">
              <w:rPr>
                <w:rFonts w:ascii="Book Antiqua" w:hAnsi="Book Antiqua"/>
                <w:sz w:val="24"/>
                <w:szCs w:val="24"/>
                <w:lang w:bidi="hi-IN"/>
              </w:rPr>
              <w:t>y</w:t>
            </w:r>
            <w:r w:rsidRPr="00813D66">
              <w:rPr>
                <w:rFonts w:ascii="Book Antiqua" w:hAnsi="Book Antiqua"/>
                <w:spacing w:val="3"/>
                <w:sz w:val="24"/>
                <w:szCs w:val="24"/>
                <w:lang w:bidi="hi-IN"/>
              </w:rPr>
              <w:t xml:space="preserve"> </w:t>
            </w:r>
            <w:r w:rsidRPr="00813D66">
              <w:rPr>
                <w:rFonts w:ascii="Book Antiqua" w:hAnsi="Book Antiqua"/>
                <w:spacing w:val="2"/>
                <w:sz w:val="24"/>
                <w:szCs w:val="24"/>
                <w:lang w:bidi="hi-IN"/>
              </w:rPr>
              <w:t>amplifying</w:t>
            </w:r>
            <w:r w:rsidRPr="00813D66">
              <w:rPr>
                <w:rFonts w:ascii="Book Antiqua" w:hAnsi="Book Antiqua"/>
                <w:sz w:val="24"/>
                <w:szCs w:val="24"/>
                <w:lang w:bidi="hi-IN"/>
              </w:rPr>
              <w:t>,</w:t>
            </w:r>
            <w:r w:rsidRPr="00813D66">
              <w:rPr>
                <w:rFonts w:ascii="Book Antiqua" w:hAnsi="Book Antiqua"/>
                <w:spacing w:val="4"/>
                <w:sz w:val="24"/>
                <w:szCs w:val="24"/>
                <w:lang w:bidi="hi-IN"/>
              </w:rPr>
              <w:t xml:space="preserve"> </w:t>
            </w:r>
            <w:r w:rsidRPr="00813D66">
              <w:rPr>
                <w:rFonts w:ascii="Book Antiqua" w:hAnsi="Book Antiqua"/>
                <w:spacing w:val="2"/>
                <w:sz w:val="24"/>
                <w:szCs w:val="24"/>
                <w:lang w:bidi="hi-IN"/>
              </w:rPr>
              <w:t>supplementin</w:t>
            </w:r>
            <w:r w:rsidRPr="00813D66">
              <w:rPr>
                <w:rFonts w:ascii="Book Antiqua" w:hAnsi="Book Antiqua"/>
                <w:sz w:val="24"/>
                <w:szCs w:val="24"/>
                <w:lang w:bidi="hi-IN"/>
              </w:rPr>
              <w:t>g</w:t>
            </w:r>
            <w:r w:rsidRPr="00813D66">
              <w:rPr>
                <w:rFonts w:ascii="Book Antiqua" w:hAnsi="Book Antiqua"/>
                <w:spacing w:val="4"/>
                <w:sz w:val="24"/>
                <w:szCs w:val="24"/>
                <w:lang w:bidi="hi-IN"/>
              </w:rPr>
              <w:t xml:space="preserve"> </w:t>
            </w:r>
            <w:r w:rsidRPr="00813D66">
              <w:rPr>
                <w:rFonts w:ascii="Book Antiqua" w:hAnsi="Book Antiqua"/>
                <w:spacing w:val="2"/>
                <w:sz w:val="24"/>
                <w:szCs w:val="24"/>
                <w:lang w:bidi="hi-IN"/>
              </w:rPr>
              <w:t>an</w:t>
            </w:r>
            <w:r w:rsidRPr="00813D66">
              <w:rPr>
                <w:rFonts w:ascii="Book Antiqua" w:hAnsi="Book Antiqua"/>
                <w:sz w:val="24"/>
                <w:szCs w:val="24"/>
                <w:lang w:bidi="hi-IN"/>
              </w:rPr>
              <w:t xml:space="preserve">d </w:t>
            </w:r>
            <w:r w:rsidRPr="00813D66">
              <w:rPr>
                <w:rFonts w:ascii="Book Antiqua" w:hAnsi="Book Antiqua"/>
                <w:spacing w:val="2"/>
                <w:sz w:val="24"/>
                <w:szCs w:val="24"/>
                <w:lang w:bidi="hi-IN"/>
              </w:rPr>
              <w:t>replacin</w:t>
            </w:r>
            <w:r w:rsidRPr="00813D66">
              <w:rPr>
                <w:rFonts w:ascii="Book Antiqua" w:hAnsi="Book Antiqua"/>
                <w:sz w:val="24"/>
                <w:szCs w:val="24"/>
                <w:lang w:bidi="hi-IN"/>
              </w:rPr>
              <w:t>g</w:t>
            </w:r>
            <w:r w:rsidRPr="00813D66">
              <w:rPr>
                <w:rFonts w:ascii="Book Antiqua" w:hAnsi="Book Antiqua"/>
                <w:spacing w:val="4"/>
                <w:sz w:val="24"/>
                <w:szCs w:val="24"/>
                <w:lang w:bidi="hi-IN"/>
              </w:rPr>
              <w:t xml:space="preserve"> </w:t>
            </w:r>
            <w:r w:rsidRPr="00813D66">
              <w:rPr>
                <w:rFonts w:ascii="Book Antiqua" w:hAnsi="Book Antiqua"/>
                <w:spacing w:val="2"/>
                <w:sz w:val="24"/>
                <w:szCs w:val="24"/>
                <w:lang w:bidi="hi-IN"/>
              </w:rPr>
              <w:t xml:space="preserve">such </w:t>
            </w:r>
            <w:r w:rsidRPr="00813D66">
              <w:rPr>
                <w:rFonts w:ascii="Book Antiqua" w:hAnsi="Book Antiqua"/>
                <w:spacing w:val="9"/>
                <w:sz w:val="24"/>
                <w:szCs w:val="24"/>
                <w:lang w:bidi="hi-IN"/>
              </w:rPr>
              <w:t>part</w:t>
            </w:r>
            <w:r w:rsidRPr="00813D66">
              <w:rPr>
                <w:rFonts w:ascii="Book Antiqua" w:hAnsi="Book Antiqua"/>
                <w:sz w:val="24"/>
                <w:szCs w:val="24"/>
                <w:lang w:bidi="hi-IN"/>
              </w:rPr>
              <w:t>s</w:t>
            </w:r>
            <w:r w:rsidRPr="00813D66">
              <w:rPr>
                <w:rFonts w:ascii="Book Antiqua" w:hAnsi="Book Antiqua"/>
                <w:spacing w:val="8"/>
                <w:sz w:val="24"/>
                <w:szCs w:val="24"/>
                <w:lang w:bidi="hi-IN"/>
              </w:rPr>
              <w:t xml:space="preserve"> </w:t>
            </w:r>
            <w:r w:rsidRPr="00813D66">
              <w:rPr>
                <w:rFonts w:ascii="Book Antiqua" w:hAnsi="Book Antiqua"/>
                <w:spacing w:val="9"/>
                <w:sz w:val="24"/>
                <w:szCs w:val="24"/>
                <w:lang w:bidi="hi-IN"/>
              </w:rPr>
              <w:t>o</w:t>
            </w:r>
            <w:r w:rsidRPr="00813D66">
              <w:rPr>
                <w:rFonts w:ascii="Book Antiqua" w:hAnsi="Book Antiqua"/>
                <w:sz w:val="24"/>
                <w:szCs w:val="24"/>
                <w:lang w:bidi="hi-IN"/>
              </w:rPr>
              <w:t>r</w:t>
            </w:r>
            <w:r w:rsidRPr="00813D66">
              <w:rPr>
                <w:rFonts w:ascii="Book Antiqua" w:hAnsi="Book Antiqua"/>
                <w:spacing w:val="6"/>
                <w:sz w:val="24"/>
                <w:szCs w:val="24"/>
                <w:lang w:bidi="hi-IN"/>
              </w:rPr>
              <w:t xml:space="preserve"> </w:t>
            </w:r>
            <w:r w:rsidRPr="00813D66">
              <w:rPr>
                <w:rFonts w:ascii="Book Antiqua" w:hAnsi="Book Antiqua"/>
                <w:spacing w:val="9"/>
                <w:sz w:val="24"/>
                <w:szCs w:val="24"/>
                <w:lang w:bidi="hi-IN"/>
              </w:rPr>
              <w:t>feature</w:t>
            </w:r>
            <w:r w:rsidRPr="00813D66">
              <w:rPr>
                <w:rFonts w:ascii="Book Antiqua" w:hAnsi="Book Antiqua"/>
                <w:sz w:val="24"/>
                <w:szCs w:val="24"/>
                <w:lang w:bidi="hi-IN"/>
              </w:rPr>
              <w:t>s</w:t>
            </w:r>
            <w:r w:rsidRPr="00813D66">
              <w:rPr>
                <w:rFonts w:ascii="Book Antiqua" w:hAnsi="Book Antiqua"/>
                <w:spacing w:val="8"/>
                <w:sz w:val="24"/>
                <w:szCs w:val="24"/>
                <w:lang w:bidi="hi-IN"/>
              </w:rPr>
              <w:t xml:space="preserve"> </w:t>
            </w:r>
            <w:r w:rsidRPr="00813D66">
              <w:rPr>
                <w:rFonts w:ascii="Book Antiqua" w:hAnsi="Book Antiqua"/>
                <w:spacing w:val="9"/>
                <w:sz w:val="24"/>
                <w:szCs w:val="24"/>
                <w:lang w:bidi="hi-IN"/>
              </w:rPr>
              <w:t>a</w:t>
            </w:r>
            <w:r w:rsidRPr="00813D66">
              <w:rPr>
                <w:rFonts w:ascii="Book Antiqua" w:hAnsi="Book Antiqua"/>
                <w:sz w:val="24"/>
                <w:szCs w:val="24"/>
                <w:lang w:bidi="hi-IN"/>
              </w:rPr>
              <w:t>s</w:t>
            </w:r>
            <w:r w:rsidRPr="00813D66">
              <w:rPr>
                <w:rFonts w:ascii="Book Antiqua" w:hAnsi="Book Antiqua"/>
                <w:spacing w:val="6"/>
                <w:sz w:val="24"/>
                <w:szCs w:val="24"/>
                <w:lang w:bidi="hi-IN"/>
              </w:rPr>
              <w:t xml:space="preserve"> </w:t>
            </w:r>
            <w:r w:rsidRPr="00813D66">
              <w:rPr>
                <w:rFonts w:ascii="Book Antiqua" w:hAnsi="Book Antiqua"/>
                <w:spacing w:val="9"/>
                <w:sz w:val="24"/>
                <w:szCs w:val="24"/>
                <w:lang w:bidi="hi-IN"/>
              </w:rPr>
              <w:t>hav</w:t>
            </w:r>
            <w:r w:rsidRPr="00813D66">
              <w:rPr>
                <w:rFonts w:ascii="Book Antiqua" w:hAnsi="Book Antiqua"/>
                <w:sz w:val="24"/>
                <w:szCs w:val="24"/>
                <w:lang w:bidi="hi-IN"/>
              </w:rPr>
              <w:t>e</w:t>
            </w:r>
            <w:r w:rsidRPr="00813D66">
              <w:rPr>
                <w:rFonts w:ascii="Book Antiqua" w:hAnsi="Book Antiqua"/>
                <w:spacing w:val="3"/>
                <w:sz w:val="24"/>
                <w:szCs w:val="24"/>
                <w:lang w:bidi="hi-IN"/>
              </w:rPr>
              <w:t xml:space="preserve"> </w:t>
            </w:r>
            <w:r w:rsidRPr="00813D66">
              <w:rPr>
                <w:rFonts w:ascii="Book Antiqua" w:hAnsi="Book Antiqua"/>
                <w:spacing w:val="9"/>
                <w:sz w:val="24"/>
                <w:szCs w:val="24"/>
                <w:lang w:bidi="hi-IN"/>
              </w:rPr>
              <w:t>becom</w:t>
            </w:r>
            <w:r w:rsidRPr="00813D66">
              <w:rPr>
                <w:rFonts w:ascii="Book Antiqua" w:hAnsi="Book Antiqua"/>
                <w:sz w:val="24"/>
                <w:szCs w:val="24"/>
                <w:lang w:bidi="hi-IN"/>
              </w:rPr>
              <w:t xml:space="preserve">e </w:t>
            </w:r>
            <w:r w:rsidRPr="00813D66">
              <w:rPr>
                <w:rFonts w:ascii="Book Antiqua" w:hAnsi="Book Antiqua"/>
                <w:spacing w:val="9"/>
                <w:sz w:val="24"/>
                <w:szCs w:val="24"/>
                <w:lang w:bidi="hi-IN"/>
              </w:rPr>
              <w:t>ineffectiv</w:t>
            </w:r>
            <w:r w:rsidRPr="00813D66">
              <w:rPr>
                <w:rFonts w:ascii="Book Antiqua" w:hAnsi="Book Antiqua"/>
                <w:sz w:val="24"/>
                <w:szCs w:val="24"/>
                <w:lang w:bidi="hi-IN"/>
              </w:rPr>
              <w:t>e</w:t>
            </w:r>
            <w:r w:rsidRPr="00813D66">
              <w:rPr>
                <w:rFonts w:ascii="Book Antiqua" w:hAnsi="Book Antiqua"/>
                <w:spacing w:val="8"/>
                <w:sz w:val="24"/>
                <w:szCs w:val="24"/>
                <w:lang w:bidi="hi-IN"/>
              </w:rPr>
              <w:t xml:space="preserve"> </w:t>
            </w:r>
            <w:r w:rsidRPr="00813D66">
              <w:rPr>
                <w:rFonts w:ascii="Book Antiqua" w:hAnsi="Book Antiqua"/>
                <w:spacing w:val="9"/>
                <w:sz w:val="24"/>
                <w:szCs w:val="24"/>
                <w:lang w:bidi="hi-IN"/>
              </w:rPr>
              <w:t xml:space="preserve">or </w:t>
            </w:r>
            <w:r w:rsidRPr="00813D66">
              <w:rPr>
                <w:rFonts w:ascii="Book Antiqua" w:hAnsi="Book Antiqua"/>
                <w:spacing w:val="3"/>
                <w:sz w:val="24"/>
                <w:szCs w:val="24"/>
                <w:lang w:bidi="hi-IN"/>
              </w:rPr>
              <w:t>obsolete.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Evaluation</w:t>
            </w:r>
            <w:r w:rsidRPr="00813D66">
              <w:rPr>
                <w:rFonts w:ascii="Book Antiqua" w:eastAsia="Book Antiqua" w:hAnsi="Book Antiqua" w:cs="Book Antiqua"/>
                <w:b/>
                <w:bCs/>
                <w:spacing w:val="17"/>
                <w:sz w:val="20"/>
                <w:szCs w:val="20"/>
                <w:lang w:val="en-IN" w:eastAsia="en-IN"/>
              </w:rPr>
              <w:t xml:space="preserve"> </w:t>
            </w:r>
            <w:r w:rsidR="00150BD3" w:rsidRPr="00813D66">
              <w:rPr>
                <w:rFonts w:ascii="Book Antiqua" w:eastAsia="Book Antiqua" w:hAnsi="Book Antiqua" w:cs="Book Antiqua"/>
                <w:b/>
                <w:bCs/>
                <w:sz w:val="20"/>
                <w:szCs w:val="20"/>
                <w:lang w:val="en-IN" w:eastAsia="en-IN"/>
              </w:rPr>
              <w:t>P</w:t>
            </w:r>
            <w:r w:rsidRPr="00813D66">
              <w:rPr>
                <w:rFonts w:ascii="Book Antiqua" w:eastAsia="Book Antiqua" w:hAnsi="Book Antiqua" w:cs="Book Antiqua"/>
                <w:b/>
                <w:bCs/>
                <w:sz w:val="20"/>
                <w:szCs w:val="20"/>
                <w:lang w:val="en-IN" w:eastAsia="en-IN"/>
              </w:rPr>
              <w:t>rocess and</w:t>
            </w:r>
            <w:r w:rsidRPr="00813D66">
              <w:rPr>
                <w:rFonts w:ascii="Book Antiqua" w:eastAsia="Book Antiqua" w:hAnsi="Book Antiqua" w:cs="Book Antiqua"/>
                <w:b/>
                <w:bCs/>
                <w:spacing w:val="-2"/>
                <w:sz w:val="20"/>
                <w:szCs w:val="20"/>
                <w:lang w:val="en-IN" w:eastAsia="en-IN"/>
              </w:rPr>
              <w:t xml:space="preserve"> </w:t>
            </w:r>
            <w:r w:rsidR="00150BD3"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eforms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Assessment</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learning,</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teaching</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evaluation</w:t>
            </w:r>
            <w:r w:rsidRPr="00813D66">
              <w:rPr>
                <w:rFonts w:ascii="Book Antiqua" w:hAnsi="Book Antiqua"/>
                <w:b/>
                <w:bCs/>
                <w:sz w:val="24"/>
                <w:szCs w:val="24"/>
                <w:lang w:bidi="hi-IN"/>
              </w:rPr>
              <w:t xml:space="preserve"> </w:t>
            </w:r>
            <w:r w:rsidRPr="00813D66">
              <w:rPr>
                <w:rFonts w:ascii="Book Antiqua" w:hAnsi="Book Antiqua"/>
                <w:spacing w:val="1"/>
                <w:sz w:val="24"/>
                <w:szCs w:val="24"/>
                <w:lang w:bidi="hi-IN"/>
              </w:rPr>
              <w:t>proces</w:t>
            </w:r>
            <w:r w:rsidRPr="00813D66">
              <w:rPr>
                <w:rFonts w:ascii="Book Antiqua" w:hAnsi="Book Antiqua"/>
                <w:sz w:val="24"/>
                <w:szCs w:val="24"/>
                <w:lang w:bidi="hi-IN"/>
              </w:rPr>
              <w:t>s</w:t>
            </w:r>
            <w:r w:rsidRPr="00813D66">
              <w:rPr>
                <w:rFonts w:ascii="Book Antiqua" w:hAnsi="Book Antiqua"/>
                <w:spacing w:val="25"/>
                <w:sz w:val="24"/>
                <w:szCs w:val="24"/>
                <w:lang w:bidi="hi-IN"/>
              </w:rPr>
              <w:t xml:space="preserve"> </w:t>
            </w:r>
            <w:r w:rsidRPr="00813D66">
              <w:rPr>
                <w:rFonts w:ascii="Book Antiqua" w:hAnsi="Book Antiqua"/>
                <w:spacing w:val="1"/>
                <w:sz w:val="24"/>
                <w:szCs w:val="24"/>
                <w:lang w:bidi="hi-IN"/>
              </w:rPr>
              <w:t>an</w:t>
            </w:r>
            <w:r w:rsidRPr="00813D66">
              <w:rPr>
                <w:rFonts w:ascii="Book Antiqua" w:hAnsi="Book Antiqua"/>
                <w:sz w:val="24"/>
                <w:szCs w:val="24"/>
                <w:lang w:bidi="hi-IN"/>
              </w:rPr>
              <w:t>d</w:t>
            </w:r>
            <w:r w:rsidRPr="00813D66">
              <w:rPr>
                <w:rFonts w:ascii="Book Antiqua" w:hAnsi="Book Antiqua"/>
                <w:spacing w:val="29"/>
                <w:sz w:val="24"/>
                <w:szCs w:val="24"/>
                <w:lang w:bidi="hi-IN"/>
              </w:rPr>
              <w:t xml:space="preserve"> </w:t>
            </w:r>
            <w:r w:rsidRPr="00813D66">
              <w:rPr>
                <w:rFonts w:ascii="Book Antiqua" w:hAnsi="Book Antiqua"/>
                <w:spacing w:val="1"/>
                <w:sz w:val="24"/>
                <w:szCs w:val="24"/>
                <w:lang w:bidi="hi-IN"/>
              </w:rPr>
              <w:t>reform</w:t>
            </w:r>
            <w:r w:rsidRPr="00813D66">
              <w:rPr>
                <w:rFonts w:ascii="Book Antiqua" w:hAnsi="Book Antiqua"/>
                <w:sz w:val="24"/>
                <w:szCs w:val="24"/>
                <w:lang w:bidi="hi-IN"/>
              </w:rPr>
              <w:t>s</w:t>
            </w:r>
            <w:r w:rsidRPr="00813D66">
              <w:rPr>
                <w:rFonts w:ascii="Book Antiqua" w:hAnsi="Book Antiqua"/>
                <w:spacing w:val="25"/>
                <w:sz w:val="24"/>
                <w:szCs w:val="24"/>
                <w:lang w:bidi="hi-IN"/>
              </w:rPr>
              <w:t xml:space="preserve"> </w:t>
            </w:r>
            <w:r w:rsidRPr="00813D66">
              <w:rPr>
                <w:rFonts w:ascii="Book Antiqua" w:hAnsi="Book Antiqua"/>
                <w:spacing w:val="1"/>
                <w:sz w:val="24"/>
                <w:szCs w:val="24"/>
                <w:lang w:bidi="hi-IN"/>
              </w:rPr>
              <w:t>t</w:t>
            </w:r>
            <w:r w:rsidRPr="00813D66">
              <w:rPr>
                <w:rFonts w:ascii="Book Antiqua" w:hAnsi="Book Antiqua"/>
                <w:sz w:val="24"/>
                <w:szCs w:val="24"/>
                <w:lang w:bidi="hi-IN"/>
              </w:rPr>
              <w:t>o</w:t>
            </w:r>
            <w:r w:rsidRPr="00813D66">
              <w:rPr>
                <w:rFonts w:ascii="Book Antiqua" w:hAnsi="Book Antiqua"/>
                <w:spacing w:val="33"/>
                <w:sz w:val="24"/>
                <w:szCs w:val="24"/>
                <w:lang w:bidi="hi-IN"/>
              </w:rPr>
              <w:t xml:space="preserve"> </w:t>
            </w:r>
            <w:r w:rsidRPr="00813D66">
              <w:rPr>
                <w:rFonts w:ascii="Book Antiqua" w:hAnsi="Book Antiqua"/>
                <w:spacing w:val="1"/>
                <w:sz w:val="24"/>
                <w:szCs w:val="24"/>
                <w:lang w:bidi="hi-IN"/>
              </w:rPr>
              <w:t>increas</w:t>
            </w:r>
            <w:r w:rsidRPr="00813D66">
              <w:rPr>
                <w:rFonts w:ascii="Book Antiqua" w:hAnsi="Book Antiqua"/>
                <w:sz w:val="24"/>
                <w:szCs w:val="24"/>
                <w:lang w:bidi="hi-IN"/>
              </w:rPr>
              <w:t>e</w:t>
            </w:r>
            <w:r w:rsidRPr="00813D66">
              <w:rPr>
                <w:rFonts w:ascii="Book Antiqua" w:hAnsi="Book Antiqua"/>
                <w:spacing w:val="24"/>
                <w:sz w:val="24"/>
                <w:szCs w:val="24"/>
                <w:lang w:bidi="hi-IN"/>
              </w:rPr>
              <w:t xml:space="preserve"> </w:t>
            </w:r>
            <w:r w:rsidRPr="00813D66">
              <w:rPr>
                <w:rFonts w:ascii="Book Antiqua" w:hAnsi="Book Antiqua"/>
                <w:spacing w:val="1"/>
                <w:sz w:val="24"/>
                <w:szCs w:val="24"/>
                <w:lang w:bidi="hi-IN"/>
              </w:rPr>
              <w:t>th</w:t>
            </w:r>
            <w:r w:rsidRPr="00813D66">
              <w:rPr>
                <w:rFonts w:ascii="Book Antiqua" w:hAnsi="Book Antiqua"/>
                <w:sz w:val="24"/>
                <w:szCs w:val="24"/>
                <w:lang w:bidi="hi-IN"/>
              </w:rPr>
              <w:t>e</w:t>
            </w:r>
            <w:r w:rsidRPr="00813D66">
              <w:rPr>
                <w:rFonts w:ascii="Book Antiqua" w:hAnsi="Book Antiqua"/>
                <w:spacing w:val="33"/>
                <w:sz w:val="24"/>
                <w:szCs w:val="24"/>
                <w:lang w:bidi="hi-IN"/>
              </w:rPr>
              <w:t xml:space="preserve"> </w:t>
            </w:r>
            <w:r w:rsidRPr="00813D66">
              <w:rPr>
                <w:rFonts w:ascii="Book Antiqua" w:hAnsi="Book Antiqua"/>
                <w:spacing w:val="1"/>
                <w:sz w:val="24"/>
                <w:szCs w:val="24"/>
                <w:lang w:bidi="hi-IN"/>
              </w:rPr>
              <w:t>efficienc</w:t>
            </w:r>
            <w:r w:rsidRPr="00813D66">
              <w:rPr>
                <w:rFonts w:ascii="Book Antiqua" w:hAnsi="Book Antiqua"/>
                <w:sz w:val="24"/>
                <w:szCs w:val="24"/>
                <w:lang w:bidi="hi-IN"/>
              </w:rPr>
              <w:t>y</w:t>
            </w:r>
            <w:r w:rsidRPr="00813D66">
              <w:rPr>
                <w:rFonts w:ascii="Book Antiqua" w:hAnsi="Book Antiqua"/>
                <w:spacing w:val="23"/>
                <w:sz w:val="24"/>
                <w:szCs w:val="24"/>
                <w:lang w:bidi="hi-IN"/>
              </w:rPr>
              <w:t xml:space="preserve"> </w:t>
            </w:r>
            <w:r w:rsidRPr="00813D66">
              <w:rPr>
                <w:rFonts w:ascii="Book Antiqua" w:hAnsi="Book Antiqua"/>
                <w:spacing w:val="1"/>
                <w:sz w:val="24"/>
                <w:szCs w:val="24"/>
                <w:lang w:bidi="hi-IN"/>
              </w:rPr>
              <w:t xml:space="preserve">and </w:t>
            </w:r>
            <w:r w:rsidRPr="00813D66">
              <w:rPr>
                <w:rFonts w:ascii="Book Antiqua" w:hAnsi="Book Antiqua"/>
                <w:sz w:val="24"/>
                <w:szCs w:val="24"/>
                <w:lang w:bidi="hi-IN"/>
              </w:rPr>
              <w:t>effectiveness</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system.</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Examination Management S</w:t>
            </w:r>
            <w:r w:rsidR="00E73188" w:rsidRPr="00813D66">
              <w:rPr>
                <w:rFonts w:ascii="Book Antiqua" w:eastAsia="Book Antiqua" w:hAnsi="Book Antiqua" w:cs="Book Antiqua"/>
                <w:b/>
                <w:bCs/>
                <w:sz w:val="20"/>
                <w:szCs w:val="20"/>
                <w:lang w:val="en-IN" w:eastAsia="en-IN"/>
              </w:rPr>
              <w:t>ystem</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Examination management system is a well-defined document or a software application for the planning, administration, documentation, tracking, evaluation of students responses, and announcement of grades/marks obtained by students in all formal learning activities in an educational program</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Experiential L</w:t>
            </w:r>
            <w:r w:rsidR="00E73188" w:rsidRPr="00813D66">
              <w:rPr>
                <w:rFonts w:ascii="Book Antiqua" w:eastAsia="Book Antiqua" w:hAnsi="Book Antiqua" w:cs="Book Antiqua"/>
                <w:b/>
                <w:bCs/>
                <w:sz w:val="20"/>
                <w:szCs w:val="20"/>
                <w:lang w:val="en-IN" w:eastAsia="en-IN"/>
              </w:rPr>
              <w:t>earning</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Is a process of learning through experience and is more specifically defined as “learning through reflection on doing”.</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Extensio</w:t>
            </w:r>
            <w:r w:rsidRPr="00813D66">
              <w:rPr>
                <w:rFonts w:ascii="Book Antiqua" w:eastAsia="Book Antiqua" w:hAnsi="Book Antiqua" w:cs="Book Antiqua"/>
                <w:b/>
                <w:bCs/>
                <w:sz w:val="20"/>
                <w:szCs w:val="20"/>
                <w:lang w:val="en-IN" w:eastAsia="en-IN"/>
              </w:rPr>
              <w:t>n</w:t>
            </w:r>
            <w:r w:rsidRPr="00813D66">
              <w:rPr>
                <w:rFonts w:ascii="Book Antiqua" w:eastAsia="Book Antiqua" w:hAnsi="Book Antiqua" w:cs="Book Antiqua"/>
                <w:b/>
                <w:bCs/>
                <w:spacing w:val="15"/>
                <w:sz w:val="20"/>
                <w:szCs w:val="20"/>
                <w:lang w:val="en-IN" w:eastAsia="en-IN"/>
              </w:rPr>
              <w:t xml:space="preserve"> </w:t>
            </w:r>
            <w:r w:rsidR="00150BD3" w:rsidRPr="00813D66">
              <w:rPr>
                <w:rFonts w:ascii="Book Antiqua" w:eastAsia="Book Antiqua" w:hAnsi="Book Antiqua" w:cs="Book Antiqua"/>
                <w:b/>
                <w:bCs/>
                <w:spacing w:val="-1"/>
                <w:sz w:val="20"/>
                <w:szCs w:val="20"/>
                <w:lang w:val="en-IN" w:eastAsia="en-IN"/>
              </w:rPr>
              <w:t>A</w:t>
            </w:r>
            <w:r w:rsidRPr="00813D66">
              <w:rPr>
                <w:rFonts w:ascii="Book Antiqua" w:eastAsia="Book Antiqua" w:hAnsi="Book Antiqua" w:cs="Book Antiqua"/>
                <w:b/>
                <w:bCs/>
                <w:spacing w:val="-1"/>
                <w:sz w:val="20"/>
                <w:szCs w:val="20"/>
                <w:lang w:val="en-IN" w:eastAsia="en-IN"/>
              </w:rPr>
              <w:t>ctivitie</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The aspect of education, which emphasizes </w:t>
            </w:r>
            <w:r w:rsidR="005A20CE" w:rsidRPr="00813D66">
              <w:rPr>
                <w:rFonts w:ascii="Book Antiqua" w:hAnsi="Book Antiqua"/>
                <w:sz w:val="24"/>
                <w:szCs w:val="24"/>
                <w:lang w:bidi="hi-IN"/>
              </w:rPr>
              <w:t>neighbourhood</w:t>
            </w:r>
            <w:r w:rsidRPr="00813D66">
              <w:rPr>
                <w:rFonts w:ascii="Book Antiqua" w:hAnsi="Book Antiqua"/>
                <w:sz w:val="24"/>
                <w:szCs w:val="24"/>
                <w:lang w:bidi="hi-IN"/>
              </w:rPr>
              <w:t xml:space="preserve"> services. These are often integrated with curricula as extended opportunities intended to help, serve reflect and learn. The curriculum- extension interface has educational values, especially in rural India.</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Faculty</w:t>
            </w:r>
            <w:r w:rsidRPr="00813D66">
              <w:rPr>
                <w:rFonts w:ascii="Book Antiqua" w:eastAsia="Book Antiqua" w:hAnsi="Book Antiqua" w:cs="Book Antiqua"/>
                <w:b/>
                <w:bCs/>
                <w:spacing w:val="3"/>
                <w:sz w:val="20"/>
                <w:szCs w:val="20"/>
                <w:lang w:val="en-IN" w:eastAsia="en-IN"/>
              </w:rPr>
              <w:t xml:space="preserve"> </w:t>
            </w:r>
            <w:r w:rsidR="00150BD3" w:rsidRPr="00813D66">
              <w:rPr>
                <w:rFonts w:ascii="Book Antiqua" w:eastAsia="Book Antiqua" w:hAnsi="Book Antiqua" w:cs="Book Antiqua"/>
                <w:b/>
                <w:bCs/>
                <w:sz w:val="20"/>
                <w:szCs w:val="20"/>
                <w:lang w:val="en-IN" w:eastAsia="en-IN"/>
              </w:rPr>
              <w:t>Development P</w:t>
            </w:r>
            <w:r w:rsidRPr="00813D66">
              <w:rPr>
                <w:rFonts w:ascii="Book Antiqua" w:eastAsia="Book Antiqua" w:hAnsi="Book Antiqua" w:cs="Book Antiqua"/>
                <w:b/>
                <w:bCs/>
                <w:sz w:val="20"/>
                <w:szCs w:val="20"/>
                <w:lang w:val="en-IN" w:eastAsia="en-IN"/>
              </w:rPr>
              <w:t>rogram</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Programs aimed at updating the knowledge and pedagogical skills of faculty.</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Feedback</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Formative and evaluative comments given by tutors on the performance of individual learners.</w:t>
            </w: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lastRenderedPageBreak/>
              <w:t>Evaluative comments made by stakeholders to the institution on the quality and effectiveness of a defined process.</w:t>
            </w: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Response from students, academic peers and employers for review and design of curriculum.</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lastRenderedPageBreak/>
              <w:t>Field Project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Formal projects students need to undertake that involve conducting surveys outside the college/university premises and collection of data from designated communities or natural places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Financial</w:t>
            </w:r>
            <w:r w:rsidRPr="00813D66">
              <w:rPr>
                <w:rFonts w:ascii="Book Antiqua" w:eastAsia="Book Antiqua" w:hAnsi="Book Antiqua" w:cs="Book Antiqua"/>
                <w:b/>
                <w:bCs/>
                <w:spacing w:val="27"/>
                <w:sz w:val="20"/>
                <w:szCs w:val="20"/>
                <w:lang w:val="en-IN" w:eastAsia="en-IN"/>
              </w:rPr>
              <w:t xml:space="preserve"> </w:t>
            </w:r>
            <w:r w:rsidR="00150BD3" w:rsidRPr="00813D66">
              <w:rPr>
                <w:rFonts w:ascii="Book Antiqua" w:eastAsia="Book Antiqua" w:hAnsi="Book Antiqua" w:cs="Book Antiqua"/>
                <w:b/>
                <w:bCs/>
                <w:sz w:val="20"/>
                <w:szCs w:val="20"/>
                <w:lang w:val="en-IN" w:eastAsia="en-IN"/>
              </w:rPr>
              <w:t>M</w:t>
            </w:r>
            <w:r w:rsidRPr="00813D66">
              <w:rPr>
                <w:rFonts w:ascii="Book Antiqua" w:eastAsia="Book Antiqua" w:hAnsi="Book Antiqua" w:cs="Book Antiqua"/>
                <w:b/>
                <w:bCs/>
                <w:sz w:val="20"/>
                <w:szCs w:val="20"/>
                <w:lang w:val="en-IN" w:eastAsia="en-IN"/>
              </w:rPr>
              <w:t>anagement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Budgeting and optimum utilization of financial resources.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Flexibilit</w:t>
            </w:r>
            <w:r w:rsidRPr="00813D66">
              <w:rPr>
                <w:rFonts w:ascii="Book Antiqua" w:eastAsia="Book Antiqua" w:hAnsi="Book Antiqua" w:cs="Book Antiqua"/>
                <w:b/>
                <w:bCs/>
                <w:sz w:val="20"/>
                <w:szCs w:val="20"/>
                <w:lang w:val="en-IN" w:eastAsia="en-IN"/>
              </w:rPr>
              <w:t>y</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A mechanism through which students have wider choices of </w:t>
            </w:r>
            <w:r w:rsidR="00343682">
              <w:rPr>
                <w:rFonts w:ascii="Book Antiqua" w:hAnsi="Book Antiqua"/>
                <w:sz w:val="24"/>
                <w:szCs w:val="24"/>
                <w:lang w:bidi="hi-IN"/>
              </w:rPr>
              <w:t>Programme</w:t>
            </w:r>
            <w:r w:rsidRPr="00813D66">
              <w:rPr>
                <w:rFonts w:ascii="Book Antiqua" w:hAnsi="Book Antiqua"/>
                <w:sz w:val="24"/>
                <w:szCs w:val="24"/>
                <w:lang w:bidi="hi-IN"/>
              </w:rPr>
              <w:t xml:space="preserve">s to choose from, as well as, multiple entry and exit points for </w:t>
            </w:r>
            <w:r w:rsidR="00343682">
              <w:rPr>
                <w:rFonts w:ascii="Book Antiqua" w:hAnsi="Book Antiqua"/>
                <w:sz w:val="24"/>
                <w:szCs w:val="24"/>
                <w:lang w:bidi="hi-IN"/>
              </w:rPr>
              <w:t>Programme</w:t>
            </w:r>
            <w:r w:rsidRPr="00813D66">
              <w:rPr>
                <w:rFonts w:ascii="Book Antiqua" w:hAnsi="Book Antiqua"/>
                <w:sz w:val="24"/>
                <w:szCs w:val="24"/>
                <w:lang w:bidi="hi-IN"/>
              </w:rPr>
              <w:t>s /courses.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Functional MoUs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Memoranda of Understanding that are currently operational, signed by the Institute with national and international agencies</w:t>
            </w:r>
          </w:p>
        </w:tc>
      </w:tr>
      <w:tr w:rsidR="00E73188" w:rsidRPr="00813D66" w:rsidTr="00070F64">
        <w:trPr>
          <w:trHeight w:val="142"/>
        </w:trPr>
        <w:tc>
          <w:tcPr>
            <w:tcW w:w="1656" w:type="dxa"/>
            <w:shd w:val="clear" w:color="auto" w:fill="auto"/>
          </w:tcPr>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Full Time T</w:t>
            </w:r>
            <w:r w:rsidR="00E73188" w:rsidRPr="00813D66">
              <w:rPr>
                <w:rFonts w:ascii="Book Antiqua" w:eastAsia="Book Antiqua" w:hAnsi="Book Antiqua" w:cs="Book Antiqua"/>
                <w:b/>
                <w:bCs/>
                <w:sz w:val="20"/>
                <w:szCs w:val="20"/>
                <w:lang w:val="en-IN" w:eastAsia="en-IN"/>
              </w:rPr>
              <w:t>eachers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jc w:val="both"/>
              <w:rPr>
                <w:rFonts w:ascii="Book Antiqua" w:eastAsia="Calibri" w:hAnsi="Book Antiqua"/>
                <w:sz w:val="24"/>
                <w:szCs w:val="24"/>
                <w:lang w:val="en-IN" w:eastAsia="en-IN"/>
              </w:rPr>
            </w:pPr>
            <w:r w:rsidRPr="00813D66">
              <w:rPr>
                <w:rFonts w:ascii="Book Antiqua" w:eastAsia="Calibri" w:hAnsi="Book Antiqua"/>
                <w:sz w:val="24"/>
                <w:szCs w:val="24"/>
                <w:lang w:val="en-IN" w:eastAsia="en-IN"/>
              </w:rPr>
              <w:t>A teacher employed for at least 90 per cent of the normal or statutory number of hours of work for a full-time teacher over a complete academic year is classified as a full-time teacher.</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Gender</w:t>
            </w:r>
            <w:r w:rsidRPr="00813D66">
              <w:rPr>
                <w:rFonts w:ascii="Book Antiqua" w:eastAsia="Book Antiqua" w:hAnsi="Book Antiqua" w:cs="Book Antiqua"/>
                <w:b/>
                <w:bCs/>
                <w:spacing w:val="20"/>
                <w:sz w:val="20"/>
                <w:szCs w:val="20"/>
                <w:lang w:val="en-IN" w:eastAsia="en-IN"/>
              </w:rPr>
              <w:t xml:space="preserve"> </w:t>
            </w:r>
            <w:r w:rsidRPr="00813D66">
              <w:rPr>
                <w:rFonts w:ascii="Book Antiqua" w:eastAsia="Book Antiqua" w:hAnsi="Book Antiqua" w:cs="Book Antiqua"/>
                <w:b/>
                <w:bCs/>
                <w:sz w:val="20"/>
                <w:szCs w:val="20"/>
                <w:lang w:val="en-IN" w:eastAsia="en-IN"/>
              </w:rPr>
              <w:t>Audit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w:t>
            </w:r>
            <w:r w:rsidRPr="00813D66">
              <w:rPr>
                <w:rFonts w:ascii="Book Antiqua" w:hAnsi="Book Antiqua"/>
                <w:spacing w:val="36"/>
                <w:sz w:val="24"/>
                <w:szCs w:val="24"/>
                <w:lang w:bidi="hi-IN"/>
              </w:rPr>
              <w:t xml:space="preserve"> </w:t>
            </w:r>
            <w:r w:rsidRPr="00813D66">
              <w:rPr>
                <w:rFonts w:ascii="Book Antiqua" w:hAnsi="Book Antiqua"/>
                <w:spacing w:val="4"/>
                <w:sz w:val="24"/>
                <w:szCs w:val="24"/>
                <w:lang w:bidi="hi-IN"/>
              </w:rPr>
              <w:t>too</w:t>
            </w:r>
            <w:r w:rsidRPr="00813D66">
              <w:rPr>
                <w:rFonts w:ascii="Book Antiqua" w:hAnsi="Book Antiqua"/>
                <w:sz w:val="24"/>
                <w:szCs w:val="24"/>
                <w:lang w:bidi="hi-IN"/>
              </w:rPr>
              <w:t>l</w:t>
            </w:r>
            <w:r w:rsidRPr="00813D66">
              <w:rPr>
                <w:rFonts w:ascii="Book Antiqua" w:hAnsi="Book Antiqua"/>
                <w:spacing w:val="34"/>
                <w:sz w:val="24"/>
                <w:szCs w:val="24"/>
                <w:lang w:bidi="hi-IN"/>
              </w:rPr>
              <w:t xml:space="preserve"> </w:t>
            </w:r>
            <w:r w:rsidRPr="00813D66">
              <w:rPr>
                <w:rFonts w:ascii="Book Antiqua" w:hAnsi="Book Antiqua"/>
                <w:spacing w:val="4"/>
                <w:sz w:val="24"/>
                <w:szCs w:val="24"/>
                <w:lang w:bidi="hi-IN"/>
              </w:rPr>
              <w:t>an</w:t>
            </w:r>
            <w:r w:rsidRPr="00813D66">
              <w:rPr>
                <w:rFonts w:ascii="Book Antiqua" w:hAnsi="Book Antiqua"/>
                <w:sz w:val="24"/>
                <w:szCs w:val="24"/>
                <w:lang w:bidi="hi-IN"/>
              </w:rPr>
              <w:t>d</w:t>
            </w:r>
            <w:r w:rsidRPr="00813D66">
              <w:rPr>
                <w:rFonts w:ascii="Book Antiqua" w:hAnsi="Book Antiqua"/>
                <w:spacing w:val="34"/>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38"/>
                <w:sz w:val="24"/>
                <w:szCs w:val="24"/>
                <w:lang w:bidi="hi-IN"/>
              </w:rPr>
              <w:t xml:space="preserve"> </w:t>
            </w:r>
            <w:r w:rsidRPr="00813D66">
              <w:rPr>
                <w:rFonts w:ascii="Book Antiqua" w:hAnsi="Book Antiqua"/>
                <w:spacing w:val="4"/>
                <w:sz w:val="24"/>
                <w:szCs w:val="24"/>
                <w:lang w:bidi="hi-IN"/>
              </w:rPr>
              <w:t>proces</w:t>
            </w:r>
            <w:r w:rsidRPr="00813D66">
              <w:rPr>
                <w:rFonts w:ascii="Book Antiqua" w:hAnsi="Book Antiqua"/>
                <w:sz w:val="24"/>
                <w:szCs w:val="24"/>
                <w:lang w:bidi="hi-IN"/>
              </w:rPr>
              <w:t>s</w:t>
            </w:r>
            <w:r w:rsidRPr="00813D66">
              <w:rPr>
                <w:rFonts w:ascii="Book Antiqua" w:hAnsi="Book Antiqua"/>
                <w:spacing w:val="30"/>
                <w:sz w:val="24"/>
                <w:szCs w:val="24"/>
                <w:lang w:bidi="hi-IN"/>
              </w:rPr>
              <w:t xml:space="preserve"> </w:t>
            </w:r>
            <w:r w:rsidRPr="00813D66">
              <w:rPr>
                <w:rFonts w:ascii="Book Antiqua" w:hAnsi="Book Antiqua"/>
                <w:spacing w:val="4"/>
                <w:sz w:val="24"/>
                <w:szCs w:val="24"/>
                <w:lang w:bidi="hi-IN"/>
              </w:rPr>
              <w:t>base</w:t>
            </w:r>
            <w:r w:rsidRPr="00813D66">
              <w:rPr>
                <w:rFonts w:ascii="Book Antiqua" w:hAnsi="Book Antiqua"/>
                <w:sz w:val="24"/>
                <w:szCs w:val="24"/>
                <w:lang w:bidi="hi-IN"/>
              </w:rPr>
              <w:t>d</w:t>
            </w:r>
            <w:r w:rsidRPr="00813D66">
              <w:rPr>
                <w:rFonts w:ascii="Book Antiqua" w:hAnsi="Book Antiqua"/>
                <w:spacing w:val="32"/>
                <w:sz w:val="24"/>
                <w:szCs w:val="24"/>
                <w:lang w:bidi="hi-IN"/>
              </w:rPr>
              <w:t xml:space="preserve"> </w:t>
            </w:r>
            <w:r w:rsidRPr="00813D66">
              <w:rPr>
                <w:rFonts w:ascii="Book Antiqua" w:hAnsi="Book Antiqua"/>
                <w:spacing w:val="4"/>
                <w:sz w:val="24"/>
                <w:szCs w:val="24"/>
                <w:lang w:bidi="hi-IN"/>
              </w:rPr>
              <w:t>o</w:t>
            </w:r>
            <w:r w:rsidRPr="00813D66">
              <w:rPr>
                <w:rFonts w:ascii="Book Antiqua" w:hAnsi="Book Antiqua"/>
                <w:sz w:val="24"/>
                <w:szCs w:val="24"/>
                <w:lang w:bidi="hi-IN"/>
              </w:rPr>
              <w:t>n</w:t>
            </w:r>
            <w:r w:rsidRPr="00813D66">
              <w:rPr>
                <w:rFonts w:ascii="Book Antiqua" w:hAnsi="Book Antiqua"/>
                <w:spacing w:val="35"/>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38"/>
                <w:sz w:val="24"/>
                <w:szCs w:val="24"/>
                <w:lang w:bidi="hi-IN"/>
              </w:rPr>
              <w:t xml:space="preserve"> </w:t>
            </w:r>
            <w:r w:rsidRPr="00813D66">
              <w:rPr>
                <w:rFonts w:ascii="Book Antiqua" w:hAnsi="Book Antiqua"/>
                <w:spacing w:val="4"/>
                <w:sz w:val="24"/>
                <w:szCs w:val="24"/>
                <w:lang w:bidi="hi-IN"/>
              </w:rPr>
              <w:t>methodolog</w:t>
            </w:r>
            <w:r w:rsidRPr="00813D66">
              <w:rPr>
                <w:rFonts w:ascii="Book Antiqua" w:hAnsi="Book Antiqua"/>
                <w:sz w:val="24"/>
                <w:szCs w:val="24"/>
                <w:lang w:bidi="hi-IN"/>
              </w:rPr>
              <w:t>y</w:t>
            </w:r>
            <w:r w:rsidRPr="00813D66">
              <w:rPr>
                <w:rFonts w:ascii="Book Antiqua" w:hAnsi="Book Antiqua"/>
                <w:spacing w:val="24"/>
                <w:sz w:val="24"/>
                <w:szCs w:val="24"/>
                <w:lang w:bidi="hi-IN"/>
              </w:rPr>
              <w:t xml:space="preserve"> </w:t>
            </w:r>
            <w:r w:rsidRPr="00813D66">
              <w:rPr>
                <w:rFonts w:ascii="Book Antiqua" w:hAnsi="Book Antiqua"/>
                <w:spacing w:val="4"/>
                <w:sz w:val="24"/>
                <w:szCs w:val="24"/>
                <w:lang w:bidi="hi-IN"/>
              </w:rPr>
              <w:t xml:space="preserve">to </w:t>
            </w:r>
            <w:r w:rsidRPr="00813D66">
              <w:rPr>
                <w:rFonts w:ascii="Book Antiqua" w:hAnsi="Book Antiqua"/>
                <w:spacing w:val="2"/>
                <w:sz w:val="24"/>
                <w:szCs w:val="24"/>
                <w:lang w:bidi="hi-IN"/>
              </w:rPr>
              <w:t>promot</w:t>
            </w:r>
            <w:r w:rsidRPr="00813D66">
              <w:rPr>
                <w:rFonts w:ascii="Book Antiqua" w:hAnsi="Book Antiqua"/>
                <w:sz w:val="24"/>
                <w:szCs w:val="24"/>
                <w:lang w:bidi="hi-IN"/>
              </w:rPr>
              <w:t>e</w:t>
            </w:r>
            <w:r w:rsidRPr="00813D66">
              <w:rPr>
                <w:rFonts w:ascii="Book Antiqua" w:hAnsi="Book Antiqua"/>
                <w:spacing w:val="24"/>
                <w:sz w:val="24"/>
                <w:szCs w:val="24"/>
                <w:lang w:bidi="hi-IN"/>
              </w:rPr>
              <w:t xml:space="preserve"> </w:t>
            </w:r>
            <w:r w:rsidRPr="00813D66">
              <w:rPr>
                <w:rFonts w:ascii="Book Antiqua" w:hAnsi="Book Antiqua"/>
                <w:spacing w:val="2"/>
                <w:sz w:val="24"/>
                <w:szCs w:val="24"/>
                <w:lang w:bidi="hi-IN"/>
              </w:rPr>
              <w:t>organizationa</w:t>
            </w:r>
            <w:r w:rsidRPr="00813D66">
              <w:rPr>
                <w:rFonts w:ascii="Book Antiqua" w:hAnsi="Book Antiqua"/>
                <w:sz w:val="24"/>
                <w:szCs w:val="24"/>
                <w:lang w:bidi="hi-IN"/>
              </w:rPr>
              <w:t>l</w:t>
            </w:r>
            <w:r w:rsidRPr="00813D66">
              <w:rPr>
                <w:rFonts w:ascii="Book Antiqua" w:hAnsi="Book Antiqua"/>
                <w:spacing w:val="33"/>
                <w:sz w:val="24"/>
                <w:szCs w:val="24"/>
                <w:lang w:bidi="hi-IN"/>
              </w:rPr>
              <w:t xml:space="preserve"> </w:t>
            </w:r>
            <w:r w:rsidRPr="00813D66">
              <w:rPr>
                <w:rFonts w:ascii="Book Antiqua" w:hAnsi="Book Antiqua"/>
                <w:spacing w:val="2"/>
                <w:sz w:val="24"/>
                <w:szCs w:val="24"/>
                <w:lang w:bidi="hi-IN"/>
              </w:rPr>
              <w:t>learnin</w:t>
            </w:r>
            <w:r w:rsidRPr="00813D66">
              <w:rPr>
                <w:rFonts w:ascii="Book Antiqua" w:hAnsi="Book Antiqua"/>
                <w:sz w:val="24"/>
                <w:szCs w:val="24"/>
                <w:lang w:bidi="hi-IN"/>
              </w:rPr>
              <w:t>g</w:t>
            </w:r>
            <w:r w:rsidRPr="00813D66">
              <w:rPr>
                <w:rFonts w:ascii="Book Antiqua" w:hAnsi="Book Antiqua"/>
                <w:spacing w:val="33"/>
                <w:sz w:val="24"/>
                <w:szCs w:val="24"/>
                <w:lang w:bidi="hi-IN"/>
              </w:rPr>
              <w:t xml:space="preserve"> </w:t>
            </w:r>
            <w:r w:rsidRPr="00813D66">
              <w:rPr>
                <w:rFonts w:ascii="Book Antiqua" w:hAnsi="Book Antiqua"/>
                <w:spacing w:val="2"/>
                <w:sz w:val="24"/>
                <w:szCs w:val="24"/>
                <w:lang w:bidi="hi-IN"/>
              </w:rPr>
              <w:t>a</w:t>
            </w:r>
            <w:r w:rsidRPr="00813D66">
              <w:rPr>
                <w:rFonts w:ascii="Book Antiqua" w:hAnsi="Book Antiqua"/>
                <w:sz w:val="24"/>
                <w:szCs w:val="24"/>
                <w:lang w:bidi="hi-IN"/>
              </w:rPr>
              <w:t>t</w:t>
            </w:r>
            <w:r w:rsidRPr="00813D66">
              <w:rPr>
                <w:rFonts w:ascii="Book Antiqua" w:hAnsi="Book Antiqua"/>
                <w:spacing w:val="33"/>
                <w:sz w:val="24"/>
                <w:szCs w:val="24"/>
                <w:lang w:bidi="hi-IN"/>
              </w:rPr>
              <w:t xml:space="preserve"> </w:t>
            </w:r>
            <w:r w:rsidRPr="00813D66">
              <w:rPr>
                <w:rFonts w:ascii="Book Antiqua" w:hAnsi="Book Antiqua"/>
                <w:spacing w:val="2"/>
                <w:sz w:val="24"/>
                <w:szCs w:val="24"/>
                <w:lang w:bidi="hi-IN"/>
              </w:rPr>
              <w:t>th</w:t>
            </w:r>
            <w:r w:rsidRPr="00813D66">
              <w:rPr>
                <w:rFonts w:ascii="Book Antiqua" w:hAnsi="Book Antiqua"/>
                <w:sz w:val="24"/>
                <w:szCs w:val="24"/>
                <w:lang w:bidi="hi-IN"/>
              </w:rPr>
              <w:t>e</w:t>
            </w:r>
            <w:r w:rsidRPr="00813D66">
              <w:rPr>
                <w:rFonts w:ascii="Book Antiqua" w:hAnsi="Book Antiqua"/>
                <w:spacing w:val="33"/>
                <w:sz w:val="24"/>
                <w:szCs w:val="24"/>
                <w:lang w:bidi="hi-IN"/>
              </w:rPr>
              <w:t xml:space="preserve"> </w:t>
            </w:r>
            <w:r w:rsidRPr="00813D66">
              <w:rPr>
                <w:rFonts w:ascii="Book Antiqua" w:hAnsi="Book Antiqua"/>
                <w:spacing w:val="2"/>
                <w:sz w:val="24"/>
                <w:szCs w:val="24"/>
                <w:lang w:bidi="hi-IN"/>
              </w:rPr>
              <w:t xml:space="preserve">individual, </w:t>
            </w:r>
            <w:r w:rsidRPr="00813D66">
              <w:rPr>
                <w:rFonts w:ascii="Book Antiqua" w:hAnsi="Book Antiqua"/>
                <w:spacing w:val="10"/>
                <w:sz w:val="24"/>
                <w:szCs w:val="24"/>
                <w:lang w:bidi="hi-IN"/>
              </w:rPr>
              <w:t>wor</w:t>
            </w:r>
            <w:r w:rsidRPr="00813D66">
              <w:rPr>
                <w:rFonts w:ascii="Book Antiqua" w:hAnsi="Book Antiqua"/>
                <w:sz w:val="24"/>
                <w:szCs w:val="24"/>
                <w:lang w:bidi="hi-IN"/>
              </w:rPr>
              <w:t>k</w:t>
            </w:r>
            <w:r w:rsidRPr="00813D66">
              <w:rPr>
                <w:rFonts w:ascii="Book Antiqua" w:hAnsi="Book Antiqua"/>
                <w:spacing w:val="6"/>
                <w:sz w:val="24"/>
                <w:szCs w:val="24"/>
                <w:lang w:bidi="hi-IN"/>
              </w:rPr>
              <w:t xml:space="preserve"> </w:t>
            </w:r>
            <w:r w:rsidRPr="00813D66">
              <w:rPr>
                <w:rFonts w:ascii="Book Antiqua" w:hAnsi="Book Antiqua"/>
                <w:spacing w:val="10"/>
                <w:sz w:val="24"/>
                <w:szCs w:val="24"/>
                <w:lang w:bidi="hi-IN"/>
              </w:rPr>
              <w:t>uni</w:t>
            </w:r>
            <w:r w:rsidRPr="00813D66">
              <w:rPr>
                <w:rFonts w:ascii="Book Antiqua" w:hAnsi="Book Antiqua"/>
                <w:sz w:val="24"/>
                <w:szCs w:val="24"/>
                <w:lang w:bidi="hi-IN"/>
              </w:rPr>
              <w:t>t</w:t>
            </w:r>
            <w:r w:rsidRPr="00813D66">
              <w:rPr>
                <w:rFonts w:ascii="Book Antiqua" w:hAnsi="Book Antiqua"/>
                <w:spacing w:val="5"/>
                <w:sz w:val="24"/>
                <w:szCs w:val="24"/>
                <w:lang w:bidi="hi-IN"/>
              </w:rPr>
              <w:t xml:space="preserve"> </w:t>
            </w:r>
            <w:r w:rsidRPr="00813D66">
              <w:rPr>
                <w:rFonts w:ascii="Book Antiqua" w:hAnsi="Book Antiqua"/>
                <w:spacing w:val="10"/>
                <w:sz w:val="24"/>
                <w:szCs w:val="24"/>
                <w:lang w:bidi="hi-IN"/>
              </w:rPr>
              <w:t>an</w:t>
            </w:r>
            <w:r w:rsidRPr="00813D66">
              <w:rPr>
                <w:rFonts w:ascii="Book Antiqua" w:hAnsi="Book Antiqua"/>
                <w:sz w:val="24"/>
                <w:szCs w:val="24"/>
                <w:lang w:bidi="hi-IN"/>
              </w:rPr>
              <w:t>d</w:t>
            </w:r>
            <w:r w:rsidRPr="00813D66">
              <w:rPr>
                <w:rFonts w:ascii="Book Antiqua" w:hAnsi="Book Antiqua"/>
                <w:spacing w:val="2"/>
                <w:sz w:val="24"/>
                <w:szCs w:val="24"/>
                <w:lang w:bidi="hi-IN"/>
              </w:rPr>
              <w:t xml:space="preserve"> </w:t>
            </w:r>
            <w:r w:rsidRPr="00813D66">
              <w:rPr>
                <w:rFonts w:ascii="Book Antiqua" w:hAnsi="Book Antiqua"/>
                <w:spacing w:val="10"/>
                <w:sz w:val="24"/>
                <w:szCs w:val="24"/>
                <w:lang w:bidi="hi-IN"/>
              </w:rPr>
              <w:t>organizationa</w:t>
            </w:r>
            <w:r w:rsidRPr="00813D66">
              <w:rPr>
                <w:rFonts w:ascii="Book Antiqua" w:hAnsi="Book Antiqua"/>
                <w:sz w:val="24"/>
                <w:szCs w:val="24"/>
                <w:lang w:bidi="hi-IN"/>
              </w:rPr>
              <w:t>l</w:t>
            </w:r>
            <w:r w:rsidRPr="00813D66">
              <w:rPr>
                <w:rFonts w:ascii="Book Antiqua" w:hAnsi="Book Antiqua"/>
                <w:spacing w:val="5"/>
                <w:sz w:val="24"/>
                <w:szCs w:val="24"/>
                <w:lang w:bidi="hi-IN"/>
              </w:rPr>
              <w:t xml:space="preserve"> </w:t>
            </w:r>
            <w:r w:rsidRPr="00813D66">
              <w:rPr>
                <w:rFonts w:ascii="Book Antiqua" w:hAnsi="Book Antiqua"/>
                <w:spacing w:val="10"/>
                <w:sz w:val="24"/>
                <w:szCs w:val="24"/>
                <w:lang w:bidi="hi-IN"/>
              </w:rPr>
              <w:t>level</w:t>
            </w:r>
            <w:r w:rsidRPr="00813D66">
              <w:rPr>
                <w:rFonts w:ascii="Book Antiqua" w:hAnsi="Book Antiqua"/>
                <w:sz w:val="24"/>
                <w:szCs w:val="24"/>
                <w:lang w:bidi="hi-IN"/>
              </w:rPr>
              <w:t xml:space="preserve">s </w:t>
            </w:r>
            <w:r w:rsidRPr="00813D66">
              <w:rPr>
                <w:rFonts w:ascii="Book Antiqua" w:hAnsi="Book Antiqua"/>
                <w:spacing w:val="10"/>
                <w:sz w:val="24"/>
                <w:szCs w:val="24"/>
                <w:lang w:bidi="hi-IN"/>
              </w:rPr>
              <w:t>o</w:t>
            </w:r>
            <w:r w:rsidRPr="00813D66">
              <w:rPr>
                <w:rFonts w:ascii="Book Antiqua" w:hAnsi="Book Antiqua"/>
                <w:sz w:val="24"/>
                <w:szCs w:val="24"/>
                <w:lang w:bidi="hi-IN"/>
              </w:rPr>
              <w:t>n</w:t>
            </w:r>
            <w:r w:rsidRPr="00813D66">
              <w:rPr>
                <w:rFonts w:ascii="Book Antiqua" w:hAnsi="Book Antiqua"/>
                <w:spacing w:val="3"/>
                <w:sz w:val="24"/>
                <w:szCs w:val="24"/>
                <w:lang w:bidi="hi-IN"/>
              </w:rPr>
              <w:t xml:space="preserve"> </w:t>
            </w:r>
            <w:r w:rsidRPr="00813D66">
              <w:rPr>
                <w:rFonts w:ascii="Book Antiqua" w:hAnsi="Book Antiqua"/>
                <w:spacing w:val="10"/>
                <w:sz w:val="24"/>
                <w:szCs w:val="24"/>
                <w:lang w:bidi="hi-IN"/>
              </w:rPr>
              <w:t>ho</w:t>
            </w:r>
            <w:r w:rsidRPr="00813D66">
              <w:rPr>
                <w:rFonts w:ascii="Book Antiqua" w:hAnsi="Book Antiqua"/>
                <w:sz w:val="24"/>
                <w:szCs w:val="24"/>
                <w:lang w:bidi="hi-IN"/>
              </w:rPr>
              <w:t>w</w:t>
            </w:r>
            <w:r w:rsidRPr="00813D66">
              <w:rPr>
                <w:rFonts w:ascii="Book Antiqua" w:hAnsi="Book Antiqua"/>
                <w:spacing w:val="1"/>
                <w:sz w:val="24"/>
                <w:szCs w:val="24"/>
                <w:lang w:bidi="hi-IN"/>
              </w:rPr>
              <w:t xml:space="preserve"> </w:t>
            </w:r>
            <w:r w:rsidRPr="00813D66">
              <w:rPr>
                <w:rFonts w:ascii="Book Antiqua" w:hAnsi="Book Antiqua"/>
                <w:spacing w:val="10"/>
                <w:sz w:val="24"/>
                <w:szCs w:val="24"/>
                <w:lang w:bidi="hi-IN"/>
              </w:rPr>
              <w:t xml:space="preserve">to </w:t>
            </w:r>
            <w:r w:rsidRPr="00813D66">
              <w:rPr>
                <w:rFonts w:ascii="Book Antiqua" w:hAnsi="Book Antiqua"/>
                <w:sz w:val="24"/>
                <w:szCs w:val="24"/>
                <w:lang w:bidi="hi-IN"/>
              </w:rPr>
              <w:t>practically</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effectively</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mainstream</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gender.</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Graduat</w:t>
            </w:r>
            <w:r w:rsidRPr="00813D66">
              <w:rPr>
                <w:rFonts w:ascii="Book Antiqua" w:eastAsia="Book Antiqua" w:hAnsi="Book Antiqua" w:cs="Book Antiqua"/>
                <w:b/>
                <w:bCs/>
                <w:sz w:val="20"/>
                <w:szCs w:val="20"/>
                <w:lang w:val="en-IN" w:eastAsia="en-IN"/>
              </w:rPr>
              <w:t>e</w:t>
            </w:r>
            <w:r w:rsidRPr="00813D66">
              <w:rPr>
                <w:rFonts w:ascii="Book Antiqua" w:eastAsia="Book Antiqua" w:hAnsi="Book Antiqua" w:cs="Book Antiqua"/>
                <w:b/>
                <w:bCs/>
                <w:spacing w:val="3"/>
                <w:sz w:val="20"/>
                <w:szCs w:val="20"/>
                <w:lang w:val="en-IN" w:eastAsia="en-IN"/>
              </w:rPr>
              <w:t xml:space="preserve"> </w:t>
            </w:r>
            <w:r w:rsidRPr="00813D66">
              <w:rPr>
                <w:rFonts w:ascii="Book Antiqua" w:eastAsia="Book Antiqua" w:hAnsi="Book Antiqua" w:cs="Book Antiqua"/>
                <w:b/>
                <w:bCs/>
                <w:spacing w:val="-1"/>
                <w:sz w:val="20"/>
                <w:szCs w:val="20"/>
                <w:lang w:val="en-IN" w:eastAsia="en-IN"/>
              </w:rPr>
              <w:t>Attribute</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disciplinary</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expertise</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 xml:space="preserve">or </w:t>
            </w:r>
            <w:r w:rsidRPr="00813D66">
              <w:rPr>
                <w:rFonts w:ascii="Book Antiqua" w:hAnsi="Book Antiqua"/>
                <w:spacing w:val="-1"/>
                <w:w w:val="99"/>
                <w:sz w:val="24"/>
                <w:szCs w:val="24"/>
                <w:lang w:bidi="hi-IN"/>
              </w:rPr>
              <w:t>technica</w:t>
            </w:r>
            <w:r w:rsidRPr="00813D66">
              <w:rPr>
                <w:rFonts w:ascii="Book Antiqua" w:hAnsi="Book Antiqua"/>
                <w:w w:val="99"/>
                <w:sz w:val="24"/>
                <w:szCs w:val="24"/>
                <w:lang w:bidi="hi-IN"/>
              </w:rPr>
              <w:t>l</w:t>
            </w:r>
            <w:r w:rsidRPr="00813D66">
              <w:rPr>
                <w:rFonts w:ascii="Book Antiqua" w:hAnsi="Book Antiqua"/>
                <w:spacing w:val="-16"/>
                <w:w w:val="99"/>
                <w:sz w:val="24"/>
                <w:szCs w:val="24"/>
                <w:lang w:bidi="hi-IN"/>
              </w:rPr>
              <w:t xml:space="preserve"> </w:t>
            </w:r>
            <w:r w:rsidRPr="00813D66">
              <w:rPr>
                <w:rFonts w:ascii="Book Antiqua" w:hAnsi="Book Antiqua"/>
                <w:spacing w:val="-1"/>
                <w:sz w:val="24"/>
                <w:szCs w:val="24"/>
                <w:lang w:bidi="hi-IN"/>
              </w:rPr>
              <w:t>knowledg</w:t>
            </w:r>
            <w:r w:rsidRPr="00813D66">
              <w:rPr>
                <w:rFonts w:ascii="Book Antiqua" w:hAnsi="Book Antiqua"/>
                <w:sz w:val="24"/>
                <w:szCs w:val="24"/>
                <w:lang w:bidi="hi-IN"/>
              </w:rPr>
              <w:t>e</w:t>
            </w:r>
            <w:r w:rsidRPr="00813D66">
              <w:rPr>
                <w:rFonts w:ascii="Book Antiqua" w:hAnsi="Book Antiqua"/>
                <w:spacing w:val="-17"/>
                <w:sz w:val="24"/>
                <w:szCs w:val="24"/>
                <w:lang w:bidi="hi-IN"/>
              </w:rPr>
              <w:t xml:space="preserve"> </w:t>
            </w:r>
            <w:r w:rsidRPr="00813D66">
              <w:rPr>
                <w:rFonts w:ascii="Book Antiqua" w:hAnsi="Book Antiqua"/>
                <w:spacing w:val="-1"/>
                <w:sz w:val="24"/>
                <w:szCs w:val="24"/>
                <w:lang w:bidi="hi-IN"/>
              </w:rPr>
              <w:t>tha</w:t>
            </w:r>
            <w:r w:rsidRPr="00813D66">
              <w:rPr>
                <w:rFonts w:ascii="Book Antiqua" w:hAnsi="Book Antiqua"/>
                <w:sz w:val="24"/>
                <w:szCs w:val="24"/>
                <w:lang w:bidi="hi-IN"/>
              </w:rPr>
              <w:t>t</w:t>
            </w:r>
            <w:r w:rsidRPr="00813D66">
              <w:rPr>
                <w:rFonts w:ascii="Book Antiqua" w:hAnsi="Book Antiqua"/>
                <w:spacing w:val="-17"/>
                <w:sz w:val="24"/>
                <w:szCs w:val="24"/>
                <w:lang w:bidi="hi-IN"/>
              </w:rPr>
              <w:t xml:space="preserve"> </w:t>
            </w:r>
            <w:r w:rsidRPr="00813D66">
              <w:rPr>
                <w:rFonts w:ascii="Book Antiqua" w:hAnsi="Book Antiqua"/>
                <w:spacing w:val="-1"/>
                <w:sz w:val="24"/>
                <w:szCs w:val="24"/>
                <w:lang w:bidi="hi-IN"/>
              </w:rPr>
              <w:t>ha</w:t>
            </w:r>
            <w:r w:rsidRPr="00813D66">
              <w:rPr>
                <w:rFonts w:ascii="Book Antiqua" w:hAnsi="Book Antiqua"/>
                <w:sz w:val="24"/>
                <w:szCs w:val="24"/>
                <w:lang w:bidi="hi-IN"/>
              </w:rPr>
              <w:t>s</w:t>
            </w:r>
            <w:r w:rsidRPr="00813D66">
              <w:rPr>
                <w:rFonts w:ascii="Book Antiqua" w:hAnsi="Book Antiqua"/>
                <w:spacing w:val="-21"/>
                <w:sz w:val="24"/>
                <w:szCs w:val="24"/>
                <w:lang w:bidi="hi-IN"/>
              </w:rPr>
              <w:t xml:space="preserve"> </w:t>
            </w:r>
            <w:r w:rsidRPr="00813D66">
              <w:rPr>
                <w:rFonts w:ascii="Book Antiqua" w:hAnsi="Book Antiqua"/>
                <w:spacing w:val="-1"/>
                <w:sz w:val="24"/>
                <w:szCs w:val="24"/>
                <w:lang w:bidi="hi-IN"/>
              </w:rPr>
              <w:t>traditionall</w:t>
            </w:r>
            <w:r w:rsidRPr="00813D66">
              <w:rPr>
                <w:rFonts w:ascii="Book Antiqua" w:hAnsi="Book Antiqua"/>
                <w:sz w:val="24"/>
                <w:szCs w:val="24"/>
                <w:lang w:bidi="hi-IN"/>
              </w:rPr>
              <w:t>y</w:t>
            </w:r>
            <w:r w:rsidRPr="00813D66">
              <w:rPr>
                <w:rFonts w:ascii="Book Antiqua" w:hAnsi="Book Antiqua"/>
                <w:spacing w:val="-17"/>
                <w:sz w:val="24"/>
                <w:szCs w:val="24"/>
                <w:lang w:bidi="hi-IN"/>
              </w:rPr>
              <w:t xml:space="preserve"> </w:t>
            </w:r>
            <w:r w:rsidRPr="00813D66">
              <w:rPr>
                <w:rFonts w:ascii="Book Antiqua" w:hAnsi="Book Antiqua"/>
                <w:spacing w:val="-1"/>
                <w:w w:val="99"/>
                <w:sz w:val="24"/>
                <w:szCs w:val="24"/>
                <w:lang w:bidi="hi-IN"/>
              </w:rPr>
              <w:t>forme</w:t>
            </w:r>
            <w:r w:rsidRPr="00813D66">
              <w:rPr>
                <w:rFonts w:ascii="Book Antiqua" w:hAnsi="Book Antiqua"/>
                <w:w w:val="99"/>
                <w:sz w:val="24"/>
                <w:szCs w:val="24"/>
                <w:lang w:bidi="hi-IN"/>
              </w:rPr>
              <w:t>d</w:t>
            </w:r>
            <w:r w:rsidRPr="00813D66">
              <w:rPr>
                <w:rFonts w:ascii="Book Antiqua" w:hAnsi="Book Antiqua"/>
                <w:spacing w:val="-16"/>
                <w:w w:val="99"/>
                <w:sz w:val="24"/>
                <w:szCs w:val="24"/>
                <w:lang w:bidi="hi-IN"/>
              </w:rPr>
              <w:t xml:space="preserve"> </w:t>
            </w:r>
            <w:r w:rsidRPr="00813D66">
              <w:rPr>
                <w:rFonts w:ascii="Book Antiqua" w:hAnsi="Book Antiqua"/>
                <w:spacing w:val="-1"/>
                <w:sz w:val="24"/>
                <w:szCs w:val="24"/>
                <w:lang w:bidi="hi-IN"/>
              </w:rPr>
              <w:t xml:space="preserve">the </w:t>
            </w:r>
            <w:r w:rsidRPr="00813D66">
              <w:rPr>
                <w:rFonts w:ascii="Book Antiqua" w:hAnsi="Book Antiqua"/>
                <w:spacing w:val="1"/>
                <w:sz w:val="24"/>
                <w:szCs w:val="24"/>
                <w:lang w:bidi="hi-IN"/>
              </w:rPr>
              <w:t>cor</w:t>
            </w:r>
            <w:r w:rsidRPr="00813D66">
              <w:rPr>
                <w:rFonts w:ascii="Book Antiqua" w:hAnsi="Book Antiqua"/>
                <w:sz w:val="24"/>
                <w:szCs w:val="24"/>
                <w:lang w:bidi="hi-IN"/>
              </w:rPr>
              <w:t>e</w:t>
            </w:r>
            <w:r w:rsidRPr="00813D66">
              <w:rPr>
                <w:rFonts w:ascii="Book Antiqua" w:hAnsi="Book Antiqua"/>
                <w:spacing w:val="27"/>
                <w:sz w:val="24"/>
                <w:szCs w:val="24"/>
                <w:lang w:bidi="hi-IN"/>
              </w:rPr>
              <w:t xml:space="preserve"> </w:t>
            </w:r>
            <w:r w:rsidRPr="00813D66">
              <w:rPr>
                <w:rFonts w:ascii="Book Antiqua" w:hAnsi="Book Antiqua"/>
                <w:spacing w:val="1"/>
                <w:sz w:val="24"/>
                <w:szCs w:val="24"/>
                <w:lang w:bidi="hi-IN"/>
              </w:rPr>
              <w:t>o</w:t>
            </w:r>
            <w:r w:rsidRPr="00813D66">
              <w:rPr>
                <w:rFonts w:ascii="Book Antiqua" w:hAnsi="Book Antiqua"/>
                <w:sz w:val="24"/>
                <w:szCs w:val="24"/>
                <w:lang w:bidi="hi-IN"/>
              </w:rPr>
              <w:t>f</w:t>
            </w:r>
            <w:r w:rsidRPr="00813D66">
              <w:rPr>
                <w:rFonts w:ascii="Book Antiqua" w:hAnsi="Book Antiqua"/>
                <w:spacing w:val="29"/>
                <w:sz w:val="24"/>
                <w:szCs w:val="24"/>
                <w:lang w:bidi="hi-IN"/>
              </w:rPr>
              <w:t xml:space="preserve"> </w:t>
            </w:r>
            <w:r w:rsidRPr="00813D66">
              <w:rPr>
                <w:rFonts w:ascii="Book Antiqua" w:hAnsi="Book Antiqua"/>
                <w:spacing w:val="1"/>
                <w:sz w:val="24"/>
                <w:szCs w:val="24"/>
                <w:lang w:bidi="hi-IN"/>
              </w:rPr>
              <w:t>mos</w:t>
            </w:r>
            <w:r w:rsidRPr="00813D66">
              <w:rPr>
                <w:rFonts w:ascii="Book Antiqua" w:hAnsi="Book Antiqua"/>
                <w:sz w:val="24"/>
                <w:szCs w:val="24"/>
                <w:lang w:bidi="hi-IN"/>
              </w:rPr>
              <w:t>t</w:t>
            </w:r>
            <w:r w:rsidRPr="00813D66">
              <w:rPr>
                <w:rFonts w:ascii="Book Antiqua" w:hAnsi="Book Antiqua"/>
                <w:spacing w:val="26"/>
                <w:sz w:val="24"/>
                <w:szCs w:val="24"/>
                <w:lang w:bidi="hi-IN"/>
              </w:rPr>
              <w:t xml:space="preserve"> </w:t>
            </w:r>
            <w:r w:rsidRPr="00813D66">
              <w:rPr>
                <w:rFonts w:ascii="Book Antiqua" w:hAnsi="Book Antiqua"/>
                <w:spacing w:val="1"/>
                <w:sz w:val="24"/>
                <w:szCs w:val="24"/>
                <w:lang w:bidi="hi-IN"/>
              </w:rPr>
              <w:t>universit</w:t>
            </w:r>
            <w:r w:rsidRPr="00813D66">
              <w:rPr>
                <w:rFonts w:ascii="Book Antiqua" w:hAnsi="Book Antiqua"/>
                <w:sz w:val="24"/>
                <w:szCs w:val="24"/>
                <w:lang w:bidi="hi-IN"/>
              </w:rPr>
              <w:t>y</w:t>
            </w:r>
            <w:r w:rsidRPr="00813D66">
              <w:rPr>
                <w:rFonts w:ascii="Book Antiqua" w:hAnsi="Book Antiqua"/>
                <w:spacing w:val="31"/>
                <w:sz w:val="24"/>
                <w:szCs w:val="24"/>
                <w:lang w:bidi="hi-IN"/>
              </w:rPr>
              <w:t xml:space="preserve"> </w:t>
            </w:r>
            <w:r w:rsidRPr="00813D66">
              <w:rPr>
                <w:rFonts w:ascii="Book Antiqua" w:hAnsi="Book Antiqua"/>
                <w:spacing w:val="1"/>
                <w:sz w:val="24"/>
                <w:szCs w:val="24"/>
                <w:lang w:bidi="hi-IN"/>
              </w:rPr>
              <w:t>courses</w:t>
            </w:r>
            <w:r w:rsidRPr="00813D66">
              <w:rPr>
                <w:rFonts w:ascii="Book Antiqua" w:hAnsi="Book Antiqua"/>
                <w:sz w:val="24"/>
                <w:szCs w:val="24"/>
                <w:lang w:bidi="hi-IN"/>
              </w:rPr>
              <w:t>.</w:t>
            </w:r>
            <w:r w:rsidRPr="00813D66">
              <w:rPr>
                <w:rFonts w:ascii="Book Antiqua" w:hAnsi="Book Antiqua"/>
                <w:spacing w:val="23"/>
                <w:sz w:val="24"/>
                <w:szCs w:val="24"/>
                <w:lang w:bidi="hi-IN"/>
              </w:rPr>
              <w:t xml:space="preserve"> </w:t>
            </w:r>
            <w:r w:rsidRPr="00813D66">
              <w:rPr>
                <w:rFonts w:ascii="Book Antiqua" w:hAnsi="Book Antiqua"/>
                <w:spacing w:val="1"/>
                <w:sz w:val="24"/>
                <w:szCs w:val="24"/>
                <w:lang w:bidi="hi-IN"/>
              </w:rPr>
              <w:t>The</w:t>
            </w:r>
            <w:r w:rsidRPr="00813D66">
              <w:rPr>
                <w:rFonts w:ascii="Book Antiqua" w:hAnsi="Book Antiqua"/>
                <w:sz w:val="24"/>
                <w:szCs w:val="24"/>
                <w:lang w:bidi="hi-IN"/>
              </w:rPr>
              <w:t>y</w:t>
            </w:r>
            <w:r w:rsidRPr="00813D66">
              <w:rPr>
                <w:rFonts w:ascii="Book Antiqua" w:hAnsi="Book Antiqua"/>
                <w:spacing w:val="26"/>
                <w:sz w:val="24"/>
                <w:szCs w:val="24"/>
                <w:lang w:bidi="hi-IN"/>
              </w:rPr>
              <w:t xml:space="preserve"> </w:t>
            </w:r>
            <w:r w:rsidRPr="00813D66">
              <w:rPr>
                <w:rFonts w:ascii="Book Antiqua" w:hAnsi="Book Antiqua"/>
                <w:spacing w:val="1"/>
                <w:sz w:val="24"/>
                <w:szCs w:val="24"/>
                <w:lang w:bidi="hi-IN"/>
              </w:rPr>
              <w:t>ar</w:t>
            </w:r>
            <w:r w:rsidRPr="00813D66">
              <w:rPr>
                <w:rFonts w:ascii="Book Antiqua" w:hAnsi="Book Antiqua"/>
                <w:sz w:val="24"/>
                <w:szCs w:val="24"/>
                <w:lang w:bidi="hi-IN"/>
              </w:rPr>
              <w:t>e</w:t>
            </w:r>
            <w:r w:rsidRPr="00813D66">
              <w:rPr>
                <w:rFonts w:ascii="Book Antiqua" w:hAnsi="Book Antiqua"/>
                <w:spacing w:val="31"/>
                <w:sz w:val="24"/>
                <w:szCs w:val="24"/>
                <w:lang w:bidi="hi-IN"/>
              </w:rPr>
              <w:t xml:space="preserve"> </w:t>
            </w:r>
            <w:r w:rsidRPr="00813D66">
              <w:rPr>
                <w:rFonts w:ascii="Book Antiqua" w:hAnsi="Book Antiqua"/>
                <w:spacing w:val="1"/>
                <w:sz w:val="24"/>
                <w:szCs w:val="24"/>
                <w:lang w:bidi="hi-IN"/>
              </w:rPr>
              <w:t xml:space="preserve">qualities </w:t>
            </w:r>
            <w:r w:rsidRPr="00813D66">
              <w:rPr>
                <w:rFonts w:ascii="Book Antiqua" w:hAnsi="Book Antiqua"/>
                <w:sz w:val="24"/>
                <w:szCs w:val="24"/>
                <w:lang w:bidi="hi-IN"/>
              </w:rPr>
              <w:t>that</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also</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prepare graduates as</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agents for</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social</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good in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an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unknown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future.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Green</w:t>
            </w:r>
            <w:r w:rsidRPr="00813D66">
              <w:rPr>
                <w:rFonts w:ascii="Book Antiqua" w:eastAsia="Book Antiqua" w:hAnsi="Book Antiqua" w:cs="Book Antiqua"/>
                <w:b/>
                <w:bCs/>
                <w:spacing w:val="17"/>
                <w:sz w:val="20"/>
                <w:szCs w:val="20"/>
                <w:lang w:val="en-IN" w:eastAsia="en-IN"/>
              </w:rPr>
              <w:t xml:space="preserve"> </w:t>
            </w:r>
            <w:r w:rsidRPr="00813D66">
              <w:rPr>
                <w:rFonts w:ascii="Book Antiqua" w:eastAsia="Book Antiqua" w:hAnsi="Book Antiqua" w:cs="Book Antiqua"/>
                <w:b/>
                <w:bCs/>
                <w:sz w:val="20"/>
                <w:szCs w:val="20"/>
                <w:lang w:val="en-IN" w:eastAsia="en-IN"/>
              </w:rPr>
              <w:t>Audit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w:t>
            </w:r>
            <w:r w:rsidRPr="00813D66">
              <w:rPr>
                <w:rFonts w:ascii="Book Antiqua" w:hAnsi="Book Antiqua"/>
                <w:spacing w:val="25"/>
                <w:sz w:val="24"/>
                <w:szCs w:val="24"/>
                <w:lang w:bidi="hi-IN"/>
              </w:rPr>
              <w:t xml:space="preserve"> </w:t>
            </w:r>
            <w:r w:rsidRPr="00813D66">
              <w:rPr>
                <w:rFonts w:ascii="Book Antiqua" w:hAnsi="Book Antiqua"/>
                <w:sz w:val="24"/>
                <w:szCs w:val="24"/>
                <w:lang w:bidi="hi-IN"/>
              </w:rPr>
              <w:t>process</w:t>
            </w:r>
            <w:r w:rsidRPr="00813D66">
              <w:rPr>
                <w:rFonts w:ascii="Book Antiqua" w:hAnsi="Book Antiqua"/>
                <w:spacing w:val="21"/>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27"/>
                <w:sz w:val="24"/>
                <w:szCs w:val="24"/>
                <w:lang w:bidi="hi-IN"/>
              </w:rPr>
              <w:t xml:space="preserve"> </w:t>
            </w:r>
            <w:r w:rsidRPr="00813D66">
              <w:rPr>
                <w:rFonts w:ascii="Book Antiqua" w:hAnsi="Book Antiqua"/>
                <w:sz w:val="24"/>
                <w:szCs w:val="24"/>
                <w:lang w:bidi="hi-IN"/>
              </w:rPr>
              <w:t>assessing</w:t>
            </w:r>
            <w:r w:rsidRPr="00813D66">
              <w:rPr>
                <w:rFonts w:ascii="Book Antiqua" w:hAnsi="Book Antiqua"/>
                <w:spacing w:val="19"/>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29"/>
                <w:sz w:val="24"/>
                <w:szCs w:val="24"/>
                <w:lang w:bidi="hi-IN"/>
              </w:rPr>
              <w:t xml:space="preserve"> </w:t>
            </w:r>
            <w:r w:rsidRPr="00813D66">
              <w:rPr>
                <w:rFonts w:ascii="Book Antiqua" w:hAnsi="Book Antiqua"/>
                <w:sz w:val="24"/>
                <w:szCs w:val="24"/>
                <w:lang w:bidi="hi-IN"/>
              </w:rPr>
              <w:t>environmental</w:t>
            </w:r>
            <w:r w:rsidRPr="00813D66">
              <w:rPr>
                <w:rFonts w:ascii="Book Antiqua" w:hAnsi="Book Antiqua"/>
                <w:spacing w:val="13"/>
                <w:sz w:val="24"/>
                <w:szCs w:val="24"/>
                <w:lang w:bidi="hi-IN"/>
              </w:rPr>
              <w:t xml:space="preserve"> </w:t>
            </w:r>
            <w:r w:rsidRPr="00813D66">
              <w:rPr>
                <w:rFonts w:ascii="Book Antiqua" w:hAnsi="Book Antiqua"/>
                <w:sz w:val="24"/>
                <w:szCs w:val="24"/>
                <w:lang w:bidi="hi-IN"/>
              </w:rPr>
              <w:t>impact of</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an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organization,</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process,</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project,</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product,</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etc</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Grievance</w:t>
            </w:r>
            <w:r w:rsidRPr="00813D66">
              <w:rPr>
                <w:rFonts w:ascii="Book Antiqua" w:eastAsia="Book Antiqua" w:hAnsi="Book Antiqua" w:cs="Book Antiqua"/>
                <w:b/>
                <w:bCs/>
                <w:spacing w:val="24"/>
                <w:sz w:val="20"/>
                <w:szCs w:val="20"/>
                <w:lang w:val="en-IN" w:eastAsia="en-IN"/>
              </w:rPr>
              <w:t xml:space="preserve"> </w:t>
            </w:r>
            <w:r w:rsidR="00150BD3"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edressal</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Mechanisms for receiving, processing and addressing dissatisfaction expressed, complaints and other formal requests made by learners, staff and other stakeholders on the institutional provisions promised and perceived.</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4"/>
                <w:sz w:val="20"/>
                <w:szCs w:val="20"/>
                <w:lang w:val="en-IN" w:eastAsia="en-IN"/>
              </w:rPr>
              <w:t>H</w:t>
            </w:r>
            <w:r w:rsidRPr="00813D66">
              <w:rPr>
                <w:rFonts w:ascii="Book Antiqua" w:eastAsia="Book Antiqua" w:hAnsi="Book Antiqua" w:cs="Book Antiqua"/>
                <w:b/>
                <w:bCs/>
                <w:sz w:val="20"/>
                <w:szCs w:val="20"/>
                <w:lang w:val="en-IN" w:eastAsia="en-IN"/>
              </w:rPr>
              <w:t>-index</w:t>
            </w:r>
            <w:r w:rsidRPr="00813D66">
              <w:rPr>
                <w:rFonts w:ascii="Book Antiqua" w:eastAsia="Book Antiqua" w:hAnsi="Book Antiqua" w:cs="Book Antiqua"/>
                <w:b/>
                <w:bCs/>
                <w:spacing w:val="-4"/>
                <w:sz w:val="20"/>
                <w:szCs w:val="20"/>
                <w:lang w:val="en-IN" w:eastAsia="en-IN"/>
              </w:rPr>
              <w:t xml:space="preserve"> </w:t>
            </w:r>
            <w:r w:rsidRPr="00813D66">
              <w:rPr>
                <w:rFonts w:ascii="Book Antiqua" w:eastAsia="Book Antiqua" w:hAnsi="Book Antiqua" w:cs="Book Antiqua"/>
                <w:b/>
                <w:bCs/>
                <w:sz w:val="20"/>
                <w:szCs w:val="20"/>
                <w:lang w:val="en-IN" w:eastAsia="en-IN"/>
              </w:rPr>
              <w:t>(Hirsch</w:t>
            </w:r>
            <w:r w:rsidRPr="00813D66">
              <w:rPr>
                <w:rFonts w:ascii="Book Antiqua" w:eastAsia="Book Antiqua" w:hAnsi="Book Antiqua" w:cs="Book Antiqua"/>
                <w:b/>
                <w:bCs/>
                <w:spacing w:val="5"/>
                <w:sz w:val="20"/>
                <w:szCs w:val="20"/>
                <w:lang w:val="en-IN" w:eastAsia="en-IN"/>
              </w:rPr>
              <w:t xml:space="preserve"> </w:t>
            </w:r>
            <w:r w:rsidRPr="00813D66">
              <w:rPr>
                <w:rFonts w:ascii="Book Antiqua" w:eastAsia="Book Antiqua" w:hAnsi="Book Antiqua" w:cs="Book Antiqua"/>
                <w:b/>
                <w:bCs/>
                <w:sz w:val="20"/>
                <w:szCs w:val="20"/>
                <w:lang w:val="en-IN" w:eastAsia="en-IN"/>
              </w:rPr>
              <w:t>Index)</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An index that attempts to measure both the productivity and impact of the published work of a scientist or scholar. The index is based on the set of the scientist’s most cited papers and the number of citations that they have received in other publications.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5"/>
                <w:sz w:val="20"/>
                <w:szCs w:val="20"/>
                <w:lang w:val="en-IN" w:eastAsia="en-IN"/>
              </w:rPr>
              <w:t>Huma</w:t>
            </w:r>
            <w:r w:rsidRPr="00813D66">
              <w:rPr>
                <w:rFonts w:ascii="Book Antiqua" w:eastAsia="Book Antiqua" w:hAnsi="Book Antiqua" w:cs="Book Antiqua"/>
                <w:b/>
                <w:bCs/>
                <w:sz w:val="20"/>
                <w:szCs w:val="20"/>
                <w:lang w:val="en-IN" w:eastAsia="en-IN"/>
              </w:rPr>
              <w:t>n</w:t>
            </w:r>
            <w:r w:rsidRPr="00813D66">
              <w:rPr>
                <w:rFonts w:ascii="Book Antiqua" w:eastAsia="Book Antiqua" w:hAnsi="Book Antiqua" w:cs="Book Antiqua"/>
                <w:b/>
                <w:bCs/>
                <w:spacing w:val="3"/>
                <w:sz w:val="20"/>
                <w:szCs w:val="20"/>
                <w:lang w:val="en-IN" w:eastAsia="en-IN"/>
              </w:rPr>
              <w:t xml:space="preserve"> </w:t>
            </w:r>
            <w:r w:rsidRPr="00813D66">
              <w:rPr>
                <w:rFonts w:ascii="Book Antiqua" w:eastAsia="Book Antiqua" w:hAnsi="Book Antiqua" w:cs="Book Antiqua"/>
                <w:b/>
                <w:bCs/>
                <w:spacing w:val="-5"/>
                <w:sz w:val="20"/>
                <w:szCs w:val="20"/>
                <w:lang w:val="en-IN" w:eastAsia="en-IN"/>
              </w:rPr>
              <w:t>Resourc</w:t>
            </w:r>
            <w:r w:rsidRPr="00813D66">
              <w:rPr>
                <w:rFonts w:ascii="Book Antiqua" w:eastAsia="Book Antiqua" w:hAnsi="Book Antiqua" w:cs="Book Antiqua"/>
                <w:b/>
                <w:bCs/>
                <w:sz w:val="20"/>
                <w:szCs w:val="20"/>
                <w:lang w:val="en-IN" w:eastAsia="en-IN"/>
              </w:rPr>
              <w:t>e</w:t>
            </w:r>
            <w:r w:rsidRPr="00813D66">
              <w:rPr>
                <w:rFonts w:ascii="Book Antiqua" w:eastAsia="Book Antiqua" w:hAnsi="Book Antiqua" w:cs="Book Antiqua"/>
                <w:b/>
                <w:bCs/>
                <w:spacing w:val="24"/>
                <w:sz w:val="20"/>
                <w:szCs w:val="20"/>
                <w:lang w:val="en-IN" w:eastAsia="en-IN"/>
              </w:rPr>
              <w:t xml:space="preserve"> </w:t>
            </w:r>
            <w:r w:rsidRPr="00813D66">
              <w:rPr>
                <w:rFonts w:ascii="Book Antiqua" w:eastAsia="Book Antiqua" w:hAnsi="Book Antiqua" w:cs="Book Antiqua"/>
                <w:b/>
                <w:bCs/>
                <w:spacing w:val="-5"/>
                <w:sz w:val="20"/>
                <w:szCs w:val="20"/>
                <w:lang w:val="en-IN" w:eastAsia="en-IN"/>
              </w:rPr>
              <w:t>Manageme</w:t>
            </w:r>
            <w:r w:rsidRPr="00813D66">
              <w:rPr>
                <w:rFonts w:ascii="Book Antiqua" w:eastAsia="Book Antiqua" w:hAnsi="Book Antiqua" w:cs="Book Antiqua"/>
                <w:b/>
                <w:bCs/>
                <w:spacing w:val="-10"/>
                <w:sz w:val="20"/>
                <w:szCs w:val="20"/>
                <w:lang w:val="en-IN" w:eastAsia="en-IN"/>
              </w:rPr>
              <w:t>n</w:t>
            </w:r>
            <w:r w:rsidRPr="00813D66">
              <w:rPr>
                <w:rFonts w:ascii="Book Antiqua" w:eastAsia="Book Antiqua" w:hAnsi="Book Antiqua" w:cs="Book Antiqua"/>
                <w:b/>
                <w:bCs/>
                <w:sz w:val="20"/>
                <w:szCs w:val="20"/>
                <w:lang w:val="en-IN" w:eastAsia="en-IN"/>
              </w:rPr>
              <w:t>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 process of assessing the human power requirements, recruiting, monitoring the growth and appraising them periodically and plan the staff development programs for the professional development and provide the necessary incentives and feedback.</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Calibri" w:hAnsi="Book Antiqua"/>
                <w:b/>
                <w:bCs/>
                <w:sz w:val="20"/>
                <w:szCs w:val="20"/>
                <w:lang w:val="en-IN" w:eastAsia="en-IN"/>
              </w:rPr>
              <w:t>Humanities International Complete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comprehensive database covering journals, books and reference sources in the humanities. This database provides citation information for articles, essays and reviews, as well as original creative works including poems and fiction. Photographs, painting and illustrations are also referenced</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5"/>
                <w:sz w:val="20"/>
                <w:szCs w:val="20"/>
                <w:lang w:val="en-IN" w:eastAsia="en-IN"/>
              </w:rPr>
              <w:t>IC</w:t>
            </w:r>
            <w:r w:rsidRPr="00813D66">
              <w:rPr>
                <w:rFonts w:ascii="Book Antiqua" w:eastAsia="Book Antiqua" w:hAnsi="Book Antiqua" w:cs="Book Antiqua"/>
                <w:b/>
                <w:bCs/>
                <w:sz w:val="20"/>
                <w:szCs w:val="20"/>
                <w:lang w:val="en-IN" w:eastAsia="en-IN"/>
              </w:rPr>
              <w:t>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Information and Communication Technology Consists of the hardware, software, networks and media for the collection, storage, processing, transmission and presentation of information (voice, data, text, images) as well as related services.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Impact</w:t>
            </w:r>
            <w:r w:rsidRPr="00813D66">
              <w:rPr>
                <w:rFonts w:ascii="Book Antiqua" w:eastAsia="Book Antiqua" w:hAnsi="Book Antiqua" w:cs="Book Antiqua"/>
                <w:b/>
                <w:bCs/>
                <w:spacing w:val="-1"/>
                <w:sz w:val="20"/>
                <w:szCs w:val="20"/>
                <w:lang w:val="en-IN" w:eastAsia="en-IN"/>
              </w:rPr>
              <w:t xml:space="preserve"> </w:t>
            </w:r>
            <w:r w:rsidRPr="00813D66">
              <w:rPr>
                <w:rFonts w:ascii="Book Antiqua" w:eastAsia="Book Antiqua" w:hAnsi="Book Antiqua" w:cs="Book Antiqua"/>
                <w:b/>
                <w:bCs/>
                <w:sz w:val="20"/>
                <w:szCs w:val="20"/>
                <w:lang w:val="en-IN" w:eastAsia="en-IN"/>
              </w:rPr>
              <w:t>factor</w:t>
            </w:r>
            <w:r w:rsidRPr="00813D66">
              <w:rPr>
                <w:rFonts w:ascii="Book Antiqua" w:eastAsia="Book Antiqua" w:hAnsi="Book Antiqua" w:cs="Book Antiqua"/>
                <w:b/>
                <w:bCs/>
                <w:spacing w:val="-4"/>
                <w:sz w:val="20"/>
                <w:szCs w:val="20"/>
                <w:lang w:val="en-IN" w:eastAsia="en-IN"/>
              </w:rPr>
              <w:t xml:space="preserve"> </w:t>
            </w:r>
            <w:r w:rsidRPr="00813D66">
              <w:rPr>
                <w:rFonts w:ascii="Book Antiqua" w:eastAsia="Book Antiqua" w:hAnsi="Book Antiqua" w:cs="Book Antiqua"/>
                <w:b/>
                <w:bCs/>
                <w:sz w:val="20"/>
                <w:szCs w:val="20"/>
                <w:lang w:val="en-IN" w:eastAsia="en-IN"/>
              </w:rPr>
              <w:t>(IF)</w:t>
            </w:r>
            <w:r w:rsidRPr="00813D66">
              <w:rPr>
                <w:rFonts w:ascii="Book Antiqua" w:eastAsia="Book Antiqua" w:hAnsi="Book Antiqua" w:cs="Book Antiqua"/>
                <w:sz w:val="20"/>
                <w:szCs w:val="20"/>
                <w:lang w:val="en-IN" w:eastAsia="en-IN"/>
              </w:rPr>
              <w:t xml:space="preserve">                      </w:t>
            </w:r>
            <w:r w:rsidRPr="00813D66">
              <w:rPr>
                <w:rFonts w:ascii="Book Antiqua" w:eastAsia="Book Antiqua" w:hAnsi="Book Antiqua" w:cs="Book Antiqua"/>
                <w:spacing w:val="4"/>
                <w:sz w:val="20"/>
                <w:szCs w:val="20"/>
                <w:lang w:val="en-IN" w:eastAsia="en-IN"/>
              </w:rPr>
              <w:t xml:space="preserve"> </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rPr>
            </w:pPr>
            <w:r w:rsidRPr="00813D66">
              <w:rPr>
                <w:rFonts w:ascii="Book Antiqua" w:hAnsi="Book Antiqua"/>
                <w:sz w:val="24"/>
                <w:szCs w:val="24"/>
              </w:rPr>
              <w:t>A measure of the citations to science and social sciences journals.  The impact factor for a journal is calculated based on a three-year period and can be considered to be the average number of times published papers are cited up to 2 years after publication.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lastRenderedPageBreak/>
              <w:t>Inclusion, Inclusiveness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Inclusiveness in educational institutions refers to the educational experiences practiced with reference to gender, ethnicity, social class and differently abled.</w:t>
            </w:r>
          </w:p>
        </w:tc>
      </w:tr>
      <w:tr w:rsidR="00E73188" w:rsidRPr="00813D66" w:rsidTr="00070F64">
        <w:trPr>
          <w:trHeight w:val="142"/>
        </w:trPr>
        <w:tc>
          <w:tcPr>
            <w:tcW w:w="1656" w:type="dxa"/>
            <w:shd w:val="clear" w:color="auto" w:fill="auto"/>
          </w:tcPr>
          <w:p w:rsidR="00150BD3" w:rsidRPr="00813D66" w:rsidRDefault="00150BD3" w:rsidP="00150BD3">
            <w:pPr>
              <w:rPr>
                <w:rFonts w:ascii="Book Antiqua" w:eastAsia="Book Antiqua" w:hAnsi="Book Antiqua" w:cs="Book Antiqua"/>
                <w:b/>
                <w:bCs/>
                <w:spacing w:val="-1"/>
                <w:sz w:val="20"/>
                <w:szCs w:val="20"/>
                <w:lang w:val="en-IN" w:eastAsia="en-IN"/>
              </w:rPr>
            </w:pPr>
          </w:p>
          <w:p w:rsidR="00E73188" w:rsidRPr="00813D66" w:rsidRDefault="00150BD3"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INFLIBNET D</w:t>
            </w:r>
            <w:r w:rsidR="00E73188" w:rsidRPr="00813D66">
              <w:rPr>
                <w:rFonts w:ascii="Book Antiqua" w:eastAsia="Book Antiqua" w:hAnsi="Book Antiqua" w:cs="Book Antiqua"/>
                <w:b/>
                <w:bCs/>
                <w:spacing w:val="-1"/>
                <w:sz w:val="20"/>
                <w:szCs w:val="20"/>
                <w:lang w:val="en-IN" w:eastAsia="en-IN"/>
              </w:rPr>
              <w:t>atabase</w:t>
            </w:r>
          </w:p>
        </w:tc>
        <w:tc>
          <w:tcPr>
            <w:tcW w:w="262" w:type="dxa"/>
            <w:shd w:val="clear" w:color="auto" w:fill="auto"/>
          </w:tcPr>
          <w:p w:rsidR="00150BD3" w:rsidRPr="00813D66" w:rsidRDefault="00150BD3" w:rsidP="00150BD3">
            <w:pPr>
              <w:rPr>
                <w:rFonts w:ascii="Book Antiqua" w:eastAsia="Book Antiqua" w:hAnsi="Book Antiqua" w:cs="Book Antiqua"/>
                <w:b/>
                <w:bCs/>
                <w:sz w:val="28"/>
                <w:szCs w:val="28"/>
                <w:lang w:val="en-IN" w:eastAsia="en-IN"/>
              </w:rPr>
            </w:pPr>
          </w:p>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150BD3" w:rsidRPr="00813D66" w:rsidRDefault="00150BD3" w:rsidP="000C74DA">
            <w:pPr>
              <w:pStyle w:val="NoSpacing"/>
              <w:jc w:val="both"/>
              <w:rPr>
                <w:rFonts w:ascii="Book Antiqua" w:hAnsi="Book Antiqua"/>
                <w:sz w:val="24"/>
                <w:szCs w:val="24"/>
                <w:lang w:bidi="hi-IN"/>
              </w:rPr>
            </w:pPr>
          </w:p>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Information and Library Network Centre maintains a database on books, theses and serials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Infrastructur</w:t>
            </w:r>
            <w:r w:rsidRPr="00813D66">
              <w:rPr>
                <w:rFonts w:ascii="Book Antiqua" w:eastAsia="Book Antiqua" w:hAnsi="Book Antiqua" w:cs="Book Antiqua"/>
                <w:b/>
                <w:bCs/>
                <w:sz w:val="20"/>
                <w:szCs w:val="20"/>
                <w:lang w:val="en-IN" w:eastAsia="en-IN"/>
              </w:rPr>
              <w:t>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1"/>
                <w:sz w:val="24"/>
                <w:szCs w:val="24"/>
                <w:lang w:bidi="hi-IN"/>
              </w:rPr>
              <w:t>Physica</w:t>
            </w:r>
            <w:r w:rsidRPr="00813D66">
              <w:rPr>
                <w:rFonts w:ascii="Book Antiqua" w:hAnsi="Book Antiqua"/>
                <w:sz w:val="24"/>
                <w:szCs w:val="24"/>
                <w:lang w:bidi="hi-IN"/>
              </w:rPr>
              <w:t>l</w:t>
            </w:r>
            <w:r w:rsidRPr="00813D66">
              <w:rPr>
                <w:rFonts w:ascii="Book Antiqua" w:hAnsi="Book Antiqua"/>
                <w:spacing w:val="23"/>
                <w:sz w:val="24"/>
                <w:szCs w:val="24"/>
                <w:lang w:bidi="hi-IN"/>
              </w:rPr>
              <w:t xml:space="preserve"> </w:t>
            </w:r>
            <w:r w:rsidRPr="00813D66">
              <w:rPr>
                <w:rFonts w:ascii="Book Antiqua" w:hAnsi="Book Antiqua"/>
                <w:spacing w:val="1"/>
                <w:sz w:val="24"/>
                <w:szCs w:val="24"/>
                <w:lang w:bidi="hi-IN"/>
              </w:rPr>
              <w:t>facilitie</w:t>
            </w:r>
            <w:r w:rsidRPr="00813D66">
              <w:rPr>
                <w:rFonts w:ascii="Book Antiqua" w:hAnsi="Book Antiqua"/>
                <w:sz w:val="24"/>
                <w:szCs w:val="24"/>
                <w:lang w:bidi="hi-IN"/>
              </w:rPr>
              <w:t>s</w:t>
            </w:r>
            <w:r w:rsidRPr="00813D66">
              <w:rPr>
                <w:rFonts w:ascii="Book Antiqua" w:hAnsi="Book Antiqua"/>
                <w:spacing w:val="23"/>
                <w:sz w:val="24"/>
                <w:szCs w:val="24"/>
                <w:lang w:bidi="hi-IN"/>
              </w:rPr>
              <w:t xml:space="preserve"> </w:t>
            </w:r>
            <w:r w:rsidRPr="00813D66">
              <w:rPr>
                <w:rFonts w:ascii="Book Antiqua" w:hAnsi="Book Antiqua"/>
                <w:spacing w:val="1"/>
                <w:sz w:val="24"/>
                <w:szCs w:val="24"/>
                <w:lang w:bidi="hi-IN"/>
              </w:rPr>
              <w:t>lik</w:t>
            </w:r>
            <w:r w:rsidRPr="00813D66">
              <w:rPr>
                <w:rFonts w:ascii="Book Antiqua" w:hAnsi="Book Antiqua"/>
                <w:sz w:val="24"/>
                <w:szCs w:val="24"/>
                <w:lang w:bidi="hi-IN"/>
              </w:rPr>
              <w:t>e</w:t>
            </w:r>
            <w:r w:rsidRPr="00813D66">
              <w:rPr>
                <w:rFonts w:ascii="Book Antiqua" w:hAnsi="Book Antiqua"/>
                <w:spacing w:val="32"/>
                <w:sz w:val="24"/>
                <w:szCs w:val="24"/>
                <w:lang w:bidi="hi-IN"/>
              </w:rPr>
              <w:t xml:space="preserve"> </w:t>
            </w:r>
            <w:r w:rsidRPr="00813D66">
              <w:rPr>
                <w:rFonts w:ascii="Book Antiqua" w:hAnsi="Book Antiqua"/>
                <w:spacing w:val="1"/>
                <w:sz w:val="24"/>
                <w:szCs w:val="24"/>
                <w:lang w:bidi="hi-IN"/>
              </w:rPr>
              <w:t>building</w:t>
            </w:r>
            <w:r w:rsidRPr="00813D66">
              <w:rPr>
                <w:rFonts w:ascii="Book Antiqua" w:hAnsi="Book Antiqua"/>
                <w:sz w:val="24"/>
                <w:szCs w:val="24"/>
                <w:lang w:bidi="hi-IN"/>
              </w:rPr>
              <w:t>,</w:t>
            </w:r>
            <w:r w:rsidRPr="00813D66">
              <w:rPr>
                <w:rFonts w:ascii="Book Antiqua" w:hAnsi="Book Antiqua"/>
                <w:spacing w:val="32"/>
                <w:sz w:val="24"/>
                <w:szCs w:val="24"/>
                <w:lang w:bidi="hi-IN"/>
              </w:rPr>
              <w:t xml:space="preserve"> </w:t>
            </w:r>
            <w:r w:rsidRPr="00813D66">
              <w:rPr>
                <w:rFonts w:ascii="Book Antiqua" w:hAnsi="Book Antiqua"/>
                <w:spacing w:val="1"/>
                <w:sz w:val="24"/>
                <w:szCs w:val="24"/>
                <w:lang w:bidi="hi-IN"/>
              </w:rPr>
              <w:t>pla</w:t>
            </w:r>
            <w:r w:rsidRPr="00813D66">
              <w:rPr>
                <w:rFonts w:ascii="Book Antiqua" w:hAnsi="Book Antiqua"/>
                <w:sz w:val="24"/>
                <w:szCs w:val="24"/>
                <w:lang w:bidi="hi-IN"/>
              </w:rPr>
              <w:t>y</w:t>
            </w:r>
            <w:r w:rsidRPr="00813D66">
              <w:rPr>
                <w:rFonts w:ascii="Book Antiqua" w:hAnsi="Book Antiqua"/>
                <w:spacing w:val="32"/>
                <w:sz w:val="24"/>
                <w:szCs w:val="24"/>
                <w:lang w:bidi="hi-IN"/>
              </w:rPr>
              <w:t xml:space="preserve"> </w:t>
            </w:r>
            <w:r w:rsidRPr="00813D66">
              <w:rPr>
                <w:rFonts w:ascii="Book Antiqua" w:hAnsi="Book Antiqua"/>
                <w:spacing w:val="1"/>
                <w:sz w:val="24"/>
                <w:szCs w:val="24"/>
                <w:lang w:bidi="hi-IN"/>
              </w:rPr>
              <w:t>fields</w:t>
            </w:r>
            <w:r w:rsidRPr="00813D66">
              <w:rPr>
                <w:rFonts w:ascii="Book Antiqua" w:hAnsi="Book Antiqua"/>
                <w:sz w:val="24"/>
                <w:szCs w:val="24"/>
                <w:lang w:bidi="hi-IN"/>
              </w:rPr>
              <w:t>,</w:t>
            </w:r>
            <w:r w:rsidRPr="00813D66">
              <w:rPr>
                <w:rFonts w:ascii="Book Antiqua" w:hAnsi="Book Antiqua"/>
                <w:spacing w:val="26"/>
                <w:sz w:val="24"/>
                <w:szCs w:val="24"/>
                <w:lang w:bidi="hi-IN"/>
              </w:rPr>
              <w:t xml:space="preserve"> </w:t>
            </w:r>
            <w:r w:rsidRPr="00813D66">
              <w:rPr>
                <w:rFonts w:ascii="Book Antiqua" w:hAnsi="Book Antiqua"/>
                <w:spacing w:val="1"/>
                <w:sz w:val="24"/>
                <w:szCs w:val="24"/>
                <w:lang w:bidi="hi-IN"/>
              </w:rPr>
              <w:t xml:space="preserve">hostels </w:t>
            </w:r>
            <w:r w:rsidRPr="00813D66">
              <w:rPr>
                <w:rFonts w:ascii="Book Antiqua" w:hAnsi="Book Antiqua"/>
                <w:sz w:val="24"/>
                <w:szCs w:val="24"/>
                <w:lang w:bidi="hi-IN"/>
              </w:rPr>
              <w:t>etc. which</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 xml:space="preserve">help run an institutional </w:t>
            </w:r>
            <w:r w:rsidR="00343682">
              <w:rPr>
                <w:rFonts w:ascii="Book Antiqua" w:hAnsi="Book Antiqua"/>
                <w:sz w:val="24"/>
                <w:szCs w:val="24"/>
                <w:lang w:bidi="hi-IN"/>
              </w:rPr>
              <w:t>Programme</w:t>
            </w:r>
            <w:r w:rsidRPr="00813D66">
              <w:rPr>
                <w:rFonts w:ascii="Book Antiqua" w:hAnsi="Book Antiqua"/>
                <w:sz w:val="24"/>
                <w:szCs w:val="24"/>
                <w:lang w:bidi="hi-IN"/>
              </w:rPr>
              <w:t>.</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Institutiona</w:t>
            </w:r>
            <w:r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pacing w:val="47"/>
                <w:sz w:val="20"/>
                <w:szCs w:val="20"/>
                <w:lang w:val="en-IN" w:eastAsia="en-IN"/>
              </w:rPr>
              <w:t xml:space="preserve"> </w:t>
            </w:r>
            <w:r w:rsidRPr="00813D66">
              <w:rPr>
                <w:rFonts w:ascii="Book Antiqua" w:eastAsia="Book Antiqua" w:hAnsi="Book Antiqua" w:cs="Book Antiqua"/>
                <w:b/>
                <w:bCs/>
                <w:spacing w:val="-1"/>
                <w:w w:val="107"/>
                <w:sz w:val="20"/>
                <w:szCs w:val="20"/>
                <w:lang w:val="en-IN" w:eastAsia="en-IN"/>
              </w:rPr>
              <w:t>Information</w:t>
            </w:r>
            <w:r w:rsidRPr="00813D66">
              <w:rPr>
                <w:rFonts w:ascii="Book Antiqua" w:eastAsia="Book Antiqua" w:hAnsi="Book Antiqua" w:cs="Book Antiqua"/>
                <w:b/>
                <w:bCs/>
                <w:w w:val="107"/>
                <w:sz w:val="20"/>
                <w:szCs w:val="20"/>
                <w:lang w:val="en-IN" w:eastAsia="en-IN"/>
              </w:rPr>
              <w:t xml:space="preserve"> </w:t>
            </w:r>
            <w:r w:rsidRPr="00813D66">
              <w:rPr>
                <w:rFonts w:ascii="Book Antiqua" w:eastAsia="Book Antiqua" w:hAnsi="Book Antiqua" w:cs="Book Antiqua"/>
                <w:b/>
                <w:bCs/>
                <w:sz w:val="20"/>
                <w:szCs w:val="20"/>
                <w:lang w:val="en-IN" w:eastAsia="en-IN"/>
              </w:rPr>
              <w:t xml:space="preserve"> for</w:t>
            </w:r>
            <w:r w:rsidRPr="00813D66">
              <w:rPr>
                <w:rFonts w:ascii="Book Antiqua" w:eastAsia="Book Antiqua" w:hAnsi="Book Antiqua" w:cs="Book Antiqua"/>
                <w:b/>
                <w:bCs/>
                <w:spacing w:val="-4"/>
                <w:sz w:val="20"/>
                <w:szCs w:val="20"/>
                <w:lang w:val="en-IN" w:eastAsia="en-IN"/>
              </w:rPr>
              <w:t xml:space="preserve"> </w:t>
            </w:r>
            <w:r w:rsidRPr="00813D66">
              <w:rPr>
                <w:rFonts w:ascii="Book Antiqua" w:eastAsia="Book Antiqua" w:hAnsi="Book Antiqua" w:cs="Book Antiqua"/>
                <w:b/>
                <w:bCs/>
                <w:sz w:val="20"/>
                <w:szCs w:val="20"/>
                <w:lang w:val="en-IN" w:eastAsia="en-IN"/>
              </w:rPr>
              <w:t>Quality</w:t>
            </w:r>
            <w:r w:rsidRPr="00813D66">
              <w:rPr>
                <w:rFonts w:ascii="Book Antiqua" w:eastAsia="Book Antiqua" w:hAnsi="Book Antiqua" w:cs="Book Antiqua"/>
                <w:b/>
                <w:bCs/>
                <w:spacing w:val="16"/>
                <w:sz w:val="20"/>
                <w:szCs w:val="20"/>
                <w:lang w:val="en-IN" w:eastAsia="en-IN"/>
              </w:rPr>
              <w:t xml:space="preserve"> </w:t>
            </w:r>
            <w:r w:rsidRPr="00813D66">
              <w:rPr>
                <w:rFonts w:ascii="Book Antiqua" w:eastAsia="Book Antiqua" w:hAnsi="Book Antiqua" w:cs="Book Antiqua"/>
                <w:b/>
                <w:bCs/>
                <w:w w:val="103"/>
                <w:sz w:val="20"/>
                <w:szCs w:val="20"/>
                <w:lang w:val="en-IN" w:eastAsia="en-IN"/>
              </w:rPr>
              <w:t xml:space="preserve">Assessment </w:t>
            </w:r>
            <w:r w:rsidRPr="00813D66">
              <w:rPr>
                <w:rFonts w:ascii="Book Antiqua" w:eastAsia="Book Antiqua" w:hAnsi="Book Antiqua" w:cs="Book Antiqua"/>
                <w:b/>
                <w:bCs/>
                <w:spacing w:val="-5"/>
                <w:w w:val="103"/>
                <w:sz w:val="20"/>
                <w:szCs w:val="20"/>
                <w:lang w:val="en-IN" w:eastAsia="en-IN"/>
              </w:rPr>
              <w:t xml:space="preserve"> (IIQA)</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1"/>
                <w:sz w:val="24"/>
                <w:szCs w:val="24"/>
                <w:lang w:bidi="hi-IN"/>
              </w:rPr>
              <w:t>IIQA is a requirement, which needs to be submitted online by all categories of HEIs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Institutional Distinctiveness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1"/>
                <w:sz w:val="24"/>
                <w:szCs w:val="24"/>
                <w:lang w:bidi="hi-IN"/>
              </w:rPr>
              <w:t>Institutional distinctiveness is characterized by its reason for coming to existence, vision, mission, nature of stakeholders, access to resources, cultural ambience and physical location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Institutiona</w:t>
            </w:r>
            <w:r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pacing w:val="48"/>
                <w:sz w:val="20"/>
                <w:szCs w:val="20"/>
                <w:lang w:val="en-IN" w:eastAsia="en-IN"/>
              </w:rPr>
              <w:t xml:space="preserve"> </w:t>
            </w:r>
            <w:r w:rsidRPr="00813D66">
              <w:rPr>
                <w:rFonts w:ascii="Book Antiqua" w:eastAsia="Book Antiqua" w:hAnsi="Book Antiqua" w:cs="Book Antiqua"/>
                <w:b/>
                <w:bCs/>
                <w:spacing w:val="-1"/>
                <w:sz w:val="20"/>
                <w:szCs w:val="20"/>
                <w:lang w:val="en-IN" w:eastAsia="en-IN"/>
              </w:rPr>
              <w:t>Socia</w:t>
            </w:r>
            <w:r w:rsidRPr="00813D66">
              <w:rPr>
                <w:rFonts w:ascii="Book Antiqua" w:eastAsia="Book Antiqua" w:hAnsi="Book Antiqua" w:cs="Book Antiqua"/>
                <w:b/>
                <w:bCs/>
                <w:sz w:val="20"/>
                <w:szCs w:val="20"/>
                <w:lang w:val="en-IN" w:eastAsia="en-IN"/>
              </w:rPr>
              <w:t xml:space="preserve">l </w:t>
            </w:r>
            <w:r w:rsidRPr="00813D66">
              <w:rPr>
                <w:rFonts w:ascii="Book Antiqua" w:eastAsia="Book Antiqua" w:hAnsi="Book Antiqua" w:cs="Book Antiqua"/>
                <w:b/>
                <w:bCs/>
                <w:spacing w:val="-2"/>
                <w:w w:val="106"/>
                <w:sz w:val="20"/>
                <w:szCs w:val="20"/>
                <w:lang w:val="en-IN" w:eastAsia="en-IN"/>
              </w:rPr>
              <w:t xml:space="preserve"> Responsibilit</w:t>
            </w:r>
            <w:r w:rsidRPr="00813D66">
              <w:rPr>
                <w:rFonts w:ascii="Book Antiqua" w:eastAsia="Book Antiqua" w:hAnsi="Book Antiqua" w:cs="Book Antiqua"/>
                <w:b/>
                <w:bCs/>
                <w:w w:val="106"/>
                <w:sz w:val="20"/>
                <w:szCs w:val="20"/>
                <w:lang w:val="en-IN" w:eastAsia="en-IN"/>
              </w:rPr>
              <w:t xml:space="preserve">y </w:t>
            </w:r>
            <w:r w:rsidRPr="00813D66">
              <w:rPr>
                <w:rFonts w:ascii="Book Antiqua" w:eastAsia="Book Antiqua" w:hAnsi="Book Antiqua" w:cs="Book Antiqua"/>
                <w:b/>
                <w:bCs/>
                <w:spacing w:val="-2"/>
                <w:w w:val="108"/>
                <w:sz w:val="20"/>
                <w:szCs w:val="20"/>
                <w:lang w:val="en-IN" w:eastAsia="en-IN"/>
              </w:rPr>
              <w:t>(ISR)</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3"/>
                <w:sz w:val="24"/>
                <w:szCs w:val="24"/>
                <w:lang w:bidi="hi-IN"/>
              </w:rPr>
              <w:t>Focuse</w:t>
            </w:r>
            <w:r w:rsidRPr="00813D66">
              <w:rPr>
                <w:rFonts w:ascii="Book Antiqua" w:hAnsi="Book Antiqua"/>
                <w:sz w:val="24"/>
                <w:szCs w:val="24"/>
                <w:lang w:bidi="hi-IN"/>
              </w:rPr>
              <w:t>s</w:t>
            </w:r>
            <w:r w:rsidRPr="00813D66">
              <w:rPr>
                <w:rFonts w:ascii="Book Antiqua" w:hAnsi="Book Antiqua"/>
                <w:spacing w:val="28"/>
                <w:sz w:val="24"/>
                <w:szCs w:val="24"/>
                <w:lang w:bidi="hi-IN"/>
              </w:rPr>
              <w:t xml:space="preserve"> </w:t>
            </w:r>
            <w:r w:rsidRPr="00813D66">
              <w:rPr>
                <w:rFonts w:ascii="Book Antiqua" w:hAnsi="Book Antiqua"/>
                <w:spacing w:val="3"/>
                <w:sz w:val="24"/>
                <w:szCs w:val="24"/>
                <w:lang w:bidi="hi-IN"/>
              </w:rPr>
              <w:t>o</w:t>
            </w:r>
            <w:r w:rsidRPr="00813D66">
              <w:rPr>
                <w:rFonts w:ascii="Book Antiqua" w:hAnsi="Book Antiqua"/>
                <w:sz w:val="24"/>
                <w:szCs w:val="24"/>
                <w:lang w:bidi="hi-IN"/>
              </w:rPr>
              <w:t>n</w:t>
            </w:r>
            <w:r w:rsidRPr="00813D66">
              <w:rPr>
                <w:rFonts w:ascii="Book Antiqua" w:hAnsi="Book Antiqua"/>
                <w:spacing w:val="33"/>
                <w:sz w:val="24"/>
                <w:szCs w:val="24"/>
                <w:lang w:bidi="hi-IN"/>
              </w:rPr>
              <w:t xml:space="preserve"> </w:t>
            </w:r>
            <w:r w:rsidRPr="00813D66">
              <w:rPr>
                <w:rFonts w:ascii="Book Antiqua" w:hAnsi="Book Antiqua"/>
                <w:spacing w:val="3"/>
                <w:sz w:val="24"/>
                <w:szCs w:val="24"/>
                <w:lang w:bidi="hi-IN"/>
              </w:rPr>
              <w:t>th</w:t>
            </w:r>
            <w:r w:rsidRPr="00813D66">
              <w:rPr>
                <w:rFonts w:ascii="Book Antiqua" w:hAnsi="Book Antiqua"/>
                <w:sz w:val="24"/>
                <w:szCs w:val="24"/>
                <w:lang w:bidi="hi-IN"/>
              </w:rPr>
              <w:t>e</w:t>
            </w:r>
            <w:r w:rsidRPr="00813D66">
              <w:rPr>
                <w:rFonts w:ascii="Book Antiqua" w:hAnsi="Book Antiqua"/>
                <w:spacing w:val="36"/>
                <w:sz w:val="24"/>
                <w:szCs w:val="24"/>
                <w:lang w:bidi="hi-IN"/>
              </w:rPr>
              <w:t xml:space="preserve"> </w:t>
            </w:r>
            <w:r w:rsidRPr="00813D66">
              <w:rPr>
                <w:rFonts w:ascii="Book Antiqua" w:hAnsi="Book Antiqua"/>
                <w:spacing w:val="3"/>
                <w:sz w:val="24"/>
                <w:szCs w:val="24"/>
                <w:lang w:bidi="hi-IN"/>
              </w:rPr>
              <w:t>institution’</w:t>
            </w:r>
            <w:r w:rsidRPr="00813D66">
              <w:rPr>
                <w:rFonts w:ascii="Book Antiqua" w:hAnsi="Book Antiqua"/>
                <w:sz w:val="24"/>
                <w:szCs w:val="24"/>
                <w:lang w:bidi="hi-IN"/>
              </w:rPr>
              <w:t>s</w:t>
            </w:r>
            <w:r w:rsidRPr="00813D66">
              <w:rPr>
                <w:rFonts w:ascii="Book Antiqua" w:hAnsi="Book Antiqua"/>
                <w:spacing w:val="36"/>
                <w:sz w:val="24"/>
                <w:szCs w:val="24"/>
                <w:lang w:bidi="hi-IN"/>
              </w:rPr>
              <w:t xml:space="preserve"> </w:t>
            </w:r>
            <w:r w:rsidRPr="00813D66">
              <w:rPr>
                <w:rFonts w:ascii="Book Antiqua" w:hAnsi="Book Antiqua"/>
                <w:spacing w:val="3"/>
                <w:sz w:val="24"/>
                <w:szCs w:val="24"/>
                <w:lang w:bidi="hi-IN"/>
              </w:rPr>
              <w:t>responsibilitie</w:t>
            </w:r>
            <w:r w:rsidRPr="00813D66">
              <w:rPr>
                <w:rFonts w:ascii="Book Antiqua" w:hAnsi="Book Antiqua"/>
                <w:sz w:val="24"/>
                <w:szCs w:val="24"/>
                <w:lang w:bidi="hi-IN"/>
              </w:rPr>
              <w:t>s</w:t>
            </w:r>
            <w:r w:rsidRPr="00813D66">
              <w:rPr>
                <w:rFonts w:ascii="Book Antiqua" w:hAnsi="Book Antiqua"/>
                <w:spacing w:val="20"/>
                <w:sz w:val="24"/>
                <w:szCs w:val="24"/>
                <w:lang w:bidi="hi-IN"/>
              </w:rPr>
              <w:t xml:space="preserve"> </w:t>
            </w:r>
            <w:r w:rsidRPr="00813D66">
              <w:rPr>
                <w:rFonts w:ascii="Book Antiqua" w:hAnsi="Book Antiqua"/>
                <w:spacing w:val="3"/>
                <w:sz w:val="24"/>
                <w:szCs w:val="24"/>
                <w:lang w:bidi="hi-IN"/>
              </w:rPr>
              <w:t>t</w:t>
            </w:r>
            <w:r w:rsidRPr="00813D66">
              <w:rPr>
                <w:rFonts w:ascii="Book Antiqua" w:hAnsi="Book Antiqua"/>
                <w:sz w:val="24"/>
                <w:szCs w:val="24"/>
                <w:lang w:bidi="hi-IN"/>
              </w:rPr>
              <w:t>o</w:t>
            </w:r>
            <w:r w:rsidRPr="00813D66">
              <w:rPr>
                <w:rFonts w:ascii="Book Antiqua" w:hAnsi="Book Antiqua"/>
                <w:spacing w:val="36"/>
                <w:sz w:val="24"/>
                <w:szCs w:val="24"/>
                <w:lang w:bidi="hi-IN"/>
              </w:rPr>
              <w:t xml:space="preserve"> </w:t>
            </w:r>
            <w:r w:rsidRPr="00813D66">
              <w:rPr>
                <w:rFonts w:ascii="Book Antiqua" w:hAnsi="Book Antiqua"/>
                <w:spacing w:val="3"/>
                <w:sz w:val="24"/>
                <w:szCs w:val="24"/>
                <w:lang w:bidi="hi-IN"/>
              </w:rPr>
              <w:t>the</w:t>
            </w:r>
            <w:r w:rsidRPr="00813D66">
              <w:rPr>
                <w:rFonts w:ascii="Book Antiqua" w:hAnsi="Book Antiqua"/>
                <w:sz w:val="24"/>
                <w:szCs w:val="24"/>
                <w:lang w:bidi="hi-IN"/>
              </w:rPr>
              <w:t xml:space="preserve"> public</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terms</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protection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public</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health,</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 xml:space="preserve">safety </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 xml:space="preserve"> and</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12"/>
                <w:sz w:val="24"/>
                <w:szCs w:val="24"/>
                <w:lang w:bidi="hi-IN"/>
              </w:rPr>
              <w:t xml:space="preserve"> </w:t>
            </w:r>
            <w:r w:rsidRPr="00813D66">
              <w:rPr>
                <w:rFonts w:ascii="Book Antiqua" w:hAnsi="Book Antiqua"/>
                <w:w w:val="99"/>
                <w:sz w:val="24"/>
                <w:szCs w:val="24"/>
                <w:lang w:bidi="hi-IN"/>
              </w:rPr>
              <w:t>environment,</w:t>
            </w:r>
            <w:r w:rsidRPr="00813D66">
              <w:rPr>
                <w:rFonts w:ascii="Book Antiqua" w:hAnsi="Book Antiqua"/>
                <w:spacing w:val="-11"/>
                <w:w w:val="99"/>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public</w:t>
            </w:r>
            <w:r w:rsidRPr="00813D66">
              <w:rPr>
                <w:rFonts w:ascii="Book Antiqua" w:hAnsi="Book Antiqua"/>
                <w:spacing w:val="-12"/>
                <w:sz w:val="24"/>
                <w:szCs w:val="24"/>
                <w:lang w:bidi="hi-IN"/>
              </w:rPr>
              <w:t xml:space="preserve"> </w:t>
            </w:r>
            <w:r w:rsidRPr="00813D66">
              <w:rPr>
                <w:rFonts w:ascii="Book Antiqua" w:hAnsi="Book Antiqua"/>
                <w:sz w:val="24"/>
                <w:szCs w:val="24"/>
                <w:lang w:bidi="hi-IN"/>
              </w:rPr>
              <w:t>ethical</w:t>
            </w:r>
            <w:r w:rsidRPr="00813D66">
              <w:rPr>
                <w:rFonts w:ascii="Book Antiqua" w:hAnsi="Book Antiqua"/>
                <w:spacing w:val="-12"/>
                <w:sz w:val="24"/>
                <w:szCs w:val="24"/>
                <w:lang w:bidi="hi-IN"/>
              </w:rPr>
              <w:t xml:space="preserve"> </w:t>
            </w:r>
            <w:r w:rsidR="005A20CE" w:rsidRPr="00813D66">
              <w:rPr>
                <w:rFonts w:ascii="Book Antiqua" w:hAnsi="Book Antiqua"/>
                <w:sz w:val="24"/>
                <w:szCs w:val="24"/>
                <w:lang w:bidi="hi-IN"/>
              </w:rPr>
              <w:t>behaviour</w:t>
            </w:r>
            <w:r w:rsidRPr="00813D66">
              <w:rPr>
                <w:rFonts w:ascii="Book Antiqua" w:hAnsi="Book Antiqua"/>
                <w:spacing w:val="-12"/>
                <w:sz w:val="24"/>
                <w:szCs w:val="24"/>
                <w:lang w:bidi="hi-IN"/>
              </w:rPr>
              <w:t xml:space="preserve"> and</w:t>
            </w:r>
            <w:r w:rsidRPr="00813D66">
              <w:rPr>
                <w:rFonts w:ascii="Book Antiqua" w:hAnsi="Book Antiqua"/>
                <w:sz w:val="24"/>
                <w:szCs w:val="24"/>
                <w:lang w:bidi="hi-IN"/>
              </w:rPr>
              <w:t xml:space="preserve"> the</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need</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practice</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good</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citizenship.</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Interdisciplinary</w:t>
            </w:r>
            <w:r w:rsidRPr="00813D66">
              <w:rPr>
                <w:rFonts w:ascii="Book Antiqua" w:eastAsia="Book Antiqua" w:hAnsi="Book Antiqua" w:cs="Book Antiqua"/>
                <w:b/>
                <w:bCs/>
                <w:spacing w:val="58"/>
                <w:sz w:val="20"/>
                <w:szCs w:val="20"/>
                <w:lang w:val="en-IN" w:eastAsia="en-IN"/>
              </w:rPr>
              <w:t xml:space="preserve"> </w:t>
            </w:r>
            <w:r w:rsidRPr="00813D66">
              <w:rPr>
                <w:rFonts w:ascii="Book Antiqua" w:eastAsia="Book Antiqua" w:hAnsi="Book Antiqua" w:cs="Book Antiqua"/>
                <w:b/>
                <w:bCs/>
                <w:sz w:val="20"/>
                <w:szCs w:val="20"/>
                <w:lang w:val="en-IN" w:eastAsia="en-IN"/>
              </w:rPr>
              <w:t>research</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An</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integrative</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approach</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which</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information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from more</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than</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one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discipline is</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used</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interpreting</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 xml:space="preserve">the </w:t>
            </w:r>
            <w:r w:rsidRPr="00813D66">
              <w:rPr>
                <w:rFonts w:ascii="Book Antiqua" w:hAnsi="Book Antiqua"/>
                <w:spacing w:val="-1"/>
                <w:sz w:val="24"/>
                <w:szCs w:val="24"/>
                <w:lang w:bidi="hi-IN"/>
              </w:rPr>
              <w:t>conten</w:t>
            </w:r>
            <w:r w:rsidRPr="00813D66">
              <w:rPr>
                <w:rFonts w:ascii="Book Antiqua" w:hAnsi="Book Antiqua"/>
                <w:sz w:val="24"/>
                <w:szCs w:val="24"/>
                <w:lang w:bidi="hi-IN"/>
              </w:rPr>
              <w:t>t</w:t>
            </w:r>
            <w:r w:rsidRPr="00813D66">
              <w:rPr>
                <w:rFonts w:ascii="Book Antiqua" w:hAnsi="Book Antiqua"/>
                <w:spacing w:val="-18"/>
                <w:sz w:val="24"/>
                <w:szCs w:val="24"/>
                <w:lang w:bidi="hi-IN"/>
              </w:rPr>
              <w:t xml:space="preserve"> </w:t>
            </w:r>
            <w:r w:rsidRPr="00813D66">
              <w:rPr>
                <w:rFonts w:ascii="Book Antiqua" w:hAnsi="Book Antiqua"/>
                <w:spacing w:val="-1"/>
                <w:sz w:val="24"/>
                <w:szCs w:val="24"/>
                <w:lang w:bidi="hi-IN"/>
              </w:rPr>
              <w:t>o</w:t>
            </w:r>
            <w:r w:rsidRPr="00813D66">
              <w:rPr>
                <w:rFonts w:ascii="Book Antiqua" w:hAnsi="Book Antiqua"/>
                <w:sz w:val="24"/>
                <w:szCs w:val="24"/>
                <w:lang w:bidi="hi-IN"/>
              </w:rPr>
              <w:t>f</w:t>
            </w:r>
            <w:r w:rsidRPr="00813D66">
              <w:rPr>
                <w:rFonts w:ascii="Book Antiqua" w:hAnsi="Book Antiqua"/>
                <w:spacing w:val="-20"/>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18"/>
                <w:sz w:val="24"/>
                <w:szCs w:val="24"/>
                <w:lang w:bidi="hi-IN"/>
              </w:rPr>
              <w:t xml:space="preserve"> </w:t>
            </w:r>
            <w:r w:rsidRPr="00813D66">
              <w:rPr>
                <w:rFonts w:ascii="Book Antiqua" w:hAnsi="Book Antiqua"/>
                <w:spacing w:val="-1"/>
                <w:w w:val="99"/>
                <w:sz w:val="24"/>
                <w:szCs w:val="24"/>
                <w:lang w:bidi="hi-IN"/>
              </w:rPr>
              <w:t>subject</w:t>
            </w:r>
            <w:r w:rsidRPr="00813D66">
              <w:rPr>
                <w:rFonts w:ascii="Book Antiqua" w:hAnsi="Book Antiqua"/>
                <w:w w:val="99"/>
                <w:sz w:val="24"/>
                <w:szCs w:val="24"/>
                <w:lang w:bidi="hi-IN"/>
              </w:rPr>
              <w:t>,</w:t>
            </w:r>
            <w:r w:rsidRPr="00813D66">
              <w:rPr>
                <w:rFonts w:ascii="Book Antiqua" w:hAnsi="Book Antiqua"/>
                <w:spacing w:val="-17"/>
                <w:w w:val="99"/>
                <w:sz w:val="24"/>
                <w:szCs w:val="24"/>
                <w:lang w:bidi="hi-IN"/>
              </w:rPr>
              <w:t xml:space="preserve"> </w:t>
            </w:r>
            <w:r w:rsidRPr="00813D66">
              <w:rPr>
                <w:rFonts w:ascii="Book Antiqua" w:hAnsi="Book Antiqua"/>
                <w:spacing w:val="-1"/>
                <w:w w:val="99"/>
                <w:sz w:val="24"/>
                <w:szCs w:val="24"/>
                <w:lang w:bidi="hi-IN"/>
              </w:rPr>
              <w:t>phenomenon</w:t>
            </w:r>
            <w:r w:rsidRPr="00813D66">
              <w:rPr>
                <w:rFonts w:ascii="Book Antiqua" w:hAnsi="Book Antiqua"/>
                <w:w w:val="99"/>
                <w:sz w:val="24"/>
                <w:szCs w:val="24"/>
                <w:lang w:bidi="hi-IN"/>
              </w:rPr>
              <w:t>,</w:t>
            </w:r>
            <w:r w:rsidRPr="00813D66">
              <w:rPr>
                <w:rFonts w:ascii="Book Antiqua" w:hAnsi="Book Antiqua"/>
                <w:spacing w:val="-17"/>
                <w:w w:val="99"/>
                <w:sz w:val="24"/>
                <w:szCs w:val="24"/>
                <w:lang w:bidi="hi-IN"/>
              </w:rPr>
              <w:t xml:space="preserve"> </w:t>
            </w:r>
            <w:r w:rsidRPr="00813D66">
              <w:rPr>
                <w:rFonts w:ascii="Book Antiqua" w:hAnsi="Book Antiqua"/>
                <w:spacing w:val="-1"/>
                <w:sz w:val="24"/>
                <w:szCs w:val="24"/>
                <w:lang w:bidi="hi-IN"/>
              </w:rPr>
              <w:t>theor</w:t>
            </w:r>
            <w:r w:rsidRPr="00813D66">
              <w:rPr>
                <w:rFonts w:ascii="Book Antiqua" w:hAnsi="Book Antiqua"/>
                <w:sz w:val="24"/>
                <w:szCs w:val="24"/>
                <w:lang w:bidi="hi-IN"/>
              </w:rPr>
              <w:t>y</w:t>
            </w:r>
            <w:r w:rsidRPr="00813D66">
              <w:rPr>
                <w:rFonts w:ascii="Book Antiqua" w:hAnsi="Book Antiqua"/>
                <w:spacing w:val="-18"/>
                <w:sz w:val="24"/>
                <w:szCs w:val="24"/>
                <w:lang w:bidi="hi-IN"/>
              </w:rPr>
              <w:t xml:space="preserve"> </w:t>
            </w:r>
            <w:r w:rsidRPr="00813D66">
              <w:rPr>
                <w:rFonts w:ascii="Book Antiqua" w:hAnsi="Book Antiqua"/>
                <w:spacing w:val="-1"/>
                <w:sz w:val="24"/>
                <w:szCs w:val="24"/>
                <w:lang w:bidi="hi-IN"/>
              </w:rPr>
              <w:t>o</w:t>
            </w:r>
            <w:r w:rsidRPr="00813D66">
              <w:rPr>
                <w:rFonts w:ascii="Book Antiqua" w:hAnsi="Book Antiqua"/>
                <w:sz w:val="24"/>
                <w:szCs w:val="24"/>
                <w:lang w:bidi="hi-IN"/>
              </w:rPr>
              <w:t>r</w:t>
            </w:r>
            <w:r w:rsidRPr="00813D66">
              <w:rPr>
                <w:rFonts w:ascii="Book Antiqua" w:hAnsi="Book Antiqua"/>
                <w:spacing w:val="-20"/>
                <w:sz w:val="24"/>
                <w:szCs w:val="24"/>
                <w:lang w:bidi="hi-IN"/>
              </w:rPr>
              <w:t xml:space="preserve"> </w:t>
            </w:r>
            <w:r w:rsidRPr="00813D66">
              <w:rPr>
                <w:rFonts w:ascii="Book Antiqua" w:hAnsi="Book Antiqua"/>
                <w:spacing w:val="-1"/>
                <w:sz w:val="24"/>
                <w:szCs w:val="24"/>
                <w:lang w:bidi="hi-IN"/>
              </w:rPr>
              <w:t>principle.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Internal Quality Assurance Cell (IQAC)</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Style w:val="Hyperlink"/>
                <w:rFonts w:ascii="Book Antiqua" w:eastAsia="Book Antiqua" w:hAnsi="Book Antiqua" w:cs="Book Antiqua"/>
                <w:spacing w:val="1"/>
                <w:sz w:val="24"/>
                <w:szCs w:val="24"/>
                <w:lang w:bidi="hi-IN"/>
              </w:rPr>
            </w:pPr>
            <w:r w:rsidRPr="00813D66">
              <w:rPr>
                <w:rFonts w:ascii="Book Antiqua" w:hAnsi="Book Antiqua"/>
                <w:spacing w:val="1"/>
                <w:sz w:val="24"/>
                <w:szCs w:val="24"/>
                <w:lang w:bidi="hi-IN"/>
              </w:rPr>
              <w:t xml:space="preserve">Forming Internal Quality Assurance Cell (IQAC) is to be established in every accredited institution as a post-accreditation quality sustenance measure. </w:t>
            </w:r>
            <w:hyperlink r:id="rId33" w:history="1">
              <w:r w:rsidRPr="00813D66">
                <w:rPr>
                  <w:rStyle w:val="Hyperlink"/>
                  <w:rFonts w:ascii="Book Antiqua" w:eastAsia="Book Antiqua" w:hAnsi="Book Antiqua" w:cs="Book Antiqua"/>
                  <w:spacing w:val="1"/>
                  <w:sz w:val="24"/>
                  <w:szCs w:val="24"/>
                  <w:lang w:bidi="hi-IN"/>
                </w:rPr>
                <w:t>http://www.naac.gov.in/IQAC.asp</w:t>
              </w:r>
            </w:hyperlink>
          </w:p>
          <w:p w:rsidR="00E73188" w:rsidRPr="00813D66" w:rsidRDefault="00E73188" w:rsidP="000C74DA">
            <w:pPr>
              <w:pStyle w:val="NoSpacing"/>
              <w:jc w:val="both"/>
              <w:rPr>
                <w:rFonts w:ascii="Book Antiqua" w:hAnsi="Book Antiqua"/>
                <w:sz w:val="24"/>
                <w:szCs w:val="24"/>
                <w:lang w:bidi="hi-IN"/>
              </w:rPr>
            </w:pP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Internal</w:t>
            </w:r>
            <w:r w:rsidRPr="00813D66">
              <w:rPr>
                <w:rFonts w:ascii="Book Antiqua" w:eastAsia="Book Antiqua" w:hAnsi="Book Antiqua" w:cs="Book Antiqua"/>
                <w:b/>
                <w:bCs/>
                <w:spacing w:val="19"/>
                <w:sz w:val="20"/>
                <w:szCs w:val="20"/>
                <w:lang w:val="en-IN" w:eastAsia="en-IN"/>
              </w:rPr>
              <w:t xml:space="preserve"> </w:t>
            </w:r>
            <w:r w:rsidRPr="00813D66">
              <w:rPr>
                <w:rFonts w:ascii="Book Antiqua" w:eastAsia="Book Antiqua" w:hAnsi="Book Antiqua" w:cs="Book Antiqua"/>
                <w:b/>
                <w:bCs/>
                <w:sz w:val="20"/>
                <w:szCs w:val="20"/>
                <w:lang w:val="en-IN" w:eastAsia="en-IN"/>
              </w:rPr>
              <w:t>Quality</w:t>
            </w:r>
            <w:r w:rsidRPr="00813D66">
              <w:rPr>
                <w:rFonts w:ascii="Book Antiqua" w:eastAsia="Book Antiqua" w:hAnsi="Book Antiqua" w:cs="Book Antiqua"/>
                <w:b/>
                <w:bCs/>
                <w:spacing w:val="17"/>
                <w:sz w:val="20"/>
                <w:szCs w:val="20"/>
                <w:lang w:val="en-IN" w:eastAsia="en-IN"/>
              </w:rPr>
              <w:t xml:space="preserve"> </w:t>
            </w:r>
            <w:r w:rsidRPr="00813D66">
              <w:rPr>
                <w:rFonts w:ascii="Book Antiqua" w:eastAsia="Book Antiqua" w:hAnsi="Book Antiqua" w:cs="Book Antiqua"/>
                <w:b/>
                <w:bCs/>
                <w:sz w:val="20"/>
                <w:szCs w:val="20"/>
                <w:lang w:val="en-IN" w:eastAsia="en-IN"/>
              </w:rPr>
              <w:t>Assurance  System</w:t>
            </w:r>
            <w:r w:rsidRPr="00813D66">
              <w:rPr>
                <w:rFonts w:ascii="Book Antiqua" w:eastAsia="Book Antiqua" w:hAnsi="Book Antiqua" w:cs="Book Antiqua"/>
                <w:b/>
                <w:bCs/>
                <w:spacing w:val="18"/>
                <w:sz w:val="20"/>
                <w:szCs w:val="20"/>
                <w:lang w:val="en-IN" w:eastAsia="en-IN"/>
              </w:rPr>
              <w:t xml:space="preserve"> </w:t>
            </w:r>
            <w:r w:rsidRPr="00813D66">
              <w:rPr>
                <w:rFonts w:ascii="Book Antiqua" w:eastAsia="Book Antiqua" w:hAnsi="Book Antiqua" w:cs="Book Antiqua"/>
                <w:b/>
                <w:bCs/>
                <w:w w:val="105"/>
                <w:sz w:val="20"/>
                <w:szCs w:val="20"/>
                <w:lang w:val="en-IN" w:eastAsia="en-IN"/>
              </w:rPr>
              <w:t>(IQAS)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Self</w:t>
            </w:r>
            <w:r w:rsidRPr="00813D66">
              <w:rPr>
                <w:rFonts w:ascii="Book Antiqua" w:hAnsi="Book Antiqua"/>
                <w:spacing w:val="-20"/>
                <w:sz w:val="24"/>
                <w:szCs w:val="24"/>
                <w:lang w:bidi="hi-IN"/>
              </w:rPr>
              <w:t xml:space="preserve"> </w:t>
            </w:r>
            <w:r w:rsidRPr="00813D66">
              <w:rPr>
                <w:rFonts w:ascii="Book Antiqua" w:hAnsi="Book Antiqua"/>
                <w:sz w:val="24"/>
                <w:szCs w:val="24"/>
                <w:lang w:bidi="hi-IN"/>
              </w:rPr>
              <w:t>regulated</w:t>
            </w:r>
            <w:r w:rsidRPr="00813D66">
              <w:rPr>
                <w:rFonts w:ascii="Book Antiqua" w:hAnsi="Book Antiqua"/>
              </w:rPr>
              <w:t xml:space="preserve"> </w:t>
            </w:r>
            <w:r w:rsidRPr="00813D66">
              <w:rPr>
                <w:rFonts w:ascii="Book Antiqua" w:hAnsi="Book Antiqua"/>
                <w:sz w:val="24"/>
                <w:szCs w:val="24"/>
              </w:rPr>
              <w:t>responsibilities</w:t>
            </w:r>
            <w:r w:rsidRPr="00813D66">
              <w:rPr>
                <w:rFonts w:ascii="Book Antiqua" w:hAnsi="Book Antiqua"/>
                <w:spacing w:val="-15"/>
                <w:w w:val="99"/>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18"/>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higher</w:t>
            </w:r>
            <w:r w:rsidRPr="00813D66">
              <w:rPr>
                <w:rFonts w:ascii="Book Antiqua" w:hAnsi="Book Antiqua"/>
                <w:spacing w:val="-16"/>
                <w:sz w:val="24"/>
                <w:szCs w:val="24"/>
                <w:lang w:bidi="hi-IN"/>
              </w:rPr>
              <w:t xml:space="preserve"> </w:t>
            </w:r>
            <w:r w:rsidRPr="00813D66">
              <w:rPr>
                <w:rFonts w:ascii="Book Antiqua" w:hAnsi="Book Antiqua"/>
                <w:sz w:val="24"/>
                <w:szCs w:val="24"/>
                <w:lang w:bidi="hi-IN"/>
              </w:rPr>
              <w:t xml:space="preserve">education </w:t>
            </w:r>
            <w:r w:rsidRPr="00813D66">
              <w:rPr>
                <w:rFonts w:ascii="Book Antiqua" w:hAnsi="Book Antiqua"/>
                <w:spacing w:val="4"/>
                <w:sz w:val="24"/>
                <w:szCs w:val="24"/>
                <w:lang w:bidi="hi-IN"/>
              </w:rPr>
              <w:t>institutions</w:t>
            </w:r>
            <w:r w:rsidRPr="00813D66">
              <w:rPr>
                <w:rFonts w:ascii="Book Antiqua" w:hAnsi="Book Antiqua"/>
                <w:spacing w:val="38"/>
                <w:sz w:val="24"/>
                <w:szCs w:val="24"/>
                <w:lang w:bidi="hi-IN"/>
              </w:rPr>
              <w:t xml:space="preserve"> </w:t>
            </w:r>
            <w:r w:rsidRPr="00813D66">
              <w:rPr>
                <w:rFonts w:ascii="Book Antiqua" w:hAnsi="Book Antiqua"/>
                <w:spacing w:val="4"/>
                <w:sz w:val="24"/>
                <w:szCs w:val="24"/>
                <w:lang w:bidi="hi-IN"/>
              </w:rPr>
              <w:t>aime</w:t>
            </w:r>
            <w:r w:rsidRPr="00813D66">
              <w:rPr>
                <w:rFonts w:ascii="Book Antiqua" w:hAnsi="Book Antiqua"/>
                <w:sz w:val="24"/>
                <w:szCs w:val="24"/>
                <w:lang w:bidi="hi-IN"/>
              </w:rPr>
              <w:t>d</w:t>
            </w:r>
            <w:r w:rsidRPr="00813D66">
              <w:rPr>
                <w:rFonts w:ascii="Book Antiqua" w:hAnsi="Book Antiqua"/>
                <w:spacing w:val="32"/>
                <w:sz w:val="24"/>
                <w:szCs w:val="24"/>
                <w:lang w:bidi="hi-IN"/>
              </w:rPr>
              <w:t xml:space="preserve"> </w:t>
            </w:r>
            <w:r w:rsidRPr="00813D66">
              <w:rPr>
                <w:rFonts w:ascii="Book Antiqua" w:hAnsi="Book Antiqua"/>
                <w:spacing w:val="4"/>
                <w:sz w:val="24"/>
                <w:szCs w:val="24"/>
                <w:lang w:bidi="hi-IN"/>
              </w:rPr>
              <w:t>a</w:t>
            </w:r>
            <w:r w:rsidRPr="00813D66">
              <w:rPr>
                <w:rFonts w:ascii="Book Antiqua" w:hAnsi="Book Antiqua"/>
                <w:sz w:val="24"/>
                <w:szCs w:val="24"/>
                <w:lang w:bidi="hi-IN"/>
              </w:rPr>
              <w:t>t</w:t>
            </w:r>
            <w:r w:rsidRPr="00813D66">
              <w:rPr>
                <w:rFonts w:ascii="Book Antiqua" w:hAnsi="Book Antiqua"/>
                <w:spacing w:val="38"/>
                <w:sz w:val="24"/>
                <w:szCs w:val="24"/>
                <w:lang w:bidi="hi-IN"/>
              </w:rPr>
              <w:t xml:space="preserve"> </w:t>
            </w:r>
            <w:r w:rsidRPr="00813D66">
              <w:rPr>
                <w:rFonts w:ascii="Book Antiqua" w:hAnsi="Book Antiqua"/>
                <w:spacing w:val="4"/>
                <w:sz w:val="24"/>
                <w:szCs w:val="24"/>
                <w:lang w:bidi="hi-IN"/>
              </w:rPr>
              <w:t>continuou</w:t>
            </w:r>
            <w:r w:rsidRPr="00813D66">
              <w:rPr>
                <w:rFonts w:ascii="Book Antiqua" w:hAnsi="Book Antiqua"/>
                <w:sz w:val="24"/>
                <w:szCs w:val="24"/>
                <w:lang w:bidi="hi-IN"/>
              </w:rPr>
              <w:t>s</w:t>
            </w:r>
            <w:r w:rsidRPr="00813D66">
              <w:rPr>
                <w:rFonts w:ascii="Book Antiqua" w:hAnsi="Book Antiqua"/>
                <w:spacing w:val="26"/>
                <w:sz w:val="24"/>
                <w:szCs w:val="24"/>
                <w:lang w:bidi="hi-IN"/>
              </w:rPr>
              <w:t xml:space="preserve"> </w:t>
            </w:r>
            <w:r w:rsidRPr="00813D66">
              <w:rPr>
                <w:rFonts w:ascii="Book Antiqua" w:hAnsi="Book Antiqua"/>
                <w:spacing w:val="4"/>
                <w:sz w:val="24"/>
                <w:szCs w:val="24"/>
                <w:lang w:bidi="hi-IN"/>
              </w:rPr>
              <w:t>improvemen</w:t>
            </w:r>
            <w:r w:rsidRPr="00813D66">
              <w:rPr>
                <w:rFonts w:ascii="Book Antiqua" w:hAnsi="Book Antiqua"/>
                <w:sz w:val="24"/>
                <w:szCs w:val="24"/>
                <w:lang w:bidi="hi-IN"/>
              </w:rPr>
              <w:t>t</w:t>
            </w:r>
            <w:r w:rsidRPr="00813D66">
              <w:rPr>
                <w:rFonts w:ascii="Book Antiqua" w:hAnsi="Book Antiqua"/>
                <w:spacing w:val="24"/>
                <w:sz w:val="24"/>
                <w:szCs w:val="24"/>
                <w:lang w:bidi="hi-IN"/>
              </w:rPr>
              <w:t xml:space="preserve"> </w:t>
            </w:r>
            <w:r w:rsidRPr="00813D66">
              <w:rPr>
                <w:rFonts w:ascii="Book Antiqua" w:hAnsi="Book Antiqua"/>
                <w:spacing w:val="4"/>
                <w:sz w:val="24"/>
                <w:szCs w:val="24"/>
                <w:lang w:bidi="hi-IN"/>
              </w:rPr>
              <w:t xml:space="preserve">of </w:t>
            </w:r>
            <w:r w:rsidRPr="00813D66">
              <w:rPr>
                <w:rFonts w:ascii="Book Antiqua" w:hAnsi="Book Antiqua"/>
                <w:spacing w:val="1"/>
                <w:sz w:val="24"/>
                <w:szCs w:val="24"/>
                <w:lang w:bidi="hi-IN"/>
              </w:rPr>
              <w:t>qualit</w:t>
            </w:r>
            <w:r w:rsidRPr="00813D66">
              <w:rPr>
                <w:rFonts w:ascii="Book Antiqua" w:hAnsi="Book Antiqua"/>
                <w:sz w:val="24"/>
                <w:szCs w:val="24"/>
                <w:lang w:bidi="hi-IN"/>
              </w:rPr>
              <w:t>y</w:t>
            </w:r>
            <w:r w:rsidRPr="00813D66">
              <w:rPr>
                <w:rFonts w:ascii="Book Antiqua" w:hAnsi="Book Antiqua"/>
                <w:spacing w:val="33"/>
                <w:sz w:val="24"/>
                <w:szCs w:val="24"/>
                <w:lang w:bidi="hi-IN"/>
              </w:rPr>
              <w:t xml:space="preserve"> </w:t>
            </w:r>
            <w:r w:rsidRPr="00813D66">
              <w:rPr>
                <w:rFonts w:ascii="Book Antiqua" w:hAnsi="Book Antiqua"/>
                <w:spacing w:val="1"/>
                <w:sz w:val="24"/>
                <w:szCs w:val="24"/>
                <w:lang w:bidi="hi-IN"/>
              </w:rPr>
              <w:t>fo</w:t>
            </w:r>
            <w:r w:rsidRPr="00813D66">
              <w:rPr>
                <w:rFonts w:ascii="Book Antiqua" w:hAnsi="Book Antiqua"/>
                <w:sz w:val="24"/>
                <w:szCs w:val="24"/>
                <w:lang w:bidi="hi-IN"/>
              </w:rPr>
              <w:t>r</w:t>
            </w:r>
            <w:r w:rsidRPr="00813D66">
              <w:rPr>
                <w:rFonts w:ascii="Book Antiqua" w:hAnsi="Book Antiqua"/>
                <w:spacing w:val="30"/>
                <w:sz w:val="24"/>
                <w:szCs w:val="24"/>
                <w:lang w:bidi="hi-IN"/>
              </w:rPr>
              <w:t xml:space="preserve"> </w:t>
            </w:r>
            <w:r w:rsidRPr="00813D66">
              <w:rPr>
                <w:rFonts w:ascii="Book Antiqua" w:hAnsi="Book Antiqua"/>
                <w:spacing w:val="1"/>
                <w:sz w:val="24"/>
                <w:szCs w:val="24"/>
                <w:lang w:bidi="hi-IN"/>
              </w:rPr>
              <w:t>achievin</w:t>
            </w:r>
            <w:r w:rsidRPr="00813D66">
              <w:rPr>
                <w:rFonts w:ascii="Book Antiqua" w:hAnsi="Book Antiqua"/>
                <w:sz w:val="24"/>
                <w:szCs w:val="24"/>
                <w:lang w:bidi="hi-IN"/>
              </w:rPr>
              <w:t>g</w:t>
            </w:r>
            <w:r w:rsidRPr="00813D66">
              <w:rPr>
                <w:rFonts w:ascii="Book Antiqua" w:hAnsi="Book Antiqua"/>
                <w:spacing w:val="33"/>
                <w:sz w:val="24"/>
                <w:szCs w:val="24"/>
                <w:lang w:bidi="hi-IN"/>
              </w:rPr>
              <w:t xml:space="preserve"> </w:t>
            </w:r>
            <w:r w:rsidRPr="00813D66">
              <w:rPr>
                <w:rFonts w:ascii="Book Antiqua" w:hAnsi="Book Antiqua"/>
                <w:spacing w:val="1"/>
                <w:sz w:val="24"/>
                <w:szCs w:val="24"/>
                <w:lang w:bidi="hi-IN"/>
              </w:rPr>
              <w:t>academi</w:t>
            </w:r>
            <w:r w:rsidRPr="00813D66">
              <w:rPr>
                <w:rFonts w:ascii="Book Antiqua" w:hAnsi="Book Antiqua"/>
                <w:sz w:val="24"/>
                <w:szCs w:val="24"/>
                <w:lang w:bidi="hi-IN"/>
              </w:rPr>
              <w:t>c</w:t>
            </w:r>
            <w:r w:rsidRPr="00813D66">
              <w:rPr>
                <w:rFonts w:ascii="Book Antiqua" w:hAnsi="Book Antiqua"/>
                <w:spacing w:val="23"/>
                <w:sz w:val="24"/>
                <w:szCs w:val="24"/>
                <w:lang w:bidi="hi-IN"/>
              </w:rPr>
              <w:t xml:space="preserve"> </w:t>
            </w:r>
            <w:r w:rsidRPr="00813D66">
              <w:rPr>
                <w:rFonts w:ascii="Book Antiqua" w:hAnsi="Book Antiqua"/>
                <w:spacing w:val="1"/>
                <w:sz w:val="24"/>
                <w:szCs w:val="24"/>
                <w:lang w:bidi="hi-IN"/>
              </w:rPr>
              <w:t>an</w:t>
            </w:r>
            <w:r w:rsidRPr="00813D66">
              <w:rPr>
                <w:rFonts w:ascii="Book Antiqua" w:hAnsi="Book Antiqua"/>
                <w:sz w:val="24"/>
                <w:szCs w:val="24"/>
                <w:lang w:bidi="hi-IN"/>
              </w:rPr>
              <w:t>d</w:t>
            </w:r>
            <w:r w:rsidRPr="00813D66">
              <w:rPr>
                <w:rFonts w:ascii="Book Antiqua" w:hAnsi="Book Antiqua"/>
                <w:spacing w:val="29"/>
                <w:sz w:val="24"/>
                <w:szCs w:val="24"/>
                <w:lang w:bidi="hi-IN"/>
              </w:rPr>
              <w:t xml:space="preserve"> </w:t>
            </w:r>
            <w:r w:rsidRPr="00813D66">
              <w:rPr>
                <w:rFonts w:ascii="Book Antiqua" w:hAnsi="Book Antiqua"/>
                <w:spacing w:val="1"/>
                <w:sz w:val="24"/>
                <w:szCs w:val="24"/>
                <w:lang w:bidi="hi-IN"/>
              </w:rPr>
              <w:t>administrative</w:t>
            </w:r>
            <w:r w:rsidRPr="00813D66">
              <w:rPr>
                <w:rFonts w:ascii="Book Antiqua" w:hAnsi="Book Antiqua"/>
                <w:sz w:val="24"/>
                <w:szCs w:val="24"/>
                <w:lang w:bidi="hi-IN"/>
              </w:rPr>
              <w:t xml:space="preserve"> </w:t>
            </w:r>
            <w:r w:rsidRPr="00813D66">
              <w:rPr>
                <w:rFonts w:ascii="Book Antiqua" w:hAnsi="Book Antiqua"/>
                <w:spacing w:val="2"/>
                <w:sz w:val="24"/>
                <w:szCs w:val="24"/>
                <w:lang w:bidi="hi-IN"/>
              </w:rPr>
              <w:t>excellence.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Internship</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 designated activity that carries some credits involving more than 25 days of working in an organization under the guidance of an identified mentor</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ISO Certification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ISO 9001 certification enhances customer satisfaction by meeting customer requirements. The institution is able to provide right services. ISO certification enhances functional efficiency of an organization.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Leadership</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Term used for setting direction and create a student- focused, learning oriented climate, clear and visible values and high expectation by ensuring the creation of strategies, system and methods for achieving excellence, stimulating innovation and building knowledge and capabilities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Learning Management Systems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A learning management system (LMS) is a software application for the administration, documentation, tracking, reporting and delivery of educational courses or training </w:t>
            </w:r>
            <w:r w:rsidR="00343682">
              <w:rPr>
                <w:rFonts w:ascii="Book Antiqua" w:hAnsi="Book Antiqua"/>
                <w:sz w:val="24"/>
                <w:szCs w:val="24"/>
                <w:lang w:bidi="hi-IN"/>
              </w:rPr>
              <w:t>Programme</w:t>
            </w:r>
            <w:r w:rsidRPr="00813D66">
              <w:rPr>
                <w:rFonts w:ascii="Book Antiqua" w:hAnsi="Book Antiqua"/>
                <w:sz w:val="24"/>
                <w:szCs w:val="24"/>
                <w:lang w:bidi="hi-IN"/>
              </w:rPr>
              <w:t>s. They help the instructor deliver material to the students, administer tests and other assignments, track student progress, and manage record-keeping. MOODLE is an example of open source LMS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Learning</w:t>
            </w:r>
            <w:r w:rsidRPr="00813D66">
              <w:rPr>
                <w:rFonts w:ascii="Book Antiqua" w:eastAsia="Book Antiqua" w:hAnsi="Book Antiqua" w:cs="Book Antiqua"/>
                <w:b/>
                <w:bCs/>
                <w:spacing w:val="17"/>
                <w:sz w:val="20"/>
                <w:szCs w:val="20"/>
                <w:lang w:val="en-IN" w:eastAsia="en-IN"/>
              </w:rPr>
              <w:t xml:space="preserve"> </w:t>
            </w:r>
            <w:r w:rsidR="00B334FD" w:rsidRPr="00813D66">
              <w:rPr>
                <w:rFonts w:ascii="Book Antiqua" w:eastAsia="Book Antiqua" w:hAnsi="Book Antiqua" w:cs="Book Antiqua"/>
                <w:b/>
                <w:bCs/>
                <w:sz w:val="20"/>
                <w:szCs w:val="20"/>
                <w:lang w:val="en-IN" w:eastAsia="en-IN"/>
              </w:rPr>
              <w:t>O</w:t>
            </w:r>
            <w:r w:rsidRPr="00813D66">
              <w:rPr>
                <w:rFonts w:ascii="Book Antiqua" w:eastAsia="Book Antiqua" w:hAnsi="Book Antiqua" w:cs="Book Antiqua"/>
                <w:b/>
                <w:bCs/>
                <w:sz w:val="20"/>
                <w:szCs w:val="20"/>
                <w:lang w:val="en-IN" w:eastAsia="en-IN"/>
              </w:rPr>
              <w:t>utcomes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 xml:space="preserve">Specific intentions of a </w:t>
            </w:r>
            <w:r w:rsidR="00343682">
              <w:rPr>
                <w:rFonts w:ascii="Book Antiqua" w:hAnsi="Book Antiqua"/>
                <w:sz w:val="24"/>
                <w:szCs w:val="24"/>
              </w:rPr>
              <w:t>Programme</w:t>
            </w:r>
            <w:r w:rsidRPr="00813D66">
              <w:rPr>
                <w:rFonts w:ascii="Book Antiqua" w:hAnsi="Book Antiqua"/>
                <w:sz w:val="24"/>
                <w:szCs w:val="24"/>
              </w:rPr>
              <w:t xml:space="preserve"> or module, written in clear terms. They describe what a student should know, understand, or be able to do at the end of that </w:t>
            </w:r>
            <w:r w:rsidR="00343682">
              <w:rPr>
                <w:rFonts w:ascii="Book Antiqua" w:hAnsi="Book Antiqua"/>
                <w:sz w:val="24"/>
                <w:szCs w:val="24"/>
              </w:rPr>
              <w:t>Programm</w:t>
            </w:r>
            <w:r w:rsidRPr="00813D66">
              <w:rPr>
                <w:rFonts w:ascii="Book Antiqua" w:hAnsi="Book Antiqua"/>
                <w:sz w:val="24"/>
                <w:szCs w:val="24"/>
              </w:rPr>
              <w:t>e or module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Library</w:t>
            </w:r>
            <w:r w:rsidRPr="00813D66">
              <w:rPr>
                <w:rFonts w:ascii="Book Antiqua" w:eastAsia="Book Antiqua" w:hAnsi="Book Antiqua" w:cs="Book Antiqua"/>
                <w:b/>
                <w:bCs/>
                <w:spacing w:val="13"/>
                <w:sz w:val="20"/>
                <w:szCs w:val="20"/>
                <w:lang w:val="en-IN" w:eastAsia="en-IN"/>
              </w:rPr>
              <w:t xml:space="preserve"> </w:t>
            </w:r>
            <w:r w:rsidRPr="00813D66">
              <w:rPr>
                <w:rFonts w:ascii="Book Antiqua" w:eastAsia="Book Antiqua" w:hAnsi="Book Antiqua" w:cs="Book Antiqua"/>
                <w:b/>
                <w:bCs/>
                <w:sz w:val="20"/>
                <w:szCs w:val="20"/>
                <w:lang w:val="en-IN" w:eastAsia="en-IN"/>
              </w:rPr>
              <w:t>as</w:t>
            </w:r>
            <w:r w:rsidRPr="00813D66">
              <w:rPr>
                <w:rFonts w:ascii="Book Antiqua" w:eastAsia="Book Antiqua" w:hAnsi="Book Antiqua" w:cs="Book Antiqua"/>
                <w:b/>
                <w:bCs/>
                <w:spacing w:val="1"/>
                <w:sz w:val="20"/>
                <w:szCs w:val="20"/>
                <w:lang w:val="en-IN" w:eastAsia="en-IN"/>
              </w:rPr>
              <w:t xml:space="preserve"> </w:t>
            </w:r>
            <w:r w:rsidRPr="00813D66">
              <w:rPr>
                <w:rFonts w:ascii="Book Antiqua" w:eastAsia="Book Antiqua" w:hAnsi="Book Antiqua" w:cs="Book Antiqua"/>
                <w:b/>
                <w:bCs/>
                <w:sz w:val="20"/>
                <w:szCs w:val="20"/>
                <w:lang w:val="en-IN" w:eastAsia="en-IN"/>
              </w:rPr>
              <w:t>a</w:t>
            </w:r>
            <w:r w:rsidRPr="00813D66">
              <w:rPr>
                <w:rFonts w:ascii="Book Antiqua" w:eastAsia="Book Antiqua" w:hAnsi="Book Antiqua" w:cs="Book Antiqua"/>
                <w:b/>
                <w:bCs/>
                <w:spacing w:val="-3"/>
                <w:sz w:val="20"/>
                <w:szCs w:val="20"/>
                <w:lang w:val="en-IN" w:eastAsia="en-IN"/>
              </w:rPr>
              <w:t xml:space="preserve"> </w:t>
            </w:r>
            <w:r w:rsidR="00B334FD"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z w:val="20"/>
                <w:szCs w:val="20"/>
                <w:lang w:val="en-IN" w:eastAsia="en-IN"/>
              </w:rPr>
              <w:t>earning</w:t>
            </w:r>
            <w:r w:rsidRPr="00813D66">
              <w:rPr>
                <w:rFonts w:ascii="Book Antiqua" w:eastAsia="Book Antiqua" w:hAnsi="Book Antiqua" w:cs="Book Antiqua"/>
                <w:b/>
                <w:bCs/>
                <w:spacing w:val="32"/>
                <w:sz w:val="20"/>
                <w:szCs w:val="20"/>
                <w:lang w:val="en-IN" w:eastAsia="en-IN"/>
              </w:rPr>
              <w:t xml:space="preserve"> </w:t>
            </w:r>
            <w:r w:rsidR="00B334FD"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esource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The library holdings in terms of titles of books, journals and other learning materials and technology aided learning mechanism, which enable the students to acquire information, knowledge and skills required for their study.</w:t>
            </w:r>
          </w:p>
          <w:p w:rsidR="00E73188" w:rsidRPr="00813D66" w:rsidRDefault="00E73188" w:rsidP="000C74DA">
            <w:pPr>
              <w:pStyle w:val="NoSpacing"/>
              <w:jc w:val="both"/>
              <w:rPr>
                <w:rFonts w:ascii="Book Antiqua" w:hAnsi="Book Antiqua"/>
                <w:sz w:val="24"/>
                <w:szCs w:val="24"/>
                <w:lang w:bidi="hi-IN"/>
              </w:rPr>
            </w:pPr>
          </w:p>
        </w:tc>
      </w:tr>
      <w:tr w:rsidR="00E73188" w:rsidRPr="00813D66" w:rsidTr="00070F64">
        <w:trPr>
          <w:trHeight w:val="142"/>
        </w:trPr>
        <w:tc>
          <w:tcPr>
            <w:tcW w:w="1656" w:type="dxa"/>
            <w:shd w:val="clear" w:color="auto" w:fill="auto"/>
          </w:tcPr>
          <w:p w:rsidR="00E73188" w:rsidRPr="00D24637" w:rsidRDefault="00E73188" w:rsidP="00150BD3">
            <w:pPr>
              <w:rPr>
                <w:rFonts w:ascii="Book Antiqua" w:eastAsia="Book Antiqua" w:hAnsi="Book Antiqua" w:cs="Book Antiqua"/>
                <w:b/>
                <w:bCs/>
                <w:lang w:val="en-IN" w:eastAsia="en-IN"/>
              </w:rPr>
            </w:pPr>
            <w:r w:rsidRPr="00D24637">
              <w:rPr>
                <w:rFonts w:ascii="Book Antiqua" w:eastAsia="Book Antiqua" w:hAnsi="Book Antiqua" w:cs="Book Antiqua"/>
                <w:b/>
                <w:bCs/>
                <w:lang w:val="en-IN" w:eastAsia="en-IN"/>
              </w:rPr>
              <w:lastRenderedPageBreak/>
              <w:t>Levels of Outcomes</w:t>
            </w:r>
          </w:p>
        </w:tc>
        <w:tc>
          <w:tcPr>
            <w:tcW w:w="262" w:type="dxa"/>
            <w:shd w:val="clear" w:color="auto" w:fill="auto"/>
          </w:tcPr>
          <w:p w:rsidR="00E73188" w:rsidRPr="00D24637" w:rsidRDefault="00E73188" w:rsidP="00150BD3">
            <w:pPr>
              <w:rPr>
                <w:rFonts w:ascii="Calibri" w:eastAsia="Calibri" w:hAnsi="Calibri"/>
                <w:b/>
                <w:bCs/>
                <w:sz w:val="24"/>
                <w:szCs w:val="24"/>
                <w:lang w:val="en-IN" w:eastAsia="en-IN"/>
              </w:rPr>
            </w:pPr>
            <w:r w:rsidRPr="00D24637">
              <w:rPr>
                <w:rFonts w:ascii="Book Antiqua" w:eastAsia="Book Antiqua" w:hAnsi="Book Antiqua" w:cs="Book Antiqua"/>
                <w:b/>
                <w:bCs/>
                <w:sz w:val="24"/>
                <w:szCs w:val="24"/>
                <w:lang w:val="en-IN" w:eastAsia="en-IN"/>
              </w:rPr>
              <w:t>:</w:t>
            </w:r>
          </w:p>
        </w:tc>
        <w:tc>
          <w:tcPr>
            <w:tcW w:w="8829" w:type="dxa"/>
            <w:shd w:val="clear" w:color="auto" w:fill="auto"/>
          </w:tcPr>
          <w:p w:rsidR="00E73188" w:rsidRPr="00D24637" w:rsidRDefault="00343682" w:rsidP="000D1A50">
            <w:pPr>
              <w:pStyle w:val="NoSpacing"/>
              <w:numPr>
                <w:ilvl w:val="0"/>
                <w:numId w:val="77"/>
              </w:numPr>
              <w:ind w:left="404"/>
              <w:jc w:val="both"/>
              <w:rPr>
                <w:rFonts w:ascii="Book Antiqua" w:hAnsi="Book Antiqua"/>
                <w:spacing w:val="7"/>
                <w:sz w:val="24"/>
                <w:szCs w:val="24"/>
                <w:lang w:bidi="hi-IN"/>
              </w:rPr>
            </w:pPr>
            <w:r>
              <w:rPr>
                <w:rFonts w:ascii="Book Antiqua" w:hAnsi="Book Antiqua"/>
                <w:b/>
                <w:bCs/>
                <w:spacing w:val="7"/>
                <w:sz w:val="24"/>
                <w:szCs w:val="24"/>
                <w:lang w:bidi="hi-IN"/>
              </w:rPr>
              <w:t>Programme</w:t>
            </w:r>
            <w:r w:rsidR="00E73188" w:rsidRPr="00D24637">
              <w:rPr>
                <w:rFonts w:ascii="Book Antiqua" w:hAnsi="Book Antiqua"/>
                <w:b/>
                <w:bCs/>
                <w:spacing w:val="7"/>
                <w:sz w:val="24"/>
                <w:szCs w:val="24"/>
                <w:lang w:bidi="hi-IN"/>
              </w:rPr>
              <w:t xml:space="preserve"> Outcomes</w:t>
            </w:r>
            <w:r w:rsidR="00E73188" w:rsidRPr="00D24637">
              <w:rPr>
                <w:rFonts w:ascii="Book Antiqua" w:hAnsi="Book Antiqua"/>
                <w:spacing w:val="7"/>
                <w:sz w:val="24"/>
                <w:szCs w:val="24"/>
                <w:lang w:bidi="hi-IN"/>
              </w:rPr>
              <w:t xml:space="preserve">: POs are statements that describe what the students graduating from any of the educational </w:t>
            </w:r>
            <w:r>
              <w:rPr>
                <w:rFonts w:ascii="Book Antiqua" w:hAnsi="Book Antiqua"/>
                <w:spacing w:val="7"/>
                <w:sz w:val="24"/>
                <w:szCs w:val="24"/>
                <w:lang w:bidi="hi-IN"/>
              </w:rPr>
              <w:t>Programme</w:t>
            </w:r>
            <w:r w:rsidR="00E73188" w:rsidRPr="00D24637">
              <w:rPr>
                <w:rFonts w:ascii="Book Antiqua" w:hAnsi="Book Antiqua"/>
                <w:spacing w:val="7"/>
                <w:sz w:val="24"/>
                <w:szCs w:val="24"/>
                <w:lang w:bidi="hi-IN"/>
              </w:rPr>
              <w:t>s should be able to do.</w:t>
            </w:r>
          </w:p>
          <w:p w:rsidR="00E73188" w:rsidRPr="00D24637" w:rsidRDefault="00E73188" w:rsidP="005A20CE">
            <w:pPr>
              <w:pStyle w:val="NoSpacing"/>
              <w:ind w:left="404" w:hanging="360"/>
              <w:jc w:val="both"/>
              <w:rPr>
                <w:rFonts w:ascii="Book Antiqua" w:hAnsi="Book Antiqua"/>
                <w:spacing w:val="7"/>
                <w:sz w:val="24"/>
                <w:szCs w:val="24"/>
                <w:lang w:bidi="hi-IN"/>
              </w:rPr>
            </w:pPr>
          </w:p>
          <w:p w:rsidR="00E73188" w:rsidRPr="00D24637" w:rsidRDefault="00343682" w:rsidP="000D1A50">
            <w:pPr>
              <w:pStyle w:val="NoSpacing"/>
              <w:numPr>
                <w:ilvl w:val="0"/>
                <w:numId w:val="77"/>
              </w:numPr>
              <w:ind w:left="404"/>
              <w:jc w:val="both"/>
              <w:rPr>
                <w:rFonts w:ascii="Book Antiqua" w:hAnsi="Book Antiqua"/>
                <w:spacing w:val="7"/>
                <w:sz w:val="24"/>
                <w:szCs w:val="24"/>
                <w:lang w:bidi="hi-IN"/>
              </w:rPr>
            </w:pPr>
            <w:r>
              <w:rPr>
                <w:rFonts w:ascii="Book Antiqua" w:hAnsi="Book Antiqua"/>
                <w:b/>
                <w:bCs/>
                <w:spacing w:val="7"/>
                <w:sz w:val="24"/>
                <w:szCs w:val="24"/>
                <w:lang w:bidi="hi-IN"/>
              </w:rPr>
              <w:t>Programme</w:t>
            </w:r>
            <w:r w:rsidR="00E73188" w:rsidRPr="00D24637">
              <w:rPr>
                <w:rFonts w:ascii="Book Antiqua" w:hAnsi="Book Antiqua"/>
                <w:b/>
                <w:bCs/>
                <w:spacing w:val="7"/>
                <w:sz w:val="24"/>
                <w:szCs w:val="24"/>
                <w:lang w:bidi="hi-IN"/>
              </w:rPr>
              <w:t xml:space="preserve"> Specific Outcomes</w:t>
            </w:r>
            <w:r w:rsidR="00E73188" w:rsidRPr="00D24637">
              <w:rPr>
                <w:rFonts w:ascii="Book Antiqua" w:hAnsi="Book Antiqua"/>
                <w:spacing w:val="7"/>
                <w:sz w:val="24"/>
                <w:szCs w:val="24"/>
                <w:lang w:bidi="hi-IN"/>
              </w:rPr>
              <w:t xml:space="preserve">: PSOs are statements that describe what the graduates of a specific educational </w:t>
            </w:r>
            <w:r>
              <w:rPr>
                <w:rFonts w:ascii="Book Antiqua" w:hAnsi="Book Antiqua"/>
                <w:spacing w:val="7"/>
                <w:sz w:val="24"/>
                <w:szCs w:val="24"/>
                <w:lang w:bidi="hi-IN"/>
              </w:rPr>
              <w:t>Programme</w:t>
            </w:r>
            <w:r w:rsidR="00E73188" w:rsidRPr="00D24637">
              <w:rPr>
                <w:rFonts w:ascii="Book Antiqua" w:hAnsi="Book Antiqua"/>
                <w:spacing w:val="7"/>
                <w:sz w:val="24"/>
                <w:szCs w:val="24"/>
                <w:lang w:bidi="hi-IN"/>
              </w:rPr>
              <w:t xml:space="preserve"> should be able to do.</w:t>
            </w:r>
          </w:p>
          <w:p w:rsidR="00E73188" w:rsidRPr="00D24637" w:rsidRDefault="00E73188" w:rsidP="005A20CE">
            <w:pPr>
              <w:pStyle w:val="NoSpacing"/>
              <w:ind w:left="404" w:hanging="360"/>
              <w:jc w:val="both"/>
              <w:rPr>
                <w:rFonts w:ascii="Book Antiqua" w:hAnsi="Book Antiqua"/>
                <w:spacing w:val="7"/>
                <w:sz w:val="24"/>
                <w:szCs w:val="24"/>
                <w:lang w:bidi="hi-IN"/>
              </w:rPr>
            </w:pPr>
          </w:p>
          <w:p w:rsidR="00E73188" w:rsidRPr="00D24637" w:rsidRDefault="00E73188" w:rsidP="000D1A50">
            <w:pPr>
              <w:pStyle w:val="NoSpacing"/>
              <w:numPr>
                <w:ilvl w:val="0"/>
                <w:numId w:val="77"/>
              </w:numPr>
              <w:ind w:left="404"/>
              <w:jc w:val="both"/>
              <w:rPr>
                <w:rFonts w:ascii="Book Antiqua" w:hAnsi="Book Antiqua"/>
                <w:spacing w:val="7"/>
                <w:sz w:val="24"/>
                <w:szCs w:val="24"/>
                <w:lang w:bidi="hi-IN"/>
              </w:rPr>
            </w:pPr>
            <w:r w:rsidRPr="00D24637">
              <w:rPr>
                <w:rFonts w:ascii="Book Antiqua" w:hAnsi="Book Antiqua"/>
                <w:b/>
                <w:bCs/>
                <w:spacing w:val="7"/>
                <w:sz w:val="24"/>
                <w:szCs w:val="24"/>
                <w:lang w:bidi="hi-IN"/>
              </w:rPr>
              <w:t>Course Outcomes:</w:t>
            </w:r>
            <w:r w:rsidRPr="00D24637">
              <w:rPr>
                <w:rFonts w:ascii="Book Antiqua" w:hAnsi="Book Antiqua"/>
                <w:spacing w:val="7"/>
                <w:sz w:val="24"/>
                <w:szCs w:val="24"/>
                <w:lang w:bidi="hi-IN"/>
              </w:rPr>
              <w:t xml:space="preserve"> COs are statements that describe what students should be able to do at the end of a course</w:t>
            </w:r>
          </w:p>
        </w:tc>
      </w:tr>
      <w:tr w:rsidR="00E73188" w:rsidRPr="00813D66" w:rsidTr="00070F64">
        <w:trPr>
          <w:trHeight w:val="142"/>
        </w:trPr>
        <w:tc>
          <w:tcPr>
            <w:tcW w:w="1656" w:type="dxa"/>
            <w:shd w:val="clear" w:color="auto" w:fill="auto"/>
          </w:tcPr>
          <w:p w:rsidR="00E73188" w:rsidRPr="00D24637" w:rsidRDefault="00E73188" w:rsidP="00150BD3">
            <w:pPr>
              <w:rPr>
                <w:rFonts w:ascii="Book Antiqua" w:eastAsia="Book Antiqua" w:hAnsi="Book Antiqua" w:cs="Book Antiqua"/>
                <w:b/>
                <w:bCs/>
                <w:lang w:val="en-IN" w:eastAsia="en-IN"/>
              </w:rPr>
            </w:pPr>
            <w:r w:rsidRPr="00D24637">
              <w:rPr>
                <w:rFonts w:ascii="Book Antiqua" w:eastAsia="Book Antiqua" w:hAnsi="Book Antiqua" w:cs="Book Antiqua"/>
                <w:b/>
                <w:bCs/>
                <w:lang w:val="en-IN" w:eastAsia="en-IN"/>
              </w:rPr>
              <w:t>New</w:t>
            </w:r>
            <w:r w:rsidRPr="00D24637">
              <w:rPr>
                <w:rFonts w:ascii="Book Antiqua" w:eastAsia="Book Antiqua" w:hAnsi="Book Antiqua" w:cs="Book Antiqua"/>
                <w:b/>
                <w:bCs/>
                <w:spacing w:val="-1"/>
                <w:lang w:val="en-IN" w:eastAsia="en-IN"/>
              </w:rPr>
              <w:t xml:space="preserve"> </w:t>
            </w:r>
            <w:r w:rsidR="00B334FD" w:rsidRPr="00D24637">
              <w:rPr>
                <w:rFonts w:ascii="Book Antiqua" w:eastAsia="Book Antiqua" w:hAnsi="Book Antiqua" w:cs="Book Antiqua"/>
                <w:b/>
                <w:bCs/>
                <w:lang w:val="en-IN" w:eastAsia="en-IN"/>
              </w:rPr>
              <w:t>T</w:t>
            </w:r>
            <w:r w:rsidRPr="00D24637">
              <w:rPr>
                <w:rFonts w:ascii="Book Antiqua" w:eastAsia="Book Antiqua" w:hAnsi="Book Antiqua" w:cs="Book Antiqua"/>
                <w:b/>
                <w:bCs/>
                <w:lang w:val="en-IN" w:eastAsia="en-IN"/>
              </w:rPr>
              <w:t>echnologies</w:t>
            </w:r>
          </w:p>
        </w:tc>
        <w:tc>
          <w:tcPr>
            <w:tcW w:w="262" w:type="dxa"/>
            <w:shd w:val="clear" w:color="auto" w:fill="auto"/>
          </w:tcPr>
          <w:p w:rsidR="00E73188" w:rsidRPr="00D24637" w:rsidRDefault="00E73188" w:rsidP="00150BD3">
            <w:pPr>
              <w:rPr>
                <w:rFonts w:ascii="Calibri" w:eastAsia="Calibri" w:hAnsi="Calibri"/>
                <w:b/>
                <w:bCs/>
                <w:sz w:val="24"/>
                <w:szCs w:val="24"/>
                <w:lang w:val="en-IN" w:eastAsia="en-IN"/>
              </w:rPr>
            </w:pPr>
            <w:r w:rsidRPr="00D24637">
              <w:rPr>
                <w:rFonts w:ascii="Book Antiqua" w:eastAsia="Book Antiqua" w:hAnsi="Book Antiqua" w:cs="Book Antiqua"/>
                <w:b/>
                <w:bCs/>
                <w:sz w:val="24"/>
                <w:szCs w:val="24"/>
                <w:lang w:val="en-IN" w:eastAsia="en-IN"/>
              </w:rPr>
              <w:t>:</w:t>
            </w:r>
          </w:p>
        </w:tc>
        <w:tc>
          <w:tcPr>
            <w:tcW w:w="8829" w:type="dxa"/>
            <w:shd w:val="clear" w:color="auto" w:fill="auto"/>
          </w:tcPr>
          <w:p w:rsidR="00E73188" w:rsidRPr="00D24637" w:rsidRDefault="00E73188" w:rsidP="000C74DA">
            <w:pPr>
              <w:pStyle w:val="NoSpacing"/>
              <w:jc w:val="both"/>
              <w:rPr>
                <w:rFonts w:ascii="Book Antiqua" w:hAnsi="Book Antiqua"/>
                <w:sz w:val="24"/>
                <w:szCs w:val="24"/>
                <w:lang w:bidi="hi-IN"/>
              </w:rPr>
            </w:pPr>
            <w:r w:rsidRPr="00D24637">
              <w:rPr>
                <w:rFonts w:ascii="Book Antiqua" w:hAnsi="Book Antiqua"/>
                <w:spacing w:val="7"/>
                <w:sz w:val="24"/>
                <w:szCs w:val="24"/>
                <w:lang w:bidi="hi-IN"/>
              </w:rPr>
              <w:t>Digital tools and resources (hardware and software) and their application in the field of education.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NIRF</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0C74DA">
              <w:rPr>
                <w:rFonts w:ascii="Book Antiqua" w:hAnsi="Book Antiqua"/>
                <w:spacing w:val="7"/>
                <w:sz w:val="22"/>
                <w:szCs w:val="22"/>
                <w:lang w:bidi="hi-IN"/>
              </w:rPr>
              <w:t xml:space="preserve">National Institutional Ranking Framework (NIRF), approved by the MHRD, outlines a methodology to rank institutions across the country. The parameters and sub-parameters associated with this mechanism are evolving from year to year.  </w:t>
            </w:r>
            <w:hyperlink r:id="rId34" w:history="1">
              <w:r w:rsidRPr="0099330E">
                <w:rPr>
                  <w:rStyle w:val="Hyperlink"/>
                  <w:rFonts w:ascii="Book Antiqua" w:hAnsi="Book Antiqua"/>
                  <w:b/>
                  <w:bCs/>
                  <w:sz w:val="22"/>
                  <w:szCs w:val="22"/>
                </w:rPr>
                <w:t>https://www.nirfindia.org/Docs/Ranking_Methodology_And_Metrics_2017.pdf</w:t>
              </w:r>
            </w:hyperlink>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Calibri" w:hAnsi="Book Antiqua"/>
                <w:b/>
                <w:bCs/>
                <w:spacing w:val="6"/>
                <w:sz w:val="20"/>
                <w:szCs w:val="20"/>
                <w:lang w:val="en-IN" w:eastAsia="en-IN"/>
              </w:rPr>
              <w:t>N-LIST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eastAsia="Times New Roman" w:hAnsi="Book Antiqua" w:cs="Verdana"/>
                <w:kern w:val="24"/>
                <w:sz w:val="24"/>
                <w:szCs w:val="24"/>
                <w:lang w:bidi="hi-IN"/>
              </w:rPr>
              <w:t xml:space="preserve">N-LIST stands for "National Library and Information services Infrastructure for Scholarly Content". </w:t>
            </w:r>
            <w:hyperlink r:id="rId35" w:history="1">
              <w:r w:rsidRPr="00813D66">
                <w:rPr>
                  <w:rStyle w:val="Hyperlink"/>
                  <w:rFonts w:ascii="Book Antiqua" w:eastAsia="Times New Roman" w:hAnsi="Book Antiqua" w:cs="Verdana"/>
                  <w:kern w:val="24"/>
                  <w:sz w:val="24"/>
                  <w:szCs w:val="24"/>
                  <w:lang w:bidi="hi-IN"/>
                </w:rPr>
                <w:t>http://nlist.inflibnet.ac.in/faq.php</w:t>
              </w:r>
            </w:hyperlink>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Calibri" w:hAnsi="Book Antiqua"/>
                <w:b/>
                <w:bCs/>
                <w:spacing w:val="6"/>
                <w:sz w:val="20"/>
                <w:szCs w:val="20"/>
                <w:lang w:val="en-IN" w:eastAsia="en-IN"/>
              </w:rPr>
              <w:t>OBE: Outcome Based Education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eastAsia="Times New Roman" w:hAnsi="Book Antiqua" w:cs="Verdana"/>
                <w:kern w:val="24"/>
                <w:sz w:val="24"/>
                <w:szCs w:val="24"/>
                <w:lang w:bidi="hi-IN"/>
              </w:rPr>
              <w:t>OBE is an educational theory that bases each part of an educational system around goals (outcomes). Each student should have achieved the goal by the end of the educational experience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Open</w:t>
            </w:r>
            <w:r w:rsidRPr="00813D66">
              <w:rPr>
                <w:rFonts w:ascii="Book Antiqua" w:eastAsia="Book Antiqua" w:hAnsi="Book Antiqua" w:cs="Book Antiqua"/>
                <w:b/>
                <w:bCs/>
                <w:spacing w:val="20"/>
                <w:sz w:val="20"/>
                <w:szCs w:val="20"/>
                <w:lang w:val="en-IN" w:eastAsia="en-IN"/>
              </w:rPr>
              <w:t xml:space="preserve"> </w:t>
            </w:r>
            <w:r w:rsidR="00B334FD" w:rsidRPr="00813D66">
              <w:rPr>
                <w:rFonts w:ascii="Book Antiqua" w:eastAsia="Book Antiqua" w:hAnsi="Book Antiqua" w:cs="Book Antiqua"/>
                <w:b/>
                <w:bCs/>
                <w:sz w:val="20"/>
                <w:szCs w:val="20"/>
                <w:lang w:val="en-IN" w:eastAsia="en-IN"/>
              </w:rPr>
              <w:t>E</w:t>
            </w:r>
            <w:r w:rsidRPr="00813D66">
              <w:rPr>
                <w:rFonts w:ascii="Book Antiqua" w:eastAsia="Book Antiqua" w:hAnsi="Book Antiqua" w:cs="Book Antiqua"/>
                <w:b/>
                <w:bCs/>
                <w:sz w:val="20"/>
                <w:szCs w:val="20"/>
                <w:lang w:val="en-IN" w:eastAsia="en-IN"/>
              </w:rPr>
              <w:t>ducational</w:t>
            </w:r>
            <w:r w:rsidRPr="00813D66">
              <w:rPr>
                <w:rFonts w:ascii="Book Antiqua" w:eastAsia="Book Antiqua" w:hAnsi="Book Antiqua" w:cs="Book Antiqua"/>
                <w:b/>
                <w:bCs/>
                <w:spacing w:val="35"/>
                <w:sz w:val="20"/>
                <w:szCs w:val="20"/>
                <w:lang w:val="en-IN" w:eastAsia="en-IN"/>
              </w:rPr>
              <w:t xml:space="preserve"> </w:t>
            </w:r>
            <w:r w:rsidR="00B334FD"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esources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pacing w:val="7"/>
                <w:sz w:val="24"/>
                <w:szCs w:val="24"/>
                <w:lang w:bidi="hi-IN"/>
              </w:rPr>
              <w:t>Educational materials and resources offered freely and openly for anyone to use and under some licenses to re-mix, improve and redistribute.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Optimum</w:t>
            </w:r>
            <w:r w:rsidRPr="00813D66">
              <w:rPr>
                <w:rFonts w:ascii="Book Antiqua" w:eastAsia="Book Antiqua" w:hAnsi="Book Antiqua" w:cs="Book Antiqua"/>
                <w:b/>
                <w:bCs/>
                <w:spacing w:val="5"/>
                <w:sz w:val="20"/>
                <w:szCs w:val="20"/>
                <w:lang w:val="en-IN" w:eastAsia="en-IN"/>
              </w:rPr>
              <w:t xml:space="preserve"> </w:t>
            </w:r>
            <w:r w:rsidR="00B334FD" w:rsidRPr="00813D66">
              <w:rPr>
                <w:rFonts w:ascii="Book Antiqua" w:eastAsia="Book Antiqua" w:hAnsi="Book Antiqua" w:cs="Book Antiqua"/>
                <w:b/>
                <w:bCs/>
                <w:sz w:val="20"/>
                <w:szCs w:val="20"/>
                <w:lang w:val="en-IN" w:eastAsia="en-IN"/>
              </w:rPr>
              <w:t>U</w:t>
            </w:r>
            <w:r w:rsidRPr="00813D66">
              <w:rPr>
                <w:rFonts w:ascii="Book Antiqua" w:eastAsia="Book Antiqua" w:hAnsi="Book Antiqua" w:cs="Book Antiqua"/>
                <w:b/>
                <w:bCs/>
                <w:sz w:val="20"/>
                <w:szCs w:val="20"/>
                <w:lang w:val="en-IN" w:eastAsia="en-IN"/>
              </w:rPr>
              <w:t>tilization</w:t>
            </w:r>
            <w:r w:rsidRPr="00813D66">
              <w:rPr>
                <w:rFonts w:ascii="Book Antiqua" w:eastAsia="Book Antiqua" w:hAnsi="Book Antiqua" w:cs="Book Antiqua"/>
                <w:b/>
                <w:bCs/>
                <w:spacing w:val="39"/>
                <w:sz w:val="20"/>
                <w:szCs w:val="20"/>
                <w:lang w:val="en-IN" w:eastAsia="en-IN"/>
              </w:rPr>
              <w:t xml:space="preserve"> </w:t>
            </w:r>
            <w:r w:rsidRPr="00813D66">
              <w:rPr>
                <w:rFonts w:ascii="Book Antiqua" w:eastAsia="Book Antiqua" w:hAnsi="Book Antiqua" w:cs="Book Antiqua"/>
                <w:b/>
                <w:bCs/>
                <w:sz w:val="20"/>
                <w:szCs w:val="20"/>
                <w:lang w:val="en-IN" w:eastAsia="en-IN"/>
              </w:rPr>
              <w:t xml:space="preserve">of </w:t>
            </w:r>
            <w:r w:rsidR="00B334FD" w:rsidRPr="00813D66">
              <w:rPr>
                <w:rFonts w:ascii="Book Antiqua" w:eastAsia="Book Antiqua" w:hAnsi="Book Antiqua" w:cs="Book Antiqua"/>
                <w:b/>
                <w:bCs/>
                <w:spacing w:val="-2"/>
                <w:sz w:val="20"/>
                <w:szCs w:val="20"/>
                <w:lang w:val="en-IN" w:eastAsia="en-IN"/>
              </w:rPr>
              <w:t xml:space="preserve"> I</w:t>
            </w:r>
            <w:r w:rsidRPr="00813D66">
              <w:rPr>
                <w:rFonts w:ascii="Book Antiqua" w:eastAsia="Book Antiqua" w:hAnsi="Book Antiqua" w:cs="Book Antiqua"/>
                <w:b/>
                <w:bCs/>
                <w:spacing w:val="-2"/>
                <w:sz w:val="20"/>
                <w:szCs w:val="20"/>
                <w:lang w:val="en-IN" w:eastAsia="en-IN"/>
              </w:rPr>
              <w:t>nfrastructur</w:t>
            </w:r>
            <w:r w:rsidRPr="00813D66">
              <w:rPr>
                <w:rFonts w:ascii="Book Antiqua" w:eastAsia="Book Antiqua" w:hAnsi="Book Antiqua" w:cs="Book Antiqua"/>
                <w:b/>
                <w:bCs/>
                <w:sz w:val="20"/>
                <w:szCs w:val="20"/>
                <w:lang w:val="en-IN" w:eastAsia="en-IN"/>
              </w:rPr>
              <w:t>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pacing w:val="7"/>
                <w:sz w:val="24"/>
                <w:szCs w:val="24"/>
                <w:lang w:bidi="hi-IN"/>
              </w:rPr>
              <w:t xml:space="preserve">The infrastructure facilities are made available to the student for their maximum utilization. e.g. Extended hours for computer center and library, sharing of facilities for interdisciplinary and multidisciplinary </w:t>
            </w:r>
            <w:r w:rsidR="00343682">
              <w:rPr>
                <w:rFonts w:ascii="Book Antiqua" w:hAnsi="Book Antiqua"/>
                <w:spacing w:val="7"/>
                <w:sz w:val="24"/>
                <w:szCs w:val="24"/>
                <w:lang w:bidi="hi-IN"/>
              </w:rPr>
              <w:t>Programme</w:t>
            </w:r>
            <w:r w:rsidRPr="00813D66">
              <w:rPr>
                <w:rFonts w:ascii="Book Antiqua" w:hAnsi="Book Antiqua"/>
                <w:spacing w:val="7"/>
                <w:sz w:val="24"/>
                <w:szCs w:val="24"/>
                <w:lang w:bidi="hi-IN"/>
              </w:rPr>
              <w: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pacing w:val="-1"/>
                <w:sz w:val="20"/>
                <w:szCs w:val="20"/>
                <w:lang w:val="en-IN" w:eastAsia="en-IN"/>
              </w:rPr>
            </w:pPr>
            <w:r w:rsidRPr="005A20CE">
              <w:rPr>
                <w:rFonts w:ascii="Book Antiqua" w:eastAsia="Book Antiqua" w:hAnsi="Book Antiqua" w:cs="Book Antiqua"/>
                <w:b/>
                <w:bCs/>
                <w:lang w:val="en-IN" w:eastAsia="en-IN"/>
              </w:rPr>
              <w:t>Organogram</w:t>
            </w:r>
          </w:p>
        </w:tc>
        <w:tc>
          <w:tcPr>
            <w:tcW w:w="262" w:type="dxa"/>
            <w:shd w:val="clear" w:color="auto" w:fill="auto"/>
          </w:tcPr>
          <w:p w:rsidR="00E73188" w:rsidRPr="00813D66" w:rsidRDefault="00E73188" w:rsidP="00150BD3">
            <w:pPr>
              <w:rPr>
                <w:rFonts w:ascii="Book Antiqua" w:eastAsia="Book Antiqua" w:hAnsi="Book Antiqua" w:cs="Book Antiqua"/>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bCs/>
                <w:sz w:val="24"/>
                <w:szCs w:val="24"/>
              </w:rPr>
              <w:t>Organogram</w:t>
            </w:r>
            <w:r w:rsidRPr="00813D66">
              <w:rPr>
                <w:rFonts w:ascii="Book Antiqua" w:hAnsi="Book Antiqua"/>
                <w:sz w:val="24"/>
                <w:szCs w:val="24"/>
              </w:rPr>
              <w:t xml:space="preserve"> is the word, a diagram that shows the structure of an organization and the relationships between the relative ranks of its part and position/ job. It is also known as Organisational Structure.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Outcome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An outcome of an educational </w:t>
            </w:r>
            <w:r w:rsidR="00343682">
              <w:rPr>
                <w:rFonts w:ascii="Book Antiqua" w:hAnsi="Book Antiqua"/>
                <w:sz w:val="24"/>
                <w:szCs w:val="24"/>
                <w:lang w:bidi="hi-IN"/>
              </w:rPr>
              <w:t>Programme</w:t>
            </w:r>
            <w:r w:rsidRPr="00813D66">
              <w:rPr>
                <w:rFonts w:ascii="Book Antiqua" w:hAnsi="Book Antiqua"/>
                <w:sz w:val="24"/>
                <w:szCs w:val="24"/>
                <w:lang w:bidi="hi-IN"/>
              </w:rPr>
              <w:t xml:space="preserve"> is what the student should be able to do at the end of a </w:t>
            </w:r>
            <w:r w:rsidR="00343682">
              <w:rPr>
                <w:rFonts w:ascii="Book Antiqua" w:hAnsi="Book Antiqua"/>
                <w:sz w:val="24"/>
                <w:szCs w:val="24"/>
                <w:lang w:bidi="hi-IN"/>
              </w:rPr>
              <w:t>Programme</w:t>
            </w:r>
            <w:r w:rsidRPr="00813D66">
              <w:rPr>
                <w:rFonts w:ascii="Book Antiqua" w:hAnsi="Book Antiqua"/>
                <w:sz w:val="24"/>
                <w:szCs w:val="24"/>
                <w:lang w:bidi="hi-IN"/>
              </w:rPr>
              <w:t>/ course/ instructional unit.</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Outreac</w:t>
            </w:r>
            <w:r w:rsidRPr="00813D66">
              <w:rPr>
                <w:rFonts w:ascii="Book Antiqua" w:eastAsia="Book Antiqua" w:hAnsi="Book Antiqua" w:cs="Book Antiqua"/>
                <w:b/>
                <w:bCs/>
                <w:sz w:val="20"/>
                <w:szCs w:val="20"/>
                <w:lang w:val="en-IN" w:eastAsia="en-IN"/>
              </w:rPr>
              <w:t>h</w:t>
            </w:r>
            <w:r w:rsidRPr="00813D66">
              <w:rPr>
                <w:rFonts w:ascii="Book Antiqua" w:eastAsia="Book Antiqua" w:hAnsi="Book Antiqua" w:cs="Book Antiqua"/>
                <w:b/>
                <w:bCs/>
                <w:spacing w:val="3"/>
                <w:sz w:val="20"/>
                <w:szCs w:val="20"/>
                <w:lang w:val="en-IN" w:eastAsia="en-IN"/>
              </w:rPr>
              <w:t xml:space="preserve"> </w:t>
            </w:r>
            <w:r w:rsidR="00B334FD" w:rsidRPr="00813D66">
              <w:rPr>
                <w:rFonts w:ascii="Book Antiqua" w:eastAsia="Book Antiqua" w:hAnsi="Book Antiqua" w:cs="Book Antiqua"/>
                <w:b/>
                <w:bCs/>
                <w:spacing w:val="-1"/>
                <w:sz w:val="20"/>
                <w:szCs w:val="20"/>
                <w:lang w:val="en-IN" w:eastAsia="en-IN"/>
              </w:rPr>
              <w:t>A</w:t>
            </w:r>
            <w:r w:rsidRPr="00813D66">
              <w:rPr>
                <w:rFonts w:ascii="Book Antiqua" w:eastAsia="Book Antiqua" w:hAnsi="Book Antiqua" w:cs="Book Antiqua"/>
                <w:b/>
                <w:bCs/>
                <w:spacing w:val="-1"/>
                <w:sz w:val="20"/>
                <w:szCs w:val="20"/>
                <w:lang w:val="en-IN" w:eastAsia="en-IN"/>
              </w:rPr>
              <w:t>ctivitie</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Is the practice of conducting local public awareness activities through targeted community interaction</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Participative L</w:t>
            </w:r>
            <w:r w:rsidR="00E73188" w:rsidRPr="00813D66">
              <w:rPr>
                <w:rFonts w:ascii="Book Antiqua" w:eastAsia="Book Antiqua" w:hAnsi="Book Antiqua" w:cs="Book Antiqua"/>
                <w:b/>
                <w:bCs/>
                <w:spacing w:val="-1"/>
                <w:sz w:val="20"/>
                <w:szCs w:val="20"/>
                <w:lang w:val="en-IN" w:eastAsia="en-IN"/>
              </w:rPr>
              <w:t>earning</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Participatory Learning and Action is a family of approaches, methods, attitudes, </w:t>
            </w:r>
            <w:r w:rsidR="0099330E" w:rsidRPr="00813D66">
              <w:rPr>
                <w:rFonts w:ascii="Book Antiqua" w:hAnsi="Book Antiqua"/>
                <w:sz w:val="24"/>
                <w:szCs w:val="24"/>
                <w:lang w:bidi="hi-IN"/>
              </w:rPr>
              <w:t>behaviours</w:t>
            </w:r>
            <w:r w:rsidRPr="00813D66">
              <w:rPr>
                <w:rFonts w:ascii="Book Antiqua" w:hAnsi="Book Antiqua"/>
                <w:sz w:val="24"/>
                <w:szCs w:val="24"/>
                <w:lang w:bidi="hi-IN"/>
              </w:rPr>
              <w:t xml:space="preserve"> and relationships, which enable and empower people to share, analyze and enhance their knowledge of their life and conditions, and to plan, act, monitor, evaluate and reflect.</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Participative</w:t>
            </w:r>
            <w:r w:rsidRPr="00813D66">
              <w:rPr>
                <w:rFonts w:ascii="Book Antiqua" w:eastAsia="Book Antiqua" w:hAnsi="Book Antiqua" w:cs="Book Antiqua"/>
                <w:b/>
                <w:bCs/>
                <w:spacing w:val="11"/>
                <w:sz w:val="20"/>
                <w:szCs w:val="20"/>
                <w:lang w:val="en-IN" w:eastAsia="en-IN"/>
              </w:rPr>
              <w:t xml:space="preserve"> </w:t>
            </w:r>
            <w:r w:rsidR="00B334FD" w:rsidRPr="00813D66">
              <w:rPr>
                <w:rFonts w:ascii="Book Antiqua" w:eastAsia="Book Antiqua" w:hAnsi="Book Antiqua" w:cs="Book Antiqua"/>
                <w:b/>
                <w:bCs/>
                <w:sz w:val="20"/>
                <w:szCs w:val="20"/>
                <w:lang w:val="en-IN" w:eastAsia="en-IN"/>
              </w:rPr>
              <w:t>M</w:t>
            </w:r>
            <w:r w:rsidRPr="00813D66">
              <w:rPr>
                <w:rFonts w:ascii="Book Antiqua" w:eastAsia="Book Antiqua" w:hAnsi="Book Antiqua" w:cs="Book Antiqua"/>
                <w:b/>
                <w:bCs/>
                <w:sz w:val="20"/>
                <w:szCs w:val="20"/>
                <w:lang w:val="en-IN" w:eastAsia="en-IN"/>
              </w:rPr>
              <w:t>anagement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Refers to an open form of management where employees are actively involved in the institution’s decision making process.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Perspective</w:t>
            </w:r>
            <w:r w:rsidRPr="00813D66">
              <w:rPr>
                <w:rFonts w:ascii="Book Antiqua" w:eastAsia="Book Antiqua" w:hAnsi="Book Antiqua" w:cs="Book Antiqua"/>
                <w:b/>
                <w:bCs/>
                <w:spacing w:val="15"/>
                <w:sz w:val="20"/>
                <w:szCs w:val="20"/>
                <w:lang w:val="en-IN" w:eastAsia="en-IN"/>
              </w:rPr>
              <w:t xml:space="preserve"> </w:t>
            </w:r>
            <w:r w:rsidR="00B334FD" w:rsidRPr="00813D66">
              <w:rPr>
                <w:rFonts w:ascii="Book Antiqua" w:eastAsia="Book Antiqua" w:hAnsi="Book Antiqua" w:cs="Book Antiqua"/>
                <w:b/>
                <w:bCs/>
                <w:sz w:val="20"/>
                <w:szCs w:val="20"/>
                <w:lang w:val="en-IN" w:eastAsia="en-IN"/>
              </w:rPr>
              <w:t>D</w:t>
            </w:r>
            <w:r w:rsidRPr="00813D66">
              <w:rPr>
                <w:rFonts w:ascii="Book Antiqua" w:eastAsia="Book Antiqua" w:hAnsi="Book Antiqua" w:cs="Book Antiqua"/>
                <w:b/>
                <w:bCs/>
                <w:sz w:val="20"/>
                <w:szCs w:val="20"/>
                <w:lang w:val="en-IN" w:eastAsia="en-IN"/>
              </w:rPr>
              <w:t>evelopment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Is</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a</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blue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print</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regarding</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objectives</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targets</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of long</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term</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growth</w:t>
            </w:r>
          </w:p>
          <w:p w:rsidR="00E73188" w:rsidRPr="00813D66" w:rsidRDefault="00E73188" w:rsidP="000C74DA">
            <w:pPr>
              <w:pStyle w:val="NoSpacing"/>
              <w:jc w:val="both"/>
              <w:rPr>
                <w:rFonts w:ascii="Book Antiqua" w:hAnsi="Book Antiqua"/>
                <w:spacing w:val="7"/>
                <w:sz w:val="24"/>
                <w:szCs w:val="24"/>
                <w:lang w:bidi="hi-IN"/>
              </w:rPr>
            </w:pP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Physica</w:t>
            </w:r>
            <w:r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pacing w:val="10"/>
                <w:sz w:val="20"/>
                <w:szCs w:val="20"/>
                <w:lang w:val="en-IN" w:eastAsia="en-IN"/>
              </w:rPr>
              <w:t xml:space="preserve"> </w:t>
            </w:r>
            <w:r w:rsidR="00B334FD" w:rsidRPr="00813D66">
              <w:rPr>
                <w:rFonts w:ascii="Book Antiqua" w:eastAsia="Book Antiqua" w:hAnsi="Book Antiqua" w:cs="Book Antiqua"/>
                <w:b/>
                <w:bCs/>
                <w:spacing w:val="-1"/>
                <w:sz w:val="20"/>
                <w:szCs w:val="20"/>
                <w:lang w:val="en-IN" w:eastAsia="en-IN"/>
              </w:rPr>
              <w:t>F</w:t>
            </w:r>
            <w:r w:rsidRPr="00813D66">
              <w:rPr>
                <w:rFonts w:ascii="Book Antiqua" w:eastAsia="Book Antiqua" w:hAnsi="Book Antiqua" w:cs="Book Antiqua"/>
                <w:b/>
                <w:bCs/>
                <w:spacing w:val="-1"/>
                <w:sz w:val="20"/>
                <w:szCs w:val="20"/>
                <w:lang w:val="en-IN" w:eastAsia="en-IN"/>
              </w:rPr>
              <w:t>acilitie</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Infrastructure facilities of the institution to run the educational </w:t>
            </w:r>
            <w:r w:rsidR="00343682">
              <w:rPr>
                <w:rFonts w:ascii="Book Antiqua" w:hAnsi="Book Antiqua"/>
                <w:sz w:val="24"/>
                <w:szCs w:val="24"/>
                <w:lang w:bidi="hi-IN"/>
              </w:rPr>
              <w:t>Programme</w:t>
            </w:r>
            <w:r w:rsidRPr="00813D66">
              <w:rPr>
                <w:rFonts w:ascii="Book Antiqua" w:hAnsi="Book Antiqua"/>
                <w:sz w:val="24"/>
                <w:szCs w:val="24"/>
                <w:lang w:bidi="hi-IN"/>
              </w:rPr>
              <w:t>s efficiently and the growth of the infrastructure to keep pace with the academic growth of the institution.</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Policy for Promotion of R</w:t>
            </w:r>
            <w:r w:rsidR="00E73188" w:rsidRPr="00813D66">
              <w:rPr>
                <w:rFonts w:ascii="Book Antiqua" w:eastAsia="Book Antiqua" w:hAnsi="Book Antiqua" w:cs="Book Antiqua"/>
                <w:b/>
                <w:bCs/>
                <w:spacing w:val="-1"/>
                <w:sz w:val="20"/>
                <w:szCs w:val="20"/>
                <w:lang w:val="en-IN" w:eastAsia="en-IN"/>
              </w:rPr>
              <w:t>esearch</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Processes defined by the institution to facilitate the teachers to write research proposals, seek funding, conduct research, publish, and evaluate and reward the </w:t>
            </w:r>
            <w:r w:rsidRPr="00813D66">
              <w:rPr>
                <w:rFonts w:ascii="Book Antiqua" w:hAnsi="Book Antiqua"/>
                <w:sz w:val="24"/>
                <w:szCs w:val="24"/>
                <w:lang w:bidi="hi-IN"/>
              </w:rPr>
              <w:lastRenderedPageBreak/>
              <w:t>research done.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lastRenderedPageBreak/>
              <w:t>Pre-qualifiers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A61303">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For the Assessment and Accreditation (A&amp;A) in revised framework the NAAC has proposed </w:t>
            </w:r>
            <w:r w:rsidR="00687802">
              <w:rPr>
                <w:rFonts w:ascii="Book Antiqua" w:hAnsi="Book Antiqua"/>
                <w:sz w:val="24"/>
                <w:szCs w:val="24"/>
                <w:lang w:bidi="hi-IN"/>
              </w:rPr>
              <w:t>a</w:t>
            </w:r>
            <w:r w:rsidRPr="00813D66">
              <w:rPr>
                <w:rFonts w:ascii="Book Antiqua" w:hAnsi="Book Antiqua"/>
                <w:sz w:val="24"/>
                <w:szCs w:val="24"/>
                <w:lang w:bidi="hi-IN"/>
              </w:rPr>
              <w:t xml:space="preserve"> pre-qualifier test. </w:t>
            </w:r>
            <w:r w:rsidR="00B313F5">
              <w:rPr>
                <w:rFonts w:ascii="Book Antiqua" w:hAnsi="Book Antiqua"/>
                <w:sz w:val="24"/>
                <w:szCs w:val="24"/>
                <w:lang w:bidi="hi-IN"/>
              </w:rPr>
              <w:t xml:space="preserve">It is a condition </w:t>
            </w:r>
            <w:r w:rsidRPr="00AF1FED">
              <w:rPr>
                <w:rFonts w:ascii="Book Antiqua" w:hAnsi="Book Antiqua"/>
                <w:sz w:val="24"/>
                <w:szCs w:val="24"/>
                <w:lang w:bidi="hi-IN"/>
              </w:rPr>
              <w:t>for peer team visit</w:t>
            </w:r>
            <w:r w:rsidR="00B313F5">
              <w:rPr>
                <w:rFonts w:ascii="Book Antiqua" w:hAnsi="Book Antiqua"/>
                <w:sz w:val="24"/>
                <w:szCs w:val="24"/>
                <w:lang w:bidi="hi-IN"/>
              </w:rPr>
              <w:t xml:space="preserve"> and</w:t>
            </w:r>
            <w:r w:rsidRPr="00AF1FED">
              <w:rPr>
                <w:rFonts w:ascii="Book Antiqua" w:hAnsi="Book Antiqua"/>
                <w:sz w:val="24"/>
                <w:szCs w:val="24"/>
                <w:lang w:bidi="hi-IN"/>
              </w:rPr>
              <w:t xml:space="preserve"> will be based on Institution</w:t>
            </w:r>
            <w:r w:rsidR="00B313F5">
              <w:rPr>
                <w:rFonts w:ascii="Book Antiqua" w:hAnsi="Book Antiqua"/>
                <w:sz w:val="24"/>
                <w:szCs w:val="24"/>
                <w:lang w:bidi="hi-IN"/>
              </w:rPr>
              <w:t>al</w:t>
            </w:r>
            <w:r w:rsidRPr="00AF1FED">
              <w:rPr>
                <w:rFonts w:ascii="Book Antiqua" w:hAnsi="Book Antiqua"/>
                <w:sz w:val="24"/>
                <w:szCs w:val="24"/>
                <w:lang w:bidi="hi-IN"/>
              </w:rPr>
              <w:t xml:space="preserve"> </w:t>
            </w:r>
            <w:r w:rsidR="00B313F5">
              <w:rPr>
                <w:rFonts w:ascii="Book Antiqua" w:hAnsi="Book Antiqua"/>
                <w:sz w:val="24"/>
                <w:szCs w:val="24"/>
                <w:lang w:bidi="hi-IN"/>
              </w:rPr>
              <w:t xml:space="preserve">system generated </w:t>
            </w:r>
            <w:r w:rsidRPr="00AF1FED">
              <w:rPr>
                <w:rFonts w:ascii="Book Antiqua" w:hAnsi="Book Antiqua"/>
                <w:sz w:val="24"/>
                <w:szCs w:val="24"/>
                <w:lang w:bidi="hi-IN"/>
              </w:rPr>
              <w:t>score</w:t>
            </w:r>
            <w:r w:rsidR="00B313F5">
              <w:rPr>
                <w:rFonts w:ascii="Book Antiqua" w:hAnsi="Book Antiqua"/>
                <w:sz w:val="24"/>
                <w:szCs w:val="24"/>
                <w:lang w:bidi="hi-IN"/>
              </w:rPr>
              <w:t xml:space="preserve"> (SGS)</w:t>
            </w:r>
            <w:r w:rsidRPr="00AF1FED">
              <w:rPr>
                <w:rFonts w:ascii="Book Antiqua" w:hAnsi="Book Antiqua"/>
                <w:sz w:val="24"/>
                <w:szCs w:val="24"/>
                <w:lang w:bidi="hi-IN"/>
              </w:rPr>
              <w:t xml:space="preserve"> in</w:t>
            </w:r>
            <w:r w:rsidR="005263E3" w:rsidRPr="00AF1FED">
              <w:rPr>
                <w:rFonts w:ascii="Book Antiqua" w:hAnsi="Book Antiqua"/>
                <w:sz w:val="24"/>
                <w:szCs w:val="24"/>
                <w:lang w:bidi="hi-IN"/>
              </w:rPr>
              <w:t xml:space="preserve"> all Q</w:t>
            </w:r>
            <w:r w:rsidR="005263E3" w:rsidRPr="00AF1FED">
              <w:rPr>
                <w:rFonts w:ascii="Book Antiqua" w:hAnsi="Book Antiqua"/>
                <w:sz w:val="24"/>
                <w:szCs w:val="24"/>
                <w:vertAlign w:val="subscript"/>
                <w:lang w:bidi="hi-IN"/>
              </w:rPr>
              <w:t>n</w:t>
            </w:r>
            <w:r w:rsidR="005263E3" w:rsidRPr="00AF1FED">
              <w:rPr>
                <w:rFonts w:ascii="Book Antiqua" w:hAnsi="Book Antiqua"/>
                <w:sz w:val="24"/>
                <w:szCs w:val="24"/>
                <w:lang w:bidi="hi-IN"/>
              </w:rPr>
              <w:t>M</w:t>
            </w:r>
            <w:r w:rsidR="00687802">
              <w:rPr>
                <w:rFonts w:ascii="Book Antiqua" w:hAnsi="Book Antiqua"/>
                <w:sz w:val="24"/>
                <w:szCs w:val="24"/>
                <w:lang w:bidi="hi-IN"/>
              </w:rPr>
              <w:t xml:space="preserve"> after undergoing DVV process. As a Pre-qualifier, </w:t>
            </w:r>
            <w:r w:rsidR="00560675" w:rsidRPr="00AD2FFD">
              <w:rPr>
                <w:rFonts w:ascii="Book Antiqua" w:hAnsi="Book Antiqua" w:cs="Times New Roman"/>
                <w:sz w:val="24"/>
              </w:rPr>
              <w:t>the institution should score at least 30% in Quantitative Metrics (Q</w:t>
            </w:r>
            <w:r w:rsidR="00560675" w:rsidRPr="00AD2FFD">
              <w:rPr>
                <w:rFonts w:ascii="Book Antiqua" w:hAnsi="Book Antiqua" w:cs="Times New Roman"/>
                <w:sz w:val="24"/>
                <w:vertAlign w:val="subscript"/>
              </w:rPr>
              <w:t>n</w:t>
            </w:r>
            <w:r w:rsidR="00560675" w:rsidRPr="00AD2FFD">
              <w:rPr>
                <w:rFonts w:ascii="Book Antiqua" w:hAnsi="Book Antiqua" w:cs="Times New Roman"/>
                <w:sz w:val="24"/>
              </w:rPr>
              <w:t xml:space="preserve">M) as per the final score after the DVV Process. </w:t>
            </w:r>
            <w:r w:rsidR="00560675" w:rsidRPr="00AD2FFD">
              <w:rPr>
                <w:rFonts w:ascii="Book Antiqua" w:hAnsi="Book Antiqua" w:cs="Times New Roman"/>
                <w:sz w:val="24"/>
                <w:szCs w:val="24"/>
              </w:rPr>
              <w:t>If the HEI does not clear the Pre-qualifier</w:t>
            </w:r>
            <w:r w:rsidR="00EC0FEF">
              <w:rPr>
                <w:rFonts w:ascii="Book Antiqua" w:hAnsi="Book Antiqua" w:cs="Times New Roman"/>
                <w:sz w:val="24"/>
                <w:szCs w:val="24"/>
              </w:rPr>
              <w:t xml:space="preserve"> </w:t>
            </w:r>
            <w:r w:rsidR="00EC0FEF" w:rsidRPr="00A61303">
              <w:rPr>
                <w:rFonts w:ascii="Book Antiqua" w:hAnsi="Book Antiqua" w:cs="Times New Roman"/>
                <w:sz w:val="24"/>
                <w:szCs w:val="24"/>
              </w:rPr>
              <w:t>stage</w:t>
            </w:r>
            <w:r w:rsidR="00560675" w:rsidRPr="00AD2FFD">
              <w:rPr>
                <w:rFonts w:ascii="Book Antiqua" w:hAnsi="Book Antiqua" w:cs="Times New Roman"/>
                <w:sz w:val="24"/>
                <w:szCs w:val="24"/>
              </w:rPr>
              <w:t xml:space="preserve"> then they </w:t>
            </w:r>
            <w:r w:rsidR="00AE291F" w:rsidRPr="00A61303">
              <w:rPr>
                <w:rFonts w:ascii="Book Antiqua" w:hAnsi="Book Antiqua" w:cs="Times New Roman"/>
                <w:sz w:val="24"/>
                <w:szCs w:val="24"/>
              </w:rPr>
              <w:t>will have to</w:t>
            </w:r>
            <w:r w:rsidR="00AE291F">
              <w:rPr>
                <w:rFonts w:ascii="Book Antiqua" w:hAnsi="Book Antiqua" w:cs="Times New Roman"/>
                <w:sz w:val="24"/>
                <w:szCs w:val="24"/>
              </w:rPr>
              <w:t xml:space="preserve"> </w:t>
            </w:r>
            <w:r w:rsidR="00560675" w:rsidRPr="00AD2FFD">
              <w:rPr>
                <w:rFonts w:ascii="Book Antiqua" w:hAnsi="Book Antiqua" w:cs="Times New Roman"/>
                <w:sz w:val="24"/>
                <w:szCs w:val="24"/>
              </w:rPr>
              <w:t>apply</w:t>
            </w:r>
            <w:r w:rsidR="00AE291F">
              <w:rPr>
                <w:rFonts w:ascii="Book Antiqua" w:hAnsi="Book Antiqua" w:cs="Times New Roman"/>
                <w:sz w:val="24"/>
                <w:szCs w:val="24"/>
              </w:rPr>
              <w:t xml:space="preserve"> afresh</w:t>
            </w:r>
            <w:r w:rsidR="00560675" w:rsidRPr="00AD2FFD">
              <w:rPr>
                <w:rFonts w:ascii="Book Antiqua" w:hAnsi="Book Antiqua" w:cs="Times New Roman"/>
                <w:sz w:val="24"/>
                <w:szCs w:val="24"/>
              </w:rPr>
              <w:t xml:space="preserve"> by submitting the IIQA and</w:t>
            </w:r>
            <w:r w:rsidR="00AE291F">
              <w:rPr>
                <w:rFonts w:ascii="Book Antiqua" w:hAnsi="Book Antiqua" w:cs="Times New Roman"/>
                <w:sz w:val="24"/>
                <w:szCs w:val="24"/>
              </w:rPr>
              <w:t xml:space="preserve"> its</w:t>
            </w:r>
            <w:r w:rsidR="00560675" w:rsidRPr="00AD2FFD">
              <w:rPr>
                <w:rFonts w:ascii="Book Antiqua" w:hAnsi="Book Antiqua" w:cs="Times New Roman"/>
                <w:sz w:val="24"/>
                <w:szCs w:val="24"/>
              </w:rPr>
              <w:t xml:space="preserve"> fees.</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1"/>
                <w:sz w:val="20"/>
                <w:szCs w:val="20"/>
                <w:lang w:val="en-IN" w:eastAsia="en-IN"/>
              </w:rPr>
              <w:t>Problem Based L</w:t>
            </w:r>
            <w:r w:rsidR="00E73188" w:rsidRPr="00813D66">
              <w:rPr>
                <w:rFonts w:ascii="Book Antiqua" w:eastAsia="Book Antiqua" w:hAnsi="Book Antiqua" w:cs="Book Antiqua"/>
                <w:b/>
                <w:bCs/>
                <w:spacing w:val="-1"/>
                <w:sz w:val="20"/>
                <w:szCs w:val="20"/>
                <w:lang w:val="en-IN" w:eastAsia="en-IN"/>
              </w:rPr>
              <w:t>earning (PBL)</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99330E"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Is</w:t>
            </w:r>
            <w:r w:rsidR="00E73188" w:rsidRPr="00813D66">
              <w:rPr>
                <w:rFonts w:ascii="Book Antiqua" w:hAnsi="Book Antiqua"/>
                <w:sz w:val="24"/>
                <w:szCs w:val="24"/>
                <w:lang w:bidi="hi-IN"/>
              </w:rPr>
              <w:t xml:space="preserve"> a student-</w:t>
            </w:r>
            <w:r w:rsidRPr="00813D66">
              <w:rPr>
                <w:rFonts w:ascii="Book Antiqua" w:hAnsi="Book Antiqua"/>
                <w:sz w:val="24"/>
                <w:szCs w:val="24"/>
                <w:lang w:bidi="hi-IN"/>
              </w:rPr>
              <w:t>centred</w:t>
            </w:r>
            <w:r w:rsidR="00E73188" w:rsidRPr="00813D66">
              <w:rPr>
                <w:rFonts w:ascii="Book Antiqua" w:hAnsi="Book Antiqua"/>
                <w:sz w:val="24"/>
                <w:szCs w:val="24"/>
                <w:lang w:bidi="hi-IN"/>
              </w:rPr>
              <w:t xml:space="preserve"> pedagogy in which students learn about a subject through the experience of solving an open-ended problem found in trigger material. The PBL process does not focus on problem solving with a defined solution, but it allows for the development of other desirable skills and attributes. This includes knowledge acquisition, enhanced group collaboration and communication.</w:t>
            </w:r>
          </w:p>
        </w:tc>
      </w:tr>
      <w:tr w:rsidR="00E73188" w:rsidRPr="00813D66" w:rsidTr="00070F64">
        <w:trPr>
          <w:trHeight w:val="142"/>
        </w:trPr>
        <w:tc>
          <w:tcPr>
            <w:tcW w:w="1656" w:type="dxa"/>
            <w:shd w:val="clear" w:color="auto" w:fill="auto"/>
          </w:tcPr>
          <w:p w:rsidR="00E73188" w:rsidRPr="00813D66" w:rsidRDefault="00343682" w:rsidP="00150BD3">
            <w:pPr>
              <w:rPr>
                <w:rFonts w:ascii="Book Antiqua" w:eastAsia="Book Antiqua" w:hAnsi="Book Antiqua" w:cs="Book Antiqua"/>
                <w:b/>
                <w:bCs/>
                <w:sz w:val="20"/>
                <w:szCs w:val="20"/>
                <w:lang w:val="en-IN" w:eastAsia="en-IN"/>
              </w:rPr>
            </w:pPr>
            <w:r>
              <w:rPr>
                <w:rFonts w:ascii="Book Antiqua" w:eastAsia="Book Antiqua" w:hAnsi="Book Antiqua" w:cs="Book Antiqua"/>
                <w:b/>
                <w:bCs/>
                <w:spacing w:val="-1"/>
                <w:sz w:val="20"/>
                <w:szCs w:val="20"/>
                <w:lang w:val="en-IN" w:eastAsia="en-IN"/>
              </w:rPr>
              <w:t>Programme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 xml:space="preserve">A range of learning experiences offered to students in a formal manner over a period of one-to-four years leading to certificates/ diplomas/ degrees. Examples: BA (Economics) BSc (Physics). All possible formal degree </w:t>
            </w:r>
            <w:r w:rsidR="00343682">
              <w:rPr>
                <w:rFonts w:ascii="Book Antiqua" w:hAnsi="Book Antiqua"/>
                <w:sz w:val="24"/>
                <w:szCs w:val="24"/>
                <w:lang w:bidi="hi-IN"/>
              </w:rPr>
              <w:t>Programme</w:t>
            </w:r>
            <w:r w:rsidRPr="00813D66">
              <w:rPr>
                <w:rFonts w:ascii="Book Antiqua" w:hAnsi="Book Antiqua"/>
                <w:sz w:val="24"/>
                <w:szCs w:val="24"/>
                <w:lang w:bidi="hi-IN"/>
              </w:rPr>
              <w:t>s are identified by UGC</w:t>
            </w:r>
          </w:p>
        </w:tc>
      </w:tr>
      <w:tr w:rsidR="00E73188" w:rsidRPr="00813D66" w:rsidTr="00070F64">
        <w:trPr>
          <w:trHeight w:val="142"/>
        </w:trPr>
        <w:tc>
          <w:tcPr>
            <w:tcW w:w="1656" w:type="dxa"/>
            <w:shd w:val="clear" w:color="auto" w:fill="auto"/>
          </w:tcPr>
          <w:p w:rsidR="00E73188" w:rsidRPr="00813D66" w:rsidRDefault="00343682" w:rsidP="00150BD3">
            <w:pPr>
              <w:rPr>
                <w:rFonts w:ascii="Book Antiqua" w:eastAsia="Book Antiqua" w:hAnsi="Book Antiqua" w:cs="Book Antiqua"/>
                <w:b/>
                <w:bCs/>
                <w:sz w:val="20"/>
                <w:szCs w:val="20"/>
                <w:lang w:val="en-IN" w:eastAsia="en-IN"/>
              </w:rPr>
            </w:pPr>
            <w:r>
              <w:rPr>
                <w:rFonts w:ascii="Book Antiqua" w:eastAsia="Book Antiqua" w:hAnsi="Book Antiqua" w:cs="Book Antiqua"/>
                <w:b/>
                <w:bCs/>
                <w:sz w:val="20"/>
                <w:szCs w:val="20"/>
                <w:lang w:val="en-IN" w:eastAsia="en-IN"/>
              </w:rPr>
              <w:t>Programme</w:t>
            </w:r>
            <w:r w:rsidR="00E73188" w:rsidRPr="00813D66">
              <w:rPr>
                <w:rFonts w:ascii="Book Antiqua" w:eastAsia="Book Antiqua" w:hAnsi="Book Antiqua" w:cs="Book Antiqua"/>
                <w:b/>
                <w:bCs/>
                <w:spacing w:val="-4"/>
                <w:sz w:val="20"/>
                <w:szCs w:val="20"/>
                <w:lang w:val="en-IN" w:eastAsia="en-IN"/>
              </w:rPr>
              <w:t xml:space="preserve"> </w:t>
            </w:r>
            <w:r w:rsidR="00B334FD" w:rsidRPr="00813D66">
              <w:rPr>
                <w:rFonts w:ascii="Book Antiqua" w:eastAsia="Book Antiqua" w:hAnsi="Book Antiqua" w:cs="Book Antiqua"/>
                <w:b/>
                <w:bCs/>
                <w:sz w:val="20"/>
                <w:szCs w:val="20"/>
                <w:lang w:val="en-IN" w:eastAsia="en-IN"/>
              </w:rPr>
              <w:t>O</w:t>
            </w:r>
            <w:r w:rsidR="00E73188" w:rsidRPr="00813D66">
              <w:rPr>
                <w:rFonts w:ascii="Book Antiqua" w:eastAsia="Book Antiqua" w:hAnsi="Book Antiqua" w:cs="Book Antiqua"/>
                <w:b/>
                <w:bCs/>
                <w:sz w:val="20"/>
                <w:szCs w:val="20"/>
                <w:lang w:val="en-IN" w:eastAsia="en-IN"/>
              </w:rPr>
              <w:t>ptions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z w:val="24"/>
                <w:szCs w:val="24"/>
                <w:lang w:bidi="hi-IN"/>
              </w:rPr>
              <w:t>A range of courses offered to students to choose at various levels leading to degrees/ diplomas/ certificates.</w:t>
            </w:r>
          </w:p>
        </w:tc>
      </w:tr>
      <w:tr w:rsidR="00E73188" w:rsidRPr="00813D66" w:rsidTr="00070F64">
        <w:trPr>
          <w:trHeight w:val="142"/>
        </w:trPr>
        <w:tc>
          <w:tcPr>
            <w:tcW w:w="1656" w:type="dxa"/>
            <w:shd w:val="clear" w:color="auto" w:fill="auto"/>
          </w:tcPr>
          <w:p w:rsidR="00E73188" w:rsidRPr="00813D66" w:rsidRDefault="00343682" w:rsidP="00150BD3">
            <w:pPr>
              <w:rPr>
                <w:rFonts w:ascii="Book Antiqua" w:eastAsia="Book Antiqua" w:hAnsi="Book Antiqua" w:cs="Book Antiqua"/>
                <w:b/>
                <w:bCs/>
                <w:sz w:val="20"/>
                <w:szCs w:val="20"/>
                <w:lang w:val="en-IN" w:eastAsia="en-IN"/>
              </w:rPr>
            </w:pPr>
            <w:r>
              <w:rPr>
                <w:rFonts w:ascii="Book Antiqua" w:eastAsia="Book Antiqua" w:hAnsi="Book Antiqua" w:cs="Book Antiqua"/>
                <w:b/>
                <w:bCs/>
                <w:sz w:val="20"/>
                <w:szCs w:val="20"/>
                <w:lang w:val="en-IN" w:eastAsia="en-IN"/>
              </w:rPr>
              <w:t>Programme</w:t>
            </w:r>
            <w:r w:rsidR="00E73188" w:rsidRPr="00813D66">
              <w:rPr>
                <w:rFonts w:ascii="Book Antiqua" w:eastAsia="Book Antiqua" w:hAnsi="Book Antiqua" w:cs="Book Antiqua"/>
                <w:b/>
                <w:bCs/>
                <w:sz w:val="20"/>
                <w:szCs w:val="20"/>
                <w:lang w:val="en-IN" w:eastAsia="en-IN"/>
              </w:rPr>
              <w:t xml:space="preserve"> Outcomes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343682" w:rsidP="000C74DA">
            <w:pPr>
              <w:pStyle w:val="NoSpacing"/>
              <w:jc w:val="both"/>
              <w:rPr>
                <w:rFonts w:ascii="Book Antiqua" w:hAnsi="Book Antiqua"/>
                <w:spacing w:val="7"/>
                <w:sz w:val="24"/>
                <w:szCs w:val="24"/>
                <w:lang w:bidi="hi-IN"/>
              </w:rPr>
            </w:pPr>
            <w:r>
              <w:rPr>
                <w:rFonts w:ascii="Book Antiqua" w:hAnsi="Book Antiqua"/>
                <w:bCs/>
                <w:sz w:val="24"/>
                <w:szCs w:val="24"/>
                <w:lang w:bidi="hi-IN"/>
              </w:rPr>
              <w:t>Programme</w:t>
            </w:r>
            <w:r w:rsidR="00E73188" w:rsidRPr="00813D66">
              <w:rPr>
                <w:rFonts w:ascii="Book Antiqua" w:hAnsi="Book Antiqua"/>
                <w:bCs/>
                <w:sz w:val="24"/>
                <w:szCs w:val="24"/>
                <w:lang w:bidi="hi-IN"/>
              </w:rPr>
              <w:t xml:space="preserve"> Outcomes (POs) are what knowledge, skills and attitudes a graduate should have at the time of graduation.  While no agency has formally defined the POs of General Higher Education 3-year degree </w:t>
            </w:r>
            <w:r>
              <w:rPr>
                <w:rFonts w:ascii="Book Antiqua" w:hAnsi="Book Antiqua"/>
                <w:bCs/>
                <w:sz w:val="24"/>
                <w:szCs w:val="24"/>
                <w:lang w:bidi="hi-IN"/>
              </w:rPr>
              <w:t>Programme</w:t>
            </w:r>
            <w:r w:rsidR="00E73188" w:rsidRPr="00813D66">
              <w:rPr>
                <w:rFonts w:ascii="Book Antiqua" w:hAnsi="Book Antiqua"/>
                <w:bCs/>
                <w:sz w:val="24"/>
                <w:szCs w:val="24"/>
                <w:lang w:bidi="hi-IN"/>
              </w:rPr>
              <w:t xml:space="preserve">s in India, POs of all professional </w:t>
            </w:r>
            <w:r>
              <w:rPr>
                <w:rFonts w:ascii="Book Antiqua" w:hAnsi="Book Antiqua"/>
                <w:bCs/>
                <w:sz w:val="24"/>
                <w:szCs w:val="24"/>
                <w:lang w:bidi="hi-IN"/>
              </w:rPr>
              <w:t>Programme</w:t>
            </w:r>
            <w:r w:rsidR="00E73188" w:rsidRPr="00813D66">
              <w:rPr>
                <w:rFonts w:ascii="Book Antiqua" w:hAnsi="Book Antiqua"/>
                <w:bCs/>
                <w:sz w:val="24"/>
                <w:szCs w:val="24"/>
                <w:lang w:bidi="hi-IN"/>
              </w:rPr>
              <w:t xml:space="preserve">s in engineering and other areas are identified at national level by the concerned accrediting agency.  POs are not specific to a discipline. </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Promotion</w:t>
            </w:r>
            <w:r w:rsidRPr="00813D66">
              <w:rPr>
                <w:rFonts w:ascii="Book Antiqua" w:eastAsia="Book Antiqua" w:hAnsi="Book Antiqua" w:cs="Book Antiqua"/>
                <w:b/>
                <w:bCs/>
                <w:spacing w:val="21"/>
                <w:sz w:val="20"/>
                <w:szCs w:val="20"/>
                <w:lang w:val="en-IN" w:eastAsia="en-IN"/>
              </w:rPr>
              <w:t xml:space="preserve"> </w:t>
            </w:r>
            <w:r w:rsidRPr="00813D66">
              <w:rPr>
                <w:rFonts w:ascii="Book Antiqua" w:eastAsia="Book Antiqua" w:hAnsi="Book Antiqua" w:cs="Book Antiqua"/>
                <w:b/>
                <w:bCs/>
                <w:sz w:val="20"/>
                <w:szCs w:val="20"/>
                <w:lang w:val="en-IN" w:eastAsia="en-IN"/>
              </w:rPr>
              <w:t>of</w:t>
            </w:r>
            <w:r w:rsidRPr="00813D66">
              <w:rPr>
                <w:rFonts w:ascii="Book Antiqua" w:eastAsia="Book Antiqua" w:hAnsi="Book Antiqua" w:cs="Book Antiqua"/>
                <w:b/>
                <w:bCs/>
                <w:spacing w:val="13"/>
                <w:sz w:val="20"/>
                <w:szCs w:val="20"/>
                <w:lang w:val="en-IN" w:eastAsia="en-IN"/>
              </w:rPr>
              <w:t xml:space="preserve"> </w:t>
            </w:r>
            <w:r w:rsidR="00B334FD"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esearch</w:t>
            </w:r>
            <w:r w:rsidRPr="00813D66">
              <w:rPr>
                <w:rFonts w:ascii="Book Antiqua" w:eastAsia="Book Antiqua" w:hAnsi="Book Antiqua" w:cs="Book Antiqua"/>
                <w:b/>
                <w:bCs/>
                <w:spacing w:val="16"/>
                <w:sz w:val="20"/>
                <w:szCs w:val="20"/>
                <w:lang w:val="en-IN" w:eastAsia="en-IN"/>
              </w:rPr>
              <w:t xml:space="preserve"> </w:t>
            </w:r>
            <w:r w:rsidR="00B334FD" w:rsidRPr="00813D66">
              <w:rPr>
                <w:rFonts w:ascii="Book Antiqua" w:eastAsia="Book Antiqua" w:hAnsi="Book Antiqua" w:cs="Book Antiqua"/>
                <w:b/>
                <w:bCs/>
                <w:sz w:val="20"/>
                <w:szCs w:val="20"/>
                <w:lang w:val="en-IN" w:eastAsia="en-IN"/>
              </w:rPr>
              <w:t>and  R</w:t>
            </w:r>
            <w:r w:rsidRPr="00813D66">
              <w:rPr>
                <w:rFonts w:ascii="Book Antiqua" w:eastAsia="Book Antiqua" w:hAnsi="Book Antiqua" w:cs="Book Antiqua"/>
                <w:b/>
                <w:bCs/>
                <w:sz w:val="20"/>
                <w:szCs w:val="20"/>
                <w:lang w:val="en-IN" w:eastAsia="en-IN"/>
              </w:rPr>
              <w:t>esearch</w:t>
            </w:r>
            <w:r w:rsidRPr="00813D66">
              <w:rPr>
                <w:rFonts w:ascii="Book Antiqua" w:eastAsia="Book Antiqua" w:hAnsi="Book Antiqua" w:cs="Book Antiqua"/>
                <w:b/>
                <w:bCs/>
                <w:spacing w:val="10"/>
                <w:sz w:val="20"/>
                <w:szCs w:val="20"/>
                <w:lang w:val="en-IN" w:eastAsia="en-IN"/>
              </w:rPr>
              <w:t xml:space="preserve"> </w:t>
            </w:r>
            <w:r w:rsidR="00B334FD" w:rsidRPr="00813D66">
              <w:rPr>
                <w:rFonts w:ascii="Book Antiqua" w:eastAsia="Book Antiqua" w:hAnsi="Book Antiqua" w:cs="Book Antiqua"/>
                <w:b/>
                <w:bCs/>
                <w:sz w:val="20"/>
                <w:szCs w:val="20"/>
                <w:lang w:val="en-IN" w:eastAsia="en-IN"/>
              </w:rPr>
              <w:t>S</w:t>
            </w:r>
            <w:r w:rsidRPr="00813D66">
              <w:rPr>
                <w:rFonts w:ascii="Book Antiqua" w:eastAsia="Book Antiqua" w:hAnsi="Book Antiqua" w:cs="Book Antiqua"/>
                <w:b/>
                <w:bCs/>
                <w:sz w:val="20"/>
                <w:szCs w:val="20"/>
                <w:lang w:val="en-IN" w:eastAsia="en-IN"/>
              </w:rPr>
              <w:t xml:space="preserve">upport </w:t>
            </w:r>
            <w:r w:rsidR="00B334FD" w:rsidRPr="00813D66">
              <w:rPr>
                <w:rFonts w:ascii="Book Antiqua" w:eastAsia="Book Antiqua" w:hAnsi="Book Antiqua" w:cs="Book Antiqua"/>
                <w:b/>
                <w:bCs/>
                <w:w w:val="102"/>
                <w:sz w:val="20"/>
                <w:szCs w:val="20"/>
                <w:lang w:val="en-IN" w:eastAsia="en-IN"/>
              </w:rPr>
              <w:t>S</w:t>
            </w:r>
            <w:r w:rsidRPr="00813D66">
              <w:rPr>
                <w:rFonts w:ascii="Book Antiqua" w:eastAsia="Book Antiqua" w:hAnsi="Book Antiqua" w:cs="Book Antiqua"/>
                <w:b/>
                <w:bCs/>
                <w:w w:val="102"/>
                <w:sz w:val="20"/>
                <w:szCs w:val="20"/>
                <w:lang w:val="en-IN" w:eastAsia="en-IN"/>
              </w:rPr>
              <w:t>ystem</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7"/>
                <w:sz w:val="24"/>
                <w:szCs w:val="24"/>
                <w:lang w:bidi="hi-IN"/>
              </w:rPr>
            </w:pPr>
            <w:r w:rsidRPr="00813D66">
              <w:rPr>
                <w:rFonts w:ascii="Book Antiqua" w:hAnsi="Book Antiqua"/>
                <w:spacing w:val="2"/>
                <w:sz w:val="24"/>
                <w:szCs w:val="24"/>
                <w:lang w:bidi="hi-IN"/>
              </w:rPr>
              <w:t>Th</w:t>
            </w:r>
            <w:r w:rsidRPr="00813D66">
              <w:rPr>
                <w:rFonts w:ascii="Book Antiqua" w:hAnsi="Book Antiqua"/>
                <w:sz w:val="24"/>
                <w:szCs w:val="24"/>
                <w:lang w:bidi="hi-IN"/>
              </w:rPr>
              <w:t>e</w:t>
            </w:r>
            <w:r w:rsidRPr="00813D66">
              <w:rPr>
                <w:rFonts w:ascii="Book Antiqua" w:hAnsi="Book Antiqua"/>
                <w:spacing w:val="30"/>
                <w:sz w:val="24"/>
                <w:szCs w:val="24"/>
                <w:lang w:bidi="hi-IN"/>
              </w:rPr>
              <w:t xml:space="preserve"> </w:t>
            </w:r>
            <w:r w:rsidRPr="00813D66">
              <w:rPr>
                <w:rFonts w:ascii="Book Antiqua" w:hAnsi="Book Antiqua"/>
                <w:spacing w:val="2"/>
                <w:sz w:val="24"/>
                <w:szCs w:val="24"/>
                <w:lang w:bidi="hi-IN"/>
              </w:rPr>
              <w:t>proces</w:t>
            </w:r>
            <w:r w:rsidRPr="00813D66">
              <w:rPr>
                <w:rFonts w:ascii="Book Antiqua" w:hAnsi="Book Antiqua"/>
                <w:sz w:val="24"/>
                <w:szCs w:val="24"/>
                <w:lang w:bidi="hi-IN"/>
              </w:rPr>
              <w:t>s</w:t>
            </w:r>
            <w:r w:rsidRPr="00813D66">
              <w:rPr>
                <w:rFonts w:ascii="Book Antiqua" w:hAnsi="Book Antiqua"/>
                <w:spacing w:val="26"/>
                <w:sz w:val="24"/>
                <w:szCs w:val="24"/>
                <w:lang w:bidi="hi-IN"/>
              </w:rPr>
              <w:t xml:space="preserve"> </w:t>
            </w:r>
            <w:r w:rsidRPr="00813D66">
              <w:rPr>
                <w:rFonts w:ascii="Book Antiqua" w:hAnsi="Book Antiqua"/>
                <w:spacing w:val="2"/>
                <w:sz w:val="24"/>
                <w:szCs w:val="24"/>
                <w:lang w:bidi="hi-IN"/>
              </w:rPr>
              <w:t>o</w:t>
            </w:r>
            <w:r w:rsidRPr="00813D66">
              <w:rPr>
                <w:rFonts w:ascii="Book Antiqua" w:hAnsi="Book Antiqua"/>
                <w:sz w:val="24"/>
                <w:szCs w:val="24"/>
                <w:lang w:bidi="hi-IN"/>
              </w:rPr>
              <w:t>f</w:t>
            </w:r>
            <w:r w:rsidRPr="00813D66">
              <w:rPr>
                <w:rFonts w:ascii="Book Antiqua" w:hAnsi="Book Antiqua"/>
                <w:spacing w:val="32"/>
                <w:sz w:val="24"/>
                <w:szCs w:val="24"/>
                <w:lang w:bidi="hi-IN"/>
              </w:rPr>
              <w:t xml:space="preserve"> </w:t>
            </w:r>
            <w:r w:rsidRPr="00813D66">
              <w:rPr>
                <w:rFonts w:ascii="Book Antiqua" w:hAnsi="Book Antiqua"/>
                <w:spacing w:val="2"/>
                <w:sz w:val="24"/>
                <w:szCs w:val="24"/>
                <w:lang w:bidi="hi-IN"/>
              </w:rPr>
              <w:t>promotin</w:t>
            </w:r>
            <w:r w:rsidRPr="00813D66">
              <w:rPr>
                <w:rFonts w:ascii="Book Antiqua" w:hAnsi="Book Antiqua"/>
                <w:sz w:val="24"/>
                <w:szCs w:val="24"/>
                <w:lang w:bidi="hi-IN"/>
              </w:rPr>
              <w:t>g</w:t>
            </w:r>
            <w:r w:rsidRPr="00813D66">
              <w:rPr>
                <w:rFonts w:ascii="Book Antiqua" w:hAnsi="Book Antiqua"/>
                <w:spacing w:val="34"/>
                <w:sz w:val="24"/>
                <w:szCs w:val="24"/>
                <w:lang w:bidi="hi-IN"/>
              </w:rPr>
              <w:t xml:space="preserve"> </w:t>
            </w:r>
            <w:r w:rsidRPr="00813D66">
              <w:rPr>
                <w:rFonts w:ascii="Book Antiqua" w:hAnsi="Book Antiqua"/>
                <w:spacing w:val="2"/>
                <w:sz w:val="24"/>
                <w:szCs w:val="24"/>
                <w:lang w:bidi="hi-IN"/>
              </w:rPr>
              <w:t>researc</w:t>
            </w:r>
            <w:r w:rsidRPr="00813D66">
              <w:rPr>
                <w:rFonts w:ascii="Book Antiqua" w:hAnsi="Book Antiqua"/>
                <w:sz w:val="24"/>
                <w:szCs w:val="24"/>
                <w:lang w:bidi="hi-IN"/>
              </w:rPr>
              <w:t>h</w:t>
            </w:r>
            <w:r w:rsidRPr="00813D66">
              <w:rPr>
                <w:rFonts w:ascii="Book Antiqua" w:hAnsi="Book Antiqua"/>
                <w:spacing w:val="25"/>
                <w:sz w:val="24"/>
                <w:szCs w:val="24"/>
                <w:lang w:bidi="hi-IN"/>
              </w:rPr>
              <w:t xml:space="preserve"> </w:t>
            </w:r>
            <w:r w:rsidRPr="00813D66">
              <w:rPr>
                <w:rFonts w:ascii="Book Antiqua" w:hAnsi="Book Antiqua"/>
                <w:spacing w:val="2"/>
                <w:sz w:val="24"/>
                <w:szCs w:val="24"/>
                <w:lang w:bidi="hi-IN"/>
              </w:rPr>
              <w:t>cultur</w:t>
            </w:r>
            <w:r w:rsidRPr="00813D66">
              <w:rPr>
                <w:rFonts w:ascii="Book Antiqua" w:hAnsi="Book Antiqua"/>
                <w:sz w:val="24"/>
                <w:szCs w:val="24"/>
                <w:lang w:bidi="hi-IN"/>
              </w:rPr>
              <w:t>e</w:t>
            </w:r>
            <w:r w:rsidRPr="00813D66">
              <w:rPr>
                <w:rFonts w:ascii="Book Antiqua" w:hAnsi="Book Antiqua"/>
                <w:spacing w:val="34"/>
                <w:sz w:val="24"/>
                <w:szCs w:val="24"/>
                <w:lang w:bidi="hi-IN"/>
              </w:rPr>
              <w:t xml:space="preserve"> </w:t>
            </w:r>
            <w:r w:rsidRPr="00813D66">
              <w:rPr>
                <w:rFonts w:ascii="Book Antiqua" w:hAnsi="Book Antiqua"/>
              </w:rPr>
              <w:t xml:space="preserve">among </w:t>
            </w:r>
            <w:r w:rsidRPr="00813D66">
              <w:rPr>
                <w:rFonts w:ascii="Book Antiqua" w:hAnsi="Book Antiqua"/>
                <w:spacing w:val="-3"/>
                <w:sz w:val="24"/>
                <w:szCs w:val="24"/>
                <w:lang w:bidi="hi-IN"/>
              </w:rPr>
              <w:t>faculty</w:t>
            </w:r>
            <w:r w:rsidRPr="00813D66">
              <w:rPr>
                <w:rFonts w:ascii="Book Antiqua" w:hAnsi="Book Antiqua"/>
                <w:spacing w:val="-21"/>
                <w:sz w:val="24"/>
                <w:szCs w:val="24"/>
                <w:lang w:bidi="hi-IN"/>
              </w:rPr>
              <w:t xml:space="preserve"> </w:t>
            </w:r>
            <w:r w:rsidRPr="00813D66">
              <w:rPr>
                <w:rFonts w:ascii="Book Antiqua" w:hAnsi="Book Antiqua"/>
                <w:spacing w:val="-3"/>
                <w:w w:val="98"/>
                <w:sz w:val="24"/>
                <w:szCs w:val="24"/>
                <w:lang w:bidi="hi-IN"/>
              </w:rPr>
              <w:t>an</w:t>
            </w:r>
            <w:r w:rsidRPr="00813D66">
              <w:rPr>
                <w:rFonts w:ascii="Book Antiqua" w:hAnsi="Book Antiqua"/>
                <w:w w:val="98"/>
                <w:sz w:val="24"/>
                <w:szCs w:val="24"/>
                <w:lang w:bidi="hi-IN"/>
              </w:rPr>
              <w:t>d</w:t>
            </w:r>
            <w:r w:rsidRPr="00813D66">
              <w:rPr>
                <w:rFonts w:ascii="Book Antiqua" w:hAnsi="Book Antiqua"/>
                <w:spacing w:val="-15"/>
                <w:w w:val="98"/>
                <w:sz w:val="24"/>
                <w:szCs w:val="24"/>
                <w:lang w:bidi="hi-IN"/>
              </w:rPr>
              <w:t xml:space="preserve"> </w:t>
            </w:r>
            <w:r w:rsidRPr="00813D66">
              <w:rPr>
                <w:rFonts w:ascii="Book Antiqua" w:hAnsi="Book Antiqua"/>
                <w:spacing w:val="-3"/>
                <w:w w:val="98"/>
                <w:sz w:val="24"/>
                <w:szCs w:val="24"/>
                <w:lang w:bidi="hi-IN"/>
              </w:rPr>
              <w:t>student</w:t>
            </w:r>
            <w:r w:rsidRPr="00813D66">
              <w:rPr>
                <w:rFonts w:ascii="Book Antiqua" w:hAnsi="Book Antiqua"/>
                <w:w w:val="98"/>
                <w:sz w:val="24"/>
                <w:szCs w:val="24"/>
                <w:lang w:bidi="hi-IN"/>
              </w:rPr>
              <w:t>s</w:t>
            </w:r>
            <w:r w:rsidRPr="00813D66">
              <w:rPr>
                <w:rFonts w:ascii="Book Antiqua" w:hAnsi="Book Antiqua"/>
                <w:spacing w:val="-10"/>
                <w:w w:val="98"/>
                <w:sz w:val="24"/>
                <w:szCs w:val="24"/>
                <w:lang w:bidi="hi-IN"/>
              </w:rPr>
              <w:t xml:space="preserve"> </w:t>
            </w:r>
            <w:r w:rsidRPr="00813D66">
              <w:rPr>
                <w:rFonts w:ascii="Book Antiqua" w:hAnsi="Book Antiqua"/>
                <w:spacing w:val="-3"/>
                <w:sz w:val="24"/>
                <w:szCs w:val="24"/>
                <w:lang w:bidi="hi-IN"/>
              </w:rPr>
              <w:t>b</w:t>
            </w:r>
            <w:r w:rsidRPr="00813D66">
              <w:rPr>
                <w:rFonts w:ascii="Book Antiqua" w:hAnsi="Book Antiqua"/>
                <w:sz w:val="24"/>
                <w:szCs w:val="24"/>
                <w:lang w:bidi="hi-IN"/>
              </w:rPr>
              <w:t>y</w:t>
            </w:r>
            <w:r w:rsidRPr="00813D66">
              <w:rPr>
                <w:rFonts w:ascii="Book Antiqua" w:hAnsi="Book Antiqua"/>
                <w:spacing w:val="-21"/>
                <w:sz w:val="24"/>
                <w:szCs w:val="24"/>
                <w:lang w:bidi="hi-IN"/>
              </w:rPr>
              <w:t xml:space="preserve"> </w:t>
            </w:r>
            <w:r w:rsidRPr="00813D66">
              <w:rPr>
                <w:rFonts w:ascii="Book Antiqua" w:hAnsi="Book Antiqua"/>
                <w:spacing w:val="-3"/>
                <w:sz w:val="24"/>
                <w:szCs w:val="24"/>
                <w:lang w:bidi="hi-IN"/>
              </w:rPr>
              <w:t>facilitatin</w:t>
            </w:r>
            <w:r w:rsidRPr="00813D66">
              <w:rPr>
                <w:rFonts w:ascii="Book Antiqua" w:hAnsi="Book Antiqua"/>
                <w:sz w:val="24"/>
                <w:szCs w:val="24"/>
                <w:lang w:bidi="hi-IN"/>
              </w:rPr>
              <w:t>g</w:t>
            </w:r>
            <w:r w:rsidRPr="00813D66">
              <w:rPr>
                <w:rFonts w:ascii="Book Antiqua" w:hAnsi="Book Antiqua"/>
                <w:spacing w:val="-21"/>
                <w:sz w:val="24"/>
                <w:szCs w:val="24"/>
                <w:lang w:bidi="hi-IN"/>
              </w:rPr>
              <w:t xml:space="preserve"> </w:t>
            </w:r>
            <w:r w:rsidRPr="00813D66">
              <w:rPr>
                <w:rFonts w:ascii="Book Antiqua" w:hAnsi="Book Antiqua"/>
                <w:spacing w:val="-3"/>
                <w:sz w:val="24"/>
                <w:szCs w:val="24"/>
                <w:lang w:bidi="hi-IN"/>
              </w:rPr>
              <w:t>facult</w:t>
            </w:r>
            <w:r w:rsidRPr="00813D66">
              <w:rPr>
                <w:rFonts w:ascii="Book Antiqua" w:hAnsi="Book Antiqua"/>
                <w:sz w:val="24"/>
                <w:szCs w:val="24"/>
                <w:lang w:bidi="hi-IN"/>
              </w:rPr>
              <w:t>y</w:t>
            </w:r>
            <w:r w:rsidRPr="00813D66">
              <w:rPr>
                <w:rFonts w:ascii="Book Antiqua" w:hAnsi="Book Antiqua"/>
                <w:spacing w:val="-21"/>
                <w:sz w:val="24"/>
                <w:szCs w:val="24"/>
                <w:lang w:bidi="hi-IN"/>
              </w:rPr>
              <w:t xml:space="preserve"> </w:t>
            </w:r>
            <w:r w:rsidRPr="00813D66">
              <w:rPr>
                <w:rFonts w:ascii="Book Antiqua" w:hAnsi="Book Antiqua"/>
                <w:spacing w:val="-3"/>
                <w:w w:val="98"/>
                <w:sz w:val="24"/>
                <w:szCs w:val="24"/>
                <w:lang w:bidi="hi-IN"/>
              </w:rPr>
              <w:t>an</w:t>
            </w:r>
            <w:r w:rsidRPr="00813D66">
              <w:rPr>
                <w:rFonts w:ascii="Book Antiqua" w:hAnsi="Book Antiqua"/>
                <w:w w:val="98"/>
                <w:sz w:val="24"/>
                <w:szCs w:val="24"/>
                <w:lang w:bidi="hi-IN"/>
              </w:rPr>
              <w:t>d</w:t>
            </w:r>
            <w:r w:rsidRPr="00813D66">
              <w:rPr>
                <w:rFonts w:ascii="Book Antiqua" w:hAnsi="Book Antiqua"/>
                <w:spacing w:val="-15"/>
                <w:w w:val="98"/>
                <w:sz w:val="24"/>
                <w:szCs w:val="24"/>
                <w:lang w:bidi="hi-IN"/>
              </w:rPr>
              <w:t xml:space="preserve"> </w:t>
            </w:r>
            <w:r w:rsidRPr="00813D66">
              <w:rPr>
                <w:rFonts w:ascii="Book Antiqua" w:hAnsi="Book Antiqua"/>
                <w:spacing w:val="-3"/>
                <w:sz w:val="24"/>
                <w:szCs w:val="24"/>
                <w:lang w:bidi="hi-IN"/>
              </w:rPr>
              <w:t xml:space="preserve">student </w:t>
            </w:r>
            <w:r w:rsidRPr="00813D66">
              <w:rPr>
                <w:rFonts w:ascii="Book Antiqua" w:hAnsi="Book Antiqua"/>
                <w:sz w:val="24"/>
                <w:szCs w:val="24"/>
                <w:lang w:bidi="hi-IN"/>
              </w:rPr>
              <w:t>participation</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in</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research</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budget</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allocation, research fellowship</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5"/>
                <w:sz w:val="24"/>
                <w:szCs w:val="24"/>
                <w:lang w:bidi="hi-IN"/>
              </w:rPr>
              <w:t xml:space="preserve"> </w:t>
            </w:r>
            <w:r w:rsidRPr="00813D66">
              <w:rPr>
                <w:rFonts w:ascii="Book Antiqua" w:hAnsi="Book Antiqua"/>
                <w:sz w:val="24"/>
                <w:szCs w:val="24"/>
                <w:lang w:bidi="hi-IN"/>
              </w:rPr>
              <w:t>other</w:t>
            </w:r>
            <w:r w:rsidRPr="00813D66">
              <w:rPr>
                <w:rFonts w:ascii="Book Antiqua" w:hAnsi="Book Antiqua"/>
                <w:spacing w:val="8"/>
                <w:sz w:val="24"/>
                <w:szCs w:val="24"/>
                <w:lang w:bidi="hi-IN"/>
              </w:rPr>
              <w:t xml:space="preserve"> </w:t>
            </w:r>
            <w:r w:rsidRPr="00813D66">
              <w:rPr>
                <w:rFonts w:ascii="Book Antiqua" w:hAnsi="Book Antiqua"/>
                <w:sz w:val="24"/>
                <w:szCs w:val="24"/>
                <w:lang w:bidi="hi-IN"/>
              </w:rPr>
              <w:t>faculties.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Remedial</w:t>
            </w:r>
            <w:r w:rsidRPr="00813D66">
              <w:rPr>
                <w:rFonts w:ascii="Book Antiqua" w:eastAsia="Book Antiqua" w:hAnsi="Book Antiqua" w:cs="Book Antiqua"/>
                <w:b/>
                <w:bCs/>
                <w:spacing w:val="33"/>
                <w:sz w:val="20"/>
                <w:szCs w:val="20"/>
                <w:lang w:val="en-IN" w:eastAsia="en-IN"/>
              </w:rPr>
              <w:t xml:space="preserve"> </w:t>
            </w:r>
            <w:r w:rsidR="00B334FD" w:rsidRPr="00813D66">
              <w:rPr>
                <w:rFonts w:ascii="Book Antiqua" w:eastAsia="Book Antiqua" w:hAnsi="Book Antiqua" w:cs="Book Antiqua"/>
                <w:b/>
                <w:bCs/>
                <w:sz w:val="20"/>
                <w:szCs w:val="20"/>
                <w:lang w:val="en-IN" w:eastAsia="en-IN"/>
              </w:rPr>
              <w:t>C</w:t>
            </w:r>
            <w:r w:rsidRPr="00813D66">
              <w:rPr>
                <w:rFonts w:ascii="Book Antiqua" w:eastAsia="Book Antiqua" w:hAnsi="Book Antiqua" w:cs="Book Antiqua"/>
                <w:b/>
                <w:bCs/>
                <w:sz w:val="20"/>
                <w:szCs w:val="20"/>
                <w:lang w:val="en-IN" w:eastAsia="en-IN"/>
              </w:rPr>
              <w:t>ourses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Courses offered to academically disadvantaged students in order to help them cope with academic requirements.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Research</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rPr>
            </w:pPr>
            <w:r w:rsidRPr="00813D66">
              <w:rPr>
                <w:rFonts w:ascii="Book Antiqua" w:hAnsi="Book Antiqua"/>
                <w:sz w:val="24"/>
                <w:szCs w:val="24"/>
              </w:rPr>
              <w:t>Systematic intellectual investigations aimed at discovering, interpreting and revising human knowledge.</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Research</w:t>
            </w:r>
            <w:r w:rsidRPr="00813D66">
              <w:rPr>
                <w:rFonts w:ascii="Book Antiqua" w:eastAsia="Book Antiqua" w:hAnsi="Book Antiqua" w:cs="Book Antiqua"/>
                <w:b/>
                <w:bCs/>
                <w:spacing w:val="29"/>
                <w:sz w:val="20"/>
                <w:szCs w:val="20"/>
                <w:lang w:val="en-IN" w:eastAsia="en-IN"/>
              </w:rPr>
              <w:t xml:space="preserve"> </w:t>
            </w:r>
            <w:r w:rsidR="00B334FD" w:rsidRPr="00813D66">
              <w:rPr>
                <w:rFonts w:ascii="Book Antiqua" w:eastAsia="Book Antiqua" w:hAnsi="Book Antiqua" w:cs="Book Antiqua"/>
                <w:b/>
                <w:bCs/>
                <w:sz w:val="20"/>
                <w:szCs w:val="20"/>
                <w:lang w:val="en-IN" w:eastAsia="en-IN"/>
              </w:rPr>
              <w:t>G</w:t>
            </w:r>
            <w:r w:rsidRPr="00813D66">
              <w:rPr>
                <w:rFonts w:ascii="Book Antiqua" w:eastAsia="Book Antiqua" w:hAnsi="Book Antiqua" w:cs="Book Antiqua"/>
                <w:b/>
                <w:bCs/>
                <w:sz w:val="20"/>
                <w:szCs w:val="20"/>
                <w:lang w:val="en-IN" w:eastAsia="en-IN"/>
              </w:rPr>
              <w:t>rant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Grant</w:t>
            </w:r>
            <w:r w:rsidRPr="00813D66">
              <w:rPr>
                <w:rFonts w:ascii="Book Antiqua" w:hAnsi="Book Antiqua"/>
                <w:spacing w:val="23"/>
                <w:sz w:val="24"/>
                <w:szCs w:val="24"/>
                <w:lang w:bidi="hi-IN"/>
              </w:rPr>
              <w:t xml:space="preserve"> </w:t>
            </w:r>
            <w:r w:rsidRPr="00813D66">
              <w:rPr>
                <w:rFonts w:ascii="Book Antiqua" w:hAnsi="Book Antiqua"/>
                <w:sz w:val="24"/>
                <w:szCs w:val="24"/>
                <w:lang w:bidi="hi-IN"/>
              </w:rPr>
              <w:t>generated/</w:t>
            </w:r>
            <w:r w:rsidRPr="00813D66">
              <w:rPr>
                <w:rFonts w:ascii="Book Antiqua" w:hAnsi="Book Antiqua"/>
                <w:spacing w:val="23"/>
                <w:sz w:val="24"/>
                <w:szCs w:val="24"/>
                <w:lang w:bidi="hi-IN"/>
              </w:rPr>
              <w:t xml:space="preserve"> </w:t>
            </w:r>
            <w:r w:rsidRPr="00813D66">
              <w:rPr>
                <w:rFonts w:ascii="Book Antiqua" w:hAnsi="Book Antiqua"/>
                <w:sz w:val="24"/>
                <w:szCs w:val="24"/>
                <w:lang w:bidi="hi-IN"/>
              </w:rPr>
              <w:t>received</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from</w:t>
            </w:r>
            <w:r w:rsidRPr="00813D66">
              <w:rPr>
                <w:rFonts w:ascii="Book Antiqua" w:hAnsi="Book Antiqua"/>
                <w:spacing w:val="18"/>
                <w:sz w:val="24"/>
                <w:szCs w:val="24"/>
                <w:lang w:bidi="hi-IN"/>
              </w:rPr>
              <w:t xml:space="preserve"> </w:t>
            </w:r>
            <w:r w:rsidRPr="00813D66">
              <w:rPr>
                <w:rFonts w:ascii="Book Antiqua" w:hAnsi="Book Antiqua"/>
                <w:sz w:val="24"/>
                <w:szCs w:val="24"/>
                <w:lang w:bidi="hi-IN"/>
              </w:rPr>
              <w:t>different</w:t>
            </w:r>
            <w:r w:rsidRPr="00813D66">
              <w:rPr>
                <w:rFonts w:ascii="Book Antiqua" w:hAnsi="Book Antiqua"/>
                <w:spacing w:val="23"/>
                <w:sz w:val="24"/>
                <w:szCs w:val="24"/>
                <w:lang w:bidi="hi-IN"/>
              </w:rPr>
              <w:t xml:space="preserve"> </w:t>
            </w:r>
            <w:r w:rsidRPr="00813D66">
              <w:rPr>
                <w:rFonts w:ascii="Book Antiqua" w:hAnsi="Book Antiqua"/>
                <w:sz w:val="24"/>
                <w:szCs w:val="24"/>
                <w:lang w:bidi="hi-IN"/>
              </w:rPr>
              <w:t>agencies by</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institution</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for</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conducting</w:t>
            </w:r>
            <w:r w:rsidRPr="00813D66">
              <w:rPr>
                <w:rFonts w:ascii="Book Antiqua" w:hAnsi="Book Antiqua"/>
                <w:spacing w:val="-10"/>
                <w:sz w:val="24"/>
                <w:szCs w:val="24"/>
                <w:lang w:bidi="hi-IN"/>
              </w:rPr>
              <w:t xml:space="preserve"> </w:t>
            </w:r>
            <w:r w:rsidRPr="00813D66">
              <w:rPr>
                <w:rFonts w:ascii="Book Antiqua" w:hAnsi="Book Antiqua"/>
                <w:sz w:val="24"/>
                <w:szCs w:val="24"/>
                <w:lang w:bidi="hi-IN"/>
              </w:rPr>
              <w:t>research</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projects.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Research</w:t>
            </w:r>
            <w:r w:rsidRPr="00813D66">
              <w:rPr>
                <w:rFonts w:ascii="Book Antiqua" w:eastAsia="Book Antiqua" w:hAnsi="Book Antiqua" w:cs="Book Antiqua"/>
                <w:b/>
                <w:bCs/>
                <w:spacing w:val="33"/>
                <w:sz w:val="20"/>
                <w:szCs w:val="20"/>
                <w:lang w:val="en-IN" w:eastAsia="en-IN"/>
              </w:rPr>
              <w:t xml:space="preserve"> </w:t>
            </w:r>
            <w:r w:rsidR="00B334FD" w:rsidRPr="00813D66">
              <w:rPr>
                <w:rFonts w:ascii="Book Antiqua" w:eastAsia="Book Antiqua" w:hAnsi="Book Antiqua" w:cs="Book Antiqua"/>
                <w:b/>
                <w:bCs/>
                <w:sz w:val="20"/>
                <w:szCs w:val="20"/>
                <w:lang w:val="en-IN" w:eastAsia="en-IN"/>
              </w:rPr>
              <w:t>O</w:t>
            </w:r>
            <w:r w:rsidRPr="00813D66">
              <w:rPr>
                <w:rFonts w:ascii="Book Antiqua" w:eastAsia="Book Antiqua" w:hAnsi="Book Antiqua" w:cs="Book Antiqua"/>
                <w:b/>
                <w:bCs/>
                <w:sz w:val="20"/>
                <w:szCs w:val="20"/>
                <w:lang w:val="en-IN" w:eastAsia="en-IN"/>
              </w:rPr>
              <w:t>utput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Quality research outcome beneficial for the discipline, society, industry and dissemination of knowledge including theoretical and practical findings.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Resource</w:t>
            </w:r>
            <w:r w:rsidRPr="00813D66">
              <w:rPr>
                <w:rFonts w:ascii="Book Antiqua" w:eastAsia="Book Antiqua" w:hAnsi="Book Antiqua" w:cs="Book Antiqua"/>
                <w:b/>
                <w:bCs/>
                <w:spacing w:val="16"/>
                <w:sz w:val="20"/>
                <w:szCs w:val="20"/>
                <w:lang w:val="en-IN" w:eastAsia="en-IN"/>
              </w:rPr>
              <w:t xml:space="preserve"> </w:t>
            </w:r>
            <w:r w:rsidR="00B334FD" w:rsidRPr="00813D66">
              <w:rPr>
                <w:rFonts w:ascii="Book Antiqua" w:eastAsia="Book Antiqua" w:hAnsi="Book Antiqua" w:cs="Book Antiqua"/>
                <w:b/>
                <w:bCs/>
                <w:sz w:val="20"/>
                <w:szCs w:val="20"/>
                <w:lang w:val="en-IN" w:eastAsia="en-IN"/>
              </w:rPr>
              <w:t>M</w:t>
            </w:r>
            <w:r w:rsidRPr="00813D66">
              <w:rPr>
                <w:rFonts w:ascii="Book Antiqua" w:eastAsia="Book Antiqua" w:hAnsi="Book Antiqua" w:cs="Book Antiqua"/>
                <w:b/>
                <w:bCs/>
                <w:sz w:val="20"/>
                <w:szCs w:val="20"/>
                <w:lang w:val="en-IN" w:eastAsia="en-IN"/>
              </w:rPr>
              <w:t>obilization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Generation of funds through internal and external sources such as donations, consultancy, self-financing courses and so on.</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SCOPU</w:t>
            </w:r>
            <w:r w:rsidRPr="00813D66">
              <w:rPr>
                <w:rFonts w:ascii="Book Antiqua" w:eastAsia="Book Antiqua" w:hAnsi="Book Antiqua" w:cs="Book Antiqua"/>
                <w:b/>
                <w:bCs/>
                <w:sz w:val="20"/>
                <w:szCs w:val="20"/>
                <w:lang w:val="en-IN" w:eastAsia="en-IN"/>
              </w:rPr>
              <w:t>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The world’s</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largest</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abstract</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and citation</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database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of peer-reviewed</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literature</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and</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quality</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web</w:t>
            </w:r>
            <w:r w:rsidRPr="00813D66">
              <w:rPr>
                <w:rFonts w:ascii="Book Antiqua" w:hAnsi="Book Antiqua"/>
                <w:spacing w:val="11"/>
                <w:sz w:val="24"/>
                <w:szCs w:val="24"/>
                <w:lang w:bidi="hi-IN"/>
              </w:rPr>
              <w:t xml:space="preserve"> </w:t>
            </w:r>
            <w:r w:rsidRPr="00813D66">
              <w:rPr>
                <w:rFonts w:ascii="Book Antiqua" w:hAnsi="Book Antiqua"/>
                <w:sz w:val="24"/>
                <w:szCs w:val="24"/>
                <w:lang w:bidi="hi-IN"/>
              </w:rPr>
              <w:t>sources.</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Seed money for R</w:t>
            </w:r>
            <w:r w:rsidR="00E73188" w:rsidRPr="00813D66">
              <w:rPr>
                <w:rFonts w:ascii="Book Antiqua" w:eastAsia="Book Antiqua" w:hAnsi="Book Antiqua" w:cs="Book Antiqua"/>
                <w:b/>
                <w:bCs/>
                <w:spacing w:val="2"/>
                <w:sz w:val="20"/>
                <w:szCs w:val="20"/>
                <w:lang w:val="en-IN" w:eastAsia="en-IN"/>
              </w:rPr>
              <w:t>esearch</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0C74DA" w:rsidRDefault="00E73188" w:rsidP="000C74DA">
            <w:pPr>
              <w:jc w:val="both"/>
              <w:rPr>
                <w:rFonts w:ascii="Book Antiqua" w:hAnsi="Book Antiqua"/>
              </w:rPr>
            </w:pPr>
            <w:r w:rsidRPr="000C74DA">
              <w:rPr>
                <w:rFonts w:ascii="Book Antiqua" w:hAnsi="Book Antiqua"/>
              </w:rPr>
              <w:t>Funds provided to a teacher or a group of teachers by the institution to get the research initiated to facilitate the preparation of formal research proposal for funding.</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2"/>
                <w:sz w:val="20"/>
                <w:szCs w:val="20"/>
                <w:lang w:val="en-IN" w:eastAsia="en-IN"/>
              </w:rPr>
              <w:t>Situatedness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Situatedness refers to involvement within a context. It also refers to placement of learning experiences in authentic contexts or settings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7"/>
                <w:sz w:val="20"/>
                <w:szCs w:val="20"/>
                <w:lang w:val="en-IN" w:eastAsia="en-IN"/>
              </w:rPr>
              <w:t>SJ</w:t>
            </w:r>
            <w:r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pacing w:val="30"/>
                <w:sz w:val="20"/>
                <w:szCs w:val="20"/>
                <w:lang w:val="en-IN" w:eastAsia="en-IN"/>
              </w:rPr>
              <w:t xml:space="preserve"> </w:t>
            </w:r>
            <w:r w:rsidRPr="00813D66">
              <w:rPr>
                <w:rFonts w:ascii="Book Antiqua" w:eastAsia="Book Antiqua" w:hAnsi="Book Antiqua" w:cs="Book Antiqua"/>
                <w:b/>
                <w:bCs/>
                <w:spacing w:val="-7"/>
                <w:sz w:val="20"/>
                <w:szCs w:val="20"/>
                <w:lang w:val="en-IN" w:eastAsia="en-IN"/>
              </w:rPr>
              <w:t>(SCImag</w:t>
            </w:r>
            <w:r w:rsidRPr="00813D66">
              <w:rPr>
                <w:rFonts w:ascii="Book Antiqua" w:eastAsia="Book Antiqua" w:hAnsi="Book Antiqua" w:cs="Book Antiqua"/>
                <w:b/>
                <w:bCs/>
                <w:sz w:val="20"/>
                <w:szCs w:val="20"/>
                <w:lang w:val="en-IN" w:eastAsia="en-IN"/>
              </w:rPr>
              <w:t>o</w:t>
            </w:r>
            <w:r w:rsidRPr="00813D66">
              <w:rPr>
                <w:rFonts w:ascii="Book Antiqua" w:eastAsia="Book Antiqua" w:hAnsi="Book Antiqua" w:cs="Book Antiqua"/>
                <w:b/>
                <w:bCs/>
                <w:spacing w:val="15"/>
                <w:sz w:val="20"/>
                <w:szCs w:val="20"/>
                <w:lang w:val="en-IN" w:eastAsia="en-IN"/>
              </w:rPr>
              <w:t xml:space="preserve"> </w:t>
            </w:r>
            <w:r w:rsidRPr="00813D66">
              <w:rPr>
                <w:rFonts w:ascii="Book Antiqua" w:eastAsia="Book Antiqua" w:hAnsi="Book Antiqua" w:cs="Book Antiqua"/>
                <w:b/>
                <w:bCs/>
                <w:spacing w:val="-7"/>
                <w:sz w:val="20"/>
                <w:szCs w:val="20"/>
                <w:lang w:val="en-IN" w:eastAsia="en-IN"/>
              </w:rPr>
              <w:t>Journa</w:t>
            </w:r>
            <w:r w:rsidRPr="00813D66">
              <w:rPr>
                <w:rFonts w:ascii="Book Antiqua" w:eastAsia="Book Antiqua" w:hAnsi="Book Antiqua" w:cs="Book Antiqua"/>
                <w:b/>
                <w:bCs/>
                <w:sz w:val="20"/>
                <w:szCs w:val="20"/>
                <w:lang w:val="en-IN" w:eastAsia="en-IN"/>
              </w:rPr>
              <w:t>l</w:t>
            </w:r>
            <w:r w:rsidRPr="00813D66">
              <w:rPr>
                <w:rFonts w:ascii="Book Antiqua" w:eastAsia="Book Antiqua" w:hAnsi="Book Antiqua" w:cs="Book Antiqua"/>
                <w:b/>
                <w:bCs/>
                <w:spacing w:val="17"/>
                <w:sz w:val="20"/>
                <w:szCs w:val="20"/>
                <w:lang w:val="en-IN" w:eastAsia="en-IN"/>
              </w:rPr>
              <w:t xml:space="preserve"> </w:t>
            </w:r>
            <w:r w:rsidRPr="00813D66">
              <w:rPr>
                <w:rFonts w:ascii="Book Antiqua" w:eastAsia="Book Antiqua" w:hAnsi="Book Antiqua" w:cs="Book Antiqua"/>
                <w:b/>
                <w:bCs/>
                <w:spacing w:val="-7"/>
                <w:sz w:val="20"/>
                <w:szCs w:val="20"/>
                <w:lang w:val="en-IN" w:eastAsia="en-IN"/>
              </w:rPr>
              <w:t>Rank</w:t>
            </w:r>
            <w:r w:rsidRPr="00813D66">
              <w:rPr>
                <w:rFonts w:ascii="Book Antiqua" w:eastAsia="Book Antiqua" w:hAnsi="Book Antiqua" w:cs="Book Antiqua"/>
                <w:b/>
                <w:bCs/>
                <w:sz w:val="20"/>
                <w:szCs w:val="20"/>
                <w:lang w:val="en-IN" w:eastAsia="en-IN"/>
              </w:rPr>
              <w: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 xml:space="preserve">This takes three years of publication data into account to assign relative scores to </w:t>
            </w:r>
            <w:r w:rsidRPr="00813D66">
              <w:rPr>
                <w:rFonts w:ascii="Book Antiqua" w:hAnsi="Book Antiqua"/>
                <w:sz w:val="24"/>
                <w:szCs w:val="24"/>
                <w:lang w:bidi="hi-IN"/>
              </w:rPr>
              <w:lastRenderedPageBreak/>
              <w:t>all the sources (journal articles, conference proceedings, review articles, etc.) in a citation network (Journals in SCOPUS database).</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pacing w:val="-7"/>
                <w:sz w:val="20"/>
                <w:szCs w:val="20"/>
                <w:lang w:val="en-IN" w:eastAsia="en-IN"/>
              </w:rPr>
              <w:lastRenderedPageBreak/>
              <w:t>Slow L</w:t>
            </w:r>
            <w:r w:rsidR="00E73188" w:rsidRPr="00813D66">
              <w:rPr>
                <w:rFonts w:ascii="Book Antiqua" w:eastAsia="Book Antiqua" w:hAnsi="Book Antiqua" w:cs="Book Antiqua"/>
                <w:b/>
                <w:bCs/>
                <w:spacing w:val="-7"/>
                <w:sz w:val="20"/>
                <w:szCs w:val="20"/>
                <w:lang w:val="en-IN" w:eastAsia="en-IN"/>
              </w:rPr>
              <w:t>earners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Students who perform very much below the class averages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SNIP</w:t>
            </w:r>
            <w:r w:rsidRPr="00813D66">
              <w:rPr>
                <w:rFonts w:ascii="Book Antiqua" w:eastAsia="Book Antiqua" w:hAnsi="Book Antiqua" w:cs="Book Antiqua"/>
                <w:b/>
                <w:bCs/>
                <w:spacing w:val="23"/>
                <w:sz w:val="20"/>
                <w:szCs w:val="20"/>
                <w:lang w:val="en-IN" w:eastAsia="en-IN"/>
              </w:rPr>
              <w:t xml:space="preserve"> </w:t>
            </w:r>
            <w:r w:rsidRPr="00813D66">
              <w:rPr>
                <w:rFonts w:ascii="Book Antiqua" w:eastAsia="Book Antiqua" w:hAnsi="Book Antiqua" w:cs="Book Antiqua"/>
                <w:b/>
                <w:bCs/>
                <w:sz w:val="20"/>
                <w:szCs w:val="20"/>
                <w:lang w:val="en-IN" w:eastAsia="en-IN"/>
              </w:rPr>
              <w:t>(Source</w:t>
            </w:r>
            <w:r w:rsidRPr="00813D66">
              <w:rPr>
                <w:rFonts w:ascii="Book Antiqua" w:eastAsia="Book Antiqua" w:hAnsi="Book Antiqua" w:cs="Book Antiqua"/>
                <w:b/>
                <w:bCs/>
                <w:spacing w:val="14"/>
                <w:sz w:val="20"/>
                <w:szCs w:val="20"/>
                <w:lang w:val="en-IN" w:eastAsia="en-IN"/>
              </w:rPr>
              <w:t xml:space="preserve"> </w:t>
            </w:r>
            <w:r w:rsidRPr="00813D66">
              <w:rPr>
                <w:rFonts w:ascii="Book Antiqua" w:eastAsia="Book Antiqua" w:hAnsi="Book Antiqua" w:cs="Book Antiqua"/>
                <w:b/>
                <w:bCs/>
                <w:sz w:val="20"/>
                <w:szCs w:val="20"/>
                <w:lang w:val="en-IN" w:eastAsia="en-IN"/>
              </w:rPr>
              <w:t>Normalized  Impact</w:t>
            </w:r>
            <w:r w:rsidRPr="00813D66">
              <w:rPr>
                <w:rFonts w:ascii="Book Antiqua" w:eastAsia="Book Antiqua" w:hAnsi="Book Antiqua" w:cs="Book Antiqua"/>
                <w:b/>
                <w:bCs/>
                <w:spacing w:val="9"/>
                <w:sz w:val="20"/>
                <w:szCs w:val="20"/>
                <w:lang w:val="en-IN" w:eastAsia="en-IN"/>
              </w:rPr>
              <w:t xml:space="preserve"> </w:t>
            </w:r>
            <w:r w:rsidRPr="00813D66">
              <w:rPr>
                <w:rFonts w:ascii="Book Antiqua" w:eastAsia="Book Antiqua" w:hAnsi="Book Antiqua" w:cs="Book Antiqua"/>
                <w:b/>
                <w:bCs/>
                <w:sz w:val="20"/>
                <w:szCs w:val="20"/>
                <w:lang w:val="en-IN" w:eastAsia="en-IN"/>
              </w:rPr>
              <w:t>per</w:t>
            </w:r>
            <w:r w:rsidRPr="00813D66">
              <w:rPr>
                <w:rFonts w:ascii="Book Antiqua" w:eastAsia="Book Antiqua" w:hAnsi="Book Antiqua" w:cs="Book Antiqua"/>
                <w:b/>
                <w:bCs/>
                <w:spacing w:val="-2"/>
                <w:sz w:val="20"/>
                <w:szCs w:val="20"/>
                <w:lang w:val="en-IN" w:eastAsia="en-IN"/>
              </w:rPr>
              <w:t xml:space="preserve"> </w:t>
            </w:r>
            <w:r w:rsidRPr="00813D66">
              <w:rPr>
                <w:rFonts w:ascii="Book Antiqua" w:eastAsia="Book Antiqua" w:hAnsi="Book Antiqua" w:cs="Book Antiqua"/>
                <w:b/>
                <w:bCs/>
                <w:sz w:val="20"/>
                <w:szCs w:val="20"/>
                <w:lang w:val="en-IN" w:eastAsia="en-IN"/>
              </w:rPr>
              <w:t>Person)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Is the ratio of the source’s average citation count per paper in a three year citation window over the “citation potential” of its subject field?</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Stakeholder</w:t>
            </w:r>
            <w:r w:rsidRPr="00813D66">
              <w:rPr>
                <w:rFonts w:ascii="Book Antiqua" w:eastAsia="Book Antiqua" w:hAnsi="Book Antiqua" w:cs="Book Antiqua"/>
                <w:b/>
                <w:bCs/>
                <w:spacing w:val="50"/>
                <w:sz w:val="20"/>
                <w:szCs w:val="20"/>
                <w:lang w:val="en-IN" w:eastAsia="en-IN"/>
              </w:rPr>
              <w:t xml:space="preserve"> </w:t>
            </w:r>
            <w:r w:rsidR="00B334FD" w:rsidRPr="00813D66">
              <w:rPr>
                <w:rFonts w:ascii="Book Antiqua" w:eastAsia="Book Antiqua" w:hAnsi="Book Antiqua" w:cs="Book Antiqua"/>
                <w:b/>
                <w:bCs/>
                <w:sz w:val="20"/>
                <w:szCs w:val="20"/>
                <w:lang w:val="en-IN" w:eastAsia="en-IN"/>
              </w:rPr>
              <w:t>R</w:t>
            </w:r>
            <w:r w:rsidRPr="00813D66">
              <w:rPr>
                <w:rFonts w:ascii="Book Antiqua" w:eastAsia="Book Antiqua" w:hAnsi="Book Antiqua" w:cs="Book Antiqua"/>
                <w:b/>
                <w:bCs/>
                <w:sz w:val="20"/>
                <w:szCs w:val="20"/>
                <w:lang w:val="en-IN" w:eastAsia="en-IN"/>
              </w:rPr>
              <w:t>elationship</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Affiliation and interaction with groups or individuals who have an interest in the actions of the institutions and the ability to influence its actions, decisions, policies, practices or goals of the organization.</w:t>
            </w:r>
          </w:p>
          <w:p w:rsidR="00E73188" w:rsidRPr="00813D66" w:rsidRDefault="00E73188" w:rsidP="000C74DA">
            <w:pPr>
              <w:pStyle w:val="NoSpacing"/>
              <w:jc w:val="both"/>
              <w:rPr>
                <w:rFonts w:ascii="Book Antiqua" w:hAnsi="Book Antiqua"/>
                <w:spacing w:val="2"/>
                <w:sz w:val="24"/>
                <w:szCs w:val="24"/>
                <w:lang w:bidi="hi-IN"/>
              </w:rPr>
            </w:pP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Strategic</w:t>
            </w:r>
            <w:r w:rsidRPr="00813D66">
              <w:rPr>
                <w:rFonts w:ascii="Book Antiqua" w:eastAsia="Book Antiqua" w:hAnsi="Book Antiqua" w:cs="Book Antiqua"/>
                <w:b/>
                <w:bCs/>
                <w:spacing w:val="32"/>
                <w:sz w:val="20"/>
                <w:szCs w:val="20"/>
                <w:lang w:val="en-IN" w:eastAsia="en-IN"/>
              </w:rPr>
              <w:t xml:space="preserve"> </w:t>
            </w:r>
            <w:r w:rsidRPr="00813D66">
              <w:rPr>
                <w:rFonts w:ascii="Book Antiqua" w:eastAsia="Book Antiqua" w:hAnsi="Book Antiqua" w:cs="Book Antiqua"/>
                <w:b/>
                <w:bCs/>
                <w:sz w:val="20"/>
                <w:szCs w:val="20"/>
                <w:lang w:val="en-IN" w:eastAsia="en-IN"/>
              </w:rPr>
              <w:t>Plan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A specific, action-oriented medium or long-term plan for making progress towards a set of institutional goals.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Strategy</w:t>
            </w:r>
            <w:r w:rsidRPr="00813D66">
              <w:rPr>
                <w:rFonts w:ascii="Book Antiqua" w:eastAsia="Book Antiqua" w:hAnsi="Book Antiqua" w:cs="Book Antiqua"/>
                <w:b/>
                <w:bCs/>
                <w:spacing w:val="20"/>
                <w:sz w:val="20"/>
                <w:szCs w:val="20"/>
                <w:lang w:val="en-IN" w:eastAsia="en-IN"/>
              </w:rPr>
              <w:t xml:space="preserve"> </w:t>
            </w:r>
            <w:r w:rsidR="00B334FD" w:rsidRPr="00813D66">
              <w:rPr>
                <w:rFonts w:ascii="Book Antiqua" w:eastAsia="Book Antiqua" w:hAnsi="Book Antiqua" w:cs="Book Antiqua"/>
                <w:b/>
                <w:bCs/>
                <w:sz w:val="20"/>
                <w:szCs w:val="20"/>
                <w:lang w:val="en-IN" w:eastAsia="en-IN"/>
              </w:rPr>
              <w:t>D</w:t>
            </w:r>
            <w:r w:rsidRPr="00813D66">
              <w:rPr>
                <w:rFonts w:ascii="Book Antiqua" w:eastAsia="Book Antiqua" w:hAnsi="Book Antiqua" w:cs="Book Antiqua"/>
                <w:b/>
                <w:bCs/>
                <w:sz w:val="20"/>
                <w:szCs w:val="20"/>
                <w:lang w:val="en-IN" w:eastAsia="en-IN"/>
              </w:rPr>
              <w:t>evelopment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Formulation of objectives, directives and guidelines with specific plans for institutional development.</w:t>
            </w:r>
          </w:p>
        </w:tc>
      </w:tr>
      <w:tr w:rsidR="00E73188" w:rsidRPr="00813D66" w:rsidTr="00070F64">
        <w:trPr>
          <w:trHeight w:val="142"/>
        </w:trPr>
        <w:tc>
          <w:tcPr>
            <w:tcW w:w="1656" w:type="dxa"/>
            <w:shd w:val="clear" w:color="auto" w:fill="auto"/>
          </w:tcPr>
          <w:p w:rsidR="00E73188" w:rsidRPr="00813D66" w:rsidRDefault="00B334FD"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Student Centric M</w:t>
            </w:r>
            <w:r w:rsidR="00E73188" w:rsidRPr="00813D66">
              <w:rPr>
                <w:rFonts w:ascii="Book Antiqua" w:eastAsia="Book Antiqua" w:hAnsi="Book Antiqua" w:cs="Book Antiqua"/>
                <w:b/>
                <w:bCs/>
                <w:sz w:val="20"/>
                <w:szCs w:val="20"/>
                <w:lang w:val="en-IN" w:eastAsia="en-IN"/>
              </w:rPr>
              <w:t>ethods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pacing w:val="2"/>
                <w:sz w:val="24"/>
                <w:szCs w:val="24"/>
                <w:lang w:bidi="hi-IN"/>
              </w:rPr>
            </w:pPr>
            <w:r w:rsidRPr="00813D66">
              <w:rPr>
                <w:rFonts w:ascii="Book Antiqua" w:hAnsi="Book Antiqua"/>
                <w:sz w:val="24"/>
                <w:szCs w:val="24"/>
                <w:lang w:bidi="hi-IN"/>
              </w:rPr>
              <w:t>Methods of instruction that focus on products of learning by the students</w:t>
            </w:r>
          </w:p>
        </w:tc>
      </w:tr>
      <w:tr w:rsidR="00E73188" w:rsidRPr="00813D66" w:rsidTr="00070F64">
        <w:trPr>
          <w:trHeight w:val="142"/>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Student</w:t>
            </w:r>
            <w:r w:rsidRPr="00813D66">
              <w:rPr>
                <w:rFonts w:ascii="Book Antiqua" w:eastAsia="Book Antiqua" w:hAnsi="Book Antiqua" w:cs="Book Antiqua"/>
                <w:b/>
                <w:bCs/>
                <w:spacing w:val="24"/>
                <w:sz w:val="20"/>
                <w:szCs w:val="20"/>
                <w:lang w:val="en-IN" w:eastAsia="en-IN"/>
              </w:rPr>
              <w:t xml:space="preserve"> </w:t>
            </w:r>
            <w:r w:rsidR="00B334FD" w:rsidRPr="00813D66">
              <w:rPr>
                <w:rFonts w:ascii="Book Antiqua" w:eastAsia="Book Antiqua" w:hAnsi="Book Antiqua" w:cs="Book Antiqua"/>
                <w:b/>
                <w:bCs/>
                <w:sz w:val="20"/>
                <w:szCs w:val="20"/>
                <w:lang w:val="en-IN" w:eastAsia="en-IN"/>
              </w:rPr>
              <w:t>P</w:t>
            </w:r>
            <w:r w:rsidRPr="00813D66">
              <w:rPr>
                <w:rFonts w:ascii="Book Antiqua" w:eastAsia="Book Antiqua" w:hAnsi="Book Antiqua" w:cs="Book Antiqua"/>
                <w:b/>
                <w:bCs/>
                <w:sz w:val="20"/>
                <w:szCs w:val="20"/>
                <w:lang w:val="en-IN" w:eastAsia="en-IN"/>
              </w:rPr>
              <w:t>rofile</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The student community of the institution, their strength and the diversity in terms of economic and social strata, location and other demographic aspects such as gender, age, religion, caste, rural/ urban.</w:t>
            </w:r>
          </w:p>
        </w:tc>
      </w:tr>
      <w:tr w:rsidR="00E73188" w:rsidRPr="00813D66" w:rsidTr="00070F64">
        <w:trPr>
          <w:trHeight w:val="594"/>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Student</w:t>
            </w:r>
            <w:r w:rsidRPr="00813D66">
              <w:rPr>
                <w:rFonts w:ascii="Book Antiqua" w:eastAsia="Book Antiqua" w:hAnsi="Book Antiqua" w:cs="Book Antiqua"/>
                <w:b/>
                <w:bCs/>
                <w:spacing w:val="32"/>
                <w:sz w:val="20"/>
                <w:szCs w:val="20"/>
                <w:lang w:val="en-IN" w:eastAsia="en-IN"/>
              </w:rPr>
              <w:t xml:space="preserve"> </w:t>
            </w:r>
            <w:r w:rsidR="00B334FD" w:rsidRPr="00813D66">
              <w:rPr>
                <w:rFonts w:ascii="Book Antiqua" w:eastAsia="Book Antiqua" w:hAnsi="Book Antiqua" w:cs="Book Antiqua"/>
                <w:b/>
                <w:bCs/>
                <w:sz w:val="20"/>
                <w:szCs w:val="20"/>
                <w:lang w:val="en-IN" w:eastAsia="en-IN"/>
              </w:rPr>
              <w:t>P</w:t>
            </w:r>
            <w:r w:rsidRPr="00813D66">
              <w:rPr>
                <w:rFonts w:ascii="Book Antiqua" w:eastAsia="Book Antiqua" w:hAnsi="Book Antiqua" w:cs="Book Antiqua"/>
                <w:b/>
                <w:bCs/>
                <w:sz w:val="20"/>
                <w:szCs w:val="20"/>
                <w:lang w:val="en-IN" w:eastAsia="en-IN"/>
              </w:rPr>
              <w:t>rogression</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Vertical movement of students from one level of education to the next higher level successfully or towards gainful employment.</w:t>
            </w:r>
          </w:p>
        </w:tc>
      </w:tr>
      <w:tr w:rsidR="00E73188" w:rsidRPr="00813D66" w:rsidTr="00070F64">
        <w:trPr>
          <w:trHeight w:val="875"/>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Student</w:t>
            </w:r>
            <w:r w:rsidRPr="00813D66">
              <w:rPr>
                <w:rFonts w:ascii="Book Antiqua" w:eastAsia="Book Antiqua" w:hAnsi="Book Antiqua" w:cs="Book Antiqua"/>
                <w:b/>
                <w:bCs/>
                <w:spacing w:val="37"/>
                <w:sz w:val="20"/>
                <w:szCs w:val="20"/>
                <w:lang w:val="en-IN" w:eastAsia="en-IN"/>
              </w:rPr>
              <w:t xml:space="preserve"> </w:t>
            </w:r>
            <w:r w:rsidR="00B334FD" w:rsidRPr="00813D66">
              <w:rPr>
                <w:rFonts w:ascii="Book Antiqua" w:eastAsia="Book Antiqua" w:hAnsi="Book Antiqua" w:cs="Book Antiqua"/>
                <w:b/>
                <w:bCs/>
                <w:sz w:val="20"/>
                <w:szCs w:val="20"/>
                <w:lang w:val="en-IN" w:eastAsia="en-IN"/>
              </w:rPr>
              <w:t>S</w:t>
            </w:r>
            <w:r w:rsidRPr="00813D66">
              <w:rPr>
                <w:rFonts w:ascii="Book Antiqua" w:eastAsia="Book Antiqua" w:hAnsi="Book Antiqua" w:cs="Book Antiqua"/>
                <w:b/>
                <w:bCs/>
                <w:sz w:val="20"/>
                <w:szCs w:val="20"/>
                <w:lang w:val="en-IN" w:eastAsia="en-IN"/>
              </w:rPr>
              <w:t>upport</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Facilitating</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mechanism</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for</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access</w:t>
            </w:r>
            <w:r w:rsidRPr="00813D66">
              <w:rPr>
                <w:rFonts w:ascii="Book Antiqua" w:hAnsi="Book Antiqua"/>
                <w:spacing w:val="1"/>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information</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fee structure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and refund</w:t>
            </w:r>
            <w:r w:rsidRPr="00813D66">
              <w:rPr>
                <w:rFonts w:ascii="Book Antiqua" w:hAnsi="Book Antiqua"/>
                <w:spacing w:val="-3"/>
                <w:sz w:val="24"/>
                <w:szCs w:val="24"/>
                <w:lang w:bidi="hi-IN"/>
              </w:rPr>
              <w:t xml:space="preserve"> </w:t>
            </w:r>
            <w:r w:rsidRPr="00813D66">
              <w:rPr>
                <w:rFonts w:ascii="Book Antiqua" w:hAnsi="Book Antiqua"/>
                <w:sz w:val="24"/>
                <w:szCs w:val="24"/>
                <w:lang w:bidi="hi-IN"/>
              </w:rPr>
              <w:t>policies</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and also guidance</w:t>
            </w:r>
            <w:r w:rsidRPr="00813D66">
              <w:rPr>
                <w:rFonts w:ascii="Book Antiqua" w:hAnsi="Book Antiqua"/>
                <w:spacing w:val="-6"/>
                <w:sz w:val="24"/>
                <w:szCs w:val="24"/>
                <w:lang w:bidi="hi-IN"/>
              </w:rPr>
              <w:t xml:space="preserve"> </w:t>
            </w:r>
            <w:r w:rsidRPr="00813D66">
              <w:rPr>
                <w:rFonts w:ascii="Book Antiqua" w:hAnsi="Book Antiqua"/>
                <w:sz w:val="24"/>
                <w:szCs w:val="24"/>
                <w:lang w:bidi="hi-IN"/>
              </w:rPr>
              <w:t xml:space="preserve">and </w:t>
            </w:r>
            <w:r w:rsidRPr="00813D66">
              <w:rPr>
                <w:rFonts w:ascii="Book Antiqua" w:hAnsi="Book Antiqua"/>
                <w:spacing w:val="5"/>
                <w:sz w:val="24"/>
                <w:szCs w:val="24"/>
                <w:lang w:bidi="hi-IN"/>
              </w:rPr>
              <w:t>placement</w:t>
            </w:r>
            <w:r w:rsidRPr="00813D66">
              <w:rPr>
                <w:rFonts w:ascii="Book Antiqua" w:hAnsi="Book Antiqua"/>
                <w:spacing w:val="30"/>
                <w:sz w:val="24"/>
                <w:szCs w:val="24"/>
                <w:lang w:bidi="hi-IN"/>
              </w:rPr>
              <w:t xml:space="preserve"> </w:t>
            </w:r>
            <w:r w:rsidRPr="00813D66">
              <w:rPr>
                <w:rFonts w:ascii="Book Antiqua" w:hAnsi="Book Antiqua"/>
                <w:spacing w:val="5"/>
                <w:sz w:val="24"/>
                <w:szCs w:val="24"/>
                <w:lang w:bidi="hi-IN"/>
              </w:rPr>
              <w:t>cel</w:t>
            </w:r>
            <w:r w:rsidRPr="00813D66">
              <w:rPr>
                <w:rFonts w:ascii="Book Antiqua" w:hAnsi="Book Antiqua"/>
                <w:sz w:val="24"/>
                <w:szCs w:val="24"/>
                <w:lang w:bidi="hi-IN"/>
              </w:rPr>
              <w:t>l</w:t>
            </w:r>
            <w:r w:rsidRPr="00813D66">
              <w:rPr>
                <w:rFonts w:ascii="Book Antiqua" w:hAnsi="Book Antiqua"/>
                <w:spacing w:val="37"/>
                <w:sz w:val="24"/>
                <w:szCs w:val="24"/>
                <w:lang w:bidi="hi-IN"/>
              </w:rPr>
              <w:t xml:space="preserve"> </w:t>
            </w:r>
            <w:r w:rsidRPr="00813D66">
              <w:rPr>
                <w:rFonts w:ascii="Book Antiqua" w:hAnsi="Book Antiqua"/>
                <w:spacing w:val="5"/>
                <w:sz w:val="24"/>
                <w:szCs w:val="24"/>
                <w:lang w:bidi="hi-IN"/>
              </w:rPr>
              <w:t>wit</w:t>
            </w:r>
            <w:r w:rsidRPr="00813D66">
              <w:rPr>
                <w:rFonts w:ascii="Book Antiqua" w:hAnsi="Book Antiqua"/>
                <w:sz w:val="24"/>
                <w:szCs w:val="24"/>
                <w:lang w:bidi="hi-IN"/>
              </w:rPr>
              <w:t>h</w:t>
            </w:r>
            <w:r w:rsidRPr="00813D66">
              <w:rPr>
                <w:rFonts w:ascii="Book Antiqua" w:hAnsi="Book Antiqua"/>
                <w:spacing w:val="41"/>
                <w:sz w:val="24"/>
                <w:szCs w:val="24"/>
                <w:lang w:bidi="hi-IN"/>
              </w:rPr>
              <w:t xml:space="preserve"> </w:t>
            </w:r>
            <w:r w:rsidRPr="00813D66">
              <w:rPr>
                <w:rFonts w:ascii="Book Antiqua" w:hAnsi="Book Antiqua"/>
                <w:spacing w:val="5"/>
                <w:sz w:val="24"/>
                <w:szCs w:val="24"/>
                <w:lang w:bidi="hi-IN"/>
              </w:rPr>
              <w:t>studen</w:t>
            </w:r>
            <w:r w:rsidRPr="00813D66">
              <w:rPr>
                <w:rFonts w:ascii="Book Antiqua" w:hAnsi="Book Antiqua"/>
                <w:sz w:val="24"/>
                <w:szCs w:val="24"/>
                <w:lang w:bidi="hi-IN"/>
              </w:rPr>
              <w:t>t</w:t>
            </w:r>
            <w:r w:rsidRPr="00813D66">
              <w:rPr>
                <w:rFonts w:ascii="Book Antiqua" w:hAnsi="Book Antiqua"/>
                <w:spacing w:val="41"/>
                <w:sz w:val="24"/>
                <w:szCs w:val="24"/>
                <w:lang w:bidi="hi-IN"/>
              </w:rPr>
              <w:t xml:space="preserve"> </w:t>
            </w:r>
            <w:r w:rsidRPr="00813D66">
              <w:rPr>
                <w:rFonts w:ascii="Book Antiqua" w:hAnsi="Book Antiqua"/>
                <w:spacing w:val="5"/>
                <w:sz w:val="24"/>
                <w:szCs w:val="24"/>
                <w:lang w:bidi="hi-IN"/>
              </w:rPr>
              <w:t>welfar</w:t>
            </w:r>
            <w:r w:rsidRPr="00813D66">
              <w:rPr>
                <w:rFonts w:ascii="Book Antiqua" w:hAnsi="Book Antiqua"/>
                <w:sz w:val="24"/>
                <w:szCs w:val="24"/>
                <w:lang w:bidi="hi-IN"/>
              </w:rPr>
              <w:t>e</w:t>
            </w:r>
            <w:r w:rsidRPr="00813D66">
              <w:rPr>
                <w:rFonts w:ascii="Book Antiqua" w:hAnsi="Book Antiqua"/>
                <w:spacing w:val="41"/>
                <w:sz w:val="24"/>
                <w:szCs w:val="24"/>
                <w:lang w:bidi="hi-IN"/>
              </w:rPr>
              <w:t xml:space="preserve"> </w:t>
            </w:r>
            <w:r w:rsidRPr="00813D66">
              <w:rPr>
                <w:rFonts w:ascii="Book Antiqua" w:hAnsi="Book Antiqua"/>
                <w:spacing w:val="5"/>
                <w:sz w:val="24"/>
                <w:szCs w:val="24"/>
                <w:lang w:bidi="hi-IN"/>
              </w:rPr>
              <w:t>measure</w:t>
            </w:r>
            <w:r w:rsidRPr="00813D66">
              <w:rPr>
                <w:rFonts w:ascii="Book Antiqua" w:hAnsi="Book Antiqua"/>
                <w:sz w:val="24"/>
                <w:szCs w:val="24"/>
                <w:lang w:bidi="hi-IN"/>
              </w:rPr>
              <w:t>s</w:t>
            </w:r>
            <w:r w:rsidRPr="00813D66">
              <w:rPr>
                <w:rFonts w:ascii="Book Antiqua" w:hAnsi="Book Antiqua"/>
                <w:spacing w:val="31"/>
                <w:sz w:val="24"/>
                <w:szCs w:val="24"/>
                <w:lang w:bidi="hi-IN"/>
              </w:rPr>
              <w:t xml:space="preserve"> </w:t>
            </w:r>
            <w:r w:rsidRPr="00813D66">
              <w:rPr>
                <w:rFonts w:ascii="Book Antiqua" w:hAnsi="Book Antiqua"/>
                <w:spacing w:val="5"/>
                <w:sz w:val="24"/>
                <w:szCs w:val="24"/>
                <w:lang w:bidi="hi-IN"/>
              </w:rPr>
              <w:t xml:space="preserve">to </w:t>
            </w:r>
            <w:r w:rsidRPr="00813D66">
              <w:rPr>
                <w:rFonts w:ascii="Book Antiqua" w:hAnsi="Book Antiqua"/>
                <w:sz w:val="24"/>
                <w:szCs w:val="24"/>
                <w:lang w:bidi="hi-IN"/>
              </w:rPr>
              <w:t>give</w:t>
            </w:r>
            <w:r w:rsidRPr="00813D66">
              <w:rPr>
                <w:rFonts w:ascii="Book Antiqua" w:hAnsi="Book Antiqua"/>
                <w:spacing w:val="5"/>
                <w:sz w:val="24"/>
                <w:szCs w:val="24"/>
                <w:lang w:bidi="hi-IN"/>
              </w:rPr>
              <w:t xml:space="preserve"> necessary learning support to the students.</w:t>
            </w:r>
          </w:p>
        </w:tc>
      </w:tr>
      <w:tr w:rsidR="00E73188" w:rsidRPr="00813D66" w:rsidTr="00070F64">
        <w:trPr>
          <w:trHeight w:val="890"/>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SWAYAM</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SWAYAM is a </w:t>
            </w:r>
            <w:r w:rsidR="00343682">
              <w:rPr>
                <w:rFonts w:ascii="Book Antiqua" w:hAnsi="Book Antiqua"/>
                <w:sz w:val="24"/>
                <w:szCs w:val="24"/>
                <w:lang w:bidi="hi-IN"/>
              </w:rPr>
              <w:t>Programme</w:t>
            </w:r>
            <w:r w:rsidRPr="00813D66">
              <w:rPr>
                <w:rFonts w:ascii="Book Antiqua" w:hAnsi="Book Antiqua"/>
                <w:sz w:val="24"/>
                <w:szCs w:val="24"/>
                <w:lang w:bidi="hi-IN"/>
              </w:rPr>
              <w:t xml:space="preserve"> initiated by Government of India and designed to achieve the three cardinal principles of Education Policy viz., access, equity and quality. </w:t>
            </w:r>
            <w:hyperlink r:id="rId36" w:history="1">
              <w:r w:rsidRPr="00813D66">
                <w:rPr>
                  <w:rStyle w:val="Hyperlink"/>
                  <w:rFonts w:ascii="Book Antiqua" w:eastAsia="Book Antiqua" w:hAnsi="Book Antiqua" w:cs="Book Antiqua"/>
                  <w:sz w:val="24"/>
                  <w:szCs w:val="24"/>
                  <w:lang w:bidi="hi-IN"/>
                </w:rPr>
                <w:t>https://swayam.gov.in/</w:t>
              </w:r>
            </w:hyperlink>
          </w:p>
        </w:tc>
      </w:tr>
      <w:tr w:rsidR="00E73188" w:rsidRPr="00813D66" w:rsidTr="00070F64">
        <w:trPr>
          <w:trHeight w:val="890"/>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Teacher</w:t>
            </w:r>
            <w:r w:rsidRPr="00813D66">
              <w:rPr>
                <w:rFonts w:ascii="Book Antiqua" w:eastAsia="Book Antiqua" w:hAnsi="Book Antiqua" w:cs="Book Antiqua"/>
                <w:b/>
                <w:bCs/>
                <w:spacing w:val="21"/>
                <w:sz w:val="20"/>
                <w:szCs w:val="20"/>
                <w:lang w:val="en-IN" w:eastAsia="en-IN"/>
              </w:rPr>
              <w:t xml:space="preserve"> </w:t>
            </w:r>
            <w:r w:rsidR="00B334FD" w:rsidRPr="00813D66">
              <w:rPr>
                <w:rFonts w:ascii="Book Antiqua" w:eastAsia="Book Antiqua" w:hAnsi="Book Antiqua" w:cs="Book Antiqua"/>
                <w:b/>
                <w:bCs/>
                <w:sz w:val="20"/>
                <w:szCs w:val="20"/>
                <w:lang w:val="en-IN" w:eastAsia="en-IN"/>
              </w:rPr>
              <w:t>Q</w:t>
            </w:r>
            <w:r w:rsidRPr="00813D66">
              <w:rPr>
                <w:rFonts w:ascii="Book Antiqua" w:eastAsia="Book Antiqua" w:hAnsi="Book Antiqua" w:cs="Book Antiqua"/>
                <w:b/>
                <w:bCs/>
                <w:sz w:val="20"/>
                <w:szCs w:val="20"/>
                <w:lang w:val="en-IN" w:eastAsia="en-IN"/>
              </w:rPr>
              <w:t>uality</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A</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composite</w:t>
            </w:r>
            <w:r w:rsidRPr="00813D66">
              <w:rPr>
                <w:rFonts w:ascii="Book Antiqua" w:hAnsi="Book Antiqua"/>
                <w:spacing w:val="-7"/>
                <w:sz w:val="24"/>
                <w:szCs w:val="24"/>
                <w:lang w:bidi="hi-IN"/>
              </w:rPr>
              <w:t xml:space="preserve"> </w:t>
            </w:r>
            <w:r w:rsidRPr="00813D66">
              <w:rPr>
                <w:rFonts w:ascii="Book Antiqua" w:hAnsi="Book Antiqua"/>
                <w:sz w:val="24"/>
                <w:szCs w:val="24"/>
                <w:lang w:bidi="hi-IN"/>
              </w:rPr>
              <w:t>term</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to</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indicate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the</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qualification</w:t>
            </w:r>
            <w:r w:rsidRPr="00813D66">
              <w:rPr>
                <w:rFonts w:ascii="Book Antiqua" w:hAnsi="Book Antiqua"/>
                <w:spacing w:val="4"/>
                <w:sz w:val="24"/>
                <w:szCs w:val="24"/>
                <w:lang w:bidi="hi-IN"/>
              </w:rPr>
              <w:t xml:space="preserve"> </w:t>
            </w:r>
            <w:r w:rsidRPr="00813D66">
              <w:rPr>
                <w:rFonts w:ascii="Book Antiqua" w:hAnsi="Book Antiqua"/>
                <w:sz w:val="24"/>
                <w:szCs w:val="24"/>
                <w:lang w:bidi="hi-IN"/>
              </w:rPr>
              <w:t>of</w:t>
            </w:r>
            <w:r w:rsidRPr="00813D66">
              <w:rPr>
                <w:rFonts w:ascii="Book Antiqua" w:hAnsi="Book Antiqua"/>
                <w:spacing w:val="2"/>
                <w:sz w:val="24"/>
                <w:szCs w:val="24"/>
                <w:lang w:bidi="hi-IN"/>
              </w:rPr>
              <w:t xml:space="preserve"> </w:t>
            </w:r>
            <w:r w:rsidRPr="00813D66">
              <w:rPr>
                <w:rFonts w:ascii="Book Antiqua" w:hAnsi="Book Antiqua"/>
                <w:sz w:val="24"/>
                <w:szCs w:val="24"/>
                <w:lang w:bidi="hi-IN"/>
              </w:rPr>
              <w:t xml:space="preserve">the </w:t>
            </w:r>
            <w:r w:rsidRPr="00813D66">
              <w:rPr>
                <w:rFonts w:ascii="Book Antiqua" w:hAnsi="Book Antiqua"/>
                <w:spacing w:val="15"/>
                <w:sz w:val="24"/>
                <w:szCs w:val="24"/>
                <w:lang w:bidi="hi-IN"/>
              </w:rPr>
              <w:t>faculty</w:t>
            </w:r>
            <w:r w:rsidRPr="00813D66">
              <w:rPr>
                <w:rFonts w:ascii="Book Antiqua" w:hAnsi="Book Antiqua"/>
                <w:sz w:val="24"/>
                <w:szCs w:val="24"/>
                <w:lang w:bidi="hi-IN"/>
              </w:rPr>
              <w:t>,</w:t>
            </w:r>
            <w:r w:rsidRPr="00813D66">
              <w:rPr>
                <w:rFonts w:ascii="Book Antiqua" w:hAnsi="Book Antiqua"/>
                <w:spacing w:val="10"/>
                <w:sz w:val="24"/>
                <w:szCs w:val="24"/>
                <w:lang w:bidi="hi-IN"/>
              </w:rPr>
              <w:t xml:space="preserve"> </w:t>
            </w:r>
            <w:r w:rsidRPr="00813D66">
              <w:rPr>
                <w:rFonts w:ascii="Book Antiqua" w:hAnsi="Book Antiqua"/>
                <w:spacing w:val="15"/>
                <w:sz w:val="24"/>
                <w:szCs w:val="24"/>
                <w:lang w:bidi="hi-IN"/>
              </w:rPr>
              <w:t>th</w:t>
            </w:r>
            <w:r w:rsidRPr="00813D66">
              <w:rPr>
                <w:rFonts w:ascii="Book Antiqua" w:hAnsi="Book Antiqua"/>
                <w:sz w:val="24"/>
                <w:szCs w:val="24"/>
                <w:lang w:bidi="hi-IN"/>
              </w:rPr>
              <w:t>e</w:t>
            </w:r>
            <w:r w:rsidRPr="00813D66">
              <w:rPr>
                <w:rFonts w:ascii="Book Antiqua" w:hAnsi="Book Antiqua"/>
                <w:spacing w:val="10"/>
                <w:sz w:val="24"/>
                <w:szCs w:val="24"/>
                <w:lang w:bidi="hi-IN"/>
              </w:rPr>
              <w:t xml:space="preserve"> </w:t>
            </w:r>
            <w:r w:rsidRPr="00813D66">
              <w:rPr>
                <w:rFonts w:ascii="Book Antiqua" w:hAnsi="Book Antiqua"/>
                <w:spacing w:val="15"/>
                <w:sz w:val="24"/>
                <w:szCs w:val="24"/>
                <w:lang w:bidi="hi-IN"/>
              </w:rPr>
              <w:t>adequac</w:t>
            </w:r>
            <w:r w:rsidRPr="00813D66">
              <w:rPr>
                <w:rFonts w:ascii="Book Antiqua" w:hAnsi="Book Antiqua"/>
                <w:sz w:val="24"/>
                <w:szCs w:val="24"/>
                <w:lang w:bidi="hi-IN"/>
              </w:rPr>
              <w:t xml:space="preserve">y </w:t>
            </w:r>
            <w:r w:rsidRPr="00813D66">
              <w:rPr>
                <w:rFonts w:ascii="Book Antiqua" w:hAnsi="Book Antiqua"/>
                <w:spacing w:val="15"/>
                <w:sz w:val="24"/>
                <w:szCs w:val="24"/>
                <w:lang w:bidi="hi-IN"/>
              </w:rPr>
              <w:t>mean</w:t>
            </w:r>
            <w:r w:rsidRPr="00813D66">
              <w:rPr>
                <w:rFonts w:ascii="Book Antiqua" w:hAnsi="Book Antiqua"/>
                <w:sz w:val="24"/>
                <w:szCs w:val="24"/>
                <w:lang w:bidi="hi-IN"/>
              </w:rPr>
              <w:t>t</w:t>
            </w:r>
            <w:r w:rsidRPr="00813D66">
              <w:rPr>
                <w:rFonts w:ascii="Book Antiqua" w:hAnsi="Book Antiqua"/>
                <w:spacing w:val="10"/>
                <w:sz w:val="24"/>
                <w:szCs w:val="24"/>
                <w:lang w:bidi="hi-IN"/>
              </w:rPr>
              <w:t xml:space="preserve"> </w:t>
            </w:r>
            <w:r w:rsidRPr="00813D66">
              <w:rPr>
                <w:rFonts w:ascii="Book Antiqua" w:hAnsi="Book Antiqua"/>
                <w:spacing w:val="15"/>
                <w:sz w:val="24"/>
                <w:szCs w:val="24"/>
                <w:lang w:bidi="hi-IN"/>
              </w:rPr>
              <w:t>fo</w:t>
            </w:r>
            <w:r w:rsidRPr="00813D66">
              <w:rPr>
                <w:rFonts w:ascii="Book Antiqua" w:hAnsi="Book Antiqua"/>
                <w:sz w:val="24"/>
                <w:szCs w:val="24"/>
                <w:lang w:bidi="hi-IN"/>
              </w:rPr>
              <w:t>r</w:t>
            </w:r>
            <w:r w:rsidRPr="00813D66">
              <w:rPr>
                <w:rFonts w:ascii="Book Antiqua" w:hAnsi="Book Antiqua"/>
                <w:spacing w:val="7"/>
                <w:sz w:val="24"/>
                <w:szCs w:val="24"/>
                <w:lang w:bidi="hi-IN"/>
              </w:rPr>
              <w:t xml:space="preserve"> </w:t>
            </w:r>
            <w:r w:rsidRPr="00813D66">
              <w:rPr>
                <w:rFonts w:ascii="Book Antiqua" w:hAnsi="Book Antiqua"/>
                <w:spacing w:val="15"/>
                <w:sz w:val="24"/>
                <w:szCs w:val="24"/>
                <w:lang w:bidi="hi-IN"/>
              </w:rPr>
              <w:t xml:space="preserve">recruitment </w:t>
            </w:r>
            <w:r w:rsidRPr="00813D66">
              <w:rPr>
                <w:rFonts w:ascii="Book Antiqua" w:hAnsi="Book Antiqua"/>
                <w:spacing w:val="1"/>
                <w:sz w:val="24"/>
                <w:szCs w:val="24"/>
                <w:lang w:bidi="hi-IN"/>
              </w:rPr>
              <w:t>procedures</w:t>
            </w:r>
            <w:r w:rsidRPr="00813D66">
              <w:rPr>
                <w:rFonts w:ascii="Book Antiqua" w:hAnsi="Book Antiqua"/>
                <w:sz w:val="24"/>
                <w:szCs w:val="24"/>
                <w:lang w:bidi="hi-IN"/>
              </w:rPr>
              <w:t>,</w:t>
            </w:r>
            <w:r w:rsidRPr="00813D66">
              <w:rPr>
                <w:rFonts w:ascii="Book Antiqua" w:hAnsi="Book Antiqua"/>
                <w:spacing w:val="2"/>
                <w:sz w:val="24"/>
                <w:szCs w:val="24"/>
                <w:lang w:bidi="hi-IN"/>
              </w:rPr>
              <w:t xml:space="preserve"> </w:t>
            </w:r>
            <w:r w:rsidRPr="00813D66">
              <w:rPr>
                <w:rFonts w:ascii="Book Antiqua" w:hAnsi="Book Antiqua"/>
                <w:spacing w:val="1"/>
                <w:sz w:val="24"/>
                <w:szCs w:val="24"/>
                <w:lang w:bidi="hi-IN"/>
              </w:rPr>
              <w:t>professiona</w:t>
            </w:r>
            <w:r w:rsidRPr="00813D66">
              <w:rPr>
                <w:rFonts w:ascii="Book Antiqua" w:hAnsi="Book Antiqua"/>
                <w:sz w:val="24"/>
                <w:szCs w:val="24"/>
                <w:lang w:bidi="hi-IN"/>
              </w:rPr>
              <w:t>l</w:t>
            </w:r>
            <w:r w:rsidRPr="00813D66">
              <w:rPr>
                <w:rFonts w:ascii="Book Antiqua" w:hAnsi="Book Antiqua"/>
                <w:spacing w:val="2"/>
                <w:sz w:val="24"/>
                <w:szCs w:val="24"/>
                <w:lang w:bidi="hi-IN"/>
              </w:rPr>
              <w:t xml:space="preserve"> </w:t>
            </w:r>
            <w:r w:rsidRPr="00813D66">
              <w:rPr>
                <w:rFonts w:ascii="Book Antiqua" w:hAnsi="Book Antiqua"/>
                <w:spacing w:val="1"/>
                <w:sz w:val="24"/>
                <w:szCs w:val="24"/>
                <w:lang w:bidi="hi-IN"/>
              </w:rPr>
              <w:t>development</w:t>
            </w:r>
            <w:r w:rsidRPr="00813D66">
              <w:rPr>
                <w:rFonts w:ascii="Book Antiqua" w:hAnsi="Book Antiqua"/>
                <w:sz w:val="24"/>
                <w:szCs w:val="24"/>
                <w:lang w:bidi="hi-IN"/>
              </w:rPr>
              <w:t xml:space="preserve">, </w:t>
            </w:r>
            <w:r w:rsidRPr="00813D66">
              <w:rPr>
                <w:rFonts w:ascii="Book Antiqua" w:hAnsi="Book Antiqua"/>
                <w:spacing w:val="1"/>
                <w:sz w:val="24"/>
                <w:szCs w:val="24"/>
                <w:lang w:bidi="hi-IN"/>
              </w:rPr>
              <w:t xml:space="preserve">recognition </w:t>
            </w:r>
            <w:r w:rsidRPr="00813D66">
              <w:rPr>
                <w:rFonts w:ascii="Book Antiqua" w:hAnsi="Book Antiqua"/>
                <w:sz w:val="24"/>
                <w:szCs w:val="24"/>
                <w:lang w:bidi="hi-IN"/>
              </w:rPr>
              <w:t>and</w:t>
            </w:r>
            <w:r w:rsidRPr="00813D66">
              <w:rPr>
                <w:rFonts w:ascii="Book Antiqua" w:hAnsi="Book Antiqua"/>
                <w:spacing w:val="-9"/>
                <w:sz w:val="24"/>
                <w:szCs w:val="24"/>
                <w:lang w:bidi="hi-IN"/>
              </w:rPr>
              <w:t xml:space="preserve"> </w:t>
            </w:r>
            <w:r w:rsidRPr="00813D66">
              <w:rPr>
                <w:rFonts w:ascii="Book Antiqua" w:hAnsi="Book Antiqua"/>
                <w:sz w:val="24"/>
                <w:szCs w:val="24"/>
                <w:lang w:bidi="hi-IN"/>
              </w:rPr>
              <w:t>teachers</w:t>
            </w:r>
            <w:r w:rsidRPr="00813D66">
              <w:rPr>
                <w:rFonts w:ascii="Book Antiqua" w:hAnsi="Book Antiqua"/>
                <w:spacing w:val="-14"/>
                <w:sz w:val="24"/>
                <w:szCs w:val="24"/>
                <w:lang w:bidi="hi-IN"/>
              </w:rPr>
              <w:t xml:space="preserve"> </w:t>
            </w:r>
            <w:r w:rsidRPr="00813D66">
              <w:rPr>
                <w:rFonts w:ascii="Book Antiqua" w:hAnsi="Book Antiqua"/>
                <w:sz w:val="24"/>
                <w:szCs w:val="24"/>
                <w:lang w:bidi="hi-IN"/>
              </w:rPr>
              <w:t>characteristics.</w:t>
            </w:r>
          </w:p>
        </w:tc>
      </w:tr>
      <w:tr w:rsidR="00E73188" w:rsidRPr="00813D66" w:rsidTr="00070F64">
        <w:trPr>
          <w:trHeight w:val="1766"/>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Twinning</w:t>
            </w:r>
            <w:r w:rsidRPr="00813D66">
              <w:rPr>
                <w:rFonts w:ascii="Book Antiqua" w:eastAsia="Book Antiqua" w:hAnsi="Book Antiqua" w:cs="Book Antiqua"/>
                <w:b/>
                <w:bCs/>
                <w:spacing w:val="46"/>
                <w:sz w:val="20"/>
                <w:szCs w:val="20"/>
                <w:lang w:val="en-IN" w:eastAsia="en-IN"/>
              </w:rPr>
              <w:t xml:space="preserve"> </w:t>
            </w:r>
            <w:r w:rsidR="00B334FD" w:rsidRPr="00813D66">
              <w:rPr>
                <w:rFonts w:ascii="Book Antiqua" w:eastAsia="Book Antiqua" w:hAnsi="Book Antiqua" w:cs="Book Antiqua"/>
                <w:b/>
                <w:bCs/>
                <w:sz w:val="20"/>
                <w:szCs w:val="20"/>
                <w:lang w:val="en-IN" w:eastAsia="en-IN"/>
              </w:rPr>
              <w:t>P</w:t>
            </w:r>
            <w:r w:rsidRPr="00813D66">
              <w:rPr>
                <w:rFonts w:ascii="Book Antiqua" w:eastAsia="Book Antiqua" w:hAnsi="Book Antiqua" w:cs="Book Antiqua"/>
                <w:b/>
                <w:bCs/>
                <w:sz w:val="20"/>
                <w:szCs w:val="20"/>
                <w:lang w:val="en-IN" w:eastAsia="en-IN"/>
              </w:rPr>
              <w:t>rogrammes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 xml:space="preserve">An arrangement between two institutions where a provider in source country A collaborates with a provider in Country B to allow students to take course credits in Country B and/or in source Country A. Only one qualification is awarded by the provider in source Country A. Arrangements for twinning </w:t>
            </w:r>
            <w:r w:rsidR="00343682">
              <w:rPr>
                <w:rFonts w:ascii="Book Antiqua" w:hAnsi="Book Antiqua"/>
                <w:sz w:val="24"/>
                <w:szCs w:val="24"/>
                <w:lang w:bidi="hi-IN"/>
              </w:rPr>
              <w:t>Programme</w:t>
            </w:r>
            <w:r w:rsidRPr="00813D66">
              <w:rPr>
                <w:rFonts w:ascii="Book Antiqua" w:hAnsi="Book Antiqua"/>
                <w:sz w:val="24"/>
                <w:szCs w:val="24"/>
                <w:lang w:bidi="hi-IN"/>
              </w:rPr>
              <w:t>s and awarding of degrees usually comply with national regulations of the provider in source Country A.</w:t>
            </w:r>
          </w:p>
        </w:tc>
      </w:tr>
      <w:tr w:rsidR="00E73188" w:rsidRPr="00813D66" w:rsidTr="00070F64">
        <w:trPr>
          <w:trHeight w:val="594"/>
        </w:trPr>
        <w:tc>
          <w:tcPr>
            <w:tcW w:w="1656" w:type="dxa"/>
            <w:shd w:val="clear" w:color="auto" w:fill="auto"/>
          </w:tcPr>
          <w:p w:rsidR="00E73188" w:rsidRPr="00813D66" w:rsidRDefault="00E73188" w:rsidP="00150BD3">
            <w:pPr>
              <w:rPr>
                <w:rFonts w:ascii="Book Antiqua" w:eastAsia="Book Antiqua" w:hAnsi="Book Antiqua" w:cs="Book Antiqua"/>
                <w:b/>
                <w:bCs/>
                <w:sz w:val="20"/>
                <w:szCs w:val="20"/>
                <w:lang w:val="en-IN" w:eastAsia="en-IN"/>
              </w:rPr>
            </w:pPr>
            <w:r w:rsidRPr="00813D66">
              <w:rPr>
                <w:rFonts w:ascii="Book Antiqua" w:eastAsia="Book Antiqua" w:hAnsi="Book Antiqua" w:cs="Book Antiqua"/>
                <w:b/>
                <w:bCs/>
                <w:sz w:val="20"/>
                <w:szCs w:val="20"/>
                <w:lang w:val="en-IN" w:eastAsia="en-IN"/>
              </w:rPr>
              <w:t>Value Added Courses</w:t>
            </w:r>
          </w:p>
        </w:tc>
        <w:tc>
          <w:tcPr>
            <w:tcW w:w="262" w:type="dxa"/>
            <w:shd w:val="clear" w:color="auto" w:fill="auto"/>
          </w:tcPr>
          <w:p w:rsidR="00E73188" w:rsidRPr="00813D66" w:rsidRDefault="00E73188" w:rsidP="00150BD3">
            <w:pPr>
              <w:rPr>
                <w:rFonts w:ascii="Calibri" w:eastAsia="Calibri" w:hAnsi="Calibri"/>
                <w:b/>
                <w:bCs/>
                <w:sz w:val="28"/>
                <w:szCs w:val="28"/>
                <w:lang w:val="en-IN" w:eastAsia="en-IN"/>
              </w:rPr>
            </w:pPr>
            <w:r w:rsidRPr="00813D66">
              <w:rPr>
                <w:rFonts w:ascii="Book Antiqua" w:eastAsia="Book Antiqua" w:hAnsi="Book Antiqua" w:cs="Book Antiqua"/>
                <w:b/>
                <w:bCs/>
                <w:sz w:val="28"/>
                <w:szCs w:val="28"/>
                <w:lang w:val="en-IN" w:eastAsia="en-IN"/>
              </w:rPr>
              <w:t>:</w:t>
            </w:r>
          </w:p>
        </w:tc>
        <w:tc>
          <w:tcPr>
            <w:tcW w:w="8829" w:type="dxa"/>
            <w:shd w:val="clear" w:color="auto" w:fill="auto"/>
          </w:tcPr>
          <w:p w:rsidR="00E73188" w:rsidRPr="00813D66" w:rsidRDefault="00E73188" w:rsidP="000C74DA">
            <w:pPr>
              <w:pStyle w:val="NoSpacing"/>
              <w:jc w:val="both"/>
              <w:rPr>
                <w:rFonts w:ascii="Book Antiqua" w:hAnsi="Book Antiqua"/>
                <w:sz w:val="24"/>
                <w:szCs w:val="24"/>
                <w:lang w:bidi="hi-IN"/>
              </w:rPr>
            </w:pPr>
            <w:r w:rsidRPr="00813D66">
              <w:rPr>
                <w:rFonts w:ascii="Book Antiqua" w:hAnsi="Book Antiqua"/>
                <w:sz w:val="24"/>
                <w:szCs w:val="24"/>
                <w:lang w:bidi="hi-IN"/>
              </w:rPr>
              <w:t>Courses of varying durations which are optional, and offered outside the curriculum that add value and helping them students in getting placed.</w:t>
            </w:r>
          </w:p>
        </w:tc>
      </w:tr>
    </w:tbl>
    <w:p w:rsidR="00E73188" w:rsidRDefault="00E73188" w:rsidP="00E73188">
      <w:pPr>
        <w:rPr>
          <w:rFonts w:ascii="Book Antiqua" w:hAnsi="Book Antiqua"/>
          <w:b/>
          <w:sz w:val="32"/>
          <w:szCs w:val="32"/>
        </w:rPr>
      </w:pPr>
    </w:p>
    <w:p w:rsidR="00E73188" w:rsidRDefault="00E73188" w:rsidP="00E73188">
      <w:pPr>
        <w:rPr>
          <w:rFonts w:ascii="Book Antiqua" w:hAnsi="Book Antiqua"/>
          <w:b/>
          <w:sz w:val="32"/>
          <w:szCs w:val="32"/>
        </w:rPr>
      </w:pPr>
    </w:p>
    <w:p w:rsidR="00E73188" w:rsidRDefault="00E73188" w:rsidP="00E73188">
      <w:pPr>
        <w:rPr>
          <w:rFonts w:ascii="Book Antiqua" w:hAnsi="Book Antiqua"/>
          <w:b/>
          <w:sz w:val="32"/>
          <w:szCs w:val="32"/>
        </w:rPr>
      </w:pPr>
    </w:p>
    <w:p w:rsidR="00996B8E" w:rsidRDefault="00996B8E" w:rsidP="00E73188">
      <w:pPr>
        <w:rPr>
          <w:rFonts w:ascii="Book Antiqua" w:hAnsi="Book Antiqua"/>
          <w:b/>
          <w:sz w:val="32"/>
          <w:szCs w:val="32"/>
        </w:rPr>
      </w:pPr>
    </w:p>
    <w:p w:rsidR="00996B8E" w:rsidRDefault="00996B8E" w:rsidP="00E73188">
      <w:pPr>
        <w:rPr>
          <w:rFonts w:ascii="Book Antiqua" w:hAnsi="Book Antiqua"/>
          <w:b/>
          <w:sz w:val="32"/>
          <w:szCs w:val="32"/>
        </w:rPr>
      </w:pPr>
    </w:p>
    <w:p w:rsidR="00996B8E" w:rsidRDefault="00996B8E" w:rsidP="00E73188">
      <w:pPr>
        <w:rPr>
          <w:rFonts w:ascii="Book Antiqua" w:hAnsi="Book Antiqua"/>
          <w:b/>
          <w:sz w:val="32"/>
          <w:szCs w:val="32"/>
        </w:rPr>
      </w:pPr>
    </w:p>
    <w:p w:rsidR="00930682" w:rsidRDefault="00930682" w:rsidP="00E73188">
      <w:pPr>
        <w:rPr>
          <w:rFonts w:ascii="Book Antiqua" w:hAnsi="Book Antiqua"/>
          <w:b/>
          <w:sz w:val="32"/>
          <w:szCs w:val="32"/>
        </w:rPr>
      </w:pPr>
    </w:p>
    <w:p w:rsidR="00E73188" w:rsidRPr="00930682" w:rsidRDefault="00E73188" w:rsidP="00E73188">
      <w:pPr>
        <w:rPr>
          <w:b/>
          <w:sz w:val="24"/>
          <w:szCs w:val="32"/>
        </w:rPr>
      </w:pPr>
      <w:r w:rsidRPr="00930682">
        <w:rPr>
          <w:b/>
          <w:sz w:val="24"/>
          <w:szCs w:val="32"/>
        </w:rPr>
        <w:t>NOTES</w:t>
      </w:r>
    </w:p>
    <w:p w:rsidR="00DA71B9" w:rsidRPr="00A61303" w:rsidRDefault="00DA71B9" w:rsidP="00E73188">
      <w:pPr>
        <w:rPr>
          <w:b/>
          <w:sz w:val="28"/>
          <w:szCs w:val="32"/>
        </w:rPr>
      </w:pPr>
    </w:p>
    <w:p w:rsidR="00E73188" w:rsidRPr="00A61303" w:rsidRDefault="00E73188" w:rsidP="00C076BF">
      <w:pPr>
        <w:spacing w:line="271" w:lineRule="auto"/>
        <w:ind w:right="-771" w:firstLine="720"/>
        <w:jc w:val="both"/>
        <w:rPr>
          <w:sz w:val="24"/>
          <w:szCs w:val="24"/>
        </w:rPr>
      </w:pPr>
      <w:r w:rsidRPr="00A61303">
        <w:rPr>
          <w:sz w:val="24"/>
          <w:szCs w:val="24"/>
        </w:rPr>
        <w:t xml:space="preserve">It is considered necessary to provide some exemplars for the different levels of learning outcomes at higher education level. While no agency has defined the POs of General Higher Education three year programme in India, POs of all professional </w:t>
      </w:r>
      <w:r w:rsidR="00343682" w:rsidRPr="00A61303">
        <w:rPr>
          <w:sz w:val="24"/>
          <w:szCs w:val="24"/>
        </w:rPr>
        <w:t>Programe</w:t>
      </w:r>
      <w:r w:rsidRPr="00A61303">
        <w:rPr>
          <w:sz w:val="24"/>
          <w:szCs w:val="24"/>
        </w:rPr>
        <w:t xml:space="preserve">s in engineering and other areas are identified at the national level by the concerned accrediting agency. Given below is set of POs of an engineering </w:t>
      </w:r>
      <w:r w:rsidR="00343682" w:rsidRPr="00A61303">
        <w:rPr>
          <w:sz w:val="24"/>
          <w:szCs w:val="24"/>
        </w:rPr>
        <w:t>Programme</w:t>
      </w:r>
      <w:r w:rsidRPr="00A61303">
        <w:rPr>
          <w:sz w:val="24"/>
          <w:szCs w:val="24"/>
        </w:rPr>
        <w:t xml:space="preserve"> identified by National Board of Accreditation (NBA). In respect of PSOs and COs</w:t>
      </w:r>
      <w:r w:rsidR="00150BD3" w:rsidRPr="00A61303">
        <w:rPr>
          <w:sz w:val="24"/>
          <w:szCs w:val="24"/>
        </w:rPr>
        <w:t>,</w:t>
      </w:r>
      <w:r w:rsidRPr="00A61303">
        <w:rPr>
          <w:sz w:val="24"/>
          <w:szCs w:val="24"/>
        </w:rPr>
        <w:t xml:space="preserve"> examples from science and social science disciplines are given. These are not comprehensive or exhaustive. But, they point out the manner in which these outcomes can be stated for any educational </w:t>
      </w:r>
      <w:r w:rsidR="00343682" w:rsidRPr="00A61303">
        <w:rPr>
          <w:sz w:val="24"/>
          <w:szCs w:val="24"/>
        </w:rPr>
        <w:t>Programme</w:t>
      </w:r>
      <w:r w:rsidRPr="00A61303">
        <w:rPr>
          <w:sz w:val="24"/>
          <w:szCs w:val="24"/>
        </w:rPr>
        <w:t>/course. In case the HEI has these already stated, they may be submitted; however, if at any of these three levels outcomes are not listed, they may be developed and uploaded</w:t>
      </w:r>
      <w:r w:rsidR="000C74DA" w:rsidRPr="00A61303">
        <w:rPr>
          <w:sz w:val="24"/>
          <w:szCs w:val="24"/>
        </w:rPr>
        <w:t xml:space="preserve"> in Institutional website</w:t>
      </w:r>
      <w:r w:rsidRPr="00A61303">
        <w:rPr>
          <w:sz w:val="24"/>
          <w:szCs w:val="24"/>
        </w:rPr>
        <w:t>.</w:t>
      </w:r>
    </w:p>
    <w:p w:rsidR="00E73188" w:rsidRPr="00A61303" w:rsidRDefault="00E73188" w:rsidP="00E73188">
      <w:pPr>
        <w:jc w:val="both"/>
        <w:rPr>
          <w:sz w:val="24"/>
          <w:szCs w:val="24"/>
        </w:rPr>
      </w:pPr>
    </w:p>
    <w:tbl>
      <w:tblPr>
        <w:tblW w:w="8931" w:type="dxa"/>
        <w:tblInd w:w="108" w:type="dxa"/>
        <w:tblLook w:val="04A0"/>
      </w:tblPr>
      <w:tblGrid>
        <w:gridCol w:w="2340"/>
        <w:gridCol w:w="6591"/>
      </w:tblGrid>
      <w:tr w:rsidR="00E73188" w:rsidRPr="00C076BF" w:rsidTr="00D24637">
        <w:tc>
          <w:tcPr>
            <w:tcW w:w="2340" w:type="dxa"/>
            <w:shd w:val="clear" w:color="auto" w:fill="auto"/>
          </w:tcPr>
          <w:p w:rsidR="00E73188" w:rsidRPr="00C076BF" w:rsidRDefault="00E73188" w:rsidP="00A61303">
            <w:pPr>
              <w:rPr>
                <w:rFonts w:eastAsia="Calibri"/>
                <w:sz w:val="24"/>
                <w:szCs w:val="24"/>
                <w:lang w:val="en-IN" w:eastAsia="en-IN"/>
              </w:rPr>
            </w:pPr>
            <w:r w:rsidRPr="00C076BF">
              <w:rPr>
                <w:rFonts w:eastAsia="Calibri"/>
                <w:b/>
                <w:sz w:val="24"/>
                <w:szCs w:val="24"/>
                <w:lang w:val="en-IN" w:eastAsia="en-IN"/>
              </w:rPr>
              <w:t xml:space="preserve">Sample for </w:t>
            </w:r>
          </w:p>
        </w:tc>
        <w:tc>
          <w:tcPr>
            <w:tcW w:w="6591" w:type="dxa"/>
            <w:shd w:val="clear" w:color="auto" w:fill="auto"/>
          </w:tcPr>
          <w:p w:rsidR="00E73188" w:rsidRPr="00C076BF" w:rsidRDefault="00E73188" w:rsidP="00A61303">
            <w:pPr>
              <w:spacing w:line="360" w:lineRule="auto"/>
              <w:rPr>
                <w:bCs/>
                <w:sz w:val="24"/>
                <w:szCs w:val="24"/>
                <w:lang w:val="en-IN" w:eastAsia="en-IN"/>
              </w:rPr>
            </w:pPr>
          </w:p>
        </w:tc>
      </w:tr>
      <w:tr w:rsidR="00E73188" w:rsidRPr="00C076BF" w:rsidTr="00D24637">
        <w:trPr>
          <w:trHeight w:val="70"/>
        </w:trPr>
        <w:tc>
          <w:tcPr>
            <w:tcW w:w="2340" w:type="dxa"/>
            <w:shd w:val="clear" w:color="auto" w:fill="auto"/>
          </w:tcPr>
          <w:p w:rsidR="00E73188" w:rsidRPr="00C076BF" w:rsidRDefault="00E73188" w:rsidP="00150BD3">
            <w:pPr>
              <w:rPr>
                <w:rFonts w:eastAsia="Calibri"/>
                <w:b/>
                <w:bCs/>
                <w:sz w:val="24"/>
                <w:szCs w:val="24"/>
                <w:lang w:val="en-IN" w:eastAsia="en-IN"/>
              </w:rPr>
            </w:pPr>
            <w:r w:rsidRPr="00C076BF">
              <w:rPr>
                <w:rFonts w:eastAsia="Calibri"/>
                <w:b/>
                <w:bCs/>
                <w:sz w:val="24"/>
                <w:szCs w:val="24"/>
                <w:lang w:val="en-IN" w:eastAsia="en-IN"/>
              </w:rPr>
              <w:t>Credits</w:t>
            </w:r>
          </w:p>
        </w:tc>
        <w:tc>
          <w:tcPr>
            <w:tcW w:w="6591" w:type="dxa"/>
            <w:shd w:val="clear" w:color="auto" w:fill="auto"/>
          </w:tcPr>
          <w:p w:rsidR="00E73188" w:rsidRPr="00C076BF" w:rsidRDefault="00E73188" w:rsidP="00813D66">
            <w:pPr>
              <w:spacing w:line="360" w:lineRule="auto"/>
              <w:jc w:val="both"/>
              <w:rPr>
                <w:rFonts w:eastAsia="Book Antiqua"/>
                <w:sz w:val="24"/>
                <w:szCs w:val="24"/>
                <w:lang w:val="en-IN" w:eastAsia="en-IN"/>
              </w:rPr>
            </w:pPr>
            <w:r w:rsidRPr="00C076BF">
              <w:rPr>
                <w:rFonts w:eastAsia="Book Antiqua"/>
                <w:sz w:val="24"/>
                <w:szCs w:val="24"/>
                <w:lang w:val="en-IN" w:eastAsia="en-IN"/>
              </w:rPr>
              <w:t xml:space="preserve">1 Theory period of one hour per week over a semester </w:t>
            </w:r>
          </w:p>
          <w:p w:rsidR="00E73188" w:rsidRPr="00C076BF" w:rsidRDefault="00E73188" w:rsidP="00813D66">
            <w:pPr>
              <w:spacing w:line="360" w:lineRule="auto"/>
              <w:jc w:val="both"/>
              <w:rPr>
                <w:rFonts w:eastAsia="Book Antiqua"/>
                <w:sz w:val="24"/>
                <w:szCs w:val="24"/>
                <w:lang w:val="en-IN" w:eastAsia="en-IN"/>
              </w:rPr>
            </w:pPr>
            <w:r w:rsidRPr="00C076BF">
              <w:rPr>
                <w:rFonts w:eastAsia="Book Antiqua"/>
                <w:sz w:val="24"/>
                <w:szCs w:val="24"/>
                <w:lang w:val="en-IN" w:eastAsia="en-IN"/>
              </w:rPr>
              <w:t xml:space="preserve">1 Tutorial period of one hour per week over a semester </w:t>
            </w:r>
          </w:p>
          <w:p w:rsidR="00E73188" w:rsidRPr="00C076BF" w:rsidRDefault="00E73188" w:rsidP="00813D66">
            <w:pPr>
              <w:spacing w:line="360" w:lineRule="auto"/>
              <w:rPr>
                <w:rFonts w:eastAsia="Calibri"/>
                <w:sz w:val="24"/>
                <w:szCs w:val="24"/>
                <w:lang w:val="en-IN" w:eastAsia="en-IN"/>
              </w:rPr>
            </w:pPr>
            <w:r w:rsidRPr="00C076BF">
              <w:rPr>
                <w:rFonts w:eastAsia="Book Antiqua"/>
                <w:sz w:val="24"/>
                <w:szCs w:val="24"/>
                <w:lang w:val="en-IN" w:eastAsia="en-IN"/>
              </w:rPr>
              <w:t>1 Practical period of two hour per week over a semester</w:t>
            </w:r>
          </w:p>
        </w:tc>
      </w:tr>
      <w:tr w:rsidR="00E73188" w:rsidRPr="00C076BF" w:rsidTr="00D24637">
        <w:tc>
          <w:tcPr>
            <w:tcW w:w="2340" w:type="dxa"/>
            <w:shd w:val="clear" w:color="auto" w:fill="auto"/>
          </w:tcPr>
          <w:p w:rsidR="00E73188" w:rsidRPr="00C076BF" w:rsidRDefault="00E73188" w:rsidP="00150BD3">
            <w:pPr>
              <w:rPr>
                <w:rFonts w:eastAsia="Calibri"/>
                <w:b/>
                <w:bCs/>
                <w:sz w:val="24"/>
                <w:szCs w:val="24"/>
                <w:lang w:val="en-IN" w:eastAsia="en-IN"/>
              </w:rPr>
            </w:pPr>
            <w:r w:rsidRPr="00C076BF">
              <w:rPr>
                <w:rFonts w:eastAsia="Calibri"/>
                <w:b/>
                <w:bCs/>
                <w:sz w:val="24"/>
                <w:szCs w:val="24"/>
                <w:lang w:val="en-IN" w:eastAsia="en-IN"/>
              </w:rPr>
              <w:t>ISO Certification</w:t>
            </w:r>
          </w:p>
        </w:tc>
        <w:tc>
          <w:tcPr>
            <w:tcW w:w="6591" w:type="dxa"/>
            <w:shd w:val="clear" w:color="auto" w:fill="auto"/>
          </w:tcPr>
          <w:p w:rsidR="00E73188" w:rsidRPr="00C076BF" w:rsidRDefault="00E73188" w:rsidP="00813D66">
            <w:pPr>
              <w:spacing w:line="360" w:lineRule="auto"/>
              <w:jc w:val="both"/>
              <w:rPr>
                <w:rFonts w:eastAsia="Calibri"/>
                <w:sz w:val="24"/>
                <w:szCs w:val="24"/>
                <w:lang w:val="en-IN" w:eastAsia="en-IN"/>
              </w:rPr>
            </w:pPr>
            <w:r w:rsidRPr="00C076BF">
              <w:rPr>
                <w:rFonts w:eastAsia="Book Antiqua"/>
                <w:sz w:val="24"/>
                <w:szCs w:val="24"/>
                <w:lang w:val="en-IN" w:eastAsia="en-IN"/>
              </w:rPr>
              <w:t>ISO 9001:2015 implementations help to manage the resources effectively, as you will be able to utilise all your resources to its maximum extent. Once the institution obtains ISO 9001 certificate it creates path to improve the processes continually.</w:t>
            </w:r>
          </w:p>
        </w:tc>
      </w:tr>
      <w:tr w:rsidR="00E73188" w:rsidRPr="00C076BF" w:rsidTr="00D24637">
        <w:tc>
          <w:tcPr>
            <w:tcW w:w="2340" w:type="dxa"/>
            <w:shd w:val="clear" w:color="auto" w:fill="auto"/>
          </w:tcPr>
          <w:p w:rsidR="00E73188" w:rsidRPr="00C076BF" w:rsidRDefault="00343682" w:rsidP="00150BD3">
            <w:pPr>
              <w:rPr>
                <w:rFonts w:eastAsia="Calibri"/>
                <w:b/>
                <w:bCs/>
                <w:sz w:val="24"/>
                <w:szCs w:val="24"/>
                <w:lang w:val="en-IN" w:eastAsia="en-IN"/>
              </w:rPr>
            </w:pPr>
            <w:r w:rsidRPr="00C076BF">
              <w:rPr>
                <w:rFonts w:eastAsia="Calibri"/>
                <w:b/>
                <w:bCs/>
                <w:sz w:val="24"/>
                <w:szCs w:val="24"/>
                <w:lang w:val="en-IN" w:eastAsia="en-IN"/>
              </w:rPr>
              <w:t>Programme</w:t>
            </w:r>
            <w:r w:rsidR="00E73188" w:rsidRPr="00C076BF">
              <w:rPr>
                <w:rFonts w:eastAsia="Calibri"/>
                <w:b/>
                <w:bCs/>
                <w:sz w:val="24"/>
                <w:szCs w:val="24"/>
                <w:lang w:val="en-IN" w:eastAsia="en-IN"/>
              </w:rPr>
              <w:t xml:space="preserve"> Outcomes</w:t>
            </w:r>
          </w:p>
        </w:tc>
        <w:tc>
          <w:tcPr>
            <w:tcW w:w="6591" w:type="dxa"/>
            <w:shd w:val="clear" w:color="auto" w:fill="auto"/>
          </w:tcPr>
          <w:p w:rsidR="00E73188" w:rsidRPr="00C076BF" w:rsidRDefault="00E73188" w:rsidP="0099330E">
            <w:pPr>
              <w:pStyle w:val="ListParagraph"/>
              <w:widowControl w:val="0"/>
              <w:autoSpaceDE w:val="0"/>
              <w:autoSpaceDN w:val="0"/>
              <w:adjustRightInd w:val="0"/>
              <w:spacing w:line="360" w:lineRule="auto"/>
              <w:ind w:left="0"/>
              <w:jc w:val="both"/>
              <w:outlineLvl w:val="1"/>
              <w:rPr>
                <w:rFonts w:ascii="Times New Roman" w:hAnsi="Times New Roman"/>
                <w:kern w:val="24"/>
                <w:sz w:val="24"/>
                <w:szCs w:val="24"/>
                <w:lang w:val="en-IN" w:eastAsia="en-IN"/>
              </w:rPr>
            </w:pPr>
            <w:r w:rsidRPr="00C076BF">
              <w:rPr>
                <w:rFonts w:ascii="Times New Roman" w:hAnsi="Times New Roman"/>
                <w:kern w:val="24"/>
                <w:sz w:val="24"/>
                <w:szCs w:val="24"/>
                <w:lang w:val="en-IN" w:eastAsia="en-IN"/>
              </w:rPr>
              <w:t xml:space="preserve">For Every degree </w:t>
            </w:r>
            <w:r w:rsidR="00343682" w:rsidRPr="00C076BF">
              <w:rPr>
                <w:rFonts w:ascii="Times New Roman" w:hAnsi="Times New Roman"/>
                <w:kern w:val="24"/>
                <w:sz w:val="24"/>
                <w:szCs w:val="24"/>
                <w:lang w:val="en-IN" w:eastAsia="en-IN"/>
              </w:rPr>
              <w:t>Programme</w:t>
            </w:r>
            <w:r w:rsidRPr="00C076BF">
              <w:rPr>
                <w:rFonts w:ascii="Times New Roman" w:hAnsi="Times New Roman"/>
                <w:kern w:val="24"/>
                <w:sz w:val="24"/>
                <w:szCs w:val="24"/>
                <w:lang w:val="en-IN" w:eastAsia="en-IN"/>
              </w:rPr>
              <w:t xml:space="preserve"> broad expectations should be listed by the University. Examples are given below from NBA for an Engineering Degree </w:t>
            </w:r>
            <w:r w:rsidR="00343682" w:rsidRPr="00C076BF">
              <w:rPr>
                <w:rFonts w:ascii="Times New Roman" w:hAnsi="Times New Roman"/>
                <w:kern w:val="24"/>
                <w:sz w:val="24"/>
                <w:szCs w:val="24"/>
                <w:lang w:val="en-IN" w:eastAsia="en-IN"/>
              </w:rPr>
              <w:t>Programme</w:t>
            </w:r>
            <w:r w:rsidRPr="00C076BF">
              <w:rPr>
                <w:rFonts w:ascii="Times New Roman" w:hAnsi="Times New Roman"/>
                <w:kern w:val="24"/>
                <w:sz w:val="24"/>
                <w:szCs w:val="24"/>
                <w:lang w:val="en-IN" w:eastAsia="en-IN"/>
              </w:rPr>
              <w:t>.</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Engineering knowledge</w:t>
            </w:r>
            <w:r w:rsidRPr="00C076BF">
              <w:rPr>
                <w:rFonts w:ascii="Times New Roman" w:hAnsi="Times New Roman"/>
                <w:kern w:val="24"/>
                <w:sz w:val="24"/>
                <w:szCs w:val="24"/>
                <w:lang w:val="en-IN" w:eastAsia="en-IN"/>
              </w:rPr>
              <w:t>: Apply the knowledge of mathematics, science, engineering fundamentals, and an engineering specialization to the solution of complex engineering problems.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Problem analysis</w:t>
            </w:r>
            <w:r w:rsidRPr="00C076BF">
              <w:rPr>
                <w:rFonts w:ascii="Times New Roman" w:hAnsi="Times New Roman"/>
                <w:kern w:val="24"/>
                <w:sz w:val="24"/>
                <w:szCs w:val="24"/>
                <w:lang w:val="en-IN" w:eastAsia="en-IN"/>
              </w:rPr>
              <w:t>: Identify, formulate, research literature, and analyze complex engineering problems reaching substantiated conclusions using first principles of mathematics, natural sciences, and engineering sciences.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Design/development of solutions</w:t>
            </w:r>
            <w:r w:rsidRPr="00C076BF">
              <w:rPr>
                <w:rFonts w:ascii="Times New Roman" w:hAnsi="Times New Roman"/>
                <w:kern w:val="24"/>
                <w:sz w:val="24"/>
                <w:szCs w:val="24"/>
                <w:lang w:val="en-IN" w:eastAsia="en-IN"/>
              </w:rPr>
              <w:t xml:space="preserve">: Design solutions for complex engineering problems and design system components or processes that meet the specified needs with appropriate consideration for the public health and safety, </w:t>
            </w:r>
            <w:r w:rsidRPr="00C076BF">
              <w:rPr>
                <w:rFonts w:ascii="Times New Roman" w:hAnsi="Times New Roman"/>
                <w:kern w:val="24"/>
                <w:sz w:val="24"/>
                <w:szCs w:val="24"/>
                <w:lang w:val="en-IN" w:eastAsia="en-IN"/>
              </w:rPr>
              <w:lastRenderedPageBreak/>
              <w:t>and the cultural, societal, and environmental considerations.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Conduct investigations of complex problems</w:t>
            </w:r>
            <w:r w:rsidRPr="00C076BF">
              <w:rPr>
                <w:rFonts w:ascii="Times New Roman" w:hAnsi="Times New Roman"/>
                <w:kern w:val="24"/>
                <w:sz w:val="24"/>
                <w:szCs w:val="24"/>
                <w:lang w:val="en-IN" w:eastAsia="en-IN"/>
              </w:rPr>
              <w:t>: Use research-based knowledge and research methods including design of experiments, analysis and interpretation of data, and synthesis of the information to provide valid conclusions.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Modern tool usage</w:t>
            </w:r>
            <w:r w:rsidRPr="00C076BF">
              <w:rPr>
                <w:rFonts w:ascii="Times New Roman" w:hAnsi="Times New Roman"/>
                <w:kern w:val="24"/>
                <w:sz w:val="24"/>
                <w:szCs w:val="24"/>
                <w:lang w:val="en-IN" w:eastAsia="en-IN"/>
              </w:rPr>
              <w:t>: Create, select, and apply appropriate techniques, resources, and modern engineering and IT tools including prediction and modeling to complex engineering activities with an understanding of the limitations.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The engineer and society</w:t>
            </w:r>
            <w:r w:rsidRPr="00C076BF">
              <w:rPr>
                <w:rFonts w:ascii="Times New Roman" w:hAnsi="Times New Roman"/>
                <w:kern w:val="24"/>
                <w:sz w:val="24"/>
                <w:szCs w:val="24"/>
                <w:lang w:val="en-IN" w:eastAsia="en-IN"/>
              </w:rPr>
              <w:t>: Apply reasoning informed by the contextual knowledge to assess societal, health, safety, legal and cultural issues and the consequent responsibilities relevant to the professional engineering practice.</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Environment and sustainability</w:t>
            </w:r>
            <w:r w:rsidRPr="00C076BF">
              <w:rPr>
                <w:rFonts w:ascii="Times New Roman" w:hAnsi="Times New Roman"/>
                <w:kern w:val="24"/>
                <w:sz w:val="24"/>
                <w:szCs w:val="24"/>
                <w:lang w:val="en-IN" w:eastAsia="en-IN"/>
              </w:rPr>
              <w:t>:  Understand the impact of the professional engineering solutions in societal and environmental contexts, and demonstrate the knowledge of, and need for sustainable development.</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Ethics</w:t>
            </w:r>
            <w:r w:rsidRPr="00C076BF">
              <w:rPr>
                <w:rFonts w:ascii="Times New Roman" w:hAnsi="Times New Roman"/>
                <w:kern w:val="24"/>
                <w:sz w:val="24"/>
                <w:szCs w:val="24"/>
                <w:lang w:val="en-IN" w:eastAsia="en-IN"/>
              </w:rPr>
              <w:t>: Apply ethical principles and commit to professional ethics and responsibilities and norms of the engineering practice.</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Individual and team work</w:t>
            </w:r>
            <w:r w:rsidRPr="00C076BF">
              <w:rPr>
                <w:rFonts w:ascii="Times New Roman" w:hAnsi="Times New Roman"/>
                <w:kern w:val="24"/>
                <w:sz w:val="24"/>
                <w:szCs w:val="24"/>
                <w:lang w:val="en-IN" w:eastAsia="en-IN"/>
              </w:rPr>
              <w:t>: Function effectively as an individual, and as a member or leader in diverse teams, and in multidisciplinary settings.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Communication</w:t>
            </w:r>
            <w:r w:rsidRPr="00C076BF">
              <w:rPr>
                <w:rFonts w:ascii="Times New Roman" w:hAnsi="Times New Roman"/>
                <w:kern w:val="24"/>
                <w:sz w:val="24"/>
                <w:szCs w:val="24"/>
                <w:lang w:val="en-IN" w:eastAsia="en-IN"/>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Project management and finance</w:t>
            </w:r>
            <w:r w:rsidRPr="00C076BF">
              <w:rPr>
                <w:rFonts w:ascii="Times New Roman" w:hAnsi="Times New Roman"/>
                <w:kern w:val="24"/>
                <w:sz w:val="24"/>
                <w:szCs w:val="24"/>
                <w:lang w:val="en-IN" w:eastAsia="en-IN"/>
              </w:rPr>
              <w:t xml:space="preserve">: Demonstrate knowledge and understanding of the engineering and management principles    and apply these to one’s own </w:t>
            </w:r>
            <w:r w:rsidRPr="00C076BF">
              <w:rPr>
                <w:rFonts w:ascii="Times New Roman" w:hAnsi="Times New Roman"/>
                <w:kern w:val="24"/>
                <w:sz w:val="24"/>
                <w:szCs w:val="24"/>
                <w:lang w:val="en-IN" w:eastAsia="en-IN"/>
              </w:rPr>
              <w:lastRenderedPageBreak/>
              <w:t>work, as a member and leader in a team, to manage projects and in multidisciplinary environments.</w:t>
            </w:r>
          </w:p>
          <w:p w:rsidR="00E73188" w:rsidRPr="00C076BF" w:rsidRDefault="00E73188" w:rsidP="000D1A50">
            <w:pPr>
              <w:pStyle w:val="ListParagraph"/>
              <w:widowControl w:val="0"/>
              <w:numPr>
                <w:ilvl w:val="0"/>
                <w:numId w:val="64"/>
              </w:numPr>
              <w:autoSpaceDE w:val="0"/>
              <w:autoSpaceDN w:val="0"/>
              <w:adjustRightInd w:val="0"/>
              <w:spacing w:after="0" w:line="360" w:lineRule="auto"/>
              <w:ind w:left="600" w:hanging="567"/>
              <w:jc w:val="both"/>
              <w:outlineLvl w:val="1"/>
              <w:rPr>
                <w:rFonts w:ascii="Times New Roman" w:hAnsi="Times New Roman"/>
                <w:kern w:val="24"/>
                <w:sz w:val="24"/>
                <w:szCs w:val="24"/>
                <w:lang w:val="en-IN" w:eastAsia="en-IN"/>
              </w:rPr>
            </w:pPr>
            <w:r w:rsidRPr="00C076BF">
              <w:rPr>
                <w:rFonts w:ascii="Times New Roman" w:hAnsi="Times New Roman"/>
                <w:b/>
                <w:bCs/>
                <w:kern w:val="24"/>
                <w:sz w:val="24"/>
                <w:szCs w:val="24"/>
                <w:lang w:val="en-IN" w:eastAsia="en-IN"/>
              </w:rPr>
              <w:t xml:space="preserve">Life-long learning: </w:t>
            </w:r>
            <w:r w:rsidRPr="00C076BF">
              <w:rPr>
                <w:rFonts w:ascii="Times New Roman" w:hAnsi="Times New Roman"/>
                <w:kern w:val="24"/>
                <w:sz w:val="24"/>
                <w:szCs w:val="24"/>
                <w:lang w:val="en-IN" w:eastAsia="en-IN"/>
              </w:rPr>
              <w:t>Recognize the need for, and have the preparation and ability to engage in independent and life-long learning in the broadest context of technological change.</w:t>
            </w:r>
          </w:p>
          <w:p w:rsidR="00E73188" w:rsidRPr="00C076BF" w:rsidRDefault="00E73188" w:rsidP="00813D66">
            <w:pPr>
              <w:widowControl w:val="0"/>
              <w:autoSpaceDE w:val="0"/>
              <w:autoSpaceDN w:val="0"/>
              <w:adjustRightInd w:val="0"/>
              <w:spacing w:line="360" w:lineRule="auto"/>
              <w:ind w:left="33"/>
              <w:jc w:val="both"/>
              <w:outlineLvl w:val="1"/>
              <w:rPr>
                <w:rFonts w:eastAsia="Calibri"/>
                <w:kern w:val="24"/>
                <w:sz w:val="24"/>
                <w:szCs w:val="24"/>
                <w:lang w:val="en-IN" w:eastAsia="en-IN"/>
              </w:rPr>
            </w:pPr>
          </w:p>
          <w:p w:rsidR="00E73188" w:rsidRPr="00C076BF" w:rsidRDefault="00E73188" w:rsidP="00813D66">
            <w:pPr>
              <w:widowControl w:val="0"/>
              <w:autoSpaceDE w:val="0"/>
              <w:autoSpaceDN w:val="0"/>
              <w:adjustRightInd w:val="0"/>
              <w:spacing w:line="360" w:lineRule="auto"/>
              <w:ind w:left="33"/>
              <w:jc w:val="both"/>
              <w:outlineLvl w:val="1"/>
              <w:rPr>
                <w:rFonts w:eastAsia="Calibri"/>
                <w:b/>
                <w:bCs/>
                <w:sz w:val="24"/>
                <w:szCs w:val="24"/>
                <w:lang w:val="en-IN" w:eastAsia="en-IN"/>
              </w:rPr>
            </w:pPr>
            <w:r w:rsidRPr="00C076BF">
              <w:rPr>
                <w:rFonts w:eastAsia="Calibri"/>
                <w:b/>
                <w:bCs/>
                <w:sz w:val="24"/>
                <w:szCs w:val="24"/>
                <w:lang w:val="en-IN" w:eastAsia="en-IN"/>
              </w:rPr>
              <w:t xml:space="preserve">POs of General Higher Education </w:t>
            </w:r>
            <w:r w:rsidR="00343682" w:rsidRPr="00C076BF">
              <w:rPr>
                <w:rFonts w:eastAsia="Calibri"/>
                <w:b/>
                <w:bCs/>
                <w:sz w:val="24"/>
                <w:szCs w:val="24"/>
                <w:lang w:val="en-IN" w:eastAsia="en-IN"/>
              </w:rPr>
              <w:t>Programme</w:t>
            </w:r>
            <w:r w:rsidRPr="00C076BF">
              <w:rPr>
                <w:rFonts w:eastAsia="Calibri"/>
                <w:b/>
                <w:bCs/>
                <w:sz w:val="24"/>
                <w:szCs w:val="24"/>
                <w:lang w:val="en-IN" w:eastAsia="en-IN"/>
              </w:rPr>
              <w:t xml:space="preserve">s should be identified by the University/Autonomous College offering the three year </w:t>
            </w:r>
            <w:r w:rsidR="00343682" w:rsidRPr="00C076BF">
              <w:rPr>
                <w:rFonts w:eastAsia="Calibri"/>
                <w:b/>
                <w:bCs/>
                <w:sz w:val="24"/>
                <w:szCs w:val="24"/>
                <w:lang w:val="en-IN" w:eastAsia="en-IN"/>
              </w:rPr>
              <w:t>Programme</w:t>
            </w:r>
            <w:r w:rsidRPr="00C076BF">
              <w:rPr>
                <w:rFonts w:eastAsia="Calibri"/>
                <w:b/>
                <w:bCs/>
                <w:sz w:val="24"/>
                <w:szCs w:val="24"/>
                <w:lang w:val="en-IN" w:eastAsia="en-IN"/>
              </w:rPr>
              <w:t>s</w:t>
            </w:r>
          </w:p>
          <w:p w:rsidR="00E73188" w:rsidRPr="00C076BF" w:rsidRDefault="00E73188" w:rsidP="00813D66">
            <w:pPr>
              <w:widowControl w:val="0"/>
              <w:autoSpaceDE w:val="0"/>
              <w:autoSpaceDN w:val="0"/>
              <w:adjustRightInd w:val="0"/>
              <w:spacing w:line="360" w:lineRule="auto"/>
              <w:ind w:left="33"/>
              <w:jc w:val="both"/>
              <w:outlineLvl w:val="1"/>
              <w:rPr>
                <w:rFonts w:eastAsia="Calibri"/>
                <w:b/>
                <w:bCs/>
                <w:sz w:val="24"/>
                <w:szCs w:val="24"/>
                <w:lang w:val="en-IN" w:eastAsia="en-IN"/>
              </w:rPr>
            </w:pPr>
          </w:p>
          <w:p w:rsidR="00E73188" w:rsidRPr="00C076BF" w:rsidRDefault="00E73188" w:rsidP="00813D66">
            <w:pPr>
              <w:spacing w:line="360" w:lineRule="auto"/>
              <w:jc w:val="both"/>
              <w:rPr>
                <w:rFonts w:eastAsia="Calibri"/>
                <w:sz w:val="24"/>
                <w:szCs w:val="24"/>
                <w:lang w:val="en-IN" w:eastAsia="en-IN"/>
              </w:rPr>
            </w:pPr>
            <w:r w:rsidRPr="00C076BF">
              <w:rPr>
                <w:rFonts w:eastAsia="Calibri"/>
                <w:b/>
                <w:bCs/>
                <w:sz w:val="24"/>
                <w:szCs w:val="24"/>
                <w:lang w:val="en-IN" w:eastAsia="en-IN"/>
              </w:rPr>
              <w:t>Sample POs</w:t>
            </w:r>
            <w:r w:rsidRPr="00C076BF">
              <w:rPr>
                <w:rFonts w:eastAsia="Calibri"/>
                <w:bCs/>
                <w:sz w:val="24"/>
                <w:szCs w:val="24"/>
                <w:lang w:val="en-IN" w:eastAsia="en-IN"/>
              </w:rPr>
              <w:t xml:space="preserve"> of General Higher Education </w:t>
            </w:r>
            <w:r w:rsidR="00343682" w:rsidRPr="00C076BF">
              <w:rPr>
                <w:rFonts w:eastAsia="Calibri"/>
                <w:bCs/>
                <w:sz w:val="24"/>
                <w:szCs w:val="24"/>
                <w:lang w:val="en-IN" w:eastAsia="en-IN"/>
              </w:rPr>
              <w:t>Programme</w:t>
            </w:r>
            <w:r w:rsidRPr="00C076BF">
              <w:rPr>
                <w:rFonts w:eastAsia="Calibri"/>
                <w:bCs/>
                <w:sz w:val="24"/>
                <w:szCs w:val="24"/>
                <w:lang w:val="en-IN" w:eastAsia="en-IN"/>
              </w:rPr>
              <w:t xml:space="preserve">s: </w:t>
            </w:r>
            <w:r w:rsidRPr="00C076BF">
              <w:rPr>
                <w:rFonts w:eastAsia="Calibri"/>
                <w:sz w:val="24"/>
                <w:szCs w:val="24"/>
                <w:lang w:val="en-IN" w:eastAsia="en-IN"/>
              </w:rPr>
              <w:t xml:space="preserve">Students of all undergraduate general degree </w:t>
            </w:r>
            <w:r w:rsidR="00343682" w:rsidRPr="00C076BF">
              <w:rPr>
                <w:rFonts w:eastAsia="Calibri"/>
                <w:sz w:val="24"/>
                <w:szCs w:val="24"/>
                <w:lang w:val="en-IN" w:eastAsia="en-IN"/>
              </w:rPr>
              <w:t>Programme</w:t>
            </w:r>
            <w:r w:rsidRPr="00C076BF">
              <w:rPr>
                <w:rFonts w:eastAsia="Calibri"/>
                <w:sz w:val="24"/>
                <w:szCs w:val="24"/>
                <w:lang w:val="en-IN" w:eastAsia="en-IN"/>
              </w:rPr>
              <w:t xml:space="preserve">s at the time of graduation will be able to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PO1.</w:t>
            </w:r>
            <w:r w:rsidRPr="00C076BF">
              <w:rPr>
                <w:rFonts w:ascii="Times New Roman" w:hAnsi="Times New Roman" w:cs="Times New Roman"/>
                <w:b/>
                <w:bCs/>
                <w:color w:val="auto"/>
                <w:lang w:eastAsia="en-IN"/>
              </w:rPr>
              <w:t>Critical Thinking</w:t>
            </w:r>
            <w:r w:rsidRPr="00C076BF">
              <w:rPr>
                <w:rFonts w:ascii="Times New Roman" w:hAnsi="Times New Roman" w:cs="Times New Roman"/>
                <w:color w:val="auto"/>
                <w:lang w:eastAsia="en-IN"/>
              </w:rPr>
              <w:t xml:space="preserve">: Take informed actions after identifying the assumptions that frame our thinking and actions, checking out the degree to which these assumptions are accurate and valid, and looking at our ideas and decisions (intellectual, organizational, and personal) from different perspectives.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PO2.</w:t>
            </w:r>
            <w:r w:rsidRPr="00C076BF">
              <w:rPr>
                <w:rFonts w:ascii="Times New Roman" w:hAnsi="Times New Roman" w:cs="Times New Roman"/>
                <w:b/>
                <w:bCs/>
                <w:color w:val="auto"/>
                <w:lang w:eastAsia="en-IN"/>
              </w:rPr>
              <w:t>Effective Communication</w:t>
            </w:r>
            <w:r w:rsidRPr="00C076BF">
              <w:rPr>
                <w:rFonts w:ascii="Times New Roman" w:hAnsi="Times New Roman" w:cs="Times New Roman"/>
                <w:color w:val="auto"/>
                <w:lang w:eastAsia="en-IN"/>
              </w:rPr>
              <w:t xml:space="preserve">: Speak, read, write and listen clearly in person and through electronic media in English and in one Indian language, and make meaning of the world by connecting people, ideas, books, media and technology.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 xml:space="preserve">PO3. </w:t>
            </w:r>
            <w:r w:rsidRPr="00C076BF">
              <w:rPr>
                <w:rFonts w:ascii="Times New Roman" w:hAnsi="Times New Roman" w:cs="Times New Roman"/>
                <w:b/>
                <w:bCs/>
                <w:color w:val="auto"/>
                <w:lang w:eastAsia="en-IN"/>
              </w:rPr>
              <w:t>Social Interaction</w:t>
            </w:r>
            <w:r w:rsidRPr="00C076BF">
              <w:rPr>
                <w:rFonts w:ascii="Times New Roman" w:hAnsi="Times New Roman" w:cs="Times New Roman"/>
                <w:color w:val="auto"/>
                <w:lang w:eastAsia="en-IN"/>
              </w:rPr>
              <w:t xml:space="preserve">: Elicit views of others, mediate disagreements and help reach conclusions in group settings.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 xml:space="preserve">PO4. </w:t>
            </w:r>
            <w:r w:rsidRPr="00C076BF">
              <w:rPr>
                <w:rFonts w:ascii="Times New Roman" w:hAnsi="Times New Roman" w:cs="Times New Roman"/>
                <w:b/>
                <w:bCs/>
                <w:color w:val="auto"/>
                <w:lang w:eastAsia="en-IN"/>
              </w:rPr>
              <w:t>Effective Citizenship</w:t>
            </w:r>
            <w:r w:rsidRPr="00C076BF">
              <w:rPr>
                <w:rFonts w:ascii="Times New Roman" w:hAnsi="Times New Roman" w:cs="Times New Roman"/>
                <w:color w:val="auto"/>
                <w:lang w:eastAsia="en-IN"/>
              </w:rPr>
              <w:t xml:space="preserve">: Demonstrate empathetic social concern and equity centred national development, and the ability to act with an informed awareness of issues and participate in civic life through volunteering.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 xml:space="preserve">PO5. </w:t>
            </w:r>
            <w:r w:rsidRPr="00C076BF">
              <w:rPr>
                <w:rFonts w:ascii="Times New Roman" w:hAnsi="Times New Roman" w:cs="Times New Roman"/>
                <w:b/>
                <w:bCs/>
                <w:color w:val="auto"/>
                <w:lang w:eastAsia="en-IN"/>
              </w:rPr>
              <w:t>Ethics</w:t>
            </w:r>
            <w:r w:rsidRPr="00C076BF">
              <w:rPr>
                <w:rFonts w:ascii="Times New Roman" w:hAnsi="Times New Roman" w:cs="Times New Roman"/>
                <w:color w:val="auto"/>
                <w:lang w:eastAsia="en-IN"/>
              </w:rPr>
              <w:t xml:space="preserve">: Recognize different value systems including your own, understand the moral dimensions of your decisions, </w:t>
            </w:r>
            <w:r w:rsidRPr="00C076BF">
              <w:rPr>
                <w:rFonts w:ascii="Times New Roman" w:hAnsi="Times New Roman" w:cs="Times New Roman"/>
                <w:color w:val="auto"/>
                <w:lang w:eastAsia="en-IN"/>
              </w:rPr>
              <w:lastRenderedPageBreak/>
              <w:t xml:space="preserve">and accept responsibility for them.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color w:val="auto"/>
                <w:lang w:eastAsia="en-IN"/>
              </w:rPr>
              <w:t xml:space="preserve">PO6. </w:t>
            </w:r>
            <w:r w:rsidRPr="00C076BF">
              <w:rPr>
                <w:rFonts w:ascii="Times New Roman" w:hAnsi="Times New Roman" w:cs="Times New Roman"/>
                <w:b/>
                <w:bCs/>
                <w:color w:val="auto"/>
                <w:lang w:eastAsia="en-IN"/>
              </w:rPr>
              <w:t>Environment and Sustainability</w:t>
            </w:r>
            <w:r w:rsidRPr="00C076BF">
              <w:rPr>
                <w:rFonts w:ascii="Times New Roman" w:hAnsi="Times New Roman" w:cs="Times New Roman"/>
                <w:color w:val="auto"/>
                <w:lang w:eastAsia="en-IN"/>
              </w:rPr>
              <w:t xml:space="preserve">: Understand the issues of environmental contexts and sustainable development. </w:t>
            </w:r>
          </w:p>
          <w:p w:rsidR="00E73188" w:rsidRPr="00C076BF" w:rsidRDefault="00E73188" w:rsidP="00813D66">
            <w:pPr>
              <w:pStyle w:val="Default"/>
              <w:spacing w:line="360" w:lineRule="auto"/>
              <w:ind w:left="612" w:hanging="540"/>
              <w:jc w:val="both"/>
              <w:rPr>
                <w:rFonts w:ascii="Times New Roman" w:hAnsi="Times New Roman" w:cs="Times New Roman"/>
                <w:color w:val="auto"/>
                <w:lang w:eastAsia="en-IN"/>
              </w:rPr>
            </w:pPr>
            <w:r w:rsidRPr="00C076BF">
              <w:rPr>
                <w:rFonts w:ascii="Times New Roman" w:hAnsi="Times New Roman" w:cs="Times New Roman"/>
                <w:lang w:eastAsia="en-IN"/>
              </w:rPr>
              <w:t xml:space="preserve">PO7. </w:t>
            </w:r>
            <w:r w:rsidRPr="00C076BF">
              <w:rPr>
                <w:rFonts w:ascii="Times New Roman" w:hAnsi="Times New Roman" w:cs="Times New Roman"/>
                <w:b/>
                <w:bCs/>
                <w:lang w:eastAsia="en-IN"/>
              </w:rPr>
              <w:t>Self-directed and Life-long Learning</w:t>
            </w:r>
            <w:r w:rsidRPr="00C076BF">
              <w:rPr>
                <w:rFonts w:ascii="Times New Roman" w:hAnsi="Times New Roman" w:cs="Times New Roman"/>
                <w:lang w:eastAsia="en-IN"/>
              </w:rPr>
              <w:t>: Acquire the ability to engage in independent and life-long learning in the broadest context socio-technological changes</w:t>
            </w:r>
          </w:p>
        </w:tc>
      </w:tr>
      <w:tr w:rsidR="00E73188" w:rsidRPr="00C076BF" w:rsidTr="00D24637">
        <w:tc>
          <w:tcPr>
            <w:tcW w:w="2340" w:type="dxa"/>
            <w:shd w:val="clear" w:color="auto" w:fill="auto"/>
          </w:tcPr>
          <w:p w:rsidR="00E73188" w:rsidRPr="00C076BF" w:rsidRDefault="00343682" w:rsidP="00150BD3">
            <w:pPr>
              <w:rPr>
                <w:rFonts w:eastAsia="Calibri"/>
                <w:sz w:val="24"/>
                <w:szCs w:val="24"/>
                <w:lang w:val="en-IN" w:eastAsia="en-IN"/>
              </w:rPr>
            </w:pPr>
            <w:r w:rsidRPr="00C076BF">
              <w:rPr>
                <w:rFonts w:eastAsia="Book Antiqua"/>
                <w:b/>
                <w:bCs/>
                <w:sz w:val="24"/>
                <w:szCs w:val="24"/>
                <w:lang w:val="en-IN" w:eastAsia="en-IN"/>
              </w:rPr>
              <w:lastRenderedPageBreak/>
              <w:t>Programme</w:t>
            </w:r>
            <w:r w:rsidR="00E73188" w:rsidRPr="00C076BF">
              <w:rPr>
                <w:rFonts w:eastAsia="Book Antiqua"/>
                <w:b/>
                <w:bCs/>
                <w:sz w:val="24"/>
                <w:szCs w:val="24"/>
                <w:lang w:val="en-IN" w:eastAsia="en-IN"/>
              </w:rPr>
              <w:t xml:space="preserve"> Specific Outcomes</w:t>
            </w:r>
          </w:p>
        </w:tc>
        <w:tc>
          <w:tcPr>
            <w:tcW w:w="6591" w:type="dxa"/>
            <w:shd w:val="clear" w:color="auto" w:fill="auto"/>
          </w:tcPr>
          <w:p w:rsidR="00E73188" w:rsidRPr="00C076BF" w:rsidRDefault="00E73188" w:rsidP="00150BD3">
            <w:pPr>
              <w:rPr>
                <w:rFonts w:eastAsia="Book Antiqua"/>
                <w:b/>
                <w:bCs/>
                <w:sz w:val="24"/>
                <w:szCs w:val="24"/>
                <w:lang w:val="en-IN" w:eastAsia="en-IN"/>
              </w:rPr>
            </w:pPr>
            <w:r w:rsidRPr="00C076BF">
              <w:rPr>
                <w:rFonts w:eastAsia="Book Antiqua"/>
                <w:b/>
                <w:bCs/>
                <w:sz w:val="24"/>
                <w:szCs w:val="24"/>
                <w:lang w:val="en-IN" w:eastAsia="en-IN"/>
              </w:rPr>
              <w:t>Sample PSOs of BSc Zoology</w:t>
            </w:r>
          </w:p>
          <w:p w:rsidR="00E73188" w:rsidRPr="00C076BF" w:rsidRDefault="00E73188" w:rsidP="00150BD3">
            <w:pPr>
              <w:rPr>
                <w:rFonts w:eastAsia="Book Antiqua"/>
                <w:b/>
                <w:bCs/>
                <w:sz w:val="24"/>
                <w:szCs w:val="24"/>
                <w:lang w:val="en-IN" w:eastAsia="en-IN"/>
              </w:rPr>
            </w:pPr>
          </w:p>
          <w:p w:rsidR="00E73188" w:rsidRPr="00C076BF" w:rsidRDefault="00E73188" w:rsidP="000D1A50">
            <w:pPr>
              <w:numPr>
                <w:ilvl w:val="0"/>
                <w:numId w:val="65"/>
              </w:numPr>
              <w:spacing w:line="360" w:lineRule="auto"/>
              <w:ind w:left="706" w:hanging="720"/>
              <w:jc w:val="both"/>
              <w:rPr>
                <w:rFonts w:eastAsia="Book Antiqua"/>
                <w:bCs/>
                <w:sz w:val="24"/>
                <w:szCs w:val="24"/>
                <w:lang w:val="en-IN" w:eastAsia="en-IN"/>
              </w:rPr>
            </w:pPr>
            <w:r w:rsidRPr="00C076BF">
              <w:rPr>
                <w:rFonts w:eastAsia="Book Antiqua"/>
                <w:bCs/>
                <w:sz w:val="24"/>
                <w:szCs w:val="24"/>
                <w:lang w:val="en-IN" w:eastAsia="en-IN"/>
              </w:rPr>
              <w:t>Understand the nature and basic concepts of cell biology, Biochemistry, Taxonomy and ecology.</w:t>
            </w:r>
          </w:p>
          <w:p w:rsidR="00E73188" w:rsidRPr="00C076BF" w:rsidRDefault="00E73188" w:rsidP="000D1A50">
            <w:pPr>
              <w:numPr>
                <w:ilvl w:val="0"/>
                <w:numId w:val="65"/>
              </w:numPr>
              <w:spacing w:line="360" w:lineRule="auto"/>
              <w:ind w:left="706" w:hanging="720"/>
              <w:jc w:val="both"/>
              <w:rPr>
                <w:rFonts w:eastAsia="Book Antiqua"/>
                <w:bCs/>
                <w:sz w:val="24"/>
                <w:szCs w:val="24"/>
                <w:lang w:val="en-IN" w:eastAsia="en-IN"/>
              </w:rPr>
            </w:pPr>
            <w:r w:rsidRPr="00C076BF">
              <w:rPr>
                <w:rFonts w:eastAsia="Book Antiqua"/>
                <w:bCs/>
                <w:sz w:val="24"/>
                <w:szCs w:val="24"/>
                <w:lang w:val="en-IN" w:eastAsia="en-IN"/>
              </w:rPr>
              <w:t>Analyse the relationships among animals, plants and microbes</w:t>
            </w:r>
          </w:p>
          <w:p w:rsidR="00E73188" w:rsidRPr="00C076BF" w:rsidRDefault="00E73188" w:rsidP="000D1A50">
            <w:pPr>
              <w:numPr>
                <w:ilvl w:val="0"/>
                <w:numId w:val="65"/>
              </w:numPr>
              <w:spacing w:line="360" w:lineRule="auto"/>
              <w:ind w:left="706" w:hanging="720"/>
              <w:jc w:val="both"/>
              <w:rPr>
                <w:rFonts w:eastAsia="Book Antiqua"/>
                <w:bCs/>
                <w:sz w:val="24"/>
                <w:szCs w:val="24"/>
                <w:lang w:val="en-IN" w:eastAsia="en-IN"/>
              </w:rPr>
            </w:pPr>
            <w:r w:rsidRPr="00C076BF">
              <w:rPr>
                <w:rFonts w:eastAsia="Book Antiqua"/>
                <w:bCs/>
                <w:sz w:val="24"/>
                <w:szCs w:val="24"/>
                <w:lang w:val="en-IN" w:eastAsia="en-IN"/>
              </w:rPr>
              <w:t>Perform procedures as per laboratory standards in the areas of Biochemistry, Bioinformatics, Taxonomy, Economic Zoology and Ecology</w:t>
            </w:r>
          </w:p>
          <w:p w:rsidR="00E73188" w:rsidRPr="00C076BF" w:rsidRDefault="00E73188" w:rsidP="000D1A50">
            <w:pPr>
              <w:numPr>
                <w:ilvl w:val="0"/>
                <w:numId w:val="65"/>
              </w:numPr>
              <w:spacing w:line="360" w:lineRule="auto"/>
              <w:ind w:left="706" w:hanging="720"/>
              <w:jc w:val="both"/>
              <w:rPr>
                <w:rFonts w:eastAsia="Book Antiqua"/>
                <w:bCs/>
                <w:sz w:val="24"/>
                <w:szCs w:val="24"/>
                <w:lang w:val="en-IN" w:eastAsia="en-IN"/>
              </w:rPr>
            </w:pPr>
            <w:r w:rsidRPr="00C076BF">
              <w:rPr>
                <w:rFonts w:eastAsia="Book Antiqua"/>
                <w:bCs/>
                <w:sz w:val="24"/>
                <w:szCs w:val="24"/>
                <w:lang w:val="en-IN" w:eastAsia="en-IN"/>
              </w:rPr>
              <w:t>Understand the applications of biological sciences in Apiculture, Aquaculture, Agriculture and Medicine</w:t>
            </w:r>
          </w:p>
          <w:p w:rsidR="00E73188" w:rsidRPr="00C076BF" w:rsidRDefault="00E73188" w:rsidP="00813D66">
            <w:pPr>
              <w:jc w:val="both"/>
              <w:rPr>
                <w:rFonts w:eastAsia="Book Antiqua"/>
                <w:b/>
                <w:bCs/>
                <w:sz w:val="24"/>
                <w:szCs w:val="24"/>
                <w:lang w:val="en-IN" w:eastAsia="en-IN"/>
              </w:rPr>
            </w:pPr>
            <w:r w:rsidRPr="00C076BF">
              <w:rPr>
                <w:rFonts w:eastAsia="Book Antiqua"/>
                <w:b/>
                <w:bCs/>
                <w:sz w:val="24"/>
                <w:szCs w:val="24"/>
                <w:lang w:val="en-IN" w:eastAsia="en-IN"/>
              </w:rPr>
              <w:t>Sample PSOs of BA Economics</w:t>
            </w:r>
          </w:p>
          <w:p w:rsidR="00C076BF" w:rsidRDefault="00C076BF" w:rsidP="00813D66">
            <w:pPr>
              <w:spacing w:line="360" w:lineRule="auto"/>
              <w:ind w:left="702" w:hanging="702"/>
              <w:jc w:val="both"/>
              <w:rPr>
                <w:rFonts w:eastAsia="Book Antiqua"/>
                <w:bCs/>
                <w:sz w:val="24"/>
                <w:szCs w:val="24"/>
                <w:lang w:val="en-IN" w:eastAsia="en-IN"/>
              </w:rPr>
            </w:pPr>
          </w:p>
          <w:p w:rsidR="00E73188" w:rsidRPr="00C076BF" w:rsidRDefault="00E73188" w:rsidP="00813D66">
            <w:pPr>
              <w:spacing w:line="360" w:lineRule="auto"/>
              <w:ind w:left="702" w:hanging="702"/>
              <w:jc w:val="both"/>
              <w:rPr>
                <w:rFonts w:eastAsia="Book Antiqua"/>
                <w:bCs/>
                <w:sz w:val="24"/>
                <w:szCs w:val="24"/>
                <w:lang w:val="en-IN" w:eastAsia="en-IN"/>
              </w:rPr>
            </w:pPr>
            <w:r w:rsidRPr="00C076BF">
              <w:rPr>
                <w:rFonts w:eastAsia="Book Antiqua"/>
                <w:bCs/>
                <w:sz w:val="24"/>
                <w:szCs w:val="24"/>
                <w:lang w:val="en-IN" w:eastAsia="en-IN"/>
              </w:rPr>
              <w:t>PSO1: Understand the behaviour of Indian and World economy,</w:t>
            </w:r>
          </w:p>
          <w:p w:rsidR="00E73188" w:rsidRPr="00C076BF" w:rsidRDefault="00E73188" w:rsidP="00813D66">
            <w:pPr>
              <w:spacing w:line="360" w:lineRule="auto"/>
              <w:ind w:left="702" w:hanging="702"/>
              <w:jc w:val="both"/>
              <w:rPr>
                <w:rFonts w:eastAsia="Book Antiqua"/>
                <w:bCs/>
                <w:sz w:val="24"/>
                <w:szCs w:val="24"/>
                <w:lang w:val="en-IN" w:eastAsia="en-IN"/>
              </w:rPr>
            </w:pPr>
            <w:r w:rsidRPr="00C076BF">
              <w:rPr>
                <w:rFonts w:eastAsia="Book Antiqua"/>
                <w:bCs/>
                <w:sz w:val="24"/>
                <w:szCs w:val="24"/>
                <w:lang w:val="en-IN" w:eastAsia="en-IN"/>
              </w:rPr>
              <w:t>PSO2: Analyse macroeconomic policies including fiscal and monetary policies of India</w:t>
            </w:r>
          </w:p>
          <w:p w:rsidR="00E73188" w:rsidRPr="00C076BF" w:rsidRDefault="00E73188" w:rsidP="00813D66">
            <w:pPr>
              <w:spacing w:line="360" w:lineRule="auto"/>
              <w:ind w:left="702" w:hanging="702"/>
              <w:jc w:val="both"/>
              <w:rPr>
                <w:rFonts w:eastAsia="Book Antiqua"/>
                <w:bCs/>
                <w:sz w:val="24"/>
                <w:szCs w:val="24"/>
                <w:lang w:val="en-IN" w:eastAsia="en-IN"/>
              </w:rPr>
            </w:pPr>
            <w:r w:rsidRPr="00C076BF">
              <w:rPr>
                <w:rFonts w:eastAsia="Book Antiqua"/>
                <w:bCs/>
                <w:sz w:val="24"/>
                <w:szCs w:val="24"/>
                <w:lang w:val="en-IN" w:eastAsia="en-IN"/>
              </w:rPr>
              <w:t>PSO3:Determine economic variables including inflation, unemployment, poverty, GDP, Balance of Payments using statistical methods</w:t>
            </w:r>
          </w:p>
          <w:p w:rsidR="00E73188" w:rsidRPr="00C076BF" w:rsidRDefault="00E73188" w:rsidP="00813D66">
            <w:pPr>
              <w:spacing w:line="360" w:lineRule="auto"/>
              <w:ind w:left="702" w:hanging="702"/>
              <w:jc w:val="both"/>
              <w:rPr>
                <w:rFonts w:eastAsia="Book Antiqua"/>
                <w:bCs/>
                <w:sz w:val="24"/>
                <w:szCs w:val="24"/>
                <w:lang w:val="en-IN" w:eastAsia="en-IN"/>
              </w:rPr>
            </w:pPr>
            <w:r w:rsidRPr="00C076BF">
              <w:rPr>
                <w:rFonts w:eastAsia="Book Antiqua"/>
                <w:bCs/>
                <w:sz w:val="24"/>
                <w:szCs w:val="24"/>
                <w:lang w:val="en-IN" w:eastAsia="en-IN"/>
              </w:rPr>
              <w:t>PSO4: Understand the behaviour of financial and money markets and perform cost-benefit analysis for making investment decisions</w:t>
            </w:r>
          </w:p>
        </w:tc>
      </w:tr>
      <w:tr w:rsidR="00E73188" w:rsidRPr="00C076BF" w:rsidTr="00D24637">
        <w:trPr>
          <w:trHeight w:val="70"/>
        </w:trPr>
        <w:tc>
          <w:tcPr>
            <w:tcW w:w="2340" w:type="dxa"/>
            <w:shd w:val="clear" w:color="auto" w:fill="auto"/>
          </w:tcPr>
          <w:p w:rsidR="00E73188" w:rsidRPr="00C076BF" w:rsidRDefault="00E73188" w:rsidP="00150BD3">
            <w:pPr>
              <w:rPr>
                <w:rFonts w:eastAsia="Book Antiqua"/>
                <w:b/>
                <w:bCs/>
                <w:color w:val="231F20"/>
                <w:spacing w:val="1"/>
                <w:sz w:val="24"/>
                <w:szCs w:val="24"/>
                <w:lang w:val="en-IN" w:eastAsia="en-IN"/>
              </w:rPr>
            </w:pPr>
            <w:r w:rsidRPr="00C076BF">
              <w:rPr>
                <w:rFonts w:eastAsia="Book Antiqua"/>
                <w:b/>
                <w:bCs/>
                <w:color w:val="231F20"/>
                <w:spacing w:val="1"/>
                <w:sz w:val="24"/>
                <w:szCs w:val="24"/>
                <w:lang w:val="en-IN" w:eastAsia="en-IN"/>
              </w:rPr>
              <w:t>Course Outcomes</w:t>
            </w:r>
          </w:p>
        </w:tc>
        <w:tc>
          <w:tcPr>
            <w:tcW w:w="6591" w:type="dxa"/>
            <w:shd w:val="clear" w:color="auto" w:fill="auto"/>
          </w:tcPr>
          <w:p w:rsidR="00C076BF" w:rsidRDefault="00E73188" w:rsidP="00813D66">
            <w:pPr>
              <w:jc w:val="both"/>
              <w:rPr>
                <w:rFonts w:eastAsia="Book Antiqua"/>
                <w:bCs/>
                <w:color w:val="231F20"/>
                <w:sz w:val="24"/>
                <w:szCs w:val="24"/>
                <w:lang w:val="en-IN" w:eastAsia="en-IN"/>
              </w:rPr>
            </w:pPr>
            <w:r w:rsidRPr="00C076BF">
              <w:rPr>
                <w:rFonts w:eastAsia="Book Antiqua"/>
                <w:b/>
                <w:bCs/>
                <w:color w:val="231F20"/>
                <w:sz w:val="24"/>
                <w:szCs w:val="24"/>
                <w:lang w:val="en-IN" w:eastAsia="en-IN"/>
              </w:rPr>
              <w:t>Sample COs</w:t>
            </w:r>
            <w:r w:rsidRPr="00C076BF">
              <w:rPr>
                <w:rFonts w:eastAsia="Book Antiqua"/>
                <w:bCs/>
                <w:color w:val="231F20"/>
                <w:sz w:val="24"/>
                <w:szCs w:val="24"/>
                <w:lang w:val="en-IN" w:eastAsia="en-IN"/>
              </w:rPr>
              <w:t xml:space="preserve"> of the course “Animal Diversity – Non Chordata”</w:t>
            </w:r>
          </w:p>
          <w:p w:rsidR="00E73188" w:rsidRPr="00C076BF" w:rsidRDefault="00E73188" w:rsidP="00813D66">
            <w:pPr>
              <w:jc w:val="both"/>
              <w:rPr>
                <w:rFonts w:eastAsia="Book Antiqua"/>
                <w:bCs/>
                <w:color w:val="231F20"/>
                <w:sz w:val="24"/>
                <w:szCs w:val="24"/>
                <w:lang w:val="en-IN" w:eastAsia="en-IN"/>
              </w:rPr>
            </w:pPr>
            <w:r w:rsidRPr="00C076BF">
              <w:rPr>
                <w:rFonts w:eastAsia="Book Antiqua"/>
                <w:bCs/>
                <w:color w:val="231F20"/>
                <w:sz w:val="24"/>
                <w:szCs w:val="24"/>
                <w:lang w:val="en-IN" w:eastAsia="en-IN"/>
              </w:rPr>
              <w:t xml:space="preserve">   </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Describe general taxonomic rules on animal classification</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Classify Protista up to phylum using examples from parasitic adaptation</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Classify Phylum Porifera with taxonomic keys</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Describe the phylum Coelenterata and its polymorphism</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lastRenderedPageBreak/>
              <w:t>Write down the life history of Fasciola and its classification</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Describe Phylum Nematoda and give examples of pathogenic Nematodes</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Identify the characters of Phylum Annelida with its classification</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Write down the classification and characteristics of Phylum Arthropoda</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 xml:space="preserve">Identify the given Mollusca with respect to economic importance </w:t>
            </w:r>
          </w:p>
          <w:p w:rsidR="00E73188" w:rsidRPr="00C076BF" w:rsidRDefault="00E73188" w:rsidP="000D1A50">
            <w:pPr>
              <w:pStyle w:val="ListParagraph"/>
              <w:numPr>
                <w:ilvl w:val="0"/>
                <w:numId w:val="78"/>
              </w:numPr>
              <w:spacing w:after="0" w:line="360" w:lineRule="auto"/>
              <w:jc w:val="both"/>
              <w:rPr>
                <w:rFonts w:ascii="Times New Roman" w:hAnsi="Times New Roman"/>
                <w:bCs/>
                <w:sz w:val="24"/>
                <w:szCs w:val="24"/>
                <w:lang w:val="en-IN" w:eastAsia="en-IN"/>
              </w:rPr>
            </w:pPr>
            <w:r w:rsidRPr="00C076BF">
              <w:rPr>
                <w:rFonts w:ascii="Times New Roman" w:hAnsi="Times New Roman"/>
                <w:bCs/>
                <w:sz w:val="24"/>
                <w:szCs w:val="24"/>
                <w:lang w:val="en-IN" w:eastAsia="en-IN"/>
              </w:rPr>
              <w:t>Write down the classification and characteristics of Phylum Echinodermata, Phylum Hemichordata and minor phylas</w:t>
            </w:r>
          </w:p>
        </w:tc>
      </w:tr>
    </w:tbl>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C076BF" w:rsidRDefault="00C076BF" w:rsidP="00D2428C">
      <w:pPr>
        <w:rPr>
          <w:rFonts w:ascii="Book Antiqua" w:eastAsia="Book Antiqua" w:hAnsi="Book Antiqua" w:cs="Book Antiqua"/>
          <w:b/>
          <w:bCs/>
          <w:position w:val="1"/>
          <w:sz w:val="28"/>
          <w:szCs w:val="28"/>
        </w:rPr>
      </w:pPr>
    </w:p>
    <w:p w:rsidR="00E73188" w:rsidRPr="0059112B" w:rsidRDefault="00E73188" w:rsidP="00DA71B9">
      <w:pPr>
        <w:jc w:val="center"/>
        <w:rPr>
          <w:rFonts w:eastAsia="Book Antiqua"/>
          <w:b/>
          <w:bCs/>
          <w:w w:val="104"/>
          <w:position w:val="1"/>
          <w:sz w:val="28"/>
          <w:szCs w:val="28"/>
        </w:rPr>
      </w:pPr>
      <w:r w:rsidRPr="0059112B">
        <w:rPr>
          <w:rFonts w:eastAsia="Book Antiqua"/>
          <w:b/>
          <w:bCs/>
          <w:position w:val="1"/>
          <w:sz w:val="28"/>
          <w:szCs w:val="28"/>
        </w:rPr>
        <w:lastRenderedPageBreak/>
        <w:t xml:space="preserve">Appendix </w:t>
      </w:r>
      <w:r w:rsidRPr="0059112B">
        <w:rPr>
          <w:rFonts w:eastAsia="Book Antiqua"/>
          <w:b/>
          <w:bCs/>
          <w:spacing w:val="16"/>
          <w:position w:val="1"/>
          <w:sz w:val="28"/>
          <w:szCs w:val="28"/>
        </w:rPr>
        <w:t>2</w:t>
      </w:r>
      <w:r w:rsidRPr="0059112B">
        <w:rPr>
          <w:rFonts w:eastAsia="Book Antiqua"/>
          <w:b/>
          <w:bCs/>
          <w:spacing w:val="-7"/>
          <w:position w:val="1"/>
          <w:sz w:val="28"/>
          <w:szCs w:val="28"/>
        </w:rPr>
        <w:t xml:space="preserve">: </w:t>
      </w:r>
      <w:bookmarkStart w:id="30" w:name="Abbreviations"/>
      <w:r w:rsidRPr="0059112B">
        <w:rPr>
          <w:rFonts w:eastAsia="Book Antiqua"/>
          <w:b/>
          <w:bCs/>
          <w:w w:val="104"/>
          <w:position w:val="1"/>
          <w:sz w:val="28"/>
          <w:szCs w:val="28"/>
        </w:rPr>
        <w:t>Abbreviation</w:t>
      </w:r>
      <w:r w:rsidR="003D11BA" w:rsidRPr="0059112B">
        <w:rPr>
          <w:rFonts w:eastAsia="Book Antiqua"/>
          <w:b/>
          <w:bCs/>
          <w:w w:val="104"/>
          <w:position w:val="1"/>
          <w:sz w:val="28"/>
          <w:szCs w:val="28"/>
        </w:rPr>
        <w:t>s</w:t>
      </w:r>
      <w:bookmarkEnd w:id="30"/>
    </w:p>
    <w:p w:rsidR="003D11BA" w:rsidRDefault="003D11BA" w:rsidP="00E73188">
      <w:pPr>
        <w:jc w:val="center"/>
        <w:rPr>
          <w:rFonts w:ascii="Book Antiqua" w:eastAsia="Book Antiqua" w:hAnsi="Book Antiqua" w:cs="Book Antiqua"/>
          <w:b/>
          <w:bCs/>
          <w:w w:val="104"/>
          <w:position w:val="1"/>
          <w:sz w:val="32"/>
          <w:szCs w:val="32"/>
        </w:rPr>
      </w:pPr>
    </w:p>
    <w:tbl>
      <w:tblPr>
        <w:tblW w:w="10468" w:type="dxa"/>
        <w:tblInd w:w="-108" w:type="dxa"/>
        <w:tblLook w:val="04A0"/>
      </w:tblPr>
      <w:tblGrid>
        <w:gridCol w:w="1508"/>
        <w:gridCol w:w="798"/>
        <w:gridCol w:w="8162"/>
      </w:tblGrid>
      <w:tr w:rsidR="00E73188" w:rsidRPr="00A0297F" w:rsidTr="00813D66">
        <w:trPr>
          <w:trHeight w:val="296"/>
        </w:trPr>
        <w:tc>
          <w:tcPr>
            <w:tcW w:w="1508" w:type="dxa"/>
            <w:shd w:val="clear" w:color="auto" w:fill="auto"/>
          </w:tcPr>
          <w:p w:rsidR="00E73188" w:rsidRPr="00A0297F" w:rsidRDefault="00E73188" w:rsidP="00E73188">
            <w:pPr>
              <w:pStyle w:val="NoSpacing"/>
              <w:rPr>
                <w:rFonts w:ascii="Book Antiqua" w:hAnsi="Book Antiqua"/>
                <w:sz w:val="24"/>
                <w:szCs w:val="24"/>
              </w:rPr>
            </w:pPr>
            <w:r w:rsidRPr="00A0297F">
              <w:rPr>
                <w:rFonts w:ascii="Book Antiqua" w:hAnsi="Book Antiqua"/>
                <w:sz w:val="24"/>
                <w:szCs w:val="24"/>
              </w:rPr>
              <w:t xml:space="preserve">A&amp;A </w:t>
            </w:r>
            <w:r w:rsidRPr="00A0297F">
              <w:rPr>
                <w:rFonts w:ascii="Book Antiqua" w:hAnsi="Book Antiqua"/>
                <w:sz w:val="22"/>
                <w:szCs w:val="24"/>
              </w:rPr>
              <w:t xml:space="preserve">(A/A)  </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hAnsi="Book Antiqua"/>
                <w:sz w:val="24"/>
                <w:szCs w:val="24"/>
              </w:rPr>
              <w:t>Assessment and Accreditation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pacing w:val="-11"/>
                <w:sz w:val="24"/>
                <w:szCs w:val="24"/>
                <w:lang w:val="en-IN" w:eastAsia="en-IN"/>
              </w:rPr>
              <w:t>A</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Academic</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Council</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pacing w:val="-6"/>
                <w:sz w:val="24"/>
                <w:szCs w:val="24"/>
                <w:lang w:val="en-IN" w:eastAsia="en-IN"/>
              </w:rPr>
              <w:t>AC</w:t>
            </w:r>
            <w:r w:rsidRPr="00A0297F">
              <w:rPr>
                <w:rFonts w:ascii="Book Antiqua" w:eastAsia="Book Antiqua" w:hAnsi="Book Antiqua" w:cs="Book Antiqua"/>
                <w:sz w:val="24"/>
                <w:szCs w:val="24"/>
                <w:lang w:val="en-IN" w:eastAsia="en-IN"/>
              </w:rPr>
              <w:t>M</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Associates</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Computing</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Machinery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pacing w:val="-6"/>
                <w:sz w:val="24"/>
                <w:szCs w:val="24"/>
                <w:lang w:val="en-IN" w:eastAsia="en-IN"/>
              </w:rPr>
              <w:t>AM</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Annual</w:t>
            </w:r>
            <w:r w:rsidRPr="00A0297F">
              <w:rPr>
                <w:rFonts w:ascii="Book Antiqua" w:eastAsia="Book Antiqua" w:hAnsi="Book Antiqua" w:cs="Book Antiqua"/>
                <w:spacing w:val="-23"/>
                <w:sz w:val="24"/>
                <w:szCs w:val="24"/>
              </w:rPr>
              <w:t xml:space="preserve"> </w:t>
            </w:r>
            <w:r w:rsidRPr="00A0297F">
              <w:rPr>
                <w:rFonts w:ascii="Book Antiqua" w:hAnsi="Book Antiqua"/>
                <w:sz w:val="24"/>
                <w:szCs w:val="24"/>
              </w:rPr>
              <w:t>Maintenance</w:t>
            </w:r>
            <w:r w:rsidRPr="00A0297F">
              <w:rPr>
                <w:rFonts w:ascii="Book Antiqua" w:eastAsia="Book Antiqua" w:hAnsi="Book Antiqua" w:cs="Book Antiqua"/>
                <w:spacing w:val="-14"/>
                <w:w w:val="99"/>
                <w:sz w:val="24"/>
                <w:szCs w:val="24"/>
              </w:rPr>
              <w:t xml:space="preserve"> </w:t>
            </w:r>
            <w:r w:rsidRPr="00A0297F">
              <w:rPr>
                <w:rFonts w:ascii="Book Antiqua" w:eastAsia="Book Antiqua" w:hAnsi="Book Antiqua" w:cs="Book Antiqua"/>
                <w:sz w:val="24"/>
                <w:szCs w:val="24"/>
              </w:rPr>
              <w:t>Contract</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z w:val="24"/>
                <w:szCs w:val="24"/>
                <w:lang w:val="en-IN" w:eastAsia="en-IN"/>
              </w:rPr>
              <w:t>AVRC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Audio-Visual Research</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Centre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pacing w:val="-3"/>
                <w:sz w:val="24"/>
                <w:szCs w:val="24"/>
                <w:lang w:val="en-IN" w:eastAsia="en-IN"/>
              </w:rPr>
              <w:t>AICT</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All India</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Council</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for Technical</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Education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pacing w:val="-1"/>
                <w:sz w:val="24"/>
                <w:szCs w:val="24"/>
                <w:lang w:val="en-IN" w:eastAsia="en-IN"/>
              </w:rPr>
              <w:t>AQA</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Annual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Quality</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Assurance</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Report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Calibri" w:hAnsi="Book Antiqua"/>
                <w:sz w:val="24"/>
                <w:szCs w:val="24"/>
                <w:lang w:val="en-IN" w:eastAsia="en-IN"/>
              </w:rPr>
            </w:pPr>
            <w:r w:rsidRPr="00A0297F">
              <w:rPr>
                <w:rFonts w:ascii="Book Antiqua" w:eastAsia="Book Antiqua" w:hAnsi="Book Antiqua" w:cs="Book Antiqua"/>
                <w:sz w:val="24"/>
                <w:szCs w:val="24"/>
                <w:lang w:val="en-IN" w:eastAsia="en-IN"/>
              </w:rPr>
              <w:t>BoS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eastAsia="Book Antiqua" w:hAnsi="Book Antiqua" w:cs="Book Antiqua"/>
                <w:sz w:val="24"/>
                <w:szCs w:val="24"/>
              </w:rPr>
              <w:t>Board</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Studies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4"/>
                <w:sz w:val="24"/>
                <w:szCs w:val="24"/>
                <w:lang w:val="en-IN" w:eastAsia="en-IN"/>
              </w:rPr>
              <w:t>BCU</w:t>
            </w:r>
            <w:r w:rsidRPr="00A0297F">
              <w:rPr>
                <w:rFonts w:ascii="Book Antiqua" w:eastAsia="Book Antiqua" w:hAnsi="Book Antiqua" w:cs="Book Antiqua"/>
                <w:sz w:val="24"/>
                <w:szCs w:val="24"/>
                <w:lang w:val="en-IN" w:eastAsia="en-IN"/>
              </w:rPr>
              <w:t>D</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Board</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College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University</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Development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5"/>
                <w:sz w:val="24"/>
                <w:szCs w:val="24"/>
                <w:lang w:val="en-IN" w:eastAsia="en-IN"/>
              </w:rPr>
              <w:t>CA</w:t>
            </w:r>
            <w:r w:rsidRPr="00A0297F">
              <w:rPr>
                <w:rFonts w:ascii="Book Antiqua" w:eastAsia="Book Antiqua" w:hAnsi="Book Antiqua" w:cs="Book Antiqua"/>
                <w:sz w:val="24"/>
                <w:szCs w:val="24"/>
                <w:lang w:val="en-IN" w:eastAsia="en-IN"/>
              </w:rPr>
              <w:t>L</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Computer</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Aided Learning</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9"/>
                <w:sz w:val="24"/>
                <w:szCs w:val="24"/>
                <w:lang w:val="en-IN" w:eastAsia="en-IN"/>
              </w:rPr>
              <w:t>CA</w:t>
            </w:r>
            <w:r w:rsidRPr="00A0297F">
              <w:rPr>
                <w:rFonts w:ascii="Book Antiqua" w:eastAsia="Book Antiqua" w:hAnsi="Book Antiqua" w:cs="Book Antiqua"/>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Center</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Advanced</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Studies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5"/>
                <w:sz w:val="24"/>
                <w:szCs w:val="24"/>
                <w:lang w:val="en-IN" w:eastAsia="en-IN"/>
              </w:rPr>
              <w:t>CA</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Common</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Aptitude</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w w:val="99"/>
                <w:sz w:val="24"/>
                <w:szCs w:val="24"/>
              </w:rPr>
              <w:t>Test</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4"/>
                <w:w w:val="99"/>
                <w:sz w:val="24"/>
                <w:szCs w:val="24"/>
                <w:lang w:val="en-IN" w:eastAsia="en-IN"/>
              </w:rPr>
              <w:t>CBC</w:t>
            </w:r>
            <w:r w:rsidRPr="00A0297F">
              <w:rPr>
                <w:rFonts w:ascii="Book Antiqua" w:eastAsia="Book Antiqua" w:hAnsi="Book Antiqua" w:cs="Book Antiqua"/>
                <w:w w:val="99"/>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Choice</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Based</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Credit</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System</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10"/>
                <w:sz w:val="24"/>
                <w:szCs w:val="24"/>
                <w:lang w:val="en-IN" w:eastAsia="en-IN"/>
              </w:rPr>
              <w:t>C</w:t>
            </w:r>
            <w:r w:rsidRPr="00A0297F">
              <w:rPr>
                <w:rFonts w:ascii="Book Antiqua" w:eastAsia="Book Antiqua" w:hAnsi="Book Antiqua" w:cs="Book Antiqua"/>
                <w:sz w:val="24"/>
                <w:szCs w:val="24"/>
                <w:lang w:val="en-IN" w:eastAsia="en-IN"/>
              </w:rPr>
              <w:t>D</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Compact</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Diskette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9"/>
                <w:position w:val="1"/>
                <w:sz w:val="24"/>
                <w:szCs w:val="24"/>
                <w:lang w:val="en-IN" w:eastAsia="en-IN"/>
              </w:rPr>
              <w:t>CD</w:t>
            </w:r>
            <w:r w:rsidRPr="00A0297F">
              <w:rPr>
                <w:rFonts w:ascii="Book Antiqua" w:eastAsia="Book Antiqua" w:hAnsi="Book Antiqua" w:cs="Book Antiqua"/>
                <w:position w:val="1"/>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position w:val="1"/>
                <w:sz w:val="24"/>
                <w:szCs w:val="24"/>
              </w:rPr>
              <w:t>College</w:t>
            </w:r>
            <w:r w:rsidRPr="00A0297F">
              <w:rPr>
                <w:rFonts w:ascii="Book Antiqua" w:eastAsia="Book Antiqua" w:hAnsi="Book Antiqua" w:cs="Book Antiqua"/>
                <w:spacing w:val="21"/>
                <w:position w:val="1"/>
                <w:sz w:val="24"/>
                <w:szCs w:val="24"/>
              </w:rPr>
              <w:t xml:space="preserve"> </w:t>
            </w:r>
            <w:r w:rsidRPr="00A0297F">
              <w:rPr>
                <w:rFonts w:ascii="Book Antiqua" w:eastAsia="Book Antiqua" w:hAnsi="Book Antiqua" w:cs="Book Antiqua"/>
                <w:position w:val="1"/>
                <w:sz w:val="24"/>
                <w:szCs w:val="24"/>
              </w:rPr>
              <w:t>Development</w:t>
            </w:r>
            <w:r w:rsidRPr="00A0297F">
              <w:rPr>
                <w:rFonts w:ascii="Book Antiqua" w:eastAsia="Book Antiqua" w:hAnsi="Book Antiqua" w:cs="Book Antiqua"/>
                <w:spacing w:val="7"/>
                <w:position w:val="1"/>
                <w:sz w:val="24"/>
                <w:szCs w:val="24"/>
              </w:rPr>
              <w:t xml:space="preserve"> </w:t>
            </w:r>
            <w:r w:rsidRPr="00A0297F">
              <w:rPr>
                <w:rFonts w:ascii="Book Antiqua" w:eastAsia="Book Antiqua" w:hAnsi="Book Antiqua" w:cs="Book Antiqua"/>
                <w:position w:val="1"/>
                <w:sz w:val="24"/>
                <w:szCs w:val="24"/>
              </w:rPr>
              <w:t>Council</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3"/>
                <w:sz w:val="24"/>
                <w:szCs w:val="24"/>
                <w:lang w:val="en-IN" w:eastAsia="en-IN"/>
              </w:rPr>
              <w:t>CE</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Consortium</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for Educational</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Communication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3"/>
                <w:sz w:val="24"/>
                <w:szCs w:val="24"/>
                <w:lang w:val="en-IN" w:eastAsia="en-IN"/>
              </w:rPr>
              <w:t>CGP</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Cumulative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Grade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Point</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Average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1"/>
                <w:sz w:val="24"/>
                <w:szCs w:val="24"/>
                <w:lang w:val="en-IN" w:eastAsia="en-IN"/>
              </w:rPr>
              <w:t>C</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Criteria</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2"/>
                <w:sz w:val="24"/>
                <w:szCs w:val="24"/>
                <w:lang w:val="en-IN" w:eastAsia="en-IN"/>
              </w:rPr>
              <w:t>Cr-GPA(s</w:t>
            </w:r>
            <w:r w:rsidRPr="00A0297F">
              <w:rPr>
                <w:rFonts w:ascii="Book Antiqua" w:eastAsia="Book Antiqua" w:hAnsi="Book Antiqua" w:cs="Book Antiqua"/>
                <w:sz w:val="24"/>
                <w:szCs w:val="24"/>
                <w:lang w:val="en-IN" w:eastAsia="en-IN"/>
              </w:rPr>
              <w: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Criterion-wise</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Grade</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Point</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Average(s)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3"/>
                <w:sz w:val="24"/>
                <w:szCs w:val="24"/>
                <w:lang w:val="en-IN" w:eastAsia="en-IN"/>
              </w:rPr>
              <w:t>COHSSI</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hAnsi="Book Antiqua"/>
                <w:sz w:val="24"/>
                <w:szCs w:val="24"/>
              </w:rPr>
              <w:t>Committee</w:t>
            </w:r>
            <w:r w:rsidRPr="00A0297F">
              <w:rPr>
                <w:rFonts w:ascii="Book Antiqua" w:hAnsi="Book Antiqua"/>
                <w:spacing w:val="-10"/>
                <w:sz w:val="24"/>
                <w:szCs w:val="24"/>
              </w:rPr>
              <w:t xml:space="preserve"> </w:t>
            </w:r>
            <w:r w:rsidRPr="00A0297F">
              <w:rPr>
                <w:rFonts w:ascii="Book Antiqua" w:hAnsi="Book Antiqua"/>
                <w:sz w:val="24"/>
                <w:szCs w:val="24"/>
              </w:rPr>
              <w:t>for</w:t>
            </w:r>
            <w:r w:rsidRPr="00A0297F">
              <w:rPr>
                <w:rFonts w:ascii="Book Antiqua" w:hAnsi="Book Antiqua"/>
                <w:spacing w:val="-1"/>
                <w:sz w:val="24"/>
                <w:szCs w:val="24"/>
              </w:rPr>
              <w:t xml:space="preserve"> </w:t>
            </w:r>
            <w:r w:rsidRPr="00A0297F">
              <w:rPr>
                <w:rFonts w:ascii="Book Antiqua" w:hAnsi="Book Antiqua"/>
                <w:sz w:val="24"/>
                <w:szCs w:val="24"/>
              </w:rPr>
              <w:t>Humanities</w:t>
            </w:r>
            <w:r w:rsidRPr="00A0297F">
              <w:rPr>
                <w:rFonts w:ascii="Book Antiqua" w:hAnsi="Book Antiqua"/>
                <w:spacing w:val="-11"/>
                <w:sz w:val="24"/>
                <w:szCs w:val="24"/>
              </w:rPr>
              <w:t xml:space="preserve"> </w:t>
            </w:r>
            <w:r w:rsidRPr="00A0297F">
              <w:rPr>
                <w:rFonts w:ascii="Book Antiqua" w:hAnsi="Book Antiqua"/>
                <w:sz w:val="24"/>
                <w:szCs w:val="24"/>
              </w:rPr>
              <w:t>and</w:t>
            </w:r>
            <w:r w:rsidRPr="00A0297F">
              <w:rPr>
                <w:rFonts w:ascii="Book Antiqua" w:hAnsi="Book Antiqua"/>
                <w:spacing w:val="-2"/>
                <w:sz w:val="24"/>
                <w:szCs w:val="24"/>
              </w:rPr>
              <w:t xml:space="preserve"> </w:t>
            </w:r>
            <w:r w:rsidRPr="00A0297F">
              <w:rPr>
                <w:rFonts w:ascii="Book Antiqua" w:hAnsi="Book Antiqua"/>
                <w:sz w:val="24"/>
                <w:szCs w:val="24"/>
              </w:rPr>
              <w:t>Social</w:t>
            </w:r>
            <w:r w:rsidRPr="00A0297F">
              <w:rPr>
                <w:rFonts w:ascii="Book Antiqua" w:hAnsi="Book Antiqua"/>
                <w:spacing w:val="-4"/>
                <w:sz w:val="24"/>
                <w:szCs w:val="24"/>
              </w:rPr>
              <w:t xml:space="preserve"> </w:t>
            </w:r>
            <w:r w:rsidRPr="00A0297F">
              <w:rPr>
                <w:rFonts w:ascii="Book Antiqua" w:hAnsi="Book Antiqua"/>
                <w:sz w:val="24"/>
                <w:szCs w:val="24"/>
              </w:rPr>
              <w:t>Science  Improvement</w:t>
            </w:r>
            <w:r w:rsidRPr="00A0297F">
              <w:rPr>
                <w:rFonts w:ascii="Book Antiqua" w:hAnsi="Book Antiqua"/>
                <w:spacing w:val="-20"/>
                <w:sz w:val="24"/>
                <w:szCs w:val="24"/>
              </w:rPr>
              <w:t xml:space="preserve"> </w:t>
            </w:r>
            <w:r w:rsidR="00343682">
              <w:rPr>
                <w:rFonts w:ascii="Book Antiqua" w:hAnsi="Book Antiqua"/>
                <w:sz w:val="24"/>
                <w:szCs w:val="24"/>
              </w:rPr>
              <w:t>Programme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1"/>
                <w:sz w:val="24"/>
                <w:szCs w:val="24"/>
                <w:lang w:val="en-IN" w:eastAsia="en-IN"/>
              </w:rPr>
              <w:t>COSI</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Committee</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9"/>
                <w:sz w:val="24"/>
                <w:szCs w:val="24"/>
              </w:rPr>
              <w:t xml:space="preserve"> </w:t>
            </w:r>
            <w:r w:rsidRPr="00A0297F">
              <w:rPr>
                <w:rFonts w:ascii="Book Antiqua" w:eastAsia="Book Antiqua" w:hAnsi="Book Antiqua" w:cs="Book Antiqua"/>
                <w:sz w:val="24"/>
                <w:szCs w:val="24"/>
              </w:rPr>
              <w:t>Improvement</w:t>
            </w:r>
            <w:r w:rsidRPr="00A0297F">
              <w:rPr>
                <w:rFonts w:ascii="Book Antiqua" w:eastAsia="Book Antiqua" w:hAnsi="Book Antiqua" w:cs="Book Antiqua"/>
                <w:spacing w:val="-16"/>
                <w:sz w:val="24"/>
                <w:szCs w:val="24"/>
              </w:rPr>
              <w:t xml:space="preserve"> </w:t>
            </w:r>
            <w:r w:rsidR="00343682">
              <w:rPr>
                <w:rFonts w:ascii="Book Antiqua" w:eastAsia="Book Antiqua" w:hAnsi="Book Antiqua" w:cs="Book Antiqua"/>
                <w:sz w:val="24"/>
                <w:szCs w:val="24"/>
              </w:rPr>
              <w:t>Programme</w:t>
            </w:r>
          </w:p>
        </w:tc>
      </w:tr>
      <w:tr w:rsidR="00E73188" w:rsidRPr="00A0297F" w:rsidTr="00813D66">
        <w:trPr>
          <w:trHeight w:val="578"/>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3"/>
                <w:sz w:val="24"/>
                <w:szCs w:val="24"/>
                <w:lang w:val="en-IN" w:eastAsia="en-IN"/>
              </w:rPr>
              <w:t>COSIS</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hAnsi="Book Antiqua"/>
                <w:sz w:val="24"/>
                <w:szCs w:val="24"/>
              </w:rPr>
            </w:pPr>
            <w:r w:rsidRPr="00A0297F">
              <w:rPr>
                <w:rFonts w:ascii="Book Antiqua" w:hAnsi="Book Antiqua"/>
                <w:sz w:val="24"/>
                <w:szCs w:val="24"/>
              </w:rPr>
              <w:t>Committee</w:t>
            </w:r>
            <w:r w:rsidRPr="00A0297F">
              <w:rPr>
                <w:rFonts w:ascii="Book Antiqua" w:hAnsi="Book Antiqua"/>
                <w:spacing w:val="-22"/>
                <w:sz w:val="24"/>
                <w:szCs w:val="24"/>
              </w:rPr>
              <w:t xml:space="preserve"> </w:t>
            </w:r>
            <w:r w:rsidRPr="00A0297F">
              <w:rPr>
                <w:rFonts w:ascii="Book Antiqua" w:hAnsi="Book Antiqua"/>
                <w:sz w:val="24"/>
                <w:szCs w:val="24"/>
              </w:rPr>
              <w:t>for</w:t>
            </w:r>
            <w:r w:rsidRPr="00A0297F">
              <w:rPr>
                <w:rFonts w:ascii="Book Antiqua" w:hAnsi="Book Antiqua"/>
                <w:spacing w:val="-13"/>
                <w:sz w:val="24"/>
                <w:szCs w:val="24"/>
              </w:rPr>
              <w:t xml:space="preserve"> </w:t>
            </w:r>
            <w:r w:rsidRPr="00A0297F">
              <w:rPr>
                <w:rFonts w:ascii="Book Antiqua" w:hAnsi="Book Antiqua"/>
                <w:sz w:val="24"/>
                <w:szCs w:val="24"/>
              </w:rPr>
              <w:t>Strengthening</w:t>
            </w:r>
            <w:r w:rsidRPr="00A0297F">
              <w:rPr>
                <w:rFonts w:ascii="Book Antiqua" w:hAnsi="Book Antiqua"/>
                <w:spacing w:val="-10"/>
                <w:sz w:val="24"/>
                <w:szCs w:val="24"/>
              </w:rPr>
              <w:t xml:space="preserve"> </w:t>
            </w:r>
            <w:r w:rsidRPr="00A0297F">
              <w:rPr>
                <w:rFonts w:ascii="Book Antiqua" w:hAnsi="Book Antiqua"/>
                <w:sz w:val="24"/>
                <w:szCs w:val="24"/>
              </w:rPr>
              <w:t>of</w:t>
            </w:r>
            <w:r w:rsidRPr="00A0297F">
              <w:rPr>
                <w:rFonts w:ascii="Book Antiqua" w:hAnsi="Book Antiqua"/>
                <w:spacing w:val="-12"/>
                <w:sz w:val="24"/>
                <w:szCs w:val="24"/>
              </w:rPr>
              <w:t xml:space="preserve"> </w:t>
            </w:r>
            <w:r w:rsidRPr="00A0297F">
              <w:rPr>
                <w:rFonts w:ascii="Book Antiqua" w:hAnsi="Book Antiqua"/>
                <w:sz w:val="24"/>
                <w:szCs w:val="24"/>
              </w:rPr>
              <w:t xml:space="preserve">Infrastructure  Improvement </w:t>
            </w:r>
            <w:r w:rsidR="00343682">
              <w:rPr>
                <w:rFonts w:ascii="Book Antiqua" w:hAnsi="Book Antiqua"/>
                <w:sz w:val="24"/>
                <w:szCs w:val="24"/>
              </w:rPr>
              <w:t>Programme</w:t>
            </w:r>
            <w:r w:rsidRPr="00A0297F">
              <w:rPr>
                <w:rFonts w:ascii="Book Antiqua" w:hAnsi="Book Antiqua"/>
                <w:sz w:val="24"/>
                <w:szCs w:val="24"/>
              </w:rPr>
              <w:t xml:space="preserve"> in</w:t>
            </w:r>
            <w:r w:rsidRPr="00A0297F">
              <w:rPr>
                <w:rFonts w:ascii="Book Antiqua" w:hAnsi="Book Antiqua"/>
                <w:spacing w:val="-16"/>
                <w:sz w:val="24"/>
                <w:szCs w:val="24"/>
              </w:rPr>
              <w:t xml:space="preserve"> </w:t>
            </w:r>
            <w:r w:rsidRPr="00A0297F">
              <w:rPr>
                <w:rFonts w:ascii="Book Antiqua" w:hAnsi="Book Antiqua"/>
                <w:sz w:val="24"/>
                <w:szCs w:val="24"/>
              </w:rPr>
              <w:t>Science</w:t>
            </w:r>
            <w:r w:rsidRPr="00A0297F">
              <w:rPr>
                <w:rFonts w:ascii="Book Antiqua" w:hAnsi="Book Antiqua"/>
                <w:spacing w:val="-24"/>
                <w:sz w:val="24"/>
                <w:szCs w:val="24"/>
              </w:rPr>
              <w:t xml:space="preserve"> </w:t>
            </w:r>
            <w:r w:rsidRPr="00A0297F">
              <w:rPr>
                <w:rFonts w:ascii="Book Antiqua" w:hAnsi="Book Antiqua"/>
                <w:sz w:val="24"/>
                <w:szCs w:val="24"/>
              </w:rPr>
              <w:t>and</w:t>
            </w:r>
            <w:r w:rsidRPr="00A0297F">
              <w:rPr>
                <w:rFonts w:ascii="Book Antiqua" w:hAnsi="Book Antiqua"/>
                <w:spacing w:val="24"/>
                <w:sz w:val="24"/>
                <w:szCs w:val="24"/>
              </w:rPr>
              <w:t xml:space="preserve"> </w:t>
            </w:r>
            <w:r w:rsidRPr="00A0297F">
              <w:rPr>
                <w:rFonts w:ascii="Book Antiqua" w:hAnsi="Book Antiqua"/>
                <w:sz w:val="24"/>
                <w:szCs w:val="24"/>
              </w:rPr>
              <w:t>Technology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9"/>
                <w:sz w:val="24"/>
                <w:szCs w:val="24"/>
                <w:lang w:val="en-IN" w:eastAsia="en-IN"/>
              </w:rPr>
              <w:t>CS</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Centre</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Social</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Action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5"/>
                <w:sz w:val="24"/>
                <w:szCs w:val="24"/>
                <w:lang w:val="en-IN" w:eastAsia="en-IN"/>
              </w:rPr>
              <w:t>CSI</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Council</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of Scientific</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Industrial</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Research</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2"/>
                <w:sz w:val="24"/>
                <w:szCs w:val="24"/>
                <w:lang w:val="en-IN" w:eastAsia="en-IN"/>
              </w:rPr>
              <w:t>CP</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Colleges</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with</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Potential</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Excellence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z w:val="24"/>
                <w:szCs w:val="24"/>
                <w:lang w:val="en-IN" w:eastAsia="en-IN"/>
              </w:rPr>
              <w:t>DELNET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Developing</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Library</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Network</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1"/>
                <w:sz w:val="24"/>
                <w:szCs w:val="24"/>
                <w:lang w:val="en-IN" w:eastAsia="en-IN"/>
              </w:rPr>
              <w:t>DE</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Distance</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Education</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Programmes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3"/>
                <w:sz w:val="24"/>
                <w:szCs w:val="24"/>
                <w:lang w:val="en-IN" w:eastAsia="en-IN"/>
              </w:rPr>
              <w:t>DR</w:t>
            </w:r>
            <w:r w:rsidRPr="00A0297F">
              <w:rPr>
                <w:rFonts w:ascii="Book Antiqua" w:eastAsia="Book Antiqua" w:hAnsi="Book Antiqua" w:cs="Book Antiqua"/>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Departmental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Research</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Support</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UGC</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9"/>
                <w:sz w:val="24"/>
                <w:szCs w:val="24"/>
                <w:lang w:val="en-IN" w:eastAsia="en-IN"/>
              </w:rPr>
              <w:t>DS</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Departmental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Special</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Assistance</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UGC</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z w:val="24"/>
                <w:szCs w:val="24"/>
                <w:lang w:val="en-IN" w:eastAsia="en-IN"/>
              </w:rPr>
            </w:pPr>
            <w:r w:rsidRPr="00A0297F">
              <w:rPr>
                <w:rFonts w:ascii="Book Antiqua" w:eastAsia="Book Antiqua" w:hAnsi="Book Antiqua" w:cs="Book Antiqua"/>
                <w:spacing w:val="-4"/>
                <w:sz w:val="24"/>
                <w:szCs w:val="24"/>
                <w:lang w:val="en-IN" w:eastAsia="en-IN"/>
              </w:rPr>
              <w:t>DS</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Department</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Technology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EMR</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Educational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Multimedia</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Research</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Centre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FIS</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Fund</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the</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Improvement</w:t>
            </w:r>
            <w:r w:rsidRPr="00A0297F">
              <w:rPr>
                <w:rFonts w:ascii="Book Antiqua" w:eastAsia="Book Antiqua" w:hAnsi="Book Antiqua" w:cs="Book Antiqua"/>
                <w:spacing w:val="-16"/>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9"/>
                <w:sz w:val="24"/>
                <w:szCs w:val="24"/>
              </w:rPr>
              <w:t xml:space="preserve"> </w:t>
            </w:r>
            <w:r w:rsidRPr="00A0297F">
              <w:rPr>
                <w:rFonts w:ascii="Book Antiqua" w:eastAsia="Book Antiqua" w:hAnsi="Book Antiqua" w:cs="Book Antiqua"/>
                <w:sz w:val="24"/>
                <w:szCs w:val="24"/>
              </w:rPr>
              <w:t>and Technology</w:t>
            </w:r>
            <w:r w:rsidRPr="00A0297F">
              <w:rPr>
                <w:rFonts w:ascii="Book Antiqua" w:eastAsia="Book Antiqua" w:hAnsi="Book Antiqua" w:cs="Book Antiqua"/>
                <w:spacing w:val="-20"/>
                <w:sz w:val="24"/>
                <w:szCs w:val="24"/>
              </w:rPr>
              <w:t xml:space="preserve"> </w:t>
            </w:r>
            <w:r w:rsidRPr="00A0297F">
              <w:rPr>
                <w:rFonts w:ascii="Book Antiqua" w:eastAsia="Book Antiqua" w:hAnsi="Book Antiqua" w:cs="Book Antiqua"/>
                <w:sz w:val="24"/>
                <w:szCs w:val="24"/>
              </w:rPr>
              <w:t>Infrastructure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GAT</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Graduate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Aptitude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Test</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in</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Engineering</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5"/>
                <w:sz w:val="24"/>
                <w:szCs w:val="24"/>
                <w:lang w:val="en-IN" w:eastAsia="en-IN"/>
              </w:rPr>
              <w:t>GAT</w:t>
            </w:r>
            <w:r w:rsidRPr="00A0297F">
              <w:rPr>
                <w:rFonts w:ascii="Book Antiqua" w:eastAsia="Book Antiqua" w:hAnsi="Book Antiqua" w:cs="Book Antiqua"/>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General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Agreement</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on</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Trade</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in</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Services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3"/>
                <w:sz w:val="24"/>
                <w:szCs w:val="24"/>
                <w:lang w:val="en-IN" w:eastAsia="en-IN"/>
              </w:rPr>
              <w:t>GMA</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Graduate</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Management</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Admission</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Test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GR</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Graduate</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Record</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Examination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0"/>
                <w:sz w:val="24"/>
                <w:szCs w:val="24"/>
                <w:lang w:val="en-IN" w:eastAsia="en-IN"/>
              </w:rPr>
              <w:t>IA</w:t>
            </w:r>
            <w:r w:rsidRPr="00A0297F">
              <w:rPr>
                <w:rFonts w:ascii="Book Antiqua" w:eastAsia="Book Antiqua" w:hAnsi="Book Antiqua" w:cs="Book Antiqua"/>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Indian</w:t>
            </w:r>
            <w:r w:rsidRPr="00A0297F">
              <w:rPr>
                <w:rFonts w:ascii="Book Antiqua" w:eastAsia="Book Antiqua" w:hAnsi="Book Antiqua" w:cs="Book Antiqua"/>
                <w:spacing w:val="-9"/>
                <w:sz w:val="24"/>
                <w:szCs w:val="24"/>
              </w:rPr>
              <w:t xml:space="preserve"> </w:t>
            </w:r>
            <w:r w:rsidRPr="00A0297F">
              <w:rPr>
                <w:rFonts w:ascii="Book Antiqua" w:eastAsia="Book Antiqua" w:hAnsi="Book Antiqua" w:cs="Book Antiqua"/>
                <w:sz w:val="24"/>
                <w:szCs w:val="24"/>
              </w:rPr>
              <w:t>Administrative</w:t>
            </w:r>
            <w:r w:rsidRPr="00A0297F">
              <w:rPr>
                <w:rFonts w:ascii="Book Antiqua" w:eastAsia="Book Antiqua" w:hAnsi="Book Antiqua" w:cs="Book Antiqua"/>
                <w:spacing w:val="-18"/>
                <w:sz w:val="24"/>
                <w:szCs w:val="24"/>
              </w:rPr>
              <w:t xml:space="preserve"> </w:t>
            </w:r>
            <w:r w:rsidRPr="00A0297F">
              <w:rPr>
                <w:rFonts w:ascii="Book Antiqua" w:eastAsia="Book Antiqua" w:hAnsi="Book Antiqua" w:cs="Book Antiqua"/>
                <w:sz w:val="24"/>
                <w:szCs w:val="24"/>
              </w:rPr>
              <w:t>Services</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sz w:val="24"/>
                <w:szCs w:val="24"/>
                <w:lang w:val="en-IN" w:eastAsia="en-IN"/>
              </w:rPr>
              <w:t>ICH</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Indian</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Council</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Historical</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Research</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z w:val="24"/>
                <w:szCs w:val="24"/>
                <w:lang w:val="en-IN" w:eastAsia="en-IN"/>
              </w:rPr>
              <w:t>ICPR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Indian</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Council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Philosophical</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Research</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5"/>
                <w:sz w:val="24"/>
                <w:szCs w:val="24"/>
                <w:lang w:val="en-IN" w:eastAsia="en-IN"/>
              </w:rPr>
              <w:t>ICSS</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Indian</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Council</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of Social</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Research</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5"/>
                <w:sz w:val="24"/>
                <w:szCs w:val="24"/>
                <w:lang w:val="en-IN" w:eastAsia="en-IN"/>
              </w:rPr>
              <w:t>IC</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Information</w:t>
            </w:r>
            <w:r w:rsidRPr="00A0297F">
              <w:rPr>
                <w:rFonts w:ascii="Book Antiqua" w:eastAsia="Book Antiqua" w:hAnsi="Book Antiqua" w:cs="Book Antiqua"/>
                <w:spacing w:val="-16"/>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Communication</w:t>
            </w:r>
            <w:r w:rsidRPr="00A0297F">
              <w:rPr>
                <w:rFonts w:ascii="Book Antiqua" w:eastAsia="Book Antiqua" w:hAnsi="Book Antiqua" w:cs="Book Antiqua"/>
                <w:spacing w:val="-19"/>
                <w:sz w:val="24"/>
                <w:szCs w:val="24"/>
              </w:rPr>
              <w:t xml:space="preserve"> </w:t>
            </w:r>
            <w:r w:rsidRPr="00A0297F">
              <w:rPr>
                <w:rFonts w:ascii="Book Antiqua" w:eastAsia="Book Antiqua" w:hAnsi="Book Antiqua" w:cs="Book Antiqua"/>
                <w:sz w:val="24"/>
                <w:szCs w:val="24"/>
              </w:rPr>
              <w:t>Technology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IEE</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Institute</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Electrical</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and Electronic</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Engineers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IIQ</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Institutional</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Information</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Quality Assessment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sz w:val="24"/>
                <w:szCs w:val="24"/>
                <w:lang w:val="en-IN" w:eastAsia="en-IN"/>
              </w:rPr>
              <w:lastRenderedPageBreak/>
              <w:t>IQA</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Internal</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Quality</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Assurance</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Cell</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position w:val="1"/>
                <w:sz w:val="24"/>
                <w:szCs w:val="24"/>
                <w:lang w:val="en-IN" w:eastAsia="en-IN"/>
              </w:rPr>
              <w:t>IQA</w:t>
            </w:r>
            <w:r w:rsidRPr="00A0297F">
              <w:rPr>
                <w:rFonts w:ascii="Book Antiqua" w:eastAsia="Book Antiqua" w:hAnsi="Book Antiqua" w:cs="Book Antiqua"/>
                <w:position w:val="1"/>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position w:val="1"/>
                <w:sz w:val="24"/>
                <w:szCs w:val="24"/>
              </w:rPr>
              <w:t>Internal</w:t>
            </w:r>
            <w:r w:rsidRPr="00A0297F">
              <w:rPr>
                <w:rFonts w:ascii="Book Antiqua" w:eastAsia="Book Antiqua" w:hAnsi="Book Antiqua" w:cs="Book Antiqua"/>
                <w:spacing w:val="1"/>
                <w:position w:val="1"/>
                <w:sz w:val="24"/>
                <w:szCs w:val="24"/>
              </w:rPr>
              <w:t xml:space="preserve"> </w:t>
            </w:r>
            <w:r w:rsidRPr="00A0297F">
              <w:rPr>
                <w:rFonts w:ascii="Book Antiqua" w:eastAsia="Book Antiqua" w:hAnsi="Book Antiqua" w:cs="Book Antiqua"/>
                <w:position w:val="1"/>
                <w:sz w:val="24"/>
                <w:szCs w:val="24"/>
              </w:rPr>
              <w:t>Quality</w:t>
            </w:r>
            <w:r w:rsidRPr="00A0297F">
              <w:rPr>
                <w:rFonts w:ascii="Book Antiqua" w:eastAsia="Book Antiqua" w:hAnsi="Book Antiqua" w:cs="Book Antiqua"/>
                <w:spacing w:val="1"/>
                <w:position w:val="1"/>
                <w:sz w:val="24"/>
                <w:szCs w:val="24"/>
              </w:rPr>
              <w:t xml:space="preserve"> </w:t>
            </w:r>
            <w:r w:rsidRPr="00A0297F">
              <w:rPr>
                <w:rFonts w:ascii="Book Antiqua" w:eastAsia="Book Antiqua" w:hAnsi="Book Antiqua" w:cs="Book Antiqua"/>
                <w:position w:val="1"/>
                <w:sz w:val="24"/>
                <w:szCs w:val="24"/>
              </w:rPr>
              <w:t>Assurance</w:t>
            </w:r>
            <w:r w:rsidRPr="00A0297F">
              <w:rPr>
                <w:rFonts w:ascii="Book Antiqua" w:eastAsia="Book Antiqua" w:hAnsi="Book Antiqua" w:cs="Book Antiqua"/>
                <w:spacing w:val="-10"/>
                <w:position w:val="1"/>
                <w:sz w:val="24"/>
                <w:szCs w:val="24"/>
              </w:rPr>
              <w:t xml:space="preserve"> </w:t>
            </w:r>
            <w:r w:rsidRPr="00A0297F">
              <w:rPr>
                <w:rFonts w:ascii="Book Antiqua" w:eastAsia="Book Antiqua" w:hAnsi="Book Antiqua" w:cs="Book Antiqua"/>
                <w:position w:val="1"/>
                <w:sz w:val="24"/>
                <w:szCs w:val="24"/>
              </w:rPr>
              <w:t>System</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INFLIBNE</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Information</w:t>
            </w:r>
            <w:r w:rsidRPr="00A0297F">
              <w:rPr>
                <w:rFonts w:ascii="Book Antiqua" w:eastAsia="Book Antiqua" w:hAnsi="Book Antiqua" w:cs="Book Antiqua"/>
                <w:spacing w:val="-21"/>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Library</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Network</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3"/>
                <w:sz w:val="24"/>
                <w:szCs w:val="24"/>
                <w:lang w:val="en-IN" w:eastAsia="en-IN"/>
              </w:rPr>
              <w:t>INQAAH</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International</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Network</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Quality</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Assurance Agencies</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in</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Higher</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Education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7"/>
                <w:sz w:val="24"/>
                <w:szCs w:val="24"/>
                <w:lang w:val="en-IN" w:eastAsia="en-IN"/>
              </w:rPr>
              <w:t>INS</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Indian</w:t>
            </w:r>
            <w:r w:rsidRPr="00A0297F">
              <w:rPr>
                <w:rFonts w:ascii="Book Antiqua" w:eastAsia="Book Antiqua" w:hAnsi="Book Antiqua" w:cs="Book Antiqua"/>
                <w:spacing w:val="-9"/>
                <w:sz w:val="24"/>
                <w:szCs w:val="24"/>
              </w:rPr>
              <w:t xml:space="preserve"> </w:t>
            </w:r>
            <w:r w:rsidRPr="00A0297F">
              <w:rPr>
                <w:rFonts w:ascii="Book Antiqua" w:eastAsia="Book Antiqua" w:hAnsi="Book Antiqua" w:cs="Book Antiqua"/>
                <w:sz w:val="24"/>
                <w:szCs w:val="24"/>
              </w:rPr>
              <w:t>National</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Academy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IP</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Intellectual</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Property</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Rights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position w:val="1"/>
                <w:sz w:val="24"/>
                <w:szCs w:val="24"/>
                <w:lang w:val="en-IN" w:eastAsia="en-IN"/>
              </w:rPr>
              <w:t>IS</w:t>
            </w:r>
            <w:r w:rsidRPr="00A0297F">
              <w:rPr>
                <w:rFonts w:ascii="Book Antiqua" w:eastAsia="Book Antiqua" w:hAnsi="Book Antiqua" w:cs="Book Antiqua"/>
                <w:position w:val="1"/>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position w:val="1"/>
                <w:sz w:val="24"/>
                <w:szCs w:val="24"/>
              </w:rPr>
              <w:t>Institutional</w:t>
            </w:r>
            <w:r w:rsidRPr="00A0297F">
              <w:rPr>
                <w:rFonts w:ascii="Book Antiqua" w:eastAsia="Book Antiqua" w:hAnsi="Book Antiqua" w:cs="Book Antiqua"/>
                <w:spacing w:val="25"/>
                <w:position w:val="1"/>
                <w:sz w:val="24"/>
                <w:szCs w:val="24"/>
              </w:rPr>
              <w:t xml:space="preserve"> </w:t>
            </w:r>
            <w:r w:rsidRPr="00A0297F">
              <w:rPr>
                <w:rFonts w:ascii="Book Antiqua" w:eastAsia="Book Antiqua" w:hAnsi="Book Antiqua" w:cs="Book Antiqua"/>
                <w:position w:val="1"/>
                <w:sz w:val="24"/>
                <w:szCs w:val="24"/>
              </w:rPr>
              <w:t>Social</w:t>
            </w:r>
            <w:r w:rsidRPr="00A0297F">
              <w:rPr>
                <w:rFonts w:ascii="Book Antiqua" w:eastAsia="Book Antiqua" w:hAnsi="Book Antiqua" w:cs="Book Antiqua"/>
                <w:spacing w:val="19"/>
                <w:position w:val="1"/>
                <w:sz w:val="24"/>
                <w:szCs w:val="24"/>
              </w:rPr>
              <w:t xml:space="preserve"> </w:t>
            </w:r>
            <w:r w:rsidRPr="00A0297F">
              <w:rPr>
                <w:rFonts w:ascii="Book Antiqua" w:eastAsia="Book Antiqua" w:hAnsi="Book Antiqua" w:cs="Book Antiqua"/>
                <w:position w:val="1"/>
                <w:sz w:val="24"/>
                <w:szCs w:val="24"/>
              </w:rPr>
              <w:t>Responsibility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0"/>
                <w:sz w:val="24"/>
                <w:szCs w:val="24"/>
                <w:lang w:val="en-IN" w:eastAsia="en-IN"/>
              </w:rPr>
              <w:t>IU</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Inter</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University</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Centre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KI</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Key Indicator</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KI-GP(s</w:t>
            </w:r>
            <w:r w:rsidRPr="00A0297F">
              <w:rPr>
                <w:rFonts w:ascii="Book Antiqua" w:eastAsia="Book Antiqua" w:hAnsi="Book Antiqua" w:cs="Book Antiqua"/>
                <w:sz w:val="24"/>
                <w:szCs w:val="24"/>
                <w:lang w:val="en-IN" w:eastAsia="en-IN"/>
              </w:rPr>
              <w: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Key Indicator-wise</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Grade</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Point(s)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3"/>
                <w:sz w:val="24"/>
                <w:szCs w:val="24"/>
                <w:lang w:val="en-IN" w:eastAsia="en-IN"/>
              </w:rPr>
              <w:t>MHR</w:t>
            </w:r>
            <w:r w:rsidRPr="00A0297F">
              <w:rPr>
                <w:rFonts w:ascii="Book Antiqua" w:eastAsia="Book Antiqua" w:hAnsi="Book Antiqua" w:cs="Book Antiqua"/>
                <w:sz w:val="24"/>
                <w:szCs w:val="24"/>
                <w:lang w:val="en-IN" w:eastAsia="en-IN"/>
              </w:rPr>
              <w:t>D</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pacing w:val="-2"/>
                <w:sz w:val="24"/>
                <w:szCs w:val="24"/>
              </w:rPr>
              <w:t>Ministr</w:t>
            </w:r>
            <w:r w:rsidRPr="00A0297F">
              <w:rPr>
                <w:rFonts w:ascii="Book Antiqua" w:eastAsia="Book Antiqua" w:hAnsi="Book Antiqua" w:cs="Book Antiqua"/>
                <w:sz w:val="24"/>
                <w:szCs w:val="24"/>
              </w:rPr>
              <w:t>y</w:t>
            </w:r>
            <w:r w:rsidRPr="00A0297F">
              <w:rPr>
                <w:rFonts w:ascii="Book Antiqua" w:eastAsia="Book Antiqua" w:hAnsi="Book Antiqua" w:cs="Book Antiqua"/>
                <w:spacing w:val="-19"/>
                <w:sz w:val="24"/>
                <w:szCs w:val="24"/>
              </w:rPr>
              <w:t xml:space="preserve"> </w:t>
            </w:r>
            <w:r w:rsidRPr="00A0297F">
              <w:rPr>
                <w:rFonts w:ascii="Book Antiqua" w:eastAsia="Book Antiqua" w:hAnsi="Book Antiqua" w:cs="Book Antiqua"/>
                <w:spacing w:val="-2"/>
                <w:sz w:val="24"/>
                <w:szCs w:val="24"/>
              </w:rPr>
              <w:t>o</w:t>
            </w:r>
            <w:r w:rsidRPr="00A0297F">
              <w:rPr>
                <w:rFonts w:ascii="Book Antiqua" w:eastAsia="Book Antiqua" w:hAnsi="Book Antiqua" w:cs="Book Antiqua"/>
                <w:sz w:val="24"/>
                <w:szCs w:val="24"/>
              </w:rPr>
              <w:t>f</w:t>
            </w:r>
            <w:r w:rsidRPr="00A0297F">
              <w:rPr>
                <w:rFonts w:ascii="Book Antiqua" w:eastAsia="Book Antiqua" w:hAnsi="Book Antiqua" w:cs="Book Antiqua"/>
                <w:spacing w:val="-21"/>
                <w:sz w:val="24"/>
                <w:szCs w:val="24"/>
              </w:rPr>
              <w:t xml:space="preserve"> </w:t>
            </w:r>
            <w:r w:rsidRPr="00A0297F">
              <w:rPr>
                <w:rFonts w:ascii="Book Antiqua" w:hAnsi="Book Antiqua"/>
                <w:sz w:val="24"/>
                <w:szCs w:val="24"/>
              </w:rPr>
              <w:t>Human Resource</w:t>
            </w:r>
            <w:r w:rsidRPr="00A0297F">
              <w:rPr>
                <w:rFonts w:ascii="Book Antiqua" w:eastAsia="Book Antiqua" w:hAnsi="Book Antiqua" w:cs="Book Antiqua"/>
                <w:spacing w:val="-8"/>
                <w:w w:val="98"/>
                <w:sz w:val="24"/>
                <w:szCs w:val="24"/>
              </w:rPr>
              <w:t xml:space="preserve"> </w:t>
            </w:r>
            <w:r w:rsidRPr="00A0297F">
              <w:rPr>
                <w:rFonts w:ascii="Book Antiqua" w:eastAsia="Book Antiqua" w:hAnsi="Book Antiqua" w:cs="Book Antiqua"/>
                <w:spacing w:val="-2"/>
                <w:sz w:val="24"/>
                <w:szCs w:val="24"/>
              </w:rPr>
              <w:t>an</w:t>
            </w:r>
            <w:r w:rsidRPr="00A0297F">
              <w:rPr>
                <w:rFonts w:ascii="Book Antiqua" w:eastAsia="Book Antiqua" w:hAnsi="Book Antiqua" w:cs="Book Antiqua"/>
                <w:sz w:val="24"/>
                <w:szCs w:val="24"/>
              </w:rPr>
              <w:t>d</w:t>
            </w:r>
            <w:r w:rsidRPr="00A0297F">
              <w:rPr>
                <w:rFonts w:ascii="Book Antiqua" w:eastAsia="Book Antiqua" w:hAnsi="Book Antiqua" w:cs="Book Antiqua"/>
                <w:spacing w:val="-23"/>
                <w:sz w:val="24"/>
                <w:szCs w:val="24"/>
              </w:rPr>
              <w:t xml:space="preserve"> </w:t>
            </w:r>
            <w:r w:rsidRPr="00A0297F">
              <w:rPr>
                <w:rFonts w:ascii="Book Antiqua" w:eastAsia="Book Antiqua" w:hAnsi="Book Antiqua" w:cs="Book Antiqua"/>
                <w:spacing w:val="-2"/>
                <w:sz w:val="24"/>
                <w:szCs w:val="24"/>
              </w:rPr>
              <w:t>Development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Mo</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hAnsi="Book Antiqua" w:cs="Times New Roman"/>
                <w:sz w:val="24"/>
                <w:szCs w:val="24"/>
              </w:rPr>
              <w:t>Memorandum</w:t>
            </w:r>
            <w:r w:rsidRPr="00A0297F">
              <w:rPr>
                <w:rFonts w:ascii="Book Antiqua" w:eastAsia="Book Antiqua" w:hAnsi="Book Antiqua" w:cs="Book Antiqua"/>
                <w:spacing w:val="-8"/>
                <w:w w:val="99"/>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Contract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sz w:val="24"/>
                <w:szCs w:val="24"/>
                <w:lang w:val="en-IN" w:eastAsia="en-IN"/>
              </w:rPr>
              <w:t>Mo</w:t>
            </w:r>
            <w:r w:rsidRPr="00A0297F">
              <w:rPr>
                <w:rFonts w:ascii="Book Antiqua" w:eastAsia="Book Antiqua" w:hAnsi="Book Antiqua" w:cs="Book Antiqua"/>
                <w:sz w:val="24"/>
                <w:szCs w:val="24"/>
                <w:lang w:val="en-IN" w:eastAsia="en-IN"/>
              </w:rPr>
              <w:t>U</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Memorandum</w:t>
            </w:r>
            <w:r w:rsidRPr="00A0297F">
              <w:rPr>
                <w:rFonts w:ascii="Book Antiqua" w:eastAsia="Book Antiqua" w:hAnsi="Book Antiqua" w:cs="Book Antiqua"/>
                <w:spacing w:val="-19"/>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Understanding</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MI</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Minimum</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Institutional</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Requirements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8"/>
                <w:sz w:val="24"/>
                <w:szCs w:val="24"/>
                <w:lang w:val="en-IN" w:eastAsia="en-IN"/>
              </w:rPr>
              <w:t>MI</w:t>
            </w:r>
            <w:r w:rsidRPr="00A0297F">
              <w:rPr>
                <w:rFonts w:ascii="Book Antiqua" w:eastAsia="Book Antiqua" w:hAnsi="Book Antiqua" w:cs="Book Antiqua"/>
                <w:sz w:val="24"/>
                <w:szCs w:val="24"/>
                <w:lang w:val="en-IN" w:eastAsia="en-IN"/>
              </w:rPr>
              <w:t>S</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Management</w:t>
            </w:r>
            <w:r w:rsidRPr="00A0297F">
              <w:rPr>
                <w:rFonts w:ascii="Book Antiqua" w:eastAsia="Book Antiqua" w:hAnsi="Book Antiqua" w:cs="Book Antiqua"/>
                <w:spacing w:val="-12"/>
                <w:sz w:val="24"/>
                <w:szCs w:val="24"/>
              </w:rPr>
              <w:t xml:space="preserve"> </w:t>
            </w:r>
            <w:r w:rsidRPr="00A0297F">
              <w:rPr>
                <w:rFonts w:ascii="Book Antiqua" w:hAnsi="Book Antiqua"/>
                <w:sz w:val="24"/>
                <w:szCs w:val="24"/>
              </w:rPr>
              <w:t>Information</w:t>
            </w:r>
            <w:r w:rsidRPr="00A0297F">
              <w:rPr>
                <w:rFonts w:ascii="Book Antiqua" w:hAnsi="Book Antiqua"/>
              </w:rPr>
              <w:t xml:space="preserve"> </w:t>
            </w:r>
            <w:r w:rsidRPr="00A0297F">
              <w:rPr>
                <w:rFonts w:ascii="Book Antiqua" w:eastAsia="Book Antiqua" w:hAnsi="Book Antiqua" w:cs="Book Antiqua"/>
                <w:sz w:val="24"/>
                <w:szCs w:val="24"/>
              </w:rPr>
              <w:t>System</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NCT</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National</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Council</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for</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Teacher</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Education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1"/>
                <w:sz w:val="24"/>
                <w:szCs w:val="24"/>
                <w:lang w:val="en-IN" w:eastAsia="en-IN"/>
              </w:rPr>
              <w:t>NE</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National</w:t>
            </w:r>
            <w:r w:rsidRPr="00A0297F">
              <w:rPr>
                <w:rFonts w:ascii="Book Antiqua" w:eastAsia="Book Antiqua" w:hAnsi="Book Antiqua" w:cs="Book Antiqua"/>
                <w:spacing w:val="23"/>
                <w:sz w:val="24"/>
                <w:szCs w:val="24"/>
              </w:rPr>
              <w:t xml:space="preserve"> </w:t>
            </w:r>
            <w:r w:rsidRPr="00A0297F">
              <w:rPr>
                <w:rFonts w:ascii="Book Antiqua" w:eastAsia="Book Antiqua" w:hAnsi="Book Antiqua" w:cs="Book Antiqua"/>
                <w:sz w:val="24"/>
                <w:szCs w:val="24"/>
              </w:rPr>
              <w:t>Eligibility</w:t>
            </w:r>
            <w:r w:rsidRPr="00A0297F">
              <w:rPr>
                <w:rFonts w:ascii="Book Antiqua" w:eastAsia="Book Antiqua" w:hAnsi="Book Antiqua" w:cs="Book Antiqua"/>
                <w:spacing w:val="23"/>
                <w:sz w:val="24"/>
                <w:szCs w:val="24"/>
              </w:rPr>
              <w:t xml:space="preserve"> </w:t>
            </w:r>
            <w:r w:rsidRPr="00A0297F">
              <w:rPr>
                <w:rFonts w:ascii="Book Antiqua" w:eastAsia="Book Antiqua" w:hAnsi="Book Antiqua" w:cs="Book Antiqua"/>
                <w:sz w:val="24"/>
                <w:szCs w:val="24"/>
              </w:rPr>
              <w:t>Test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z w:val="24"/>
                <w:szCs w:val="24"/>
                <w:lang w:val="en-IN" w:eastAsia="en-IN"/>
              </w:rPr>
              <w:t>NGO</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Non</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Governmental</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Organization</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NME-IC</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National</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Mission</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on</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Education</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through Information</w:t>
            </w:r>
            <w:r w:rsidRPr="00A0297F">
              <w:rPr>
                <w:rFonts w:ascii="Book Antiqua" w:eastAsia="Book Antiqua" w:hAnsi="Book Antiqua" w:cs="Book Antiqua"/>
                <w:spacing w:val="-16"/>
                <w:sz w:val="24"/>
                <w:szCs w:val="24"/>
              </w:rPr>
              <w:t xml:space="preserve"> </w:t>
            </w:r>
            <w:r w:rsidRPr="00A0297F">
              <w:rPr>
                <w:rFonts w:ascii="Book Antiqua" w:eastAsia="Book Antiqua" w:hAnsi="Book Antiqua" w:cs="Book Antiqua"/>
                <w:sz w:val="24"/>
                <w:szCs w:val="24"/>
              </w:rPr>
              <w:t>and</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Technology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NP</w:t>
            </w:r>
            <w:r w:rsidRPr="00A0297F">
              <w:rPr>
                <w:rFonts w:ascii="Book Antiqua" w:eastAsia="Book Antiqua" w:hAnsi="Book Antiqua" w:cs="Book Antiqua"/>
                <w:sz w:val="24"/>
                <w:szCs w:val="24"/>
                <w:lang w:val="en-IN" w:eastAsia="en-IN"/>
              </w:rPr>
              <w:t>E</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National</w:t>
            </w:r>
            <w:r w:rsidRPr="00A0297F">
              <w:rPr>
                <w:rFonts w:ascii="Book Antiqua" w:eastAsia="Book Antiqua" w:hAnsi="Book Antiqua" w:cs="Book Antiqua"/>
                <w:spacing w:val="15"/>
                <w:sz w:val="24"/>
                <w:szCs w:val="24"/>
              </w:rPr>
              <w:t xml:space="preserve"> </w:t>
            </w:r>
            <w:r w:rsidRPr="00A0297F">
              <w:rPr>
                <w:rFonts w:ascii="Book Antiqua" w:eastAsia="Book Antiqua" w:hAnsi="Book Antiqua" w:cs="Book Antiqua"/>
                <w:sz w:val="24"/>
                <w:szCs w:val="24"/>
              </w:rPr>
              <w:t>Policy</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Education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3"/>
                <w:sz w:val="24"/>
                <w:szCs w:val="24"/>
                <w:lang w:val="en-IN" w:eastAsia="en-IN"/>
              </w:rPr>
              <w:t>NPTE</w:t>
            </w:r>
            <w:r w:rsidRPr="00A0297F">
              <w:rPr>
                <w:rFonts w:ascii="Book Antiqua" w:eastAsia="Book Antiqua" w:hAnsi="Book Antiqua" w:cs="Book Antiqua"/>
                <w:sz w:val="24"/>
                <w:szCs w:val="24"/>
                <w:lang w:val="en-IN" w:eastAsia="en-IN"/>
              </w:rPr>
              <w:t>L</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National</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Programmed</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Teaching</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Enhanced Learning</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5"/>
                <w:sz w:val="24"/>
                <w:szCs w:val="24"/>
                <w:lang w:val="en-IN" w:eastAsia="en-IN"/>
              </w:rPr>
              <w:t>OM</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Optical</w:t>
            </w:r>
            <w:r w:rsidRPr="00A0297F">
              <w:rPr>
                <w:rFonts w:ascii="Book Antiqua" w:eastAsia="Book Antiqua" w:hAnsi="Book Antiqua" w:cs="Book Antiqua"/>
                <w:spacing w:val="13"/>
                <w:sz w:val="24"/>
                <w:szCs w:val="24"/>
              </w:rPr>
              <w:t xml:space="preserve"> </w:t>
            </w:r>
            <w:r w:rsidRPr="00A0297F">
              <w:rPr>
                <w:rFonts w:ascii="Book Antiqua" w:eastAsia="Book Antiqua" w:hAnsi="Book Antiqua" w:cs="Book Antiqua"/>
                <w:sz w:val="24"/>
                <w:szCs w:val="24"/>
              </w:rPr>
              <w:t>Mark</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Recognition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w w:val="99"/>
                <w:sz w:val="24"/>
                <w:szCs w:val="24"/>
                <w:lang w:val="en-IN" w:eastAsia="en-IN"/>
              </w:rPr>
              <w:t>OPAC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Online</w:t>
            </w:r>
            <w:r w:rsidRPr="00A0297F">
              <w:rPr>
                <w:rFonts w:ascii="Book Antiqua" w:eastAsia="Book Antiqua" w:hAnsi="Book Antiqua" w:cs="Book Antiqua"/>
                <w:spacing w:val="15"/>
                <w:sz w:val="24"/>
                <w:szCs w:val="24"/>
              </w:rPr>
              <w:t xml:space="preserve"> </w:t>
            </w:r>
            <w:r w:rsidRPr="00A0297F">
              <w:rPr>
                <w:rFonts w:ascii="Book Antiqua" w:eastAsia="Book Antiqua" w:hAnsi="Book Antiqua" w:cs="Book Antiqua"/>
                <w:sz w:val="24"/>
                <w:szCs w:val="24"/>
              </w:rPr>
              <w:t>Public</w:t>
            </w:r>
            <w:r w:rsidRPr="00A0297F">
              <w:rPr>
                <w:rFonts w:ascii="Book Antiqua" w:eastAsia="Book Antiqua" w:hAnsi="Book Antiqua" w:cs="Book Antiqua"/>
                <w:spacing w:val="15"/>
                <w:sz w:val="24"/>
                <w:szCs w:val="24"/>
              </w:rPr>
              <w:t xml:space="preserve"> </w:t>
            </w:r>
            <w:r w:rsidRPr="00A0297F">
              <w:rPr>
                <w:rFonts w:ascii="Book Antiqua" w:eastAsia="Book Antiqua" w:hAnsi="Book Antiqua" w:cs="Book Antiqua"/>
                <w:sz w:val="24"/>
                <w:szCs w:val="24"/>
              </w:rPr>
              <w:t>Access</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Catalogue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7"/>
                <w:sz w:val="24"/>
                <w:szCs w:val="24"/>
                <w:lang w:val="en-IN" w:eastAsia="en-IN"/>
              </w:rPr>
              <w:t>PT</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Peer</w:t>
            </w:r>
            <w:r w:rsidRPr="00A0297F">
              <w:rPr>
                <w:rFonts w:ascii="Book Antiqua" w:eastAsia="Book Antiqua" w:hAnsi="Book Antiqua" w:cs="Book Antiqua"/>
                <w:spacing w:val="14"/>
                <w:sz w:val="24"/>
                <w:szCs w:val="24"/>
              </w:rPr>
              <w:t xml:space="preserve"> </w:t>
            </w:r>
            <w:r w:rsidRPr="00A0297F">
              <w:rPr>
                <w:rFonts w:ascii="Book Antiqua" w:eastAsia="Book Antiqua" w:hAnsi="Book Antiqua" w:cs="Book Antiqua"/>
                <w:sz w:val="24"/>
                <w:szCs w:val="24"/>
              </w:rPr>
              <w:t>Team</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Report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3"/>
                <w:sz w:val="24"/>
                <w:szCs w:val="24"/>
                <w:lang w:val="en-IN" w:eastAsia="en-IN"/>
              </w:rPr>
              <w:t>QA</w:t>
            </w:r>
            <w:r w:rsidRPr="00A0297F">
              <w:rPr>
                <w:rFonts w:ascii="Book Antiqua" w:eastAsia="Book Antiqua" w:hAnsi="Book Antiqua" w:cs="Book Antiqua"/>
                <w:sz w:val="24"/>
                <w:szCs w:val="24"/>
                <w:lang w:val="en-IN" w:eastAsia="en-IN"/>
              </w:rPr>
              <w:t>A</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Quality</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Assurance</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Agency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3"/>
                <w:sz w:val="24"/>
                <w:szCs w:val="24"/>
                <w:lang w:val="en-IN" w:eastAsia="en-IN"/>
              </w:rPr>
              <w:t>SA</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Special</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Assistance</w:t>
            </w:r>
            <w:r w:rsidRPr="00A0297F">
              <w:rPr>
                <w:rFonts w:ascii="Book Antiqua" w:eastAsia="Book Antiqua" w:hAnsi="Book Antiqua" w:cs="Book Antiqua"/>
                <w:spacing w:val="-4"/>
                <w:sz w:val="24"/>
                <w:szCs w:val="24"/>
              </w:rPr>
              <w:t xml:space="preserve"> </w:t>
            </w:r>
            <w:r w:rsidR="00343682">
              <w:rPr>
                <w:rFonts w:ascii="Book Antiqua" w:eastAsia="Book Antiqua" w:hAnsi="Book Antiqua" w:cs="Book Antiqua"/>
                <w:sz w:val="24"/>
                <w:szCs w:val="24"/>
              </w:rPr>
              <w:t>Programme</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1"/>
                <w:sz w:val="24"/>
                <w:szCs w:val="24"/>
                <w:lang w:val="en-IN" w:eastAsia="en-IN"/>
              </w:rPr>
              <w:t>SET/SLE</w:t>
            </w:r>
            <w:r w:rsidRPr="00A0297F">
              <w:rPr>
                <w:rFonts w:ascii="Book Antiqua" w:eastAsia="Book Antiqua" w:hAnsi="Book Antiqua" w:cs="Book Antiqua"/>
                <w:sz w:val="24"/>
                <w:szCs w:val="24"/>
                <w:lang w:val="en-IN" w:eastAsia="en-IN"/>
              </w:rPr>
              <w:t>T</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State</w:t>
            </w:r>
            <w:r w:rsidRPr="00A0297F">
              <w:rPr>
                <w:rFonts w:ascii="Book Antiqua" w:eastAsia="Book Antiqua" w:hAnsi="Book Antiqua" w:cs="Book Antiqua"/>
                <w:spacing w:val="18"/>
                <w:sz w:val="24"/>
                <w:szCs w:val="24"/>
              </w:rPr>
              <w:t xml:space="preserve"> </w:t>
            </w:r>
            <w:r w:rsidRPr="00A0297F">
              <w:rPr>
                <w:rFonts w:ascii="Book Antiqua" w:eastAsia="Book Antiqua" w:hAnsi="Book Antiqua" w:cs="Book Antiqua"/>
                <w:sz w:val="24"/>
                <w:szCs w:val="24"/>
              </w:rPr>
              <w:t>Level</w:t>
            </w:r>
            <w:r w:rsidRPr="00A0297F">
              <w:rPr>
                <w:rFonts w:ascii="Book Antiqua" w:eastAsia="Book Antiqua" w:hAnsi="Book Antiqua" w:cs="Book Antiqua"/>
                <w:spacing w:val="12"/>
                <w:sz w:val="24"/>
                <w:szCs w:val="24"/>
              </w:rPr>
              <w:t xml:space="preserve"> </w:t>
            </w:r>
            <w:r w:rsidRPr="00A0297F">
              <w:rPr>
                <w:rFonts w:ascii="Book Antiqua" w:eastAsia="Book Antiqua" w:hAnsi="Book Antiqua" w:cs="Book Antiqua"/>
                <w:sz w:val="24"/>
                <w:szCs w:val="24"/>
              </w:rPr>
              <w:t>Eligibility</w:t>
            </w:r>
            <w:r w:rsidRPr="00A0297F">
              <w:rPr>
                <w:rFonts w:ascii="Book Antiqua" w:eastAsia="Book Antiqua" w:hAnsi="Book Antiqua" w:cs="Book Antiqua"/>
                <w:spacing w:val="18"/>
                <w:sz w:val="24"/>
                <w:szCs w:val="24"/>
              </w:rPr>
              <w:t xml:space="preserve"> </w:t>
            </w:r>
            <w:r w:rsidRPr="00A0297F">
              <w:rPr>
                <w:rFonts w:ascii="Book Antiqua" w:eastAsia="Book Antiqua" w:hAnsi="Book Antiqua" w:cs="Book Antiqua"/>
                <w:sz w:val="24"/>
                <w:szCs w:val="24"/>
              </w:rPr>
              <w:t>Test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3"/>
                <w:sz w:val="24"/>
                <w:szCs w:val="24"/>
                <w:lang w:val="en-IN" w:eastAsia="en-IN"/>
              </w:rPr>
              <w:t>SJ</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SCImago</w:t>
            </w:r>
            <w:r w:rsidRPr="00A0297F">
              <w:rPr>
                <w:rFonts w:ascii="Book Antiqua" w:eastAsia="Book Antiqua" w:hAnsi="Book Antiqua" w:cs="Book Antiqua"/>
                <w:spacing w:val="-16"/>
                <w:sz w:val="24"/>
                <w:szCs w:val="24"/>
              </w:rPr>
              <w:t xml:space="preserve"> </w:t>
            </w:r>
            <w:r w:rsidRPr="00A0297F">
              <w:rPr>
                <w:rFonts w:ascii="Book Antiqua" w:eastAsia="Book Antiqua" w:hAnsi="Book Antiqua" w:cs="Book Antiqua"/>
                <w:sz w:val="24"/>
                <w:szCs w:val="24"/>
              </w:rPr>
              <w:t>Journal</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Rank</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3"/>
                <w:sz w:val="24"/>
                <w:szCs w:val="24"/>
                <w:lang w:val="en-IN" w:eastAsia="en-IN"/>
              </w:rPr>
              <w:t>SLQAC</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State</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Level Quality</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Assurance</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 xml:space="preserve">Co-ordination </w:t>
            </w:r>
            <w:r w:rsidRPr="00A0297F">
              <w:rPr>
                <w:rFonts w:ascii="Book Antiqua" w:hAnsi="Book Antiqua"/>
                <w:sz w:val="24"/>
                <w:szCs w:val="24"/>
              </w:rPr>
              <w:t>Committee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5"/>
                <w:sz w:val="24"/>
                <w:szCs w:val="24"/>
                <w:lang w:val="en-IN" w:eastAsia="en-IN"/>
              </w:rPr>
              <w:t>SNI</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Source</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Normalized</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Impact</w:t>
            </w:r>
            <w:r w:rsidRPr="00A0297F">
              <w:rPr>
                <w:rFonts w:ascii="Book Antiqua" w:eastAsia="Book Antiqua" w:hAnsi="Book Antiqua" w:cs="Book Antiqua"/>
                <w:spacing w:val="-1"/>
                <w:sz w:val="24"/>
                <w:szCs w:val="24"/>
              </w:rPr>
              <w:t xml:space="preserve"> </w:t>
            </w:r>
            <w:r w:rsidRPr="00A0297F">
              <w:rPr>
                <w:rFonts w:ascii="Book Antiqua" w:eastAsia="Book Antiqua" w:hAnsi="Book Antiqua" w:cs="Book Antiqua"/>
                <w:sz w:val="24"/>
                <w:szCs w:val="24"/>
              </w:rPr>
              <w:t>per</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Paper</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3"/>
                <w:sz w:val="24"/>
                <w:szCs w:val="24"/>
                <w:lang w:val="en-IN" w:eastAsia="en-IN"/>
              </w:rPr>
            </w:pPr>
            <w:r w:rsidRPr="00A0297F">
              <w:rPr>
                <w:rFonts w:ascii="Book Antiqua" w:eastAsia="Book Antiqua" w:hAnsi="Book Antiqua" w:cs="Book Antiqua"/>
                <w:spacing w:val="-5"/>
                <w:sz w:val="24"/>
                <w:szCs w:val="24"/>
                <w:lang w:val="en-IN" w:eastAsia="en-IN"/>
              </w:rPr>
              <w:t>SS</w:t>
            </w:r>
            <w:r w:rsidRPr="00A0297F">
              <w:rPr>
                <w:rFonts w:ascii="Book Antiqua" w:eastAsia="Book Antiqua" w:hAnsi="Book Antiqua" w:cs="Book Antiqua"/>
                <w:sz w:val="24"/>
                <w:szCs w:val="24"/>
                <w:lang w:val="en-IN" w:eastAsia="en-IN"/>
              </w:rPr>
              <w:t>R</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Self-Study</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Report</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2"/>
                <w:sz w:val="24"/>
                <w:szCs w:val="24"/>
                <w:lang w:val="en-IN" w:eastAsia="en-IN"/>
              </w:rPr>
              <w:t>SWO</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Strengths,</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Weaknesses,</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Opportunities</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 xml:space="preserve">and </w:t>
            </w:r>
            <w:r w:rsidRPr="00A0297F">
              <w:rPr>
                <w:rFonts w:ascii="Book Antiqua" w:eastAsia="Book Antiqua" w:hAnsi="Book Antiqua" w:cs="Book Antiqua"/>
                <w:spacing w:val="1"/>
                <w:sz w:val="24"/>
                <w:szCs w:val="24"/>
              </w:rPr>
              <w:t>Challenges</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z w:val="24"/>
                <w:szCs w:val="24"/>
                <w:lang w:val="en-IN" w:eastAsia="en-IN"/>
              </w:rPr>
              <w:t>TEI</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Teacher</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Education</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Institution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4"/>
                <w:sz w:val="24"/>
                <w:szCs w:val="24"/>
                <w:lang w:val="en-IN" w:eastAsia="en-IN"/>
              </w:rPr>
              <w:t>TOEF</w:t>
            </w:r>
            <w:r w:rsidRPr="00A0297F">
              <w:rPr>
                <w:rFonts w:ascii="Book Antiqua" w:eastAsia="Book Antiqua" w:hAnsi="Book Antiqua" w:cs="Book Antiqua"/>
                <w:sz w:val="24"/>
                <w:szCs w:val="24"/>
                <w:lang w:val="en-IN" w:eastAsia="en-IN"/>
              </w:rPr>
              <w:t>L</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Test</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of</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English</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as</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a</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Foreign</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Language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8"/>
                <w:sz w:val="24"/>
                <w:szCs w:val="24"/>
                <w:lang w:val="en-IN" w:eastAsia="en-IN"/>
              </w:rPr>
              <w:t>UG</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University</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Grants</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Commission</w:t>
            </w:r>
          </w:p>
        </w:tc>
      </w:tr>
      <w:tr w:rsidR="00E73188" w:rsidRPr="00A0297F" w:rsidTr="00813D66">
        <w:trPr>
          <w:trHeight w:val="281"/>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3"/>
                <w:sz w:val="24"/>
                <w:szCs w:val="24"/>
                <w:lang w:val="en-IN" w:eastAsia="en-IN"/>
              </w:rPr>
              <w:t>UNESC</w:t>
            </w:r>
            <w:r w:rsidRPr="00A0297F">
              <w:rPr>
                <w:rFonts w:ascii="Book Antiqua" w:eastAsia="Book Antiqua" w:hAnsi="Book Antiqua" w:cs="Book Antiqua"/>
                <w:sz w:val="24"/>
                <w:szCs w:val="24"/>
                <w:lang w:val="en-IN" w:eastAsia="en-IN"/>
              </w:rPr>
              <w:t>O</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United</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Nations</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Educational,</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Scientific</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and Cultural</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Organization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2"/>
                <w:sz w:val="24"/>
                <w:szCs w:val="24"/>
                <w:lang w:val="en-IN" w:eastAsia="en-IN"/>
              </w:rPr>
              <w:t>UN</w:t>
            </w:r>
            <w:r w:rsidRPr="00A0297F">
              <w:rPr>
                <w:rFonts w:ascii="Book Antiqua" w:eastAsia="Book Antiqua" w:hAnsi="Book Antiqua" w:cs="Book Antiqua"/>
                <w:sz w:val="24"/>
                <w:szCs w:val="24"/>
                <w:lang w:val="en-IN" w:eastAsia="en-IN"/>
              </w:rPr>
              <w:t>O</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United</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Nation Organization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5"/>
                <w:sz w:val="24"/>
                <w:szCs w:val="24"/>
                <w:lang w:val="en-IN" w:eastAsia="en-IN"/>
              </w:rPr>
            </w:pPr>
            <w:r w:rsidRPr="00A0297F">
              <w:rPr>
                <w:rFonts w:ascii="Book Antiqua" w:eastAsia="Book Antiqua" w:hAnsi="Book Antiqua" w:cs="Book Antiqua"/>
                <w:spacing w:val="-4"/>
                <w:sz w:val="24"/>
                <w:szCs w:val="24"/>
                <w:lang w:val="en-IN" w:eastAsia="en-IN"/>
              </w:rPr>
              <w:t>UNICE</w:t>
            </w:r>
            <w:r w:rsidRPr="00A0297F">
              <w:rPr>
                <w:rFonts w:ascii="Book Antiqua" w:eastAsia="Book Antiqua" w:hAnsi="Book Antiqua" w:cs="Book Antiqua"/>
                <w:sz w:val="24"/>
                <w:szCs w:val="24"/>
                <w:lang w:val="en-IN" w:eastAsia="en-IN"/>
              </w:rPr>
              <w:t>F</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United</w:t>
            </w:r>
            <w:r w:rsidRPr="00A0297F">
              <w:rPr>
                <w:rFonts w:ascii="Book Antiqua" w:eastAsia="Book Antiqua" w:hAnsi="Book Antiqua" w:cs="Book Antiqua"/>
                <w:spacing w:val="-2"/>
                <w:sz w:val="24"/>
                <w:szCs w:val="24"/>
              </w:rPr>
              <w:t xml:space="preserve"> </w:t>
            </w:r>
            <w:r w:rsidRPr="00A0297F">
              <w:rPr>
                <w:rFonts w:ascii="Book Antiqua" w:eastAsia="Book Antiqua" w:hAnsi="Book Antiqua" w:cs="Book Antiqua"/>
                <w:sz w:val="24"/>
                <w:szCs w:val="24"/>
              </w:rPr>
              <w:t>Nations</w:t>
            </w:r>
            <w:r w:rsidRPr="00A0297F">
              <w:rPr>
                <w:rFonts w:ascii="Book Antiqua" w:eastAsia="Book Antiqua" w:hAnsi="Book Antiqua" w:cs="Book Antiqua"/>
                <w:spacing w:val="5"/>
                <w:sz w:val="24"/>
                <w:szCs w:val="24"/>
              </w:rPr>
              <w:t xml:space="preserve"> </w:t>
            </w:r>
            <w:r w:rsidRPr="00A0297F">
              <w:rPr>
                <w:rFonts w:ascii="Book Antiqua" w:eastAsia="Book Antiqua" w:hAnsi="Book Antiqua" w:cs="Book Antiqua"/>
                <w:sz w:val="24"/>
                <w:szCs w:val="24"/>
              </w:rPr>
              <w:t>Children</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Educational</w:t>
            </w:r>
            <w:r w:rsidRPr="00A0297F">
              <w:rPr>
                <w:rFonts w:ascii="Book Antiqua" w:eastAsia="Book Antiqua" w:hAnsi="Book Antiqua" w:cs="Book Antiqua"/>
                <w:spacing w:val="-7"/>
                <w:sz w:val="24"/>
                <w:szCs w:val="24"/>
              </w:rPr>
              <w:t xml:space="preserve"> </w:t>
            </w:r>
            <w:r w:rsidRPr="00A0297F">
              <w:rPr>
                <w:rFonts w:ascii="Book Antiqua" w:eastAsia="Book Antiqua" w:hAnsi="Book Antiqua" w:cs="Book Antiqua"/>
                <w:sz w:val="24"/>
                <w:szCs w:val="24"/>
              </w:rPr>
              <w:t>Foundation</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4"/>
                <w:sz w:val="24"/>
                <w:szCs w:val="24"/>
                <w:lang w:val="en-IN" w:eastAsia="en-IN"/>
              </w:rPr>
              <w:t>UND</w:t>
            </w:r>
            <w:r w:rsidRPr="00A0297F">
              <w:rPr>
                <w:rFonts w:ascii="Book Antiqua" w:eastAsia="Book Antiqua" w:hAnsi="Book Antiqua" w:cs="Book Antiqua"/>
                <w:sz w:val="24"/>
                <w:szCs w:val="24"/>
                <w:lang w:val="en-IN" w:eastAsia="en-IN"/>
              </w:rPr>
              <w:t>P</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United</w:t>
            </w:r>
            <w:r w:rsidRPr="00A0297F">
              <w:rPr>
                <w:rFonts w:ascii="Book Antiqua" w:eastAsia="Book Antiqua" w:hAnsi="Book Antiqua" w:cs="Book Antiqua"/>
                <w:spacing w:val="-4"/>
                <w:sz w:val="24"/>
                <w:szCs w:val="24"/>
              </w:rPr>
              <w:t xml:space="preserve"> </w:t>
            </w:r>
            <w:r w:rsidRPr="00A0297F">
              <w:rPr>
                <w:rFonts w:ascii="Book Antiqua" w:eastAsia="Book Antiqua" w:hAnsi="Book Antiqua" w:cs="Book Antiqua"/>
                <w:sz w:val="24"/>
                <w:szCs w:val="24"/>
              </w:rPr>
              <w:t>Nation</w:t>
            </w:r>
            <w:r w:rsidRPr="00A0297F">
              <w:rPr>
                <w:rFonts w:ascii="Book Antiqua" w:eastAsia="Book Antiqua" w:hAnsi="Book Antiqua" w:cs="Book Antiqua"/>
                <w:spacing w:val="3"/>
                <w:sz w:val="24"/>
                <w:szCs w:val="24"/>
              </w:rPr>
              <w:t xml:space="preserve"> </w:t>
            </w:r>
            <w:r w:rsidRPr="00A0297F">
              <w:rPr>
                <w:rFonts w:ascii="Book Antiqua" w:eastAsia="Book Antiqua" w:hAnsi="Book Antiqua" w:cs="Book Antiqua"/>
                <w:sz w:val="24"/>
                <w:szCs w:val="24"/>
              </w:rPr>
              <w:t>Development</w:t>
            </w:r>
            <w:r w:rsidRPr="00A0297F">
              <w:rPr>
                <w:rFonts w:ascii="Book Antiqua" w:eastAsia="Book Antiqua" w:hAnsi="Book Antiqua" w:cs="Book Antiqua"/>
                <w:spacing w:val="-11"/>
                <w:sz w:val="24"/>
                <w:szCs w:val="24"/>
              </w:rPr>
              <w:t xml:space="preserve"> </w:t>
            </w:r>
            <w:r w:rsidRPr="00A0297F">
              <w:rPr>
                <w:rFonts w:ascii="Book Antiqua" w:eastAsia="Book Antiqua" w:hAnsi="Book Antiqua" w:cs="Book Antiqua"/>
                <w:sz w:val="24"/>
                <w:szCs w:val="24"/>
              </w:rPr>
              <w:t>Programme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9"/>
                <w:sz w:val="24"/>
                <w:szCs w:val="24"/>
                <w:lang w:val="en-IN" w:eastAsia="en-IN"/>
              </w:rPr>
              <w:t>USI</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University</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Science</w:t>
            </w:r>
            <w:r w:rsidRPr="00A0297F">
              <w:rPr>
                <w:rFonts w:ascii="Book Antiqua" w:eastAsia="Book Antiqua" w:hAnsi="Book Antiqua" w:cs="Book Antiqua"/>
                <w:spacing w:val="-16"/>
                <w:sz w:val="24"/>
                <w:szCs w:val="24"/>
              </w:rPr>
              <w:t xml:space="preserve"> </w:t>
            </w:r>
            <w:r w:rsidRPr="00A0297F">
              <w:rPr>
                <w:rFonts w:ascii="Book Antiqua" w:eastAsia="Book Antiqua" w:hAnsi="Book Antiqua" w:cs="Book Antiqua"/>
                <w:sz w:val="24"/>
                <w:szCs w:val="24"/>
              </w:rPr>
              <w:t>Instrumentation</w:t>
            </w:r>
            <w:r w:rsidRPr="00A0297F">
              <w:rPr>
                <w:rFonts w:ascii="Book Antiqua" w:eastAsia="Book Antiqua" w:hAnsi="Book Antiqua" w:cs="Book Antiqua"/>
                <w:spacing w:val="-8"/>
                <w:sz w:val="24"/>
                <w:szCs w:val="24"/>
              </w:rPr>
              <w:t xml:space="preserve"> </w:t>
            </w:r>
            <w:r w:rsidRPr="00A0297F">
              <w:rPr>
                <w:rFonts w:ascii="Book Antiqua" w:eastAsia="Book Antiqua" w:hAnsi="Book Antiqua" w:cs="Book Antiqua"/>
                <w:sz w:val="24"/>
                <w:szCs w:val="24"/>
              </w:rPr>
              <w:t>Centre</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4"/>
                <w:sz w:val="24"/>
                <w:szCs w:val="24"/>
                <w:lang w:val="en-IN" w:eastAsia="en-IN"/>
              </w:rPr>
            </w:pPr>
            <w:r w:rsidRPr="00A0297F">
              <w:rPr>
                <w:rFonts w:ascii="Book Antiqua" w:eastAsia="Book Antiqua" w:hAnsi="Book Antiqua" w:cs="Book Antiqua"/>
                <w:spacing w:val="2"/>
                <w:sz w:val="24"/>
                <w:szCs w:val="24"/>
                <w:lang w:val="en-IN" w:eastAsia="en-IN"/>
              </w:rPr>
              <w:t>Wi-F</w:t>
            </w:r>
            <w:r w:rsidRPr="00A0297F">
              <w:rPr>
                <w:rFonts w:ascii="Book Antiqua" w:eastAsia="Book Antiqua" w:hAnsi="Book Antiqua" w:cs="Book Antiqua"/>
                <w:sz w:val="24"/>
                <w:szCs w:val="24"/>
                <w:lang w:val="en-IN" w:eastAsia="en-IN"/>
              </w:rPr>
              <w:t>i</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pacing w:val="1"/>
                <w:sz w:val="24"/>
                <w:szCs w:val="24"/>
              </w:rPr>
              <w:t>Wireles</w:t>
            </w:r>
            <w:r w:rsidRPr="00A0297F">
              <w:rPr>
                <w:rFonts w:ascii="Book Antiqua" w:eastAsia="Book Antiqua" w:hAnsi="Book Antiqua" w:cs="Book Antiqua"/>
                <w:sz w:val="24"/>
                <w:szCs w:val="24"/>
              </w:rPr>
              <w:t>s</w:t>
            </w:r>
            <w:r w:rsidRPr="00A0297F">
              <w:rPr>
                <w:rFonts w:ascii="Book Antiqua" w:eastAsia="Book Antiqua" w:hAnsi="Book Antiqua" w:cs="Book Antiqua"/>
                <w:spacing w:val="23"/>
                <w:sz w:val="24"/>
                <w:szCs w:val="24"/>
              </w:rPr>
              <w:t xml:space="preserve"> </w:t>
            </w:r>
            <w:r w:rsidRPr="00A0297F">
              <w:rPr>
                <w:rFonts w:ascii="Book Antiqua" w:eastAsia="Book Antiqua" w:hAnsi="Book Antiqua" w:cs="Book Antiqua"/>
                <w:spacing w:val="1"/>
                <w:sz w:val="24"/>
                <w:szCs w:val="24"/>
              </w:rPr>
              <w:t>Fidelity</w:t>
            </w:r>
          </w:p>
        </w:tc>
      </w:tr>
      <w:tr w:rsidR="00E73188" w:rsidRPr="00A0297F" w:rsidTr="00813D66">
        <w:trPr>
          <w:trHeight w:val="296"/>
        </w:trPr>
        <w:tc>
          <w:tcPr>
            <w:tcW w:w="1508" w:type="dxa"/>
            <w:shd w:val="clear" w:color="auto" w:fill="auto"/>
          </w:tcPr>
          <w:p w:rsidR="00E73188" w:rsidRPr="00A0297F" w:rsidRDefault="00E73188" w:rsidP="00150BD3">
            <w:pPr>
              <w:rPr>
                <w:rFonts w:ascii="Book Antiqua" w:eastAsia="Book Antiqua" w:hAnsi="Book Antiqua" w:cs="Book Antiqua"/>
                <w:spacing w:val="2"/>
                <w:sz w:val="24"/>
                <w:szCs w:val="24"/>
                <w:lang w:val="en-IN" w:eastAsia="en-IN"/>
              </w:rPr>
            </w:pPr>
            <w:r w:rsidRPr="00A0297F">
              <w:rPr>
                <w:rFonts w:ascii="Book Antiqua" w:eastAsia="Book Antiqua" w:hAnsi="Book Antiqua" w:cs="Book Antiqua"/>
                <w:spacing w:val="2"/>
                <w:sz w:val="24"/>
                <w:szCs w:val="24"/>
                <w:lang w:val="en-IN" w:eastAsia="en-IN"/>
              </w:rPr>
              <w:t>YR</w:t>
            </w:r>
            <w:r w:rsidRPr="00A0297F">
              <w:rPr>
                <w:rFonts w:ascii="Book Antiqua" w:eastAsia="Book Antiqua" w:hAnsi="Book Antiqua" w:cs="Book Antiqua"/>
                <w:sz w:val="24"/>
                <w:szCs w:val="24"/>
                <w:lang w:val="en-IN" w:eastAsia="en-IN"/>
              </w:rPr>
              <w:t>C</w:t>
            </w:r>
          </w:p>
        </w:tc>
        <w:tc>
          <w:tcPr>
            <w:tcW w:w="798" w:type="dxa"/>
            <w:shd w:val="clear" w:color="auto" w:fill="auto"/>
          </w:tcPr>
          <w:p w:rsidR="00E73188" w:rsidRPr="00A0297F" w:rsidRDefault="00E73188" w:rsidP="00813D66">
            <w:pPr>
              <w:jc w:val="center"/>
              <w:rPr>
                <w:rFonts w:ascii="Book Antiqua" w:eastAsia="Calibri" w:hAnsi="Book Antiqua"/>
                <w:sz w:val="20"/>
                <w:szCs w:val="20"/>
                <w:lang w:val="en-IN" w:eastAsia="en-IN"/>
              </w:rPr>
            </w:pPr>
            <w:r w:rsidRPr="00A0297F">
              <w:rPr>
                <w:rFonts w:ascii="Book Antiqua" w:eastAsia="Calibri" w:hAnsi="Book Antiqua"/>
                <w:sz w:val="20"/>
                <w:szCs w:val="20"/>
                <w:lang w:val="en-IN" w:eastAsia="en-IN"/>
              </w:rPr>
              <w:t>-</w:t>
            </w:r>
          </w:p>
        </w:tc>
        <w:tc>
          <w:tcPr>
            <w:tcW w:w="8162" w:type="dxa"/>
            <w:shd w:val="clear" w:color="auto" w:fill="auto"/>
          </w:tcPr>
          <w:p w:rsidR="00E73188" w:rsidRPr="00A0297F" w:rsidRDefault="00E73188" w:rsidP="00150BD3">
            <w:pPr>
              <w:pStyle w:val="NoSpacing"/>
              <w:rPr>
                <w:rFonts w:ascii="Book Antiqua" w:eastAsia="Book Antiqua" w:hAnsi="Book Antiqua" w:cs="Book Antiqua"/>
                <w:sz w:val="24"/>
                <w:szCs w:val="24"/>
              </w:rPr>
            </w:pPr>
            <w:r w:rsidRPr="00A0297F">
              <w:rPr>
                <w:rFonts w:ascii="Book Antiqua" w:eastAsia="Book Antiqua" w:hAnsi="Book Antiqua" w:cs="Book Antiqua"/>
                <w:sz w:val="24"/>
                <w:szCs w:val="24"/>
              </w:rPr>
              <w:t>Youth</w:t>
            </w:r>
            <w:r w:rsidRPr="00A0297F">
              <w:rPr>
                <w:rFonts w:ascii="Book Antiqua" w:eastAsia="Book Antiqua" w:hAnsi="Book Antiqua" w:cs="Book Antiqua"/>
                <w:spacing w:val="10"/>
                <w:sz w:val="24"/>
                <w:szCs w:val="24"/>
              </w:rPr>
              <w:t xml:space="preserve"> </w:t>
            </w:r>
            <w:r w:rsidRPr="00A0297F">
              <w:rPr>
                <w:rFonts w:ascii="Book Antiqua" w:eastAsia="Book Antiqua" w:hAnsi="Book Antiqua" w:cs="Book Antiqua"/>
                <w:sz w:val="24"/>
                <w:szCs w:val="24"/>
              </w:rPr>
              <w:t>Red</w:t>
            </w:r>
            <w:r w:rsidRPr="00A0297F">
              <w:rPr>
                <w:rFonts w:ascii="Book Antiqua" w:eastAsia="Book Antiqua" w:hAnsi="Book Antiqua" w:cs="Book Antiqua"/>
                <w:spacing w:val="6"/>
                <w:sz w:val="24"/>
                <w:szCs w:val="24"/>
              </w:rPr>
              <w:t xml:space="preserve"> </w:t>
            </w:r>
            <w:r w:rsidRPr="00A0297F">
              <w:rPr>
                <w:rFonts w:ascii="Book Antiqua" w:eastAsia="Book Antiqua" w:hAnsi="Book Antiqua" w:cs="Book Antiqua"/>
                <w:sz w:val="24"/>
                <w:szCs w:val="24"/>
              </w:rPr>
              <w:t>Cross</w:t>
            </w:r>
          </w:p>
        </w:tc>
      </w:tr>
    </w:tbl>
    <w:p w:rsidR="00E73188" w:rsidRDefault="00E73188">
      <w:pPr>
        <w:spacing w:line="200" w:lineRule="exact"/>
        <w:rPr>
          <w:sz w:val="20"/>
          <w:szCs w:val="20"/>
        </w:rPr>
      </w:pPr>
    </w:p>
    <w:p w:rsidR="00656624" w:rsidRDefault="00656624">
      <w:pPr>
        <w:spacing w:line="200" w:lineRule="exact"/>
        <w:rPr>
          <w:sz w:val="20"/>
          <w:szCs w:val="20"/>
        </w:rPr>
        <w:sectPr w:rsidR="00656624" w:rsidSect="00DA71B9">
          <w:pgSz w:w="11900" w:h="16841"/>
          <w:pgMar w:top="1440" w:right="1127" w:bottom="1440" w:left="1240" w:header="0" w:footer="300" w:gutter="0"/>
          <w:cols w:space="720" w:equalWidth="0">
            <w:col w:w="9533"/>
          </w:cols>
        </w:sectPr>
      </w:pPr>
    </w:p>
    <w:p w:rsidR="00656624" w:rsidRDefault="00656624">
      <w:pPr>
        <w:spacing w:line="200" w:lineRule="exact"/>
        <w:rPr>
          <w:sz w:val="20"/>
          <w:szCs w:val="20"/>
        </w:rPr>
      </w:pPr>
      <w:bookmarkStart w:id="31" w:name="_Appendix_3:_Essential"/>
      <w:bookmarkStart w:id="32" w:name="RAF_-_Essential_Metrics_for_‘Affiliated/"/>
      <w:bookmarkStart w:id="33" w:name="_Appendix_4:_Essential"/>
      <w:bookmarkEnd w:id="31"/>
      <w:bookmarkEnd w:id="32"/>
      <w:bookmarkEnd w:id="33"/>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656624" w:rsidRDefault="00656624">
      <w:pPr>
        <w:spacing w:line="200" w:lineRule="exact"/>
        <w:rPr>
          <w:sz w:val="20"/>
          <w:szCs w:val="20"/>
        </w:rPr>
      </w:pPr>
    </w:p>
    <w:p w:rsidR="00C85563" w:rsidRPr="00C85563" w:rsidRDefault="00E1124E" w:rsidP="00E343FD">
      <w:pPr>
        <w:spacing w:line="200" w:lineRule="exact"/>
        <w:rPr>
          <w:sz w:val="20"/>
          <w:szCs w:val="20"/>
        </w:rPr>
      </w:pPr>
      <w:r w:rsidRPr="00E1124E">
        <w:rPr>
          <w:noProof/>
          <w:sz w:val="20"/>
          <w:szCs w:val="20"/>
        </w:rPr>
        <w:pict>
          <v:shape id="_x0000_s1158" type="#_x0000_t202" style="position:absolute;margin-left:16.8pt;margin-top:76.1pt;width:457.1pt;height:276.25pt;z-index:251664384" strokecolor="red" strokeweight="3pt">
            <v:shadow on="t" opacity=".5" offset="6pt,-6pt"/>
            <v:textbox style="mso-next-textbox:#_x0000_s1158">
              <w:txbxContent>
                <w:p w:rsidR="002A5F88" w:rsidRDefault="002A5F88" w:rsidP="00013BEC">
                  <w:pPr>
                    <w:rPr>
                      <w:i/>
                      <w:lang w:val="en-IN"/>
                    </w:rPr>
                  </w:pPr>
                  <w:r>
                    <w:rPr>
                      <w:i/>
                      <w:lang w:val="en-IN"/>
                    </w:rPr>
                    <w:t xml:space="preserve"> </w:t>
                  </w:r>
                </w:p>
                <w:p w:rsidR="002A5F88" w:rsidRPr="00013BEC" w:rsidRDefault="002A5F88" w:rsidP="00013BEC">
                  <w:pPr>
                    <w:rPr>
                      <w:b/>
                      <w:sz w:val="36"/>
                      <w:szCs w:val="36"/>
                      <w:lang w:val="en-IN"/>
                    </w:rPr>
                  </w:pPr>
                  <w:r w:rsidRPr="00013BEC">
                    <w:rPr>
                      <w:i/>
                      <w:sz w:val="36"/>
                      <w:szCs w:val="36"/>
                      <w:lang w:val="en-IN"/>
                    </w:rPr>
                    <w:t>For Communication with</w:t>
                  </w:r>
                  <w:r w:rsidRPr="00013BEC">
                    <w:rPr>
                      <w:sz w:val="36"/>
                      <w:szCs w:val="36"/>
                      <w:lang w:val="en-IN"/>
                    </w:rPr>
                    <w:t xml:space="preserve"> </w:t>
                  </w:r>
                  <w:r w:rsidRPr="00013BEC">
                    <w:rPr>
                      <w:b/>
                      <w:sz w:val="36"/>
                      <w:szCs w:val="36"/>
                      <w:lang w:val="en-IN"/>
                    </w:rPr>
                    <w:t>NAAC</w:t>
                  </w:r>
                </w:p>
                <w:p w:rsidR="002A5F88" w:rsidRPr="00013BEC" w:rsidRDefault="002A5F88" w:rsidP="00013BEC">
                  <w:pPr>
                    <w:rPr>
                      <w:sz w:val="36"/>
                      <w:szCs w:val="36"/>
                      <w:lang w:val="en-IN"/>
                    </w:rPr>
                  </w:pPr>
                </w:p>
                <w:p w:rsidR="002A5F88" w:rsidRPr="00013BEC" w:rsidRDefault="002A5F88" w:rsidP="00013BEC">
                  <w:pPr>
                    <w:rPr>
                      <w:b/>
                      <w:sz w:val="36"/>
                      <w:szCs w:val="36"/>
                      <w:lang w:val="en-IN"/>
                    </w:rPr>
                  </w:pPr>
                </w:p>
                <w:p w:rsidR="002A5F88" w:rsidRPr="00013BEC" w:rsidRDefault="002A5F88" w:rsidP="00013BEC">
                  <w:pPr>
                    <w:rPr>
                      <w:b/>
                      <w:sz w:val="36"/>
                      <w:szCs w:val="36"/>
                      <w:lang w:val="en-IN"/>
                    </w:rPr>
                  </w:pPr>
                  <w:r w:rsidRPr="00013BEC">
                    <w:rPr>
                      <w:b/>
                      <w:sz w:val="36"/>
                      <w:szCs w:val="36"/>
                      <w:lang w:val="en-IN"/>
                    </w:rPr>
                    <w:t xml:space="preserve">The Director </w:t>
                  </w:r>
                </w:p>
                <w:p w:rsidR="002A5F88" w:rsidRPr="00013BEC" w:rsidRDefault="002A5F88" w:rsidP="00013BEC">
                  <w:pPr>
                    <w:rPr>
                      <w:b/>
                      <w:sz w:val="36"/>
                      <w:szCs w:val="36"/>
                      <w:lang w:val="en-IN"/>
                    </w:rPr>
                  </w:pPr>
                  <w:r w:rsidRPr="00013BEC">
                    <w:rPr>
                      <w:b/>
                      <w:sz w:val="36"/>
                      <w:szCs w:val="36"/>
                      <w:lang w:val="en-IN"/>
                    </w:rPr>
                    <w:t>National Assessment and Accreditation Council (NAAC)</w:t>
                  </w:r>
                </w:p>
                <w:p w:rsidR="002A5F88" w:rsidRPr="00013BEC" w:rsidRDefault="002A5F88" w:rsidP="00013BEC">
                  <w:pPr>
                    <w:rPr>
                      <w:i/>
                      <w:sz w:val="32"/>
                      <w:szCs w:val="32"/>
                      <w:lang w:val="en-IN"/>
                    </w:rPr>
                  </w:pPr>
                  <w:r w:rsidRPr="00013BEC">
                    <w:rPr>
                      <w:i/>
                      <w:sz w:val="32"/>
                      <w:szCs w:val="32"/>
                      <w:lang w:val="en-IN"/>
                    </w:rPr>
                    <w:t>(An Autonomous Institution of the University Grant</w:t>
                  </w:r>
                  <w:r>
                    <w:rPr>
                      <w:i/>
                      <w:sz w:val="32"/>
                      <w:szCs w:val="32"/>
                      <w:lang w:val="en-IN"/>
                    </w:rPr>
                    <w:t>s</w:t>
                  </w:r>
                  <w:r w:rsidRPr="00013BEC">
                    <w:rPr>
                      <w:i/>
                      <w:sz w:val="32"/>
                      <w:szCs w:val="32"/>
                      <w:lang w:val="en-IN"/>
                    </w:rPr>
                    <w:t xml:space="preserve"> Commission) </w:t>
                  </w:r>
                </w:p>
                <w:p w:rsidR="002A5F88" w:rsidRPr="00013BEC" w:rsidRDefault="002A5F88" w:rsidP="00013BEC">
                  <w:pPr>
                    <w:rPr>
                      <w:sz w:val="36"/>
                      <w:szCs w:val="36"/>
                      <w:lang w:val="en-IN"/>
                    </w:rPr>
                  </w:pPr>
                  <w:r w:rsidRPr="00013BEC">
                    <w:rPr>
                      <w:sz w:val="36"/>
                      <w:szCs w:val="36"/>
                      <w:lang w:val="en-IN"/>
                    </w:rPr>
                    <w:t>P.O. Box No. 1075, Nagarbhavi, Bengaluru- 560 072</w:t>
                  </w:r>
                </w:p>
                <w:p w:rsidR="002A5F88" w:rsidRPr="00013BEC" w:rsidRDefault="002A5F88" w:rsidP="00013BEC">
                  <w:pPr>
                    <w:rPr>
                      <w:i/>
                      <w:sz w:val="36"/>
                      <w:szCs w:val="36"/>
                      <w:lang w:val="en-IN"/>
                    </w:rPr>
                  </w:pPr>
                  <w:r>
                    <w:rPr>
                      <w:i/>
                      <w:sz w:val="36"/>
                      <w:szCs w:val="36"/>
                      <w:lang w:val="en-IN"/>
                    </w:rPr>
                    <w:t>Phone:</w:t>
                  </w:r>
                  <w:r w:rsidRPr="00013BEC">
                    <w:rPr>
                      <w:i/>
                      <w:sz w:val="36"/>
                      <w:szCs w:val="36"/>
                      <w:lang w:val="en-IN"/>
                    </w:rPr>
                    <w:t xml:space="preserve"> + 91-08-2321 0261/62/63/64/65</w:t>
                  </w:r>
                </w:p>
                <w:p w:rsidR="002A5F88" w:rsidRPr="00013BEC" w:rsidRDefault="002A5F88" w:rsidP="00013BEC">
                  <w:pPr>
                    <w:rPr>
                      <w:i/>
                      <w:sz w:val="36"/>
                      <w:szCs w:val="36"/>
                      <w:lang w:val="en-IN"/>
                    </w:rPr>
                  </w:pPr>
                  <w:r>
                    <w:rPr>
                      <w:i/>
                      <w:sz w:val="36"/>
                      <w:szCs w:val="36"/>
                      <w:lang w:val="en-IN"/>
                    </w:rPr>
                    <w:t>Fax:</w:t>
                  </w:r>
                  <w:r w:rsidRPr="00013BEC">
                    <w:rPr>
                      <w:i/>
                      <w:sz w:val="36"/>
                      <w:szCs w:val="36"/>
                      <w:lang w:val="en-IN"/>
                    </w:rPr>
                    <w:t xml:space="preserve"> + 91-08-2321 0268, 2321 0270 </w:t>
                  </w:r>
                </w:p>
                <w:p w:rsidR="002A5F88" w:rsidRPr="00013BEC" w:rsidRDefault="002A5F88" w:rsidP="00013BEC">
                  <w:pPr>
                    <w:rPr>
                      <w:i/>
                      <w:sz w:val="36"/>
                      <w:szCs w:val="36"/>
                      <w:lang w:val="en-IN"/>
                    </w:rPr>
                  </w:pPr>
                  <w:r>
                    <w:rPr>
                      <w:i/>
                      <w:sz w:val="36"/>
                      <w:szCs w:val="36"/>
                      <w:lang w:val="en-IN"/>
                    </w:rPr>
                    <w:t>Email:</w:t>
                  </w:r>
                  <w:r w:rsidRPr="00013BEC">
                    <w:rPr>
                      <w:i/>
                      <w:sz w:val="36"/>
                      <w:szCs w:val="36"/>
                      <w:lang w:val="en-IN"/>
                    </w:rPr>
                    <w:t xml:space="preserve"> </w:t>
                  </w:r>
                  <w:hyperlink r:id="rId37" w:history="1">
                    <w:r w:rsidRPr="00013BEC">
                      <w:rPr>
                        <w:rStyle w:val="Hyperlink"/>
                        <w:i/>
                        <w:sz w:val="36"/>
                        <w:szCs w:val="36"/>
                        <w:lang w:val="en-IN"/>
                      </w:rPr>
                      <w:t>director.naac@gmail.com</w:t>
                    </w:r>
                  </w:hyperlink>
                </w:p>
                <w:p w:rsidR="002A5F88" w:rsidRPr="00013BEC" w:rsidRDefault="002A5F88" w:rsidP="00013BEC">
                  <w:pPr>
                    <w:rPr>
                      <w:i/>
                      <w:sz w:val="36"/>
                      <w:szCs w:val="36"/>
                      <w:lang w:val="en-IN"/>
                    </w:rPr>
                  </w:pPr>
                  <w:r w:rsidRPr="00013BEC">
                    <w:rPr>
                      <w:i/>
                      <w:sz w:val="36"/>
                      <w:szCs w:val="36"/>
                      <w:lang w:val="en-IN"/>
                    </w:rPr>
                    <w:t xml:space="preserve">Website: </w:t>
                  </w:r>
                  <w:hyperlink r:id="rId38" w:history="1">
                    <w:r w:rsidRPr="001B0C40">
                      <w:rPr>
                        <w:rStyle w:val="Hyperlink"/>
                        <w:i/>
                        <w:sz w:val="36"/>
                        <w:szCs w:val="36"/>
                        <w:lang w:val="en-IN"/>
                      </w:rPr>
                      <w:t>www.naac.gov.in</w:t>
                    </w:r>
                  </w:hyperlink>
                  <w:r w:rsidRPr="00013BEC">
                    <w:rPr>
                      <w:i/>
                      <w:sz w:val="36"/>
                      <w:szCs w:val="36"/>
                      <w:lang w:val="en-IN"/>
                    </w:rPr>
                    <w:t xml:space="preserve"> </w:t>
                  </w:r>
                </w:p>
              </w:txbxContent>
            </v:textbox>
          </v:shape>
        </w:pict>
      </w: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Default="00C85563" w:rsidP="00C85563">
      <w:pPr>
        <w:rPr>
          <w:sz w:val="20"/>
          <w:szCs w:val="20"/>
        </w:rPr>
      </w:pPr>
    </w:p>
    <w:p w:rsidR="00C85563" w:rsidRPr="00C85563" w:rsidRDefault="00C85563" w:rsidP="00C85563">
      <w:pPr>
        <w:rPr>
          <w:sz w:val="20"/>
          <w:szCs w:val="20"/>
        </w:rPr>
      </w:pPr>
    </w:p>
    <w:p w:rsidR="00C85563" w:rsidRPr="00C85563" w:rsidRDefault="00C85563" w:rsidP="00C85563">
      <w:pPr>
        <w:rPr>
          <w:sz w:val="20"/>
          <w:szCs w:val="20"/>
        </w:rPr>
      </w:pPr>
    </w:p>
    <w:p w:rsidR="00C85563" w:rsidRDefault="00C85563" w:rsidP="00C85563">
      <w:pPr>
        <w:rPr>
          <w:sz w:val="20"/>
          <w:szCs w:val="20"/>
        </w:rPr>
      </w:pPr>
    </w:p>
    <w:p w:rsidR="00013BEC" w:rsidRDefault="00C85563" w:rsidP="00C85563">
      <w:pPr>
        <w:tabs>
          <w:tab w:val="left" w:pos="2160"/>
        </w:tabs>
        <w:rPr>
          <w:sz w:val="20"/>
          <w:szCs w:val="20"/>
        </w:rPr>
      </w:pPr>
      <w:r>
        <w:rPr>
          <w:sz w:val="20"/>
          <w:szCs w:val="20"/>
        </w:rPr>
        <w:tab/>
      </w:r>
    </w:p>
    <w:p w:rsidR="00C85563" w:rsidRDefault="00C85563" w:rsidP="00C85563">
      <w:pPr>
        <w:tabs>
          <w:tab w:val="left" w:pos="2160"/>
        </w:tabs>
        <w:rPr>
          <w:sz w:val="20"/>
          <w:szCs w:val="20"/>
        </w:rPr>
      </w:pPr>
    </w:p>
    <w:p w:rsidR="00C85563" w:rsidRDefault="00C85563" w:rsidP="00C85563">
      <w:pPr>
        <w:tabs>
          <w:tab w:val="left" w:pos="2160"/>
        </w:tabs>
        <w:rPr>
          <w:sz w:val="20"/>
          <w:szCs w:val="20"/>
        </w:rPr>
      </w:pPr>
    </w:p>
    <w:p w:rsidR="00C85563" w:rsidRDefault="00C85563" w:rsidP="00C85563">
      <w:pPr>
        <w:tabs>
          <w:tab w:val="left" w:pos="2160"/>
        </w:tabs>
        <w:rPr>
          <w:sz w:val="20"/>
          <w:szCs w:val="20"/>
        </w:rPr>
      </w:pPr>
    </w:p>
    <w:p w:rsidR="00C85563" w:rsidRDefault="00C85563" w:rsidP="00C85563">
      <w:pPr>
        <w:tabs>
          <w:tab w:val="left" w:pos="2160"/>
        </w:tabs>
        <w:rPr>
          <w:sz w:val="20"/>
          <w:szCs w:val="20"/>
        </w:rPr>
      </w:pPr>
    </w:p>
    <w:p w:rsidR="00C85563" w:rsidRDefault="00C85563" w:rsidP="00C85563">
      <w:pPr>
        <w:tabs>
          <w:tab w:val="left" w:pos="2160"/>
        </w:tabs>
        <w:rPr>
          <w:sz w:val="20"/>
          <w:szCs w:val="20"/>
        </w:rPr>
      </w:pPr>
    </w:p>
    <w:p w:rsidR="00FD0559" w:rsidRPr="00C85563" w:rsidRDefault="00FD0559" w:rsidP="00C85563">
      <w:pPr>
        <w:tabs>
          <w:tab w:val="left" w:pos="2160"/>
        </w:tabs>
        <w:rPr>
          <w:sz w:val="20"/>
          <w:szCs w:val="20"/>
        </w:rPr>
      </w:pPr>
      <w:r>
        <w:rPr>
          <w:noProof/>
          <w:sz w:val="20"/>
          <w:szCs w:val="20"/>
          <w:lang w:val="en-IN" w:eastAsia="en-IN"/>
        </w:rPr>
        <w:lastRenderedPageBreak/>
        <w:drawing>
          <wp:anchor distT="0" distB="0" distL="114300" distR="114300" simplePos="0" relativeHeight="251698176" behindDoc="0" locked="0" layoutInCell="1" allowOverlap="1">
            <wp:simplePos x="0" y="0"/>
            <wp:positionH relativeFrom="column">
              <wp:posOffset>-768350</wp:posOffset>
            </wp:positionH>
            <wp:positionV relativeFrom="paragraph">
              <wp:posOffset>-868045</wp:posOffset>
            </wp:positionV>
            <wp:extent cx="7530465" cy="10644505"/>
            <wp:effectExtent l="19050" t="0" r="0" b="0"/>
            <wp:wrapThrough wrapText="bothSides">
              <wp:wrapPolygon edited="0">
                <wp:start x="-55" y="0"/>
                <wp:lineTo x="-55" y="21570"/>
                <wp:lineTo x="21584" y="21570"/>
                <wp:lineTo x="21584" y="0"/>
                <wp:lineTo x="-55" y="0"/>
              </wp:wrapPolygon>
            </wp:wrapThrough>
            <wp:docPr id="7" name="Picture 6" descr="20180129_NAAC_Cover-SSR_Universities BACK_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129_NAAC_Cover-SSR_Universities BACK_blank.jpg"/>
                    <pic:cNvPicPr/>
                  </pic:nvPicPr>
                  <pic:blipFill>
                    <a:blip r:embed="rId39" cstate="print"/>
                    <a:stretch>
                      <a:fillRect/>
                    </a:stretch>
                  </pic:blipFill>
                  <pic:spPr>
                    <a:xfrm>
                      <a:off x="0" y="0"/>
                      <a:ext cx="7530465" cy="10644505"/>
                    </a:xfrm>
                    <a:prstGeom prst="rect">
                      <a:avLst/>
                    </a:prstGeom>
                  </pic:spPr>
                </pic:pic>
              </a:graphicData>
            </a:graphic>
          </wp:anchor>
        </w:drawing>
      </w:r>
    </w:p>
    <w:sectPr w:rsidR="00FD0559" w:rsidRPr="00C85563" w:rsidSect="00D24637">
      <w:pgSz w:w="11900" w:h="16841"/>
      <w:pgMar w:top="1440" w:right="2544" w:bottom="1440" w:left="1240" w:header="0" w:footer="300" w:gutter="0"/>
      <w:cols w:space="720" w:equalWidth="0">
        <w:col w:w="8116"/>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5F88" w:rsidRDefault="002A5F88" w:rsidP="00135BDB">
      <w:r>
        <w:separator/>
      </w:r>
    </w:p>
  </w:endnote>
  <w:endnote w:type="continuationSeparator" w:id="0">
    <w:p w:rsidR="002A5F88" w:rsidRDefault="002A5F88" w:rsidP="00135BD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altName w:val="Liberation Mono"/>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Default="002A5F88" w:rsidP="00C2760C">
    <w:pPr>
      <w:pStyle w:val="Footer"/>
    </w:pPr>
    <w:r>
      <w:rPr>
        <w:rFonts w:ascii="Algerian" w:hAnsi="Algerian" w:cs="Algerian"/>
        <w:color w:val="363435"/>
        <w:spacing w:val="1"/>
        <w:position w:val="2"/>
        <w:sz w:val="18"/>
        <w:szCs w:val="18"/>
      </w:rPr>
      <w:t>NAA</w:t>
    </w:r>
    <w:r>
      <w:rPr>
        <w:rFonts w:ascii="Algerian" w:hAnsi="Algerian" w:cs="Algerian"/>
        <w:color w:val="363435"/>
        <w:position w:val="2"/>
        <w:sz w:val="18"/>
        <w:szCs w:val="18"/>
      </w:rPr>
      <w:t>C</w:t>
    </w:r>
    <w:r>
      <w:rPr>
        <w:rFonts w:ascii="Algerian" w:hAnsi="Algerian" w:cs="Algerian"/>
        <w:color w:val="363435"/>
        <w:spacing w:val="7"/>
        <w:position w:val="2"/>
        <w:sz w:val="18"/>
        <w:szCs w:val="18"/>
      </w:rPr>
      <w:t xml:space="preserve"> </w:t>
    </w:r>
    <w:r>
      <w:rPr>
        <w:rFonts w:ascii="Book Antiqua" w:hAnsi="Book Antiqua" w:cs="Book Antiqua"/>
        <w:color w:val="363435"/>
        <w:spacing w:val="1"/>
        <w:position w:val="2"/>
        <w:sz w:val="18"/>
        <w:szCs w:val="18"/>
      </w:rPr>
      <w:t>fo</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Qualit</w:t>
    </w:r>
    <w:r>
      <w:rPr>
        <w:rFonts w:ascii="Book Antiqua" w:hAnsi="Book Antiqua" w:cs="Book Antiqua"/>
        <w:color w:val="363435"/>
        <w:position w:val="2"/>
        <w:sz w:val="18"/>
        <w:szCs w:val="18"/>
      </w:rPr>
      <w:t>y</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an</w:t>
    </w:r>
    <w:r>
      <w:rPr>
        <w:rFonts w:ascii="Book Antiqua" w:hAnsi="Book Antiqua" w:cs="Book Antiqua"/>
        <w:color w:val="363435"/>
        <w:position w:val="2"/>
        <w:sz w:val="18"/>
        <w:szCs w:val="18"/>
      </w:rPr>
      <w:t>d</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Excellenc</w:t>
    </w:r>
    <w:r>
      <w:rPr>
        <w:rFonts w:ascii="Book Antiqua" w:hAnsi="Book Antiqua" w:cs="Book Antiqua"/>
        <w:color w:val="363435"/>
        <w:position w:val="2"/>
        <w:sz w:val="18"/>
        <w:szCs w:val="18"/>
      </w:rPr>
      <w:t>e</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i</w:t>
    </w:r>
    <w:r>
      <w:rPr>
        <w:rFonts w:ascii="Book Antiqua" w:hAnsi="Book Antiqua" w:cs="Book Antiqua"/>
        <w:color w:val="363435"/>
        <w:position w:val="2"/>
        <w:sz w:val="18"/>
        <w:szCs w:val="18"/>
      </w:rPr>
      <w:t>n</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Highe</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Educatio</w:t>
    </w:r>
    <w:r>
      <w:rPr>
        <w:rFonts w:ascii="Book Antiqua" w:hAnsi="Book Antiqua" w:cs="Book Antiqua"/>
        <w:color w:val="363435"/>
        <w:position w:val="2"/>
        <w:sz w:val="18"/>
        <w:szCs w:val="18"/>
      </w:rPr>
      <w:t>n</w:t>
    </w:r>
    <w:r>
      <w:t xml:space="preserve"> </w:t>
    </w:r>
  </w:p>
  <w:p w:rsidR="002A5F88" w:rsidRDefault="00E1124E" w:rsidP="00C2760C">
    <w:pPr>
      <w:pStyle w:val="Footer"/>
      <w:jc w:val="right"/>
    </w:pPr>
    <w:fldSimple w:instr=" PAGE   \* MERGEFORMAT ">
      <w:r w:rsidR="00347147">
        <w:rPr>
          <w:noProof/>
        </w:rPr>
        <w:t>2</w:t>
      </w:r>
    </w:fldSimple>
  </w:p>
  <w:p w:rsidR="002A5F88" w:rsidRDefault="002A5F8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Default="002A5F88" w:rsidP="001150B5">
    <w:pPr>
      <w:pStyle w:val="Footer"/>
      <w:tabs>
        <w:tab w:val="left" w:pos="1290"/>
        <w:tab w:val="left" w:pos="8359"/>
      </w:tabs>
    </w:pPr>
    <w:r>
      <w:tab/>
    </w:r>
    <w:r>
      <w:tab/>
    </w:r>
    <w:r>
      <w:tab/>
    </w:r>
    <w:r>
      <w:tab/>
    </w:r>
  </w:p>
  <w:p w:rsidR="002A5F88" w:rsidRPr="00605741" w:rsidRDefault="002A5F88" w:rsidP="007F76A4">
    <w:pPr>
      <w:pStyle w:val="Footer"/>
    </w:pPr>
    <w:r>
      <w:rPr>
        <w:rFonts w:ascii="Algerian" w:hAnsi="Algerian" w:cs="Algerian"/>
        <w:color w:val="363435"/>
        <w:spacing w:val="1"/>
        <w:position w:val="2"/>
        <w:sz w:val="18"/>
        <w:szCs w:val="18"/>
      </w:rPr>
      <w:t>NAA</w:t>
    </w:r>
    <w:r>
      <w:rPr>
        <w:rFonts w:ascii="Algerian" w:hAnsi="Algerian" w:cs="Algerian"/>
        <w:color w:val="363435"/>
        <w:position w:val="2"/>
        <w:sz w:val="18"/>
        <w:szCs w:val="18"/>
      </w:rPr>
      <w:t>C</w:t>
    </w:r>
    <w:r>
      <w:rPr>
        <w:rFonts w:ascii="Algerian" w:hAnsi="Algerian" w:cs="Algerian"/>
        <w:color w:val="363435"/>
        <w:spacing w:val="7"/>
        <w:position w:val="2"/>
        <w:sz w:val="18"/>
        <w:szCs w:val="18"/>
      </w:rPr>
      <w:t xml:space="preserve"> </w:t>
    </w:r>
    <w:r>
      <w:rPr>
        <w:rFonts w:ascii="Book Antiqua" w:hAnsi="Book Antiqua" w:cs="Book Antiqua"/>
        <w:color w:val="363435"/>
        <w:spacing w:val="1"/>
        <w:position w:val="2"/>
        <w:sz w:val="18"/>
        <w:szCs w:val="18"/>
      </w:rPr>
      <w:t>fo</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Qualit</w:t>
    </w:r>
    <w:r>
      <w:rPr>
        <w:rFonts w:ascii="Book Antiqua" w:hAnsi="Book Antiqua" w:cs="Book Antiqua"/>
        <w:color w:val="363435"/>
        <w:position w:val="2"/>
        <w:sz w:val="18"/>
        <w:szCs w:val="18"/>
      </w:rPr>
      <w:t>y</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an</w:t>
    </w:r>
    <w:r>
      <w:rPr>
        <w:rFonts w:ascii="Book Antiqua" w:hAnsi="Book Antiqua" w:cs="Book Antiqua"/>
        <w:color w:val="363435"/>
        <w:position w:val="2"/>
        <w:sz w:val="18"/>
        <w:szCs w:val="18"/>
      </w:rPr>
      <w:t>d</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Excellenc</w:t>
    </w:r>
    <w:r>
      <w:rPr>
        <w:rFonts w:ascii="Book Antiqua" w:hAnsi="Book Antiqua" w:cs="Book Antiqua"/>
        <w:color w:val="363435"/>
        <w:position w:val="2"/>
        <w:sz w:val="18"/>
        <w:szCs w:val="18"/>
      </w:rPr>
      <w:t>e</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i</w:t>
    </w:r>
    <w:r>
      <w:rPr>
        <w:rFonts w:ascii="Book Antiqua" w:hAnsi="Book Antiqua" w:cs="Book Antiqua"/>
        <w:color w:val="363435"/>
        <w:position w:val="2"/>
        <w:sz w:val="18"/>
        <w:szCs w:val="18"/>
      </w:rPr>
      <w:t>n</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Highe</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Educatio</w:t>
    </w:r>
    <w:r>
      <w:rPr>
        <w:rFonts w:ascii="Book Antiqua" w:hAnsi="Book Antiqua" w:cs="Book Antiqua"/>
        <w:color w:val="363435"/>
        <w:position w:val="2"/>
        <w:sz w:val="18"/>
        <w:szCs w:val="18"/>
      </w:rPr>
      <w:t>n</w:t>
    </w:r>
    <w:r>
      <w:t xml:space="preserve">                                                                                               </w:t>
    </w:r>
    <w:r>
      <w:rPr>
        <w:b/>
        <w:bCs/>
      </w:rPr>
      <w:t>12</w:t>
    </w:r>
  </w:p>
  <w:p w:rsidR="002A5F88" w:rsidRPr="0042781B" w:rsidRDefault="002A5F88" w:rsidP="007F76A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Default="002A5F88" w:rsidP="000C74DA">
    <w:pPr>
      <w:pStyle w:val="Footer"/>
    </w:pPr>
    <w:r>
      <w:rPr>
        <w:rFonts w:ascii="Algerian" w:hAnsi="Algerian" w:cs="Algerian"/>
        <w:color w:val="363435"/>
        <w:spacing w:val="1"/>
        <w:position w:val="2"/>
        <w:sz w:val="18"/>
        <w:szCs w:val="18"/>
      </w:rPr>
      <w:t>NAA</w:t>
    </w:r>
    <w:r>
      <w:rPr>
        <w:rFonts w:ascii="Algerian" w:hAnsi="Algerian" w:cs="Algerian"/>
        <w:color w:val="363435"/>
        <w:position w:val="2"/>
        <w:sz w:val="18"/>
        <w:szCs w:val="18"/>
      </w:rPr>
      <w:t>C</w:t>
    </w:r>
    <w:r>
      <w:rPr>
        <w:rFonts w:ascii="Algerian" w:hAnsi="Algerian" w:cs="Algerian"/>
        <w:color w:val="363435"/>
        <w:spacing w:val="7"/>
        <w:position w:val="2"/>
        <w:sz w:val="18"/>
        <w:szCs w:val="18"/>
      </w:rPr>
      <w:t xml:space="preserve"> </w:t>
    </w:r>
    <w:r>
      <w:rPr>
        <w:rFonts w:ascii="Book Antiqua" w:hAnsi="Book Antiqua" w:cs="Book Antiqua"/>
        <w:color w:val="363435"/>
        <w:spacing w:val="1"/>
        <w:position w:val="2"/>
        <w:sz w:val="18"/>
        <w:szCs w:val="18"/>
      </w:rPr>
      <w:t>fo</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Qualit</w:t>
    </w:r>
    <w:r>
      <w:rPr>
        <w:rFonts w:ascii="Book Antiqua" w:hAnsi="Book Antiqua" w:cs="Book Antiqua"/>
        <w:color w:val="363435"/>
        <w:position w:val="2"/>
        <w:sz w:val="18"/>
        <w:szCs w:val="18"/>
      </w:rPr>
      <w:t>y</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an</w:t>
    </w:r>
    <w:r>
      <w:rPr>
        <w:rFonts w:ascii="Book Antiqua" w:hAnsi="Book Antiqua" w:cs="Book Antiqua"/>
        <w:color w:val="363435"/>
        <w:position w:val="2"/>
        <w:sz w:val="18"/>
        <w:szCs w:val="18"/>
      </w:rPr>
      <w:t>d</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Excellenc</w:t>
    </w:r>
    <w:r>
      <w:rPr>
        <w:rFonts w:ascii="Book Antiqua" w:hAnsi="Book Antiqua" w:cs="Book Antiqua"/>
        <w:color w:val="363435"/>
        <w:position w:val="2"/>
        <w:sz w:val="18"/>
        <w:szCs w:val="18"/>
      </w:rPr>
      <w:t>e</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i</w:t>
    </w:r>
    <w:r>
      <w:rPr>
        <w:rFonts w:ascii="Book Antiqua" w:hAnsi="Book Antiqua" w:cs="Book Antiqua"/>
        <w:color w:val="363435"/>
        <w:position w:val="2"/>
        <w:sz w:val="18"/>
        <w:szCs w:val="18"/>
      </w:rPr>
      <w:t>n</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Highe</w:t>
    </w:r>
    <w:r>
      <w:rPr>
        <w:rFonts w:ascii="Book Antiqua" w:hAnsi="Book Antiqua" w:cs="Book Antiqua"/>
        <w:color w:val="363435"/>
        <w:position w:val="2"/>
        <w:sz w:val="18"/>
        <w:szCs w:val="18"/>
      </w:rPr>
      <w:t>r</w:t>
    </w:r>
    <w:r>
      <w:rPr>
        <w:rFonts w:ascii="Book Antiqua" w:hAnsi="Book Antiqua" w:cs="Book Antiqua"/>
        <w:color w:val="363435"/>
        <w:spacing w:val="8"/>
        <w:position w:val="2"/>
        <w:sz w:val="18"/>
        <w:szCs w:val="18"/>
      </w:rPr>
      <w:t xml:space="preserve"> </w:t>
    </w:r>
    <w:r>
      <w:rPr>
        <w:rFonts w:ascii="Book Antiqua" w:hAnsi="Book Antiqua" w:cs="Book Antiqua"/>
        <w:color w:val="363435"/>
        <w:spacing w:val="1"/>
        <w:position w:val="2"/>
        <w:sz w:val="18"/>
        <w:szCs w:val="18"/>
      </w:rPr>
      <w:t>Educatio</w:t>
    </w:r>
    <w:r>
      <w:rPr>
        <w:rFonts w:ascii="Book Antiqua" w:hAnsi="Book Antiqua" w:cs="Book Antiqua"/>
        <w:color w:val="363435"/>
        <w:position w:val="2"/>
        <w:sz w:val="18"/>
        <w:szCs w:val="18"/>
      </w:rPr>
      <w:t>n</w:t>
    </w:r>
    <w:r>
      <w:t xml:space="preserve"> </w:t>
    </w:r>
  </w:p>
  <w:p w:rsidR="002A5F88" w:rsidRPr="003208D3" w:rsidRDefault="00E1124E">
    <w:pPr>
      <w:pStyle w:val="Footer"/>
      <w:jc w:val="center"/>
    </w:pPr>
    <w:fldSimple w:instr=" PAGE   \* MERGEFORMAT ">
      <w:r w:rsidR="002A5F88">
        <w:rPr>
          <w:noProof/>
        </w:rPr>
        <w:t>13</w:t>
      </w:r>
    </w:fldSimple>
  </w:p>
  <w:p w:rsidR="002A5F88" w:rsidRDefault="002A5F8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Pr="00466B0A" w:rsidRDefault="002A5F88" w:rsidP="008355C1">
    <w:pPr>
      <w:pStyle w:val="Footer"/>
      <w:rPr>
        <w:u w:val="single"/>
      </w:rPr>
    </w:pPr>
    <w:r w:rsidRPr="00466B0A">
      <w:rPr>
        <w:rFonts w:ascii="Algerian" w:hAnsi="Algerian" w:cs="Algerian"/>
        <w:b/>
        <w:bCs/>
        <w:color w:val="363435"/>
        <w:spacing w:val="1"/>
        <w:position w:val="2"/>
        <w:sz w:val="18"/>
        <w:szCs w:val="18"/>
        <w:u w:val="single"/>
      </w:rPr>
      <w:t>NAA</w:t>
    </w:r>
    <w:r w:rsidRPr="00466B0A">
      <w:rPr>
        <w:rFonts w:ascii="Algerian" w:hAnsi="Algerian" w:cs="Algerian"/>
        <w:b/>
        <w:bCs/>
        <w:color w:val="363435"/>
        <w:position w:val="2"/>
        <w:sz w:val="18"/>
        <w:szCs w:val="18"/>
        <w:u w:val="single"/>
      </w:rPr>
      <w:t>C</w:t>
    </w:r>
    <w:r w:rsidRPr="00466B0A">
      <w:rPr>
        <w:rFonts w:ascii="Algerian" w:hAnsi="Algerian" w:cs="Algerian"/>
        <w:b/>
        <w:bCs/>
        <w:color w:val="363435"/>
        <w:spacing w:val="7"/>
        <w:position w:val="2"/>
        <w:sz w:val="18"/>
        <w:szCs w:val="18"/>
        <w:u w:val="single"/>
      </w:rPr>
      <w:t xml:space="preserve"> </w:t>
    </w:r>
    <w:r w:rsidRPr="00466B0A">
      <w:rPr>
        <w:rFonts w:ascii="Book Antiqua" w:hAnsi="Book Antiqua" w:cs="Book Antiqua"/>
        <w:color w:val="363435"/>
        <w:spacing w:val="1"/>
        <w:position w:val="2"/>
        <w:sz w:val="18"/>
        <w:szCs w:val="18"/>
        <w:u w:val="single"/>
      </w:rPr>
      <w:t>fo</w:t>
    </w:r>
    <w:r w:rsidRPr="00466B0A">
      <w:rPr>
        <w:rFonts w:ascii="Book Antiqua" w:hAnsi="Book Antiqua" w:cs="Book Antiqua"/>
        <w:color w:val="363435"/>
        <w:position w:val="2"/>
        <w:sz w:val="18"/>
        <w:szCs w:val="18"/>
        <w:u w:val="single"/>
      </w:rPr>
      <w:t>r</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Qualit</w:t>
    </w:r>
    <w:r w:rsidRPr="00466B0A">
      <w:rPr>
        <w:rFonts w:ascii="Book Antiqua" w:hAnsi="Book Antiqua" w:cs="Book Antiqua"/>
        <w:color w:val="363435"/>
        <w:position w:val="2"/>
        <w:sz w:val="18"/>
        <w:szCs w:val="18"/>
        <w:u w:val="single"/>
      </w:rPr>
      <w:t>y</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an</w:t>
    </w:r>
    <w:r w:rsidRPr="00466B0A">
      <w:rPr>
        <w:rFonts w:ascii="Book Antiqua" w:hAnsi="Book Antiqua" w:cs="Book Antiqua"/>
        <w:color w:val="363435"/>
        <w:position w:val="2"/>
        <w:sz w:val="18"/>
        <w:szCs w:val="18"/>
        <w:u w:val="single"/>
      </w:rPr>
      <w:t>d</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Excellenc</w:t>
    </w:r>
    <w:r w:rsidRPr="00466B0A">
      <w:rPr>
        <w:rFonts w:ascii="Book Antiqua" w:hAnsi="Book Antiqua" w:cs="Book Antiqua"/>
        <w:color w:val="363435"/>
        <w:position w:val="2"/>
        <w:sz w:val="18"/>
        <w:szCs w:val="18"/>
        <w:u w:val="single"/>
      </w:rPr>
      <w:t>e</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i</w:t>
    </w:r>
    <w:r w:rsidRPr="00466B0A">
      <w:rPr>
        <w:rFonts w:ascii="Book Antiqua" w:hAnsi="Book Antiqua" w:cs="Book Antiqua"/>
        <w:color w:val="363435"/>
        <w:position w:val="2"/>
        <w:sz w:val="18"/>
        <w:szCs w:val="18"/>
        <w:u w:val="single"/>
      </w:rPr>
      <w:t>n</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Highe</w:t>
    </w:r>
    <w:r w:rsidRPr="00466B0A">
      <w:rPr>
        <w:rFonts w:ascii="Book Antiqua" w:hAnsi="Book Antiqua" w:cs="Book Antiqua"/>
        <w:color w:val="363435"/>
        <w:position w:val="2"/>
        <w:sz w:val="18"/>
        <w:szCs w:val="18"/>
        <w:u w:val="single"/>
      </w:rPr>
      <w:t>r</w:t>
    </w:r>
    <w:r w:rsidRPr="00466B0A">
      <w:rPr>
        <w:rFonts w:ascii="Book Antiqua" w:hAnsi="Book Antiqua" w:cs="Book Antiqua"/>
        <w:color w:val="363435"/>
        <w:spacing w:val="8"/>
        <w:position w:val="2"/>
        <w:sz w:val="18"/>
        <w:szCs w:val="18"/>
        <w:u w:val="single"/>
      </w:rPr>
      <w:t xml:space="preserve"> </w:t>
    </w:r>
    <w:r w:rsidRPr="00466B0A">
      <w:rPr>
        <w:rFonts w:ascii="Book Antiqua" w:hAnsi="Book Antiqua" w:cs="Book Antiqua"/>
        <w:color w:val="363435"/>
        <w:spacing w:val="1"/>
        <w:position w:val="2"/>
        <w:sz w:val="18"/>
        <w:szCs w:val="18"/>
        <w:u w:val="single"/>
      </w:rPr>
      <w:t>Educatio</w:t>
    </w:r>
    <w:r w:rsidRPr="00466B0A">
      <w:rPr>
        <w:rFonts w:ascii="Book Antiqua" w:hAnsi="Book Antiqua" w:cs="Book Antiqua"/>
        <w:color w:val="363435"/>
        <w:position w:val="2"/>
        <w:sz w:val="18"/>
        <w:szCs w:val="18"/>
        <w:u w:val="single"/>
      </w:rPr>
      <w:t>n</w:t>
    </w:r>
    <w:r w:rsidRPr="00466B0A">
      <w:rPr>
        <w:u w:val="single"/>
      </w:rPr>
      <w:t xml:space="preserve"> </w:t>
    </w:r>
  </w:p>
  <w:p w:rsidR="002A5F88" w:rsidRPr="00466B0A" w:rsidRDefault="00E1124E" w:rsidP="008355C1">
    <w:pPr>
      <w:pStyle w:val="Footer"/>
      <w:jc w:val="right"/>
      <w:rPr>
        <w:b/>
        <w:bCs/>
      </w:rPr>
    </w:pPr>
    <w:r w:rsidRPr="00466B0A">
      <w:rPr>
        <w:b/>
        <w:bCs/>
      </w:rPr>
      <w:fldChar w:fldCharType="begin"/>
    </w:r>
    <w:r w:rsidR="002A5F88" w:rsidRPr="00466B0A">
      <w:rPr>
        <w:b/>
        <w:bCs/>
      </w:rPr>
      <w:instrText xml:space="preserve"> PAGE   \* MERGEFORMAT </w:instrText>
    </w:r>
    <w:r w:rsidRPr="00466B0A">
      <w:rPr>
        <w:b/>
        <w:bCs/>
      </w:rPr>
      <w:fldChar w:fldCharType="separate"/>
    </w:r>
    <w:r w:rsidR="00347147">
      <w:rPr>
        <w:b/>
        <w:bCs/>
        <w:noProof/>
      </w:rPr>
      <w:t>62</w:t>
    </w:r>
    <w:r w:rsidRPr="00466B0A">
      <w:rPr>
        <w:b/>
        <w:bCs/>
      </w:rPr>
      <w:fldChar w:fldCharType="end"/>
    </w:r>
  </w:p>
  <w:p w:rsidR="002A5F88" w:rsidRDefault="002A5F88" w:rsidP="008355C1">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5F88" w:rsidRDefault="002A5F88" w:rsidP="00135BDB">
      <w:r>
        <w:separator/>
      </w:r>
    </w:p>
  </w:footnote>
  <w:footnote w:type="continuationSeparator" w:id="0">
    <w:p w:rsidR="002A5F88" w:rsidRDefault="002A5F88" w:rsidP="00135BD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Default="002A5F88" w:rsidP="00C2760C">
    <w:pPr>
      <w:pStyle w:val="Header"/>
      <w:jc w:val="right"/>
      <w:rPr>
        <w:b/>
        <w:bCs/>
        <w:i/>
        <w:iCs/>
        <w:sz w:val="24"/>
        <w:szCs w:val="24"/>
      </w:rPr>
    </w:pPr>
  </w:p>
  <w:p w:rsidR="002A5F88" w:rsidRDefault="002A5F88" w:rsidP="00C2760C">
    <w:pPr>
      <w:pStyle w:val="Header"/>
      <w:jc w:val="right"/>
      <w:rPr>
        <w:b/>
        <w:bCs/>
        <w:i/>
        <w:iCs/>
        <w:sz w:val="24"/>
        <w:szCs w:val="24"/>
      </w:rPr>
    </w:pPr>
  </w:p>
  <w:p w:rsidR="002A5F88" w:rsidRPr="00466B0A" w:rsidRDefault="002A5F88" w:rsidP="00656624">
    <w:pPr>
      <w:pStyle w:val="Header"/>
      <w:tabs>
        <w:tab w:val="clear" w:pos="9360"/>
        <w:tab w:val="right" w:pos="9720"/>
      </w:tabs>
      <w:ind w:right="-320"/>
      <w:jc w:val="center"/>
      <w:rPr>
        <w:b/>
        <w:bCs/>
        <w:i/>
        <w:iCs/>
        <w:sz w:val="24"/>
        <w:szCs w:val="24"/>
        <w:u w:val="double"/>
      </w:rPr>
    </w:pPr>
    <w:r w:rsidRPr="00656624">
      <w:rPr>
        <w:b/>
        <w:bCs/>
        <w:i/>
        <w:iCs/>
        <w:sz w:val="24"/>
        <w:szCs w:val="24"/>
      </w:rPr>
      <w:t xml:space="preserve">                                                                                                </w:t>
    </w:r>
    <w:r>
      <w:rPr>
        <w:b/>
        <w:bCs/>
        <w:i/>
        <w:iCs/>
        <w:sz w:val="24"/>
        <w:szCs w:val="24"/>
        <w:u w:val="double"/>
      </w:rPr>
      <w:t>Ma</w:t>
    </w:r>
    <w:r w:rsidRPr="00466B0A">
      <w:rPr>
        <w:b/>
        <w:bCs/>
        <w:i/>
        <w:iCs/>
        <w:sz w:val="24"/>
        <w:szCs w:val="24"/>
        <w:u w:val="double"/>
      </w:rPr>
      <w:t>nual for Universities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5F88" w:rsidRDefault="002A5F88" w:rsidP="004A3D65">
    <w:pPr>
      <w:pStyle w:val="Header"/>
      <w:jc w:val="right"/>
      <w:rPr>
        <w:b/>
        <w:bCs/>
        <w:i/>
        <w:iCs/>
      </w:rPr>
    </w:pPr>
  </w:p>
  <w:p w:rsidR="002A5F88" w:rsidRDefault="002A5F88" w:rsidP="004A3D65">
    <w:pPr>
      <w:pStyle w:val="Header"/>
      <w:jc w:val="right"/>
      <w:rPr>
        <w:b/>
        <w:bCs/>
        <w:i/>
        <w:iCs/>
      </w:rPr>
    </w:pPr>
  </w:p>
  <w:p w:rsidR="002A5F88" w:rsidRDefault="002A5F88" w:rsidP="004A3D65">
    <w:pPr>
      <w:pStyle w:val="Header"/>
      <w:jc w:val="right"/>
      <w:rPr>
        <w:b/>
        <w:bCs/>
        <w:i/>
        <w:iCs/>
      </w:rPr>
    </w:pPr>
  </w:p>
  <w:p w:rsidR="002A5F88" w:rsidRPr="004A3D65" w:rsidRDefault="002A5F88" w:rsidP="004A3D65">
    <w:pPr>
      <w:pStyle w:val="Header"/>
      <w:ind w:right="-827"/>
      <w:jc w:val="right"/>
      <w:rPr>
        <w:b/>
        <w:bCs/>
        <w:i/>
        <w:i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2EE"/>
    <w:multiLevelType w:val="hybridMultilevel"/>
    <w:tmpl w:val="5598F9F8"/>
    <w:lvl w:ilvl="0" w:tplc="33384D94">
      <w:start w:val="1"/>
      <w:numFmt w:val="bullet"/>
      <w:lvlText w:val=""/>
      <w:lvlJc w:val="left"/>
    </w:lvl>
    <w:lvl w:ilvl="1" w:tplc="97AE7BF0">
      <w:numFmt w:val="decimal"/>
      <w:lvlText w:val=""/>
      <w:lvlJc w:val="left"/>
    </w:lvl>
    <w:lvl w:ilvl="2" w:tplc="2700A794">
      <w:numFmt w:val="decimal"/>
      <w:lvlText w:val=""/>
      <w:lvlJc w:val="left"/>
    </w:lvl>
    <w:lvl w:ilvl="3" w:tplc="4546F916">
      <w:numFmt w:val="decimal"/>
      <w:lvlText w:val=""/>
      <w:lvlJc w:val="left"/>
    </w:lvl>
    <w:lvl w:ilvl="4" w:tplc="7B5C0436">
      <w:numFmt w:val="decimal"/>
      <w:lvlText w:val=""/>
      <w:lvlJc w:val="left"/>
    </w:lvl>
    <w:lvl w:ilvl="5" w:tplc="E4F888D4">
      <w:numFmt w:val="decimal"/>
      <w:lvlText w:val=""/>
      <w:lvlJc w:val="left"/>
    </w:lvl>
    <w:lvl w:ilvl="6" w:tplc="94748D00">
      <w:numFmt w:val="decimal"/>
      <w:lvlText w:val=""/>
      <w:lvlJc w:val="left"/>
    </w:lvl>
    <w:lvl w:ilvl="7" w:tplc="B0BC91A8">
      <w:numFmt w:val="decimal"/>
      <w:lvlText w:val=""/>
      <w:lvlJc w:val="left"/>
    </w:lvl>
    <w:lvl w:ilvl="8" w:tplc="519427AC">
      <w:numFmt w:val="decimal"/>
      <w:lvlText w:val=""/>
      <w:lvlJc w:val="left"/>
    </w:lvl>
  </w:abstractNum>
  <w:abstractNum w:abstractNumId="1">
    <w:nsid w:val="00002350"/>
    <w:multiLevelType w:val="hybridMultilevel"/>
    <w:tmpl w:val="75BE6678"/>
    <w:lvl w:ilvl="0" w:tplc="A118C0AE">
      <w:start w:val="1"/>
      <w:numFmt w:val="bullet"/>
      <w:lvlText w:val=""/>
      <w:lvlJc w:val="left"/>
    </w:lvl>
    <w:lvl w:ilvl="1" w:tplc="693C9D54">
      <w:numFmt w:val="decimal"/>
      <w:lvlText w:val=""/>
      <w:lvlJc w:val="left"/>
    </w:lvl>
    <w:lvl w:ilvl="2" w:tplc="39921894">
      <w:numFmt w:val="decimal"/>
      <w:lvlText w:val=""/>
      <w:lvlJc w:val="left"/>
    </w:lvl>
    <w:lvl w:ilvl="3" w:tplc="2FC27A6E">
      <w:numFmt w:val="decimal"/>
      <w:lvlText w:val=""/>
      <w:lvlJc w:val="left"/>
    </w:lvl>
    <w:lvl w:ilvl="4" w:tplc="53707240">
      <w:numFmt w:val="decimal"/>
      <w:lvlText w:val=""/>
      <w:lvlJc w:val="left"/>
    </w:lvl>
    <w:lvl w:ilvl="5" w:tplc="86644B58">
      <w:numFmt w:val="decimal"/>
      <w:lvlText w:val=""/>
      <w:lvlJc w:val="left"/>
    </w:lvl>
    <w:lvl w:ilvl="6" w:tplc="BD169A74">
      <w:numFmt w:val="decimal"/>
      <w:lvlText w:val=""/>
      <w:lvlJc w:val="left"/>
    </w:lvl>
    <w:lvl w:ilvl="7" w:tplc="E250CD3A">
      <w:numFmt w:val="decimal"/>
      <w:lvlText w:val=""/>
      <w:lvlJc w:val="left"/>
    </w:lvl>
    <w:lvl w:ilvl="8" w:tplc="B38A52A0">
      <w:numFmt w:val="decimal"/>
      <w:lvlText w:val=""/>
      <w:lvlJc w:val="left"/>
    </w:lvl>
  </w:abstractNum>
  <w:abstractNum w:abstractNumId="2">
    <w:nsid w:val="00003E12"/>
    <w:multiLevelType w:val="hybridMultilevel"/>
    <w:tmpl w:val="B1720040"/>
    <w:lvl w:ilvl="0" w:tplc="F0A6B3F2">
      <w:start w:val="2"/>
      <w:numFmt w:val="decimal"/>
      <w:lvlText w:val="%1."/>
      <w:lvlJc w:val="left"/>
      <w:rPr>
        <w:b w:val="0"/>
        <w:strike w:val="0"/>
        <w:color w:val="auto"/>
        <w:sz w:val="28"/>
        <w:szCs w:val="28"/>
      </w:rPr>
    </w:lvl>
    <w:lvl w:ilvl="1" w:tplc="A7DAC9C2">
      <w:numFmt w:val="decimal"/>
      <w:lvlText w:val=""/>
      <w:lvlJc w:val="left"/>
    </w:lvl>
    <w:lvl w:ilvl="2" w:tplc="8F24C664">
      <w:numFmt w:val="decimal"/>
      <w:lvlText w:val=""/>
      <w:lvlJc w:val="left"/>
    </w:lvl>
    <w:lvl w:ilvl="3" w:tplc="8D686E5E">
      <w:numFmt w:val="decimal"/>
      <w:lvlText w:val=""/>
      <w:lvlJc w:val="left"/>
    </w:lvl>
    <w:lvl w:ilvl="4" w:tplc="786E70D2">
      <w:numFmt w:val="decimal"/>
      <w:lvlText w:val=""/>
      <w:lvlJc w:val="left"/>
    </w:lvl>
    <w:lvl w:ilvl="5" w:tplc="B1E2C69A">
      <w:numFmt w:val="decimal"/>
      <w:lvlText w:val=""/>
      <w:lvlJc w:val="left"/>
    </w:lvl>
    <w:lvl w:ilvl="6" w:tplc="AAB8F1BC">
      <w:numFmt w:val="decimal"/>
      <w:lvlText w:val=""/>
      <w:lvlJc w:val="left"/>
    </w:lvl>
    <w:lvl w:ilvl="7" w:tplc="76E4A9E6">
      <w:numFmt w:val="decimal"/>
      <w:lvlText w:val=""/>
      <w:lvlJc w:val="left"/>
    </w:lvl>
    <w:lvl w:ilvl="8" w:tplc="90D493BC">
      <w:numFmt w:val="decimal"/>
      <w:lvlText w:val=""/>
      <w:lvlJc w:val="left"/>
    </w:lvl>
  </w:abstractNum>
  <w:abstractNum w:abstractNumId="3">
    <w:nsid w:val="00004B40"/>
    <w:multiLevelType w:val="hybridMultilevel"/>
    <w:tmpl w:val="4DBEC2A0"/>
    <w:lvl w:ilvl="0" w:tplc="1DBAB6B8">
      <w:start w:val="1"/>
      <w:numFmt w:val="decimal"/>
      <w:lvlText w:val="%1."/>
      <w:lvlJc w:val="left"/>
    </w:lvl>
    <w:lvl w:ilvl="1" w:tplc="305E06DC">
      <w:numFmt w:val="decimal"/>
      <w:lvlText w:val=""/>
      <w:lvlJc w:val="left"/>
    </w:lvl>
    <w:lvl w:ilvl="2" w:tplc="97E4A63C">
      <w:numFmt w:val="decimal"/>
      <w:lvlText w:val=""/>
      <w:lvlJc w:val="left"/>
    </w:lvl>
    <w:lvl w:ilvl="3" w:tplc="EEC6D82A">
      <w:numFmt w:val="decimal"/>
      <w:lvlText w:val=""/>
      <w:lvlJc w:val="left"/>
    </w:lvl>
    <w:lvl w:ilvl="4" w:tplc="6D2CA704">
      <w:numFmt w:val="decimal"/>
      <w:lvlText w:val=""/>
      <w:lvlJc w:val="left"/>
    </w:lvl>
    <w:lvl w:ilvl="5" w:tplc="C8D418AC">
      <w:numFmt w:val="decimal"/>
      <w:lvlText w:val=""/>
      <w:lvlJc w:val="left"/>
    </w:lvl>
    <w:lvl w:ilvl="6" w:tplc="CF267804">
      <w:numFmt w:val="decimal"/>
      <w:lvlText w:val=""/>
      <w:lvlJc w:val="left"/>
    </w:lvl>
    <w:lvl w:ilvl="7" w:tplc="B4F83422">
      <w:numFmt w:val="decimal"/>
      <w:lvlText w:val=""/>
      <w:lvlJc w:val="left"/>
    </w:lvl>
    <w:lvl w:ilvl="8" w:tplc="724AF968">
      <w:numFmt w:val="decimal"/>
      <w:lvlText w:val=""/>
      <w:lvlJc w:val="left"/>
    </w:lvl>
  </w:abstractNum>
  <w:abstractNum w:abstractNumId="4">
    <w:nsid w:val="00005F32"/>
    <w:multiLevelType w:val="hybridMultilevel"/>
    <w:tmpl w:val="AA90D6D2"/>
    <w:lvl w:ilvl="0" w:tplc="DB8AEE98">
      <w:start w:val="1"/>
      <w:numFmt w:val="bullet"/>
      <w:lvlText w:val=""/>
      <w:lvlJc w:val="left"/>
    </w:lvl>
    <w:lvl w:ilvl="1" w:tplc="C7E8CB30">
      <w:numFmt w:val="decimal"/>
      <w:lvlText w:val=""/>
      <w:lvlJc w:val="left"/>
    </w:lvl>
    <w:lvl w:ilvl="2" w:tplc="869204E0">
      <w:numFmt w:val="decimal"/>
      <w:lvlText w:val=""/>
      <w:lvlJc w:val="left"/>
    </w:lvl>
    <w:lvl w:ilvl="3" w:tplc="57D60D6E">
      <w:numFmt w:val="decimal"/>
      <w:lvlText w:val=""/>
      <w:lvlJc w:val="left"/>
    </w:lvl>
    <w:lvl w:ilvl="4" w:tplc="77DCB6D6">
      <w:numFmt w:val="decimal"/>
      <w:lvlText w:val=""/>
      <w:lvlJc w:val="left"/>
    </w:lvl>
    <w:lvl w:ilvl="5" w:tplc="AD58892E">
      <w:numFmt w:val="decimal"/>
      <w:lvlText w:val=""/>
      <w:lvlJc w:val="left"/>
    </w:lvl>
    <w:lvl w:ilvl="6" w:tplc="10A60114">
      <w:numFmt w:val="decimal"/>
      <w:lvlText w:val=""/>
      <w:lvlJc w:val="left"/>
    </w:lvl>
    <w:lvl w:ilvl="7" w:tplc="BDCA94B6">
      <w:numFmt w:val="decimal"/>
      <w:lvlText w:val=""/>
      <w:lvlJc w:val="left"/>
    </w:lvl>
    <w:lvl w:ilvl="8" w:tplc="B3C4FD02">
      <w:numFmt w:val="decimal"/>
      <w:lvlText w:val=""/>
      <w:lvlJc w:val="left"/>
    </w:lvl>
  </w:abstractNum>
  <w:abstractNum w:abstractNumId="5">
    <w:nsid w:val="00005F49"/>
    <w:multiLevelType w:val="hybridMultilevel"/>
    <w:tmpl w:val="EC3A275A"/>
    <w:lvl w:ilvl="0" w:tplc="14D22320">
      <w:start w:val="1"/>
      <w:numFmt w:val="decimal"/>
      <w:lvlText w:val="%1."/>
      <w:lvlJc w:val="left"/>
      <w:rPr>
        <w:color w:val="auto"/>
      </w:rPr>
    </w:lvl>
    <w:lvl w:ilvl="1" w:tplc="AC8867EC">
      <w:numFmt w:val="decimal"/>
      <w:lvlText w:val=""/>
      <w:lvlJc w:val="left"/>
    </w:lvl>
    <w:lvl w:ilvl="2" w:tplc="45AE94FA">
      <w:numFmt w:val="decimal"/>
      <w:lvlText w:val=""/>
      <w:lvlJc w:val="left"/>
    </w:lvl>
    <w:lvl w:ilvl="3" w:tplc="CE54E6B8">
      <w:numFmt w:val="decimal"/>
      <w:lvlText w:val=""/>
      <w:lvlJc w:val="left"/>
    </w:lvl>
    <w:lvl w:ilvl="4" w:tplc="A9DCD5E0">
      <w:numFmt w:val="decimal"/>
      <w:lvlText w:val=""/>
      <w:lvlJc w:val="left"/>
    </w:lvl>
    <w:lvl w:ilvl="5" w:tplc="6B4A7A12">
      <w:numFmt w:val="decimal"/>
      <w:lvlText w:val=""/>
      <w:lvlJc w:val="left"/>
    </w:lvl>
    <w:lvl w:ilvl="6" w:tplc="88D4D88A">
      <w:numFmt w:val="decimal"/>
      <w:lvlText w:val=""/>
      <w:lvlJc w:val="left"/>
    </w:lvl>
    <w:lvl w:ilvl="7" w:tplc="E904E692">
      <w:numFmt w:val="decimal"/>
      <w:lvlText w:val=""/>
      <w:lvlJc w:val="left"/>
    </w:lvl>
    <w:lvl w:ilvl="8" w:tplc="F0E2A2D6">
      <w:numFmt w:val="decimal"/>
      <w:lvlText w:val=""/>
      <w:lvlJc w:val="left"/>
    </w:lvl>
  </w:abstractNum>
  <w:abstractNum w:abstractNumId="6">
    <w:nsid w:val="0000759A"/>
    <w:multiLevelType w:val="hybridMultilevel"/>
    <w:tmpl w:val="22DCA5EA"/>
    <w:lvl w:ilvl="0" w:tplc="82A2E910">
      <w:start w:val="1"/>
      <w:numFmt w:val="bullet"/>
      <w:lvlText w:val=""/>
      <w:lvlJc w:val="left"/>
    </w:lvl>
    <w:lvl w:ilvl="1" w:tplc="C492AA6E">
      <w:numFmt w:val="decimal"/>
      <w:lvlText w:val=""/>
      <w:lvlJc w:val="left"/>
    </w:lvl>
    <w:lvl w:ilvl="2" w:tplc="D3AE4FFA">
      <w:numFmt w:val="decimal"/>
      <w:lvlText w:val=""/>
      <w:lvlJc w:val="left"/>
    </w:lvl>
    <w:lvl w:ilvl="3" w:tplc="7D021D60">
      <w:numFmt w:val="decimal"/>
      <w:lvlText w:val=""/>
      <w:lvlJc w:val="left"/>
    </w:lvl>
    <w:lvl w:ilvl="4" w:tplc="5AF29132">
      <w:numFmt w:val="decimal"/>
      <w:lvlText w:val=""/>
      <w:lvlJc w:val="left"/>
    </w:lvl>
    <w:lvl w:ilvl="5" w:tplc="C1740860">
      <w:numFmt w:val="decimal"/>
      <w:lvlText w:val=""/>
      <w:lvlJc w:val="left"/>
    </w:lvl>
    <w:lvl w:ilvl="6" w:tplc="C70A718C">
      <w:numFmt w:val="decimal"/>
      <w:lvlText w:val=""/>
      <w:lvlJc w:val="left"/>
    </w:lvl>
    <w:lvl w:ilvl="7" w:tplc="758257FC">
      <w:numFmt w:val="decimal"/>
      <w:lvlText w:val=""/>
      <w:lvlJc w:val="left"/>
    </w:lvl>
    <w:lvl w:ilvl="8" w:tplc="E6447978">
      <w:numFmt w:val="decimal"/>
      <w:lvlText w:val=""/>
      <w:lvlJc w:val="left"/>
    </w:lvl>
  </w:abstractNum>
  <w:abstractNum w:abstractNumId="7">
    <w:nsid w:val="00031D43"/>
    <w:multiLevelType w:val="hybridMultilevel"/>
    <w:tmpl w:val="8CDC67C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nsid w:val="014034F6"/>
    <w:multiLevelType w:val="hybridMultilevel"/>
    <w:tmpl w:val="E40C5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14C62AC"/>
    <w:multiLevelType w:val="hybridMultilevel"/>
    <w:tmpl w:val="1F4AD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1D03D0D"/>
    <w:multiLevelType w:val="hybridMultilevel"/>
    <w:tmpl w:val="D37E4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3BB3F45"/>
    <w:multiLevelType w:val="hybridMultilevel"/>
    <w:tmpl w:val="3D26279A"/>
    <w:lvl w:ilvl="0" w:tplc="AFEA1EF0">
      <w:start w:val="1"/>
      <w:numFmt w:val="decimal"/>
      <w:lvlText w:val="%1."/>
      <w:lvlJc w:val="left"/>
      <w:pPr>
        <w:ind w:left="900" w:hanging="360"/>
      </w:pPr>
      <w:rPr>
        <w:b/>
        <w:sz w:val="24"/>
        <w:szCs w:val="24"/>
      </w:rPr>
    </w:lvl>
    <w:lvl w:ilvl="1" w:tplc="612E9882">
      <w:start w:val="1"/>
      <w:numFmt w:val="decimal"/>
      <w:lvlText w:val="%2"/>
      <w:lvlJc w:val="left"/>
      <w:pPr>
        <w:ind w:left="1620" w:hanging="360"/>
      </w:pPr>
      <w:rPr>
        <w:rFonts w:hint="default"/>
      </w:r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2">
    <w:nsid w:val="03DB0C5F"/>
    <w:multiLevelType w:val="hybridMultilevel"/>
    <w:tmpl w:val="AD9CC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3F163C9"/>
    <w:multiLevelType w:val="hybridMultilevel"/>
    <w:tmpl w:val="CB7E2F1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5622023"/>
    <w:multiLevelType w:val="hybridMultilevel"/>
    <w:tmpl w:val="3EE68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60E7E37"/>
    <w:multiLevelType w:val="hybridMultilevel"/>
    <w:tmpl w:val="B6B86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6866FD8"/>
    <w:multiLevelType w:val="hybridMultilevel"/>
    <w:tmpl w:val="14FEC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6FA6509"/>
    <w:multiLevelType w:val="hybridMultilevel"/>
    <w:tmpl w:val="19763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70D2CF0"/>
    <w:multiLevelType w:val="hybridMultilevel"/>
    <w:tmpl w:val="61962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072B4015"/>
    <w:multiLevelType w:val="hybridMultilevel"/>
    <w:tmpl w:val="3564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073E7AFA"/>
    <w:multiLevelType w:val="hybridMultilevel"/>
    <w:tmpl w:val="3200A4E8"/>
    <w:lvl w:ilvl="0" w:tplc="4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07C00405"/>
    <w:multiLevelType w:val="hybridMultilevel"/>
    <w:tmpl w:val="C3D8DFD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2">
    <w:nsid w:val="07D47528"/>
    <w:multiLevelType w:val="hybridMultilevel"/>
    <w:tmpl w:val="815ADEA8"/>
    <w:lvl w:ilvl="0" w:tplc="8062941A">
      <w:start w:val="1"/>
      <w:numFmt w:val="decimal"/>
      <w:lvlText w:val="PO%1."/>
      <w:lvlJc w:val="left"/>
      <w:pPr>
        <w:ind w:left="720" w:hanging="360"/>
      </w:pPr>
      <w:rPr>
        <w:rFonts w:hint="default"/>
        <w:b w:val="0"/>
        <w:i w:val="0"/>
        <w:sz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08887896"/>
    <w:multiLevelType w:val="hybridMultilevel"/>
    <w:tmpl w:val="BED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AEB12FC"/>
    <w:multiLevelType w:val="hybridMultilevel"/>
    <w:tmpl w:val="5C7A2A9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AF3490F"/>
    <w:multiLevelType w:val="hybridMultilevel"/>
    <w:tmpl w:val="00B8FBF2"/>
    <w:lvl w:ilvl="0" w:tplc="1D76B688">
      <w:start w:val="1"/>
      <w:numFmt w:val="upperLetter"/>
      <w:lvlText w:val="%1."/>
      <w:lvlJc w:val="left"/>
      <w:pPr>
        <w:ind w:left="830" w:hanging="284"/>
      </w:pPr>
      <w:rPr>
        <w:rFonts w:hint="default"/>
        <w:spacing w:val="-6"/>
        <w:w w:val="99"/>
        <w:lang w:val="en-US" w:eastAsia="en-US" w:bidi="en-US"/>
      </w:rPr>
    </w:lvl>
    <w:lvl w:ilvl="1" w:tplc="FE7EF1A8">
      <w:numFmt w:val="bullet"/>
      <w:lvlText w:val="•"/>
      <w:lvlJc w:val="left"/>
      <w:pPr>
        <w:ind w:left="1609" w:hanging="284"/>
      </w:pPr>
      <w:rPr>
        <w:rFonts w:hint="default"/>
        <w:lang w:val="en-US" w:eastAsia="en-US" w:bidi="en-US"/>
      </w:rPr>
    </w:lvl>
    <w:lvl w:ilvl="2" w:tplc="6FE04598">
      <w:numFmt w:val="bullet"/>
      <w:lvlText w:val="•"/>
      <w:lvlJc w:val="left"/>
      <w:pPr>
        <w:ind w:left="2378" w:hanging="284"/>
      </w:pPr>
      <w:rPr>
        <w:rFonts w:hint="default"/>
        <w:lang w:val="en-US" w:eastAsia="en-US" w:bidi="en-US"/>
      </w:rPr>
    </w:lvl>
    <w:lvl w:ilvl="3" w:tplc="6610D98A">
      <w:numFmt w:val="bullet"/>
      <w:lvlText w:val="•"/>
      <w:lvlJc w:val="left"/>
      <w:pPr>
        <w:ind w:left="3147" w:hanging="284"/>
      </w:pPr>
      <w:rPr>
        <w:rFonts w:hint="default"/>
        <w:lang w:val="en-US" w:eastAsia="en-US" w:bidi="en-US"/>
      </w:rPr>
    </w:lvl>
    <w:lvl w:ilvl="4" w:tplc="1A22D4D2">
      <w:numFmt w:val="bullet"/>
      <w:lvlText w:val="•"/>
      <w:lvlJc w:val="left"/>
      <w:pPr>
        <w:ind w:left="3917" w:hanging="284"/>
      </w:pPr>
      <w:rPr>
        <w:rFonts w:hint="default"/>
        <w:lang w:val="en-US" w:eastAsia="en-US" w:bidi="en-US"/>
      </w:rPr>
    </w:lvl>
    <w:lvl w:ilvl="5" w:tplc="396EAC82">
      <w:numFmt w:val="bullet"/>
      <w:lvlText w:val="•"/>
      <w:lvlJc w:val="left"/>
      <w:pPr>
        <w:ind w:left="4686" w:hanging="284"/>
      </w:pPr>
      <w:rPr>
        <w:rFonts w:hint="default"/>
        <w:lang w:val="en-US" w:eastAsia="en-US" w:bidi="en-US"/>
      </w:rPr>
    </w:lvl>
    <w:lvl w:ilvl="6" w:tplc="6E46D226">
      <w:numFmt w:val="bullet"/>
      <w:lvlText w:val="•"/>
      <w:lvlJc w:val="left"/>
      <w:pPr>
        <w:ind w:left="5455" w:hanging="284"/>
      </w:pPr>
      <w:rPr>
        <w:rFonts w:hint="default"/>
        <w:lang w:val="en-US" w:eastAsia="en-US" w:bidi="en-US"/>
      </w:rPr>
    </w:lvl>
    <w:lvl w:ilvl="7" w:tplc="75084278">
      <w:numFmt w:val="bullet"/>
      <w:lvlText w:val="•"/>
      <w:lvlJc w:val="left"/>
      <w:pPr>
        <w:ind w:left="6225" w:hanging="284"/>
      </w:pPr>
      <w:rPr>
        <w:rFonts w:hint="default"/>
        <w:lang w:val="en-US" w:eastAsia="en-US" w:bidi="en-US"/>
      </w:rPr>
    </w:lvl>
    <w:lvl w:ilvl="8" w:tplc="781C35E4">
      <w:numFmt w:val="bullet"/>
      <w:lvlText w:val="•"/>
      <w:lvlJc w:val="left"/>
      <w:pPr>
        <w:ind w:left="6994" w:hanging="284"/>
      </w:pPr>
      <w:rPr>
        <w:rFonts w:hint="default"/>
        <w:lang w:val="en-US" w:eastAsia="en-US" w:bidi="en-US"/>
      </w:rPr>
    </w:lvl>
  </w:abstractNum>
  <w:abstractNum w:abstractNumId="26">
    <w:nsid w:val="0B810512"/>
    <w:multiLevelType w:val="hybridMultilevel"/>
    <w:tmpl w:val="00C86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B916959"/>
    <w:multiLevelType w:val="hybridMultilevel"/>
    <w:tmpl w:val="101204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D581C70"/>
    <w:multiLevelType w:val="hybridMultilevel"/>
    <w:tmpl w:val="7256A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0E515EE2"/>
    <w:multiLevelType w:val="hybridMultilevel"/>
    <w:tmpl w:val="88301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0EB450B1"/>
    <w:multiLevelType w:val="hybridMultilevel"/>
    <w:tmpl w:val="F78A031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1">
    <w:nsid w:val="0F4D2595"/>
    <w:multiLevelType w:val="hybridMultilevel"/>
    <w:tmpl w:val="0D34C0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0FA01CAC"/>
    <w:multiLevelType w:val="hybridMultilevel"/>
    <w:tmpl w:val="358EFF7A"/>
    <w:lvl w:ilvl="0" w:tplc="40090001">
      <w:start w:val="1"/>
      <w:numFmt w:val="bullet"/>
      <w:lvlText w:val=""/>
      <w:lvlJc w:val="left"/>
      <w:rPr>
        <w:rFonts w:ascii="Symbol" w:hAnsi="Symbol" w:hint="default"/>
        <w:color w:val="auto"/>
        <w:sz w:val="28"/>
        <w:szCs w:val="28"/>
      </w:rPr>
    </w:lvl>
    <w:lvl w:ilvl="1" w:tplc="A7DAC9C2">
      <w:numFmt w:val="decimal"/>
      <w:lvlText w:val=""/>
      <w:lvlJc w:val="left"/>
    </w:lvl>
    <w:lvl w:ilvl="2" w:tplc="8F24C664">
      <w:numFmt w:val="decimal"/>
      <w:lvlText w:val=""/>
      <w:lvlJc w:val="left"/>
    </w:lvl>
    <w:lvl w:ilvl="3" w:tplc="8D686E5E">
      <w:numFmt w:val="decimal"/>
      <w:lvlText w:val=""/>
      <w:lvlJc w:val="left"/>
    </w:lvl>
    <w:lvl w:ilvl="4" w:tplc="786E70D2">
      <w:numFmt w:val="decimal"/>
      <w:lvlText w:val=""/>
      <w:lvlJc w:val="left"/>
    </w:lvl>
    <w:lvl w:ilvl="5" w:tplc="B1E2C69A">
      <w:numFmt w:val="decimal"/>
      <w:lvlText w:val=""/>
      <w:lvlJc w:val="left"/>
    </w:lvl>
    <w:lvl w:ilvl="6" w:tplc="AAB8F1BC">
      <w:numFmt w:val="decimal"/>
      <w:lvlText w:val=""/>
      <w:lvlJc w:val="left"/>
    </w:lvl>
    <w:lvl w:ilvl="7" w:tplc="76E4A9E6">
      <w:numFmt w:val="decimal"/>
      <w:lvlText w:val=""/>
      <w:lvlJc w:val="left"/>
    </w:lvl>
    <w:lvl w:ilvl="8" w:tplc="90D493BC">
      <w:numFmt w:val="decimal"/>
      <w:lvlText w:val=""/>
      <w:lvlJc w:val="left"/>
    </w:lvl>
  </w:abstractNum>
  <w:abstractNum w:abstractNumId="33">
    <w:nsid w:val="0FBC4317"/>
    <w:multiLevelType w:val="hybridMultilevel"/>
    <w:tmpl w:val="3786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10C50CB2"/>
    <w:multiLevelType w:val="hybridMultilevel"/>
    <w:tmpl w:val="945E6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1107683E"/>
    <w:multiLevelType w:val="hybridMultilevel"/>
    <w:tmpl w:val="CAA8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12D1779"/>
    <w:multiLevelType w:val="hybridMultilevel"/>
    <w:tmpl w:val="4AF29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11AF100C"/>
    <w:multiLevelType w:val="hybridMultilevel"/>
    <w:tmpl w:val="BA6E8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1F50DD0"/>
    <w:multiLevelType w:val="hybridMultilevel"/>
    <w:tmpl w:val="0BE6E78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9">
    <w:nsid w:val="124F14F2"/>
    <w:multiLevelType w:val="hybridMultilevel"/>
    <w:tmpl w:val="078A9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356022D"/>
    <w:multiLevelType w:val="hybridMultilevel"/>
    <w:tmpl w:val="5C523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13641BA5"/>
    <w:multiLevelType w:val="hybridMultilevel"/>
    <w:tmpl w:val="ABD0F684"/>
    <w:lvl w:ilvl="0" w:tplc="E74A8BB4">
      <w:start w:val="1"/>
      <w:numFmt w:val="lowerLetter"/>
      <w:lvlText w:val="%1)"/>
      <w:lvlJc w:val="left"/>
      <w:pPr>
        <w:ind w:left="1004" w:hanging="360"/>
      </w:pPr>
      <w:rPr>
        <w:color w:val="auto"/>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42">
    <w:nsid w:val="137C233F"/>
    <w:multiLevelType w:val="hybridMultilevel"/>
    <w:tmpl w:val="A1583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13B942BF"/>
    <w:multiLevelType w:val="hybridMultilevel"/>
    <w:tmpl w:val="95821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14151E16"/>
    <w:multiLevelType w:val="hybridMultilevel"/>
    <w:tmpl w:val="D9A66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14E00C60"/>
    <w:multiLevelType w:val="hybridMultilevel"/>
    <w:tmpl w:val="F87EBBA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151D3BDE"/>
    <w:multiLevelType w:val="multilevel"/>
    <w:tmpl w:val="889C4050"/>
    <w:lvl w:ilvl="0">
      <w:start w:val="1"/>
      <w:numFmt w:val="decimal"/>
      <w:lvlText w:val="%1."/>
      <w:lvlJc w:val="left"/>
      <w:pPr>
        <w:ind w:left="72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47">
    <w:nsid w:val="15656F2D"/>
    <w:multiLevelType w:val="hybridMultilevel"/>
    <w:tmpl w:val="F3DE1D9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nsid w:val="15D65845"/>
    <w:multiLevelType w:val="hybridMultilevel"/>
    <w:tmpl w:val="3D80A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168A501F"/>
    <w:multiLevelType w:val="hybridMultilevel"/>
    <w:tmpl w:val="AFCA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7222E1F"/>
    <w:multiLevelType w:val="hybridMultilevel"/>
    <w:tmpl w:val="3E780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179E387F"/>
    <w:multiLevelType w:val="hybridMultilevel"/>
    <w:tmpl w:val="2074720C"/>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52">
    <w:nsid w:val="17B36B48"/>
    <w:multiLevelType w:val="hybridMultilevel"/>
    <w:tmpl w:val="FCC6E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18727AE5"/>
    <w:multiLevelType w:val="hybridMultilevel"/>
    <w:tmpl w:val="E1C2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190924CD"/>
    <w:multiLevelType w:val="hybridMultilevel"/>
    <w:tmpl w:val="F2B47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190B79BB"/>
    <w:multiLevelType w:val="hybridMultilevel"/>
    <w:tmpl w:val="9BACA27C"/>
    <w:lvl w:ilvl="0" w:tplc="F20E9066">
      <w:start w:val="1"/>
      <w:numFmt w:val="decimal"/>
      <w:lvlText w:val="%1."/>
      <w:lvlJc w:val="left"/>
      <w:pPr>
        <w:ind w:left="829" w:hanging="720"/>
      </w:pPr>
      <w:rPr>
        <w:rFonts w:ascii="Times New Roman" w:eastAsia="Times New Roman" w:hAnsi="Times New Roman" w:cs="Times New Roman" w:hint="default"/>
        <w:spacing w:val="-10"/>
        <w:w w:val="99"/>
        <w:sz w:val="24"/>
        <w:szCs w:val="24"/>
        <w:lang w:val="en-US" w:eastAsia="en-US" w:bidi="en-US"/>
      </w:rPr>
    </w:lvl>
    <w:lvl w:ilvl="1" w:tplc="21DC6206">
      <w:numFmt w:val="bullet"/>
      <w:lvlText w:val="•"/>
      <w:lvlJc w:val="left"/>
      <w:pPr>
        <w:ind w:left="1541" w:hanging="720"/>
      </w:pPr>
      <w:rPr>
        <w:rFonts w:hint="default"/>
        <w:lang w:val="en-US" w:eastAsia="en-US" w:bidi="en-US"/>
      </w:rPr>
    </w:lvl>
    <w:lvl w:ilvl="2" w:tplc="EEFAA5BE">
      <w:numFmt w:val="bullet"/>
      <w:lvlText w:val="•"/>
      <w:lvlJc w:val="left"/>
      <w:pPr>
        <w:ind w:left="2263" w:hanging="720"/>
      </w:pPr>
      <w:rPr>
        <w:rFonts w:hint="default"/>
        <w:lang w:val="en-US" w:eastAsia="en-US" w:bidi="en-US"/>
      </w:rPr>
    </w:lvl>
    <w:lvl w:ilvl="3" w:tplc="1C8EB504">
      <w:numFmt w:val="bullet"/>
      <w:lvlText w:val="•"/>
      <w:lvlJc w:val="left"/>
      <w:pPr>
        <w:ind w:left="2985" w:hanging="720"/>
      </w:pPr>
      <w:rPr>
        <w:rFonts w:hint="default"/>
        <w:lang w:val="en-US" w:eastAsia="en-US" w:bidi="en-US"/>
      </w:rPr>
    </w:lvl>
    <w:lvl w:ilvl="4" w:tplc="FE4C3240">
      <w:numFmt w:val="bullet"/>
      <w:lvlText w:val="•"/>
      <w:lvlJc w:val="left"/>
      <w:pPr>
        <w:ind w:left="3707" w:hanging="720"/>
      </w:pPr>
      <w:rPr>
        <w:rFonts w:hint="default"/>
        <w:lang w:val="en-US" w:eastAsia="en-US" w:bidi="en-US"/>
      </w:rPr>
    </w:lvl>
    <w:lvl w:ilvl="5" w:tplc="19DC952E">
      <w:numFmt w:val="bullet"/>
      <w:lvlText w:val="•"/>
      <w:lvlJc w:val="left"/>
      <w:pPr>
        <w:ind w:left="4429" w:hanging="720"/>
      </w:pPr>
      <w:rPr>
        <w:rFonts w:hint="default"/>
        <w:lang w:val="en-US" w:eastAsia="en-US" w:bidi="en-US"/>
      </w:rPr>
    </w:lvl>
    <w:lvl w:ilvl="6" w:tplc="B2341EAA">
      <w:numFmt w:val="bullet"/>
      <w:lvlText w:val="•"/>
      <w:lvlJc w:val="left"/>
      <w:pPr>
        <w:ind w:left="5150" w:hanging="720"/>
      </w:pPr>
      <w:rPr>
        <w:rFonts w:hint="default"/>
        <w:lang w:val="en-US" w:eastAsia="en-US" w:bidi="en-US"/>
      </w:rPr>
    </w:lvl>
    <w:lvl w:ilvl="7" w:tplc="BE5691B2">
      <w:numFmt w:val="bullet"/>
      <w:lvlText w:val="•"/>
      <w:lvlJc w:val="left"/>
      <w:pPr>
        <w:ind w:left="5872" w:hanging="720"/>
      </w:pPr>
      <w:rPr>
        <w:rFonts w:hint="default"/>
        <w:lang w:val="en-US" w:eastAsia="en-US" w:bidi="en-US"/>
      </w:rPr>
    </w:lvl>
    <w:lvl w:ilvl="8" w:tplc="C24A4A00">
      <w:numFmt w:val="bullet"/>
      <w:lvlText w:val="•"/>
      <w:lvlJc w:val="left"/>
      <w:pPr>
        <w:ind w:left="6594" w:hanging="720"/>
      </w:pPr>
      <w:rPr>
        <w:rFonts w:hint="default"/>
        <w:lang w:val="en-US" w:eastAsia="en-US" w:bidi="en-US"/>
      </w:rPr>
    </w:lvl>
  </w:abstractNum>
  <w:abstractNum w:abstractNumId="56">
    <w:nsid w:val="19255824"/>
    <w:multiLevelType w:val="hybridMultilevel"/>
    <w:tmpl w:val="420E9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196F7C2C"/>
    <w:multiLevelType w:val="hybridMultilevel"/>
    <w:tmpl w:val="7D84CD6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8">
    <w:nsid w:val="19C67BDA"/>
    <w:multiLevelType w:val="hybridMultilevel"/>
    <w:tmpl w:val="9BA0C71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9">
    <w:nsid w:val="1A39451E"/>
    <w:multiLevelType w:val="hybridMultilevel"/>
    <w:tmpl w:val="673E4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A781BD9"/>
    <w:multiLevelType w:val="hybridMultilevel"/>
    <w:tmpl w:val="BE80C92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1">
    <w:nsid w:val="1A7A7F4A"/>
    <w:multiLevelType w:val="hybridMultilevel"/>
    <w:tmpl w:val="3D9E2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1B565951"/>
    <w:multiLevelType w:val="hybridMultilevel"/>
    <w:tmpl w:val="1EC26446"/>
    <w:lvl w:ilvl="0" w:tplc="2C78434C">
      <w:start w:val="3"/>
      <w:numFmt w:val="upperLetter"/>
      <w:lvlText w:val="%1."/>
      <w:lvlJc w:val="left"/>
      <w:pPr>
        <w:ind w:left="342" w:hanging="360"/>
      </w:pPr>
      <w:rPr>
        <w:rFonts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63">
    <w:nsid w:val="1B8B4BF2"/>
    <w:multiLevelType w:val="hybridMultilevel"/>
    <w:tmpl w:val="98F223AA"/>
    <w:lvl w:ilvl="0" w:tplc="9558F190">
      <w:start w:val="1"/>
      <w:numFmt w:val="decimal"/>
      <w:lvlText w:val="%1."/>
      <w:lvlJc w:val="left"/>
      <w:pPr>
        <w:ind w:left="398" w:hanging="284"/>
      </w:pPr>
      <w:rPr>
        <w:rFonts w:ascii="Times New Roman" w:eastAsia="Times New Roman" w:hAnsi="Times New Roman" w:cs="Times New Roman" w:hint="default"/>
        <w:spacing w:val="-20"/>
        <w:w w:val="99"/>
        <w:sz w:val="24"/>
        <w:szCs w:val="24"/>
        <w:lang w:val="en-US" w:eastAsia="en-US" w:bidi="en-US"/>
      </w:rPr>
    </w:lvl>
    <w:lvl w:ilvl="1" w:tplc="CDF01B9E">
      <w:start w:val="1"/>
      <w:numFmt w:val="upperLetter"/>
      <w:lvlText w:val="%2."/>
      <w:lvlJc w:val="left"/>
      <w:pPr>
        <w:ind w:left="634" w:hanging="360"/>
      </w:pPr>
      <w:rPr>
        <w:rFonts w:hint="default"/>
        <w:spacing w:val="-6"/>
        <w:w w:val="99"/>
        <w:lang w:val="en-US" w:eastAsia="en-US" w:bidi="en-US"/>
      </w:rPr>
    </w:lvl>
    <w:lvl w:ilvl="2" w:tplc="E444C0B8">
      <w:numFmt w:val="bullet"/>
      <w:lvlText w:val="•"/>
      <w:lvlJc w:val="left"/>
      <w:pPr>
        <w:ind w:left="1517" w:hanging="360"/>
      </w:pPr>
      <w:rPr>
        <w:rFonts w:hint="default"/>
        <w:lang w:val="en-US" w:eastAsia="en-US" w:bidi="en-US"/>
      </w:rPr>
    </w:lvl>
    <w:lvl w:ilvl="3" w:tplc="CCD83AA8">
      <w:numFmt w:val="bullet"/>
      <w:lvlText w:val="•"/>
      <w:lvlJc w:val="left"/>
      <w:pPr>
        <w:ind w:left="2394" w:hanging="360"/>
      </w:pPr>
      <w:rPr>
        <w:rFonts w:hint="default"/>
        <w:lang w:val="en-US" w:eastAsia="en-US" w:bidi="en-US"/>
      </w:rPr>
    </w:lvl>
    <w:lvl w:ilvl="4" w:tplc="9260F856">
      <w:numFmt w:val="bullet"/>
      <w:lvlText w:val="•"/>
      <w:lvlJc w:val="left"/>
      <w:pPr>
        <w:ind w:left="3271" w:hanging="360"/>
      </w:pPr>
      <w:rPr>
        <w:rFonts w:hint="default"/>
        <w:lang w:val="en-US" w:eastAsia="en-US" w:bidi="en-US"/>
      </w:rPr>
    </w:lvl>
    <w:lvl w:ilvl="5" w:tplc="A7A4EF8E">
      <w:numFmt w:val="bullet"/>
      <w:lvlText w:val="•"/>
      <w:lvlJc w:val="left"/>
      <w:pPr>
        <w:ind w:left="4148" w:hanging="360"/>
      </w:pPr>
      <w:rPr>
        <w:rFonts w:hint="default"/>
        <w:lang w:val="en-US" w:eastAsia="en-US" w:bidi="en-US"/>
      </w:rPr>
    </w:lvl>
    <w:lvl w:ilvl="6" w:tplc="DCE859C6">
      <w:numFmt w:val="bullet"/>
      <w:lvlText w:val="•"/>
      <w:lvlJc w:val="left"/>
      <w:pPr>
        <w:ind w:left="5025" w:hanging="360"/>
      </w:pPr>
      <w:rPr>
        <w:rFonts w:hint="default"/>
        <w:lang w:val="en-US" w:eastAsia="en-US" w:bidi="en-US"/>
      </w:rPr>
    </w:lvl>
    <w:lvl w:ilvl="7" w:tplc="821CECF0">
      <w:numFmt w:val="bullet"/>
      <w:lvlText w:val="•"/>
      <w:lvlJc w:val="left"/>
      <w:pPr>
        <w:ind w:left="5902" w:hanging="360"/>
      </w:pPr>
      <w:rPr>
        <w:rFonts w:hint="default"/>
        <w:lang w:val="en-US" w:eastAsia="en-US" w:bidi="en-US"/>
      </w:rPr>
    </w:lvl>
    <w:lvl w:ilvl="8" w:tplc="656E91B4">
      <w:numFmt w:val="bullet"/>
      <w:lvlText w:val="•"/>
      <w:lvlJc w:val="left"/>
      <w:pPr>
        <w:ind w:left="6779" w:hanging="360"/>
      </w:pPr>
      <w:rPr>
        <w:rFonts w:hint="default"/>
        <w:lang w:val="en-US" w:eastAsia="en-US" w:bidi="en-US"/>
      </w:rPr>
    </w:lvl>
  </w:abstractNum>
  <w:abstractNum w:abstractNumId="64">
    <w:nsid w:val="1B925CD1"/>
    <w:multiLevelType w:val="hybridMultilevel"/>
    <w:tmpl w:val="0C9E4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1D9461FA"/>
    <w:multiLevelType w:val="hybridMultilevel"/>
    <w:tmpl w:val="0EBEEB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1DA17290"/>
    <w:multiLevelType w:val="hybridMultilevel"/>
    <w:tmpl w:val="21A4EA7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7">
    <w:nsid w:val="1E747549"/>
    <w:multiLevelType w:val="hybridMultilevel"/>
    <w:tmpl w:val="86E45408"/>
    <w:lvl w:ilvl="0" w:tplc="1EC84012">
      <w:start w:val="1"/>
      <w:numFmt w:val="lowerLetter"/>
      <w:lvlText w:val="%1)"/>
      <w:lvlJc w:val="left"/>
      <w:pPr>
        <w:ind w:left="1211" w:hanging="360"/>
      </w:pPr>
      <w:rPr>
        <w:rFonts w:ascii="Times New Roman" w:hAnsi="Times New Roman" w:cs="Times New Roman" w:hint="default"/>
      </w:rPr>
    </w:lvl>
    <w:lvl w:ilvl="1" w:tplc="44524866">
      <w:start w:val="1"/>
      <w:numFmt w:val="lowerLetter"/>
      <w:lvlText w:val="%2)"/>
      <w:lvlJc w:val="left"/>
      <w:pPr>
        <w:ind w:left="1070" w:hanging="360"/>
      </w:pPr>
      <w:rPr>
        <w:rFonts w:ascii="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1ECE0267"/>
    <w:multiLevelType w:val="hybridMultilevel"/>
    <w:tmpl w:val="695C4B8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9">
    <w:nsid w:val="1EF25545"/>
    <w:multiLevelType w:val="hybridMultilevel"/>
    <w:tmpl w:val="09C29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1F146F99"/>
    <w:multiLevelType w:val="hybridMultilevel"/>
    <w:tmpl w:val="42F872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202D0530"/>
    <w:multiLevelType w:val="hybridMultilevel"/>
    <w:tmpl w:val="A31A9BFE"/>
    <w:lvl w:ilvl="0" w:tplc="ECCE5284">
      <w:start w:val="1"/>
      <w:numFmt w:val="upperLetter"/>
      <w:lvlText w:val="%1."/>
      <w:lvlJc w:val="left"/>
      <w:pPr>
        <w:ind w:left="1440" w:hanging="360"/>
      </w:pPr>
      <w:rPr>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nsid w:val="211677A4"/>
    <w:multiLevelType w:val="hybridMultilevel"/>
    <w:tmpl w:val="A1523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nsid w:val="21ED267C"/>
    <w:multiLevelType w:val="hybridMultilevel"/>
    <w:tmpl w:val="338C0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22403C89"/>
    <w:multiLevelType w:val="hybridMultilevel"/>
    <w:tmpl w:val="8C563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nsid w:val="24D67097"/>
    <w:multiLevelType w:val="hybridMultilevel"/>
    <w:tmpl w:val="2AE01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4ED4B4A"/>
    <w:multiLevelType w:val="hybridMultilevel"/>
    <w:tmpl w:val="122EC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nsid w:val="25381373"/>
    <w:multiLevelType w:val="hybridMultilevel"/>
    <w:tmpl w:val="AF0E3876"/>
    <w:lvl w:ilvl="0" w:tplc="7480BE18">
      <w:start w:val="1"/>
      <w:numFmt w:val="decimal"/>
      <w:lvlText w:val="%1."/>
      <w:lvlJc w:val="left"/>
      <w:pPr>
        <w:ind w:left="348" w:hanging="245"/>
      </w:pPr>
      <w:rPr>
        <w:rFonts w:ascii="Times New Roman" w:eastAsia="Times New Roman" w:hAnsi="Times New Roman" w:cs="Times New Roman" w:hint="default"/>
        <w:w w:val="100"/>
        <w:sz w:val="24"/>
        <w:szCs w:val="24"/>
        <w:lang w:val="en-US" w:eastAsia="en-US" w:bidi="en-US"/>
      </w:rPr>
    </w:lvl>
    <w:lvl w:ilvl="1" w:tplc="2DCA1F04">
      <w:start w:val="1"/>
      <w:numFmt w:val="upperLetter"/>
      <w:lvlText w:val="%2."/>
      <w:lvlJc w:val="left"/>
      <w:pPr>
        <w:ind w:left="396" w:hanging="293"/>
      </w:pPr>
      <w:rPr>
        <w:rFonts w:ascii="Times New Roman" w:eastAsia="Times New Roman" w:hAnsi="Times New Roman" w:cs="Times New Roman" w:hint="default"/>
        <w:spacing w:val="-6"/>
        <w:w w:val="99"/>
        <w:sz w:val="24"/>
        <w:szCs w:val="24"/>
        <w:lang w:val="en-US" w:eastAsia="en-US" w:bidi="en-US"/>
      </w:rPr>
    </w:lvl>
    <w:lvl w:ilvl="2" w:tplc="201AD388">
      <w:numFmt w:val="bullet"/>
      <w:lvlText w:val="•"/>
      <w:lvlJc w:val="left"/>
      <w:pPr>
        <w:ind w:left="1287" w:hanging="293"/>
      </w:pPr>
      <w:rPr>
        <w:rFonts w:hint="default"/>
        <w:lang w:val="en-US" w:eastAsia="en-US" w:bidi="en-US"/>
      </w:rPr>
    </w:lvl>
    <w:lvl w:ilvl="3" w:tplc="CA4EB4C8">
      <w:numFmt w:val="bullet"/>
      <w:lvlText w:val="•"/>
      <w:lvlJc w:val="left"/>
      <w:pPr>
        <w:ind w:left="2175" w:hanging="293"/>
      </w:pPr>
      <w:rPr>
        <w:rFonts w:hint="default"/>
        <w:lang w:val="en-US" w:eastAsia="en-US" w:bidi="en-US"/>
      </w:rPr>
    </w:lvl>
    <w:lvl w:ilvl="4" w:tplc="0CC405A6">
      <w:numFmt w:val="bullet"/>
      <w:lvlText w:val="•"/>
      <w:lvlJc w:val="left"/>
      <w:pPr>
        <w:ind w:left="3063" w:hanging="293"/>
      </w:pPr>
      <w:rPr>
        <w:rFonts w:hint="default"/>
        <w:lang w:val="en-US" w:eastAsia="en-US" w:bidi="en-US"/>
      </w:rPr>
    </w:lvl>
    <w:lvl w:ilvl="5" w:tplc="06F67430">
      <w:numFmt w:val="bullet"/>
      <w:lvlText w:val="•"/>
      <w:lvlJc w:val="left"/>
      <w:pPr>
        <w:ind w:left="3951" w:hanging="293"/>
      </w:pPr>
      <w:rPr>
        <w:rFonts w:hint="default"/>
        <w:lang w:val="en-US" w:eastAsia="en-US" w:bidi="en-US"/>
      </w:rPr>
    </w:lvl>
    <w:lvl w:ilvl="6" w:tplc="DC380ADE">
      <w:numFmt w:val="bullet"/>
      <w:lvlText w:val="•"/>
      <w:lvlJc w:val="left"/>
      <w:pPr>
        <w:ind w:left="4838" w:hanging="293"/>
      </w:pPr>
      <w:rPr>
        <w:rFonts w:hint="default"/>
        <w:lang w:val="en-US" w:eastAsia="en-US" w:bidi="en-US"/>
      </w:rPr>
    </w:lvl>
    <w:lvl w:ilvl="7" w:tplc="29DA1892">
      <w:numFmt w:val="bullet"/>
      <w:lvlText w:val="•"/>
      <w:lvlJc w:val="left"/>
      <w:pPr>
        <w:ind w:left="5726" w:hanging="293"/>
      </w:pPr>
      <w:rPr>
        <w:rFonts w:hint="default"/>
        <w:lang w:val="en-US" w:eastAsia="en-US" w:bidi="en-US"/>
      </w:rPr>
    </w:lvl>
    <w:lvl w:ilvl="8" w:tplc="0A0CEDCC">
      <w:numFmt w:val="bullet"/>
      <w:lvlText w:val="•"/>
      <w:lvlJc w:val="left"/>
      <w:pPr>
        <w:ind w:left="6614" w:hanging="293"/>
      </w:pPr>
      <w:rPr>
        <w:rFonts w:hint="default"/>
        <w:lang w:val="en-US" w:eastAsia="en-US" w:bidi="en-US"/>
      </w:rPr>
    </w:lvl>
  </w:abstractNum>
  <w:abstractNum w:abstractNumId="78">
    <w:nsid w:val="25BE1344"/>
    <w:multiLevelType w:val="hybridMultilevel"/>
    <w:tmpl w:val="1B7E3288"/>
    <w:lvl w:ilvl="0" w:tplc="5DF88030">
      <w:start w:val="1"/>
      <w:numFmt w:val="upperLetter"/>
      <w:lvlText w:val="%1."/>
      <w:lvlJc w:val="left"/>
      <w:pPr>
        <w:ind w:left="702" w:hanging="360"/>
      </w:pPr>
      <w:rPr>
        <w:rFonts w:hint="default"/>
      </w:rPr>
    </w:lvl>
    <w:lvl w:ilvl="1" w:tplc="40090019" w:tentative="1">
      <w:start w:val="1"/>
      <w:numFmt w:val="lowerLetter"/>
      <w:lvlText w:val="%2."/>
      <w:lvlJc w:val="left"/>
      <w:pPr>
        <w:ind w:left="1422" w:hanging="360"/>
      </w:pPr>
    </w:lvl>
    <w:lvl w:ilvl="2" w:tplc="4009001B" w:tentative="1">
      <w:start w:val="1"/>
      <w:numFmt w:val="lowerRoman"/>
      <w:lvlText w:val="%3."/>
      <w:lvlJc w:val="right"/>
      <w:pPr>
        <w:ind w:left="2142" w:hanging="180"/>
      </w:pPr>
    </w:lvl>
    <w:lvl w:ilvl="3" w:tplc="4009000F" w:tentative="1">
      <w:start w:val="1"/>
      <w:numFmt w:val="decimal"/>
      <w:lvlText w:val="%4."/>
      <w:lvlJc w:val="left"/>
      <w:pPr>
        <w:ind w:left="2862" w:hanging="360"/>
      </w:pPr>
    </w:lvl>
    <w:lvl w:ilvl="4" w:tplc="40090019" w:tentative="1">
      <w:start w:val="1"/>
      <w:numFmt w:val="lowerLetter"/>
      <w:lvlText w:val="%5."/>
      <w:lvlJc w:val="left"/>
      <w:pPr>
        <w:ind w:left="3582" w:hanging="360"/>
      </w:pPr>
    </w:lvl>
    <w:lvl w:ilvl="5" w:tplc="4009001B" w:tentative="1">
      <w:start w:val="1"/>
      <w:numFmt w:val="lowerRoman"/>
      <w:lvlText w:val="%6."/>
      <w:lvlJc w:val="right"/>
      <w:pPr>
        <w:ind w:left="4302" w:hanging="180"/>
      </w:pPr>
    </w:lvl>
    <w:lvl w:ilvl="6" w:tplc="4009000F" w:tentative="1">
      <w:start w:val="1"/>
      <w:numFmt w:val="decimal"/>
      <w:lvlText w:val="%7."/>
      <w:lvlJc w:val="left"/>
      <w:pPr>
        <w:ind w:left="5022" w:hanging="360"/>
      </w:pPr>
    </w:lvl>
    <w:lvl w:ilvl="7" w:tplc="40090019" w:tentative="1">
      <w:start w:val="1"/>
      <w:numFmt w:val="lowerLetter"/>
      <w:lvlText w:val="%8."/>
      <w:lvlJc w:val="left"/>
      <w:pPr>
        <w:ind w:left="5742" w:hanging="360"/>
      </w:pPr>
    </w:lvl>
    <w:lvl w:ilvl="8" w:tplc="4009001B" w:tentative="1">
      <w:start w:val="1"/>
      <w:numFmt w:val="lowerRoman"/>
      <w:lvlText w:val="%9."/>
      <w:lvlJc w:val="right"/>
      <w:pPr>
        <w:ind w:left="6462" w:hanging="180"/>
      </w:pPr>
    </w:lvl>
  </w:abstractNum>
  <w:abstractNum w:abstractNumId="79">
    <w:nsid w:val="25EE4580"/>
    <w:multiLevelType w:val="hybridMultilevel"/>
    <w:tmpl w:val="9F3090D4"/>
    <w:lvl w:ilvl="0" w:tplc="83327320">
      <w:start w:val="1"/>
      <w:numFmt w:val="upperLetter"/>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nsid w:val="267E6F7F"/>
    <w:multiLevelType w:val="hybridMultilevel"/>
    <w:tmpl w:val="315A9634"/>
    <w:lvl w:ilvl="0" w:tplc="1FC2D9F8">
      <w:start w:val="1"/>
      <w:numFmt w:val="decimal"/>
      <w:lvlText w:val="PSO%1."/>
      <w:lvlJc w:val="left"/>
      <w:pPr>
        <w:ind w:left="720" w:hanging="360"/>
      </w:pPr>
      <w:rPr>
        <w:rFonts w:hint="default"/>
        <w:b w:val="0"/>
        <w:bCs/>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nsid w:val="26843FDB"/>
    <w:multiLevelType w:val="hybridMultilevel"/>
    <w:tmpl w:val="C7CA4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78A083A"/>
    <w:multiLevelType w:val="hybridMultilevel"/>
    <w:tmpl w:val="4802D7DC"/>
    <w:lvl w:ilvl="0" w:tplc="B504EA6A">
      <w:start w:val="1"/>
      <w:numFmt w:val="decimal"/>
      <w:lvlText w:val="%1."/>
      <w:lvlJc w:val="left"/>
      <w:pPr>
        <w:ind w:left="644" w:hanging="360"/>
      </w:pPr>
      <w:rPr>
        <w:rFonts w:ascii="Times New Roman" w:hAnsi="Times New Roman" w:cs="Times New Roman" w:hint="default"/>
        <w:strike w:val="0"/>
        <w:sz w:val="28"/>
        <w:szCs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3">
    <w:nsid w:val="2875546A"/>
    <w:multiLevelType w:val="hybridMultilevel"/>
    <w:tmpl w:val="D3308A06"/>
    <w:lvl w:ilvl="0" w:tplc="8B723774">
      <w:start w:val="1"/>
      <w:numFmt w:val="upperLetter"/>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nsid w:val="29723980"/>
    <w:multiLevelType w:val="hybridMultilevel"/>
    <w:tmpl w:val="5FB07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297D518D"/>
    <w:multiLevelType w:val="hybridMultilevel"/>
    <w:tmpl w:val="B5B433E8"/>
    <w:lvl w:ilvl="0" w:tplc="13ACF48A">
      <w:start w:val="1"/>
      <w:numFmt w:val="upperLetter"/>
      <w:lvlText w:val="%1."/>
      <w:lvlJc w:val="left"/>
      <w:pPr>
        <w:ind w:left="785" w:hanging="360"/>
      </w:pPr>
      <w:rPr>
        <w:rFonts w:hint="default"/>
        <w:b/>
        <w:bCs w:val="0"/>
      </w:rPr>
    </w:lvl>
    <w:lvl w:ilvl="1" w:tplc="40090019" w:tentative="1">
      <w:start w:val="1"/>
      <w:numFmt w:val="lowerLetter"/>
      <w:lvlText w:val="%2."/>
      <w:lvlJc w:val="left"/>
      <w:pPr>
        <w:ind w:left="1883" w:hanging="360"/>
      </w:pPr>
    </w:lvl>
    <w:lvl w:ilvl="2" w:tplc="4009001B" w:tentative="1">
      <w:start w:val="1"/>
      <w:numFmt w:val="lowerRoman"/>
      <w:lvlText w:val="%3."/>
      <w:lvlJc w:val="right"/>
      <w:pPr>
        <w:ind w:left="2603" w:hanging="180"/>
      </w:pPr>
    </w:lvl>
    <w:lvl w:ilvl="3" w:tplc="4009000F" w:tentative="1">
      <w:start w:val="1"/>
      <w:numFmt w:val="decimal"/>
      <w:lvlText w:val="%4."/>
      <w:lvlJc w:val="left"/>
      <w:pPr>
        <w:ind w:left="3323" w:hanging="360"/>
      </w:pPr>
    </w:lvl>
    <w:lvl w:ilvl="4" w:tplc="40090019" w:tentative="1">
      <w:start w:val="1"/>
      <w:numFmt w:val="lowerLetter"/>
      <w:lvlText w:val="%5."/>
      <w:lvlJc w:val="left"/>
      <w:pPr>
        <w:ind w:left="4043" w:hanging="360"/>
      </w:pPr>
    </w:lvl>
    <w:lvl w:ilvl="5" w:tplc="4009001B" w:tentative="1">
      <w:start w:val="1"/>
      <w:numFmt w:val="lowerRoman"/>
      <w:lvlText w:val="%6."/>
      <w:lvlJc w:val="right"/>
      <w:pPr>
        <w:ind w:left="4763" w:hanging="180"/>
      </w:pPr>
    </w:lvl>
    <w:lvl w:ilvl="6" w:tplc="4009000F" w:tentative="1">
      <w:start w:val="1"/>
      <w:numFmt w:val="decimal"/>
      <w:lvlText w:val="%7."/>
      <w:lvlJc w:val="left"/>
      <w:pPr>
        <w:ind w:left="5483" w:hanging="360"/>
      </w:pPr>
    </w:lvl>
    <w:lvl w:ilvl="7" w:tplc="40090019" w:tentative="1">
      <w:start w:val="1"/>
      <w:numFmt w:val="lowerLetter"/>
      <w:lvlText w:val="%8."/>
      <w:lvlJc w:val="left"/>
      <w:pPr>
        <w:ind w:left="6203" w:hanging="360"/>
      </w:pPr>
    </w:lvl>
    <w:lvl w:ilvl="8" w:tplc="4009001B" w:tentative="1">
      <w:start w:val="1"/>
      <w:numFmt w:val="lowerRoman"/>
      <w:lvlText w:val="%9."/>
      <w:lvlJc w:val="right"/>
      <w:pPr>
        <w:ind w:left="6923" w:hanging="180"/>
      </w:pPr>
    </w:lvl>
  </w:abstractNum>
  <w:abstractNum w:abstractNumId="86">
    <w:nsid w:val="29821655"/>
    <w:multiLevelType w:val="hybridMultilevel"/>
    <w:tmpl w:val="0D18A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nsid w:val="2B6E5794"/>
    <w:multiLevelType w:val="multilevel"/>
    <w:tmpl w:val="33BC0C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nsid w:val="2D4610A3"/>
    <w:multiLevelType w:val="hybridMultilevel"/>
    <w:tmpl w:val="220ECED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9">
    <w:nsid w:val="2D635968"/>
    <w:multiLevelType w:val="hybridMultilevel"/>
    <w:tmpl w:val="F174A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DBF3944"/>
    <w:multiLevelType w:val="hybridMultilevel"/>
    <w:tmpl w:val="38686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2DD511EB"/>
    <w:multiLevelType w:val="hybridMultilevel"/>
    <w:tmpl w:val="15AE1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2F725554"/>
    <w:multiLevelType w:val="hybridMultilevel"/>
    <w:tmpl w:val="7B864244"/>
    <w:lvl w:ilvl="0" w:tplc="9F44670A">
      <w:start w:val="1"/>
      <w:numFmt w:val="decimal"/>
      <w:lvlText w:val="%1."/>
      <w:lvlJc w:val="left"/>
      <w:pPr>
        <w:ind w:left="720" w:hanging="360"/>
      </w:pPr>
      <w:rPr>
        <w:rFonts w:ascii="Times New Roman" w:eastAsia="Times New Roman" w:hAnsi="Times New Roman" w:cs="Times New Roman"/>
      </w:rPr>
    </w:lvl>
    <w:lvl w:ilvl="1" w:tplc="DE1C7592" w:tentative="1">
      <w:start w:val="1"/>
      <w:numFmt w:val="lowerLetter"/>
      <w:lvlText w:val="%2."/>
      <w:lvlJc w:val="left"/>
      <w:pPr>
        <w:ind w:left="1440" w:hanging="360"/>
      </w:pPr>
      <w:rPr>
        <w:rFonts w:cs="Times New Roman"/>
      </w:rPr>
    </w:lvl>
    <w:lvl w:ilvl="2" w:tplc="D736BBE4" w:tentative="1">
      <w:start w:val="1"/>
      <w:numFmt w:val="lowerRoman"/>
      <w:lvlText w:val="%3."/>
      <w:lvlJc w:val="right"/>
      <w:pPr>
        <w:ind w:left="2160" w:hanging="180"/>
      </w:pPr>
      <w:rPr>
        <w:rFonts w:cs="Times New Roman"/>
      </w:rPr>
    </w:lvl>
    <w:lvl w:ilvl="3" w:tplc="B23EA3E2" w:tentative="1">
      <w:start w:val="1"/>
      <w:numFmt w:val="decimal"/>
      <w:lvlText w:val="%4."/>
      <w:lvlJc w:val="left"/>
      <w:pPr>
        <w:ind w:left="2880" w:hanging="360"/>
      </w:pPr>
      <w:rPr>
        <w:rFonts w:cs="Times New Roman"/>
      </w:rPr>
    </w:lvl>
    <w:lvl w:ilvl="4" w:tplc="94D8C492" w:tentative="1">
      <w:start w:val="1"/>
      <w:numFmt w:val="lowerLetter"/>
      <w:lvlText w:val="%5."/>
      <w:lvlJc w:val="left"/>
      <w:pPr>
        <w:ind w:left="3600" w:hanging="360"/>
      </w:pPr>
      <w:rPr>
        <w:rFonts w:cs="Times New Roman"/>
      </w:rPr>
    </w:lvl>
    <w:lvl w:ilvl="5" w:tplc="CDAA6D50" w:tentative="1">
      <w:start w:val="1"/>
      <w:numFmt w:val="lowerRoman"/>
      <w:lvlText w:val="%6."/>
      <w:lvlJc w:val="right"/>
      <w:pPr>
        <w:ind w:left="4320" w:hanging="180"/>
      </w:pPr>
      <w:rPr>
        <w:rFonts w:cs="Times New Roman"/>
      </w:rPr>
    </w:lvl>
    <w:lvl w:ilvl="6" w:tplc="353251A4" w:tentative="1">
      <w:start w:val="1"/>
      <w:numFmt w:val="decimal"/>
      <w:lvlText w:val="%7."/>
      <w:lvlJc w:val="left"/>
      <w:pPr>
        <w:ind w:left="5040" w:hanging="360"/>
      </w:pPr>
      <w:rPr>
        <w:rFonts w:cs="Times New Roman"/>
      </w:rPr>
    </w:lvl>
    <w:lvl w:ilvl="7" w:tplc="5D54B81E" w:tentative="1">
      <w:start w:val="1"/>
      <w:numFmt w:val="lowerLetter"/>
      <w:lvlText w:val="%8."/>
      <w:lvlJc w:val="left"/>
      <w:pPr>
        <w:ind w:left="5760" w:hanging="360"/>
      </w:pPr>
      <w:rPr>
        <w:rFonts w:cs="Times New Roman"/>
      </w:rPr>
    </w:lvl>
    <w:lvl w:ilvl="8" w:tplc="F3A00B96" w:tentative="1">
      <w:start w:val="1"/>
      <w:numFmt w:val="lowerRoman"/>
      <w:lvlText w:val="%9."/>
      <w:lvlJc w:val="right"/>
      <w:pPr>
        <w:ind w:left="6480" w:hanging="180"/>
      </w:pPr>
      <w:rPr>
        <w:rFonts w:cs="Times New Roman"/>
      </w:rPr>
    </w:lvl>
  </w:abstractNum>
  <w:abstractNum w:abstractNumId="93">
    <w:nsid w:val="2FA61E8A"/>
    <w:multiLevelType w:val="hybridMultilevel"/>
    <w:tmpl w:val="7AF485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nsid w:val="30D056C9"/>
    <w:multiLevelType w:val="hybridMultilevel"/>
    <w:tmpl w:val="B3B46E0A"/>
    <w:lvl w:ilvl="0" w:tplc="B0EA8E7C">
      <w:start w:val="4"/>
      <w:numFmt w:val="upperLetter"/>
      <w:lvlText w:val="%1."/>
      <w:lvlJc w:val="left"/>
      <w:pPr>
        <w:ind w:left="342" w:hanging="360"/>
      </w:pPr>
      <w:rPr>
        <w:rFonts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95">
    <w:nsid w:val="329D6471"/>
    <w:multiLevelType w:val="hybridMultilevel"/>
    <w:tmpl w:val="AD1A39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6">
    <w:nsid w:val="32B915A8"/>
    <w:multiLevelType w:val="hybridMultilevel"/>
    <w:tmpl w:val="0D027B48"/>
    <w:lvl w:ilvl="0" w:tplc="F182B830">
      <w:start w:val="1"/>
      <w:numFmt w:val="decimal"/>
      <w:lvlText w:val="%1."/>
      <w:lvlJc w:val="left"/>
      <w:pPr>
        <w:ind w:left="824" w:hanging="361"/>
      </w:pPr>
      <w:rPr>
        <w:rFonts w:ascii="Times New Roman" w:eastAsia="Times New Roman" w:hAnsi="Times New Roman" w:cs="Times New Roman" w:hint="default"/>
        <w:spacing w:val="-10"/>
        <w:w w:val="99"/>
        <w:sz w:val="24"/>
        <w:szCs w:val="24"/>
        <w:lang w:val="en-US" w:eastAsia="en-US" w:bidi="en-US"/>
      </w:rPr>
    </w:lvl>
    <w:lvl w:ilvl="1" w:tplc="90908AD6">
      <w:numFmt w:val="bullet"/>
      <w:lvlText w:val="•"/>
      <w:lvlJc w:val="left"/>
      <w:pPr>
        <w:ind w:left="1642" w:hanging="361"/>
      </w:pPr>
      <w:rPr>
        <w:rFonts w:hint="default"/>
        <w:lang w:val="en-US" w:eastAsia="en-US" w:bidi="en-US"/>
      </w:rPr>
    </w:lvl>
    <w:lvl w:ilvl="2" w:tplc="B95817DE">
      <w:numFmt w:val="bullet"/>
      <w:lvlText w:val="•"/>
      <w:lvlJc w:val="left"/>
      <w:pPr>
        <w:ind w:left="2464" w:hanging="361"/>
      </w:pPr>
      <w:rPr>
        <w:rFonts w:hint="default"/>
        <w:lang w:val="en-US" w:eastAsia="en-US" w:bidi="en-US"/>
      </w:rPr>
    </w:lvl>
    <w:lvl w:ilvl="3" w:tplc="28628700">
      <w:numFmt w:val="bullet"/>
      <w:lvlText w:val="•"/>
      <w:lvlJc w:val="left"/>
      <w:pPr>
        <w:ind w:left="3286" w:hanging="361"/>
      </w:pPr>
      <w:rPr>
        <w:rFonts w:hint="default"/>
        <w:lang w:val="en-US" w:eastAsia="en-US" w:bidi="en-US"/>
      </w:rPr>
    </w:lvl>
    <w:lvl w:ilvl="4" w:tplc="89502578">
      <w:numFmt w:val="bullet"/>
      <w:lvlText w:val="•"/>
      <w:lvlJc w:val="left"/>
      <w:pPr>
        <w:ind w:left="4108" w:hanging="361"/>
      </w:pPr>
      <w:rPr>
        <w:rFonts w:hint="default"/>
        <w:lang w:val="en-US" w:eastAsia="en-US" w:bidi="en-US"/>
      </w:rPr>
    </w:lvl>
    <w:lvl w:ilvl="5" w:tplc="D9D8D8D4">
      <w:numFmt w:val="bullet"/>
      <w:lvlText w:val="•"/>
      <w:lvlJc w:val="left"/>
      <w:pPr>
        <w:ind w:left="4931" w:hanging="361"/>
      </w:pPr>
      <w:rPr>
        <w:rFonts w:hint="default"/>
        <w:lang w:val="en-US" w:eastAsia="en-US" w:bidi="en-US"/>
      </w:rPr>
    </w:lvl>
    <w:lvl w:ilvl="6" w:tplc="EAB60FD6">
      <w:numFmt w:val="bullet"/>
      <w:lvlText w:val="•"/>
      <w:lvlJc w:val="left"/>
      <w:pPr>
        <w:ind w:left="5753" w:hanging="361"/>
      </w:pPr>
      <w:rPr>
        <w:rFonts w:hint="default"/>
        <w:lang w:val="en-US" w:eastAsia="en-US" w:bidi="en-US"/>
      </w:rPr>
    </w:lvl>
    <w:lvl w:ilvl="7" w:tplc="F84AF70E">
      <w:numFmt w:val="bullet"/>
      <w:lvlText w:val="•"/>
      <w:lvlJc w:val="left"/>
      <w:pPr>
        <w:ind w:left="6575" w:hanging="361"/>
      </w:pPr>
      <w:rPr>
        <w:rFonts w:hint="default"/>
        <w:lang w:val="en-US" w:eastAsia="en-US" w:bidi="en-US"/>
      </w:rPr>
    </w:lvl>
    <w:lvl w:ilvl="8" w:tplc="739225BE">
      <w:numFmt w:val="bullet"/>
      <w:lvlText w:val="•"/>
      <w:lvlJc w:val="left"/>
      <w:pPr>
        <w:ind w:left="7397" w:hanging="361"/>
      </w:pPr>
      <w:rPr>
        <w:rFonts w:hint="default"/>
        <w:lang w:val="en-US" w:eastAsia="en-US" w:bidi="en-US"/>
      </w:rPr>
    </w:lvl>
  </w:abstractNum>
  <w:abstractNum w:abstractNumId="97">
    <w:nsid w:val="32E9543E"/>
    <w:multiLevelType w:val="hybridMultilevel"/>
    <w:tmpl w:val="1CE4A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nsid w:val="32F0625C"/>
    <w:multiLevelType w:val="hybridMultilevel"/>
    <w:tmpl w:val="387EA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nsid w:val="333A6E83"/>
    <w:multiLevelType w:val="hybridMultilevel"/>
    <w:tmpl w:val="DA5EC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nsid w:val="33580009"/>
    <w:multiLevelType w:val="hybridMultilevel"/>
    <w:tmpl w:val="6DA4B33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1">
    <w:nsid w:val="335E4FE7"/>
    <w:multiLevelType w:val="hybridMultilevel"/>
    <w:tmpl w:val="54222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nsid w:val="35EB39DC"/>
    <w:multiLevelType w:val="hybridMultilevel"/>
    <w:tmpl w:val="FDBC9FB8"/>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36494A18"/>
    <w:multiLevelType w:val="hybridMultilevel"/>
    <w:tmpl w:val="015C5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nsid w:val="37433603"/>
    <w:multiLevelType w:val="hybridMultilevel"/>
    <w:tmpl w:val="136ECC5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5">
    <w:nsid w:val="37B55579"/>
    <w:multiLevelType w:val="hybridMultilevel"/>
    <w:tmpl w:val="1562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93F65E0"/>
    <w:multiLevelType w:val="hybridMultilevel"/>
    <w:tmpl w:val="FA6E1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nsid w:val="39455B49"/>
    <w:multiLevelType w:val="hybridMultilevel"/>
    <w:tmpl w:val="9E18A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946715D"/>
    <w:multiLevelType w:val="hybridMultilevel"/>
    <w:tmpl w:val="8A182D86"/>
    <w:lvl w:ilvl="0" w:tplc="90720506">
      <w:start w:val="1"/>
      <w:numFmt w:val="decimal"/>
      <w:lvlText w:val="CO%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9">
    <w:nsid w:val="394C5438"/>
    <w:multiLevelType w:val="hybridMultilevel"/>
    <w:tmpl w:val="D00CD260"/>
    <w:lvl w:ilvl="0" w:tplc="3CFE5B88">
      <w:start w:val="1"/>
      <w:numFmt w:val="upperRoman"/>
      <w:lvlText w:val="%1."/>
      <w:lvlJc w:val="left"/>
      <w:pPr>
        <w:ind w:left="1080" w:hanging="72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3A127E4D"/>
    <w:multiLevelType w:val="hybridMultilevel"/>
    <w:tmpl w:val="34560DF6"/>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11">
    <w:nsid w:val="3A737DAC"/>
    <w:multiLevelType w:val="hybridMultilevel"/>
    <w:tmpl w:val="27AC3CFC"/>
    <w:lvl w:ilvl="0" w:tplc="054C7882">
      <w:start w:val="1"/>
      <w:numFmt w:val="upperLetter"/>
      <w:lvlText w:val="%1."/>
      <w:lvlJc w:val="left"/>
      <w:pPr>
        <w:ind w:left="493" w:hanging="360"/>
      </w:pPr>
      <w:rPr>
        <w:rFonts w:hint="default"/>
        <w:spacing w:val="-6"/>
        <w:w w:val="99"/>
        <w:lang w:val="en-US" w:eastAsia="en-US" w:bidi="en-US"/>
      </w:rPr>
    </w:lvl>
    <w:lvl w:ilvl="1" w:tplc="825EF72A">
      <w:numFmt w:val="bullet"/>
      <w:lvlText w:val="•"/>
      <w:lvlJc w:val="left"/>
      <w:pPr>
        <w:ind w:left="1354" w:hanging="360"/>
      </w:pPr>
      <w:rPr>
        <w:rFonts w:hint="default"/>
        <w:lang w:val="en-US" w:eastAsia="en-US" w:bidi="en-US"/>
      </w:rPr>
    </w:lvl>
    <w:lvl w:ilvl="2" w:tplc="B2F25E4E">
      <w:numFmt w:val="bullet"/>
      <w:lvlText w:val="•"/>
      <w:lvlJc w:val="left"/>
      <w:pPr>
        <w:ind w:left="2208" w:hanging="360"/>
      </w:pPr>
      <w:rPr>
        <w:rFonts w:hint="default"/>
        <w:lang w:val="en-US" w:eastAsia="en-US" w:bidi="en-US"/>
      </w:rPr>
    </w:lvl>
    <w:lvl w:ilvl="3" w:tplc="661CD1E8">
      <w:numFmt w:val="bullet"/>
      <w:lvlText w:val="•"/>
      <w:lvlJc w:val="left"/>
      <w:pPr>
        <w:ind w:left="3062" w:hanging="360"/>
      </w:pPr>
      <w:rPr>
        <w:rFonts w:hint="default"/>
        <w:lang w:val="en-US" w:eastAsia="en-US" w:bidi="en-US"/>
      </w:rPr>
    </w:lvl>
    <w:lvl w:ilvl="4" w:tplc="56CAFF1A">
      <w:numFmt w:val="bullet"/>
      <w:lvlText w:val="•"/>
      <w:lvlJc w:val="left"/>
      <w:pPr>
        <w:ind w:left="3916" w:hanging="360"/>
      </w:pPr>
      <w:rPr>
        <w:rFonts w:hint="default"/>
        <w:lang w:val="en-US" w:eastAsia="en-US" w:bidi="en-US"/>
      </w:rPr>
    </w:lvl>
    <w:lvl w:ilvl="5" w:tplc="565438F8">
      <w:numFmt w:val="bullet"/>
      <w:lvlText w:val="•"/>
      <w:lvlJc w:val="left"/>
      <w:pPr>
        <w:ind w:left="4771" w:hanging="360"/>
      </w:pPr>
      <w:rPr>
        <w:rFonts w:hint="default"/>
        <w:lang w:val="en-US" w:eastAsia="en-US" w:bidi="en-US"/>
      </w:rPr>
    </w:lvl>
    <w:lvl w:ilvl="6" w:tplc="CFD48E14">
      <w:numFmt w:val="bullet"/>
      <w:lvlText w:val="•"/>
      <w:lvlJc w:val="left"/>
      <w:pPr>
        <w:ind w:left="5625" w:hanging="360"/>
      </w:pPr>
      <w:rPr>
        <w:rFonts w:hint="default"/>
        <w:lang w:val="en-US" w:eastAsia="en-US" w:bidi="en-US"/>
      </w:rPr>
    </w:lvl>
    <w:lvl w:ilvl="7" w:tplc="3A16DEA2">
      <w:numFmt w:val="bullet"/>
      <w:lvlText w:val="•"/>
      <w:lvlJc w:val="left"/>
      <w:pPr>
        <w:ind w:left="6479" w:hanging="360"/>
      </w:pPr>
      <w:rPr>
        <w:rFonts w:hint="default"/>
        <w:lang w:val="en-US" w:eastAsia="en-US" w:bidi="en-US"/>
      </w:rPr>
    </w:lvl>
    <w:lvl w:ilvl="8" w:tplc="70143E16">
      <w:numFmt w:val="bullet"/>
      <w:lvlText w:val="•"/>
      <w:lvlJc w:val="left"/>
      <w:pPr>
        <w:ind w:left="7333" w:hanging="360"/>
      </w:pPr>
      <w:rPr>
        <w:rFonts w:hint="default"/>
        <w:lang w:val="en-US" w:eastAsia="en-US" w:bidi="en-US"/>
      </w:rPr>
    </w:lvl>
  </w:abstractNum>
  <w:abstractNum w:abstractNumId="112">
    <w:nsid w:val="3AC1438F"/>
    <w:multiLevelType w:val="hybridMultilevel"/>
    <w:tmpl w:val="164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AF47568"/>
    <w:multiLevelType w:val="multilevel"/>
    <w:tmpl w:val="76B43336"/>
    <w:lvl w:ilvl="0">
      <w:start w:val="3"/>
      <w:numFmt w:val="low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b w:val="0"/>
        <w:i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4">
    <w:nsid w:val="3B196F1D"/>
    <w:multiLevelType w:val="hybridMultilevel"/>
    <w:tmpl w:val="C58881F6"/>
    <w:lvl w:ilvl="0" w:tplc="40090015">
      <w:start w:val="1"/>
      <w:numFmt w:val="upperLetter"/>
      <w:lvlText w:val="%1."/>
      <w:lvlJc w:val="left"/>
      <w:pPr>
        <w:ind w:left="1036" w:hanging="360"/>
      </w:pPr>
    </w:lvl>
    <w:lvl w:ilvl="1" w:tplc="40090019" w:tentative="1">
      <w:start w:val="1"/>
      <w:numFmt w:val="lowerLetter"/>
      <w:lvlText w:val="%2."/>
      <w:lvlJc w:val="left"/>
      <w:pPr>
        <w:ind w:left="1756" w:hanging="360"/>
      </w:pPr>
    </w:lvl>
    <w:lvl w:ilvl="2" w:tplc="4009001B" w:tentative="1">
      <w:start w:val="1"/>
      <w:numFmt w:val="lowerRoman"/>
      <w:lvlText w:val="%3."/>
      <w:lvlJc w:val="right"/>
      <w:pPr>
        <w:ind w:left="2476" w:hanging="180"/>
      </w:pPr>
    </w:lvl>
    <w:lvl w:ilvl="3" w:tplc="4009000F" w:tentative="1">
      <w:start w:val="1"/>
      <w:numFmt w:val="decimal"/>
      <w:lvlText w:val="%4."/>
      <w:lvlJc w:val="left"/>
      <w:pPr>
        <w:ind w:left="3196" w:hanging="360"/>
      </w:pPr>
    </w:lvl>
    <w:lvl w:ilvl="4" w:tplc="40090019" w:tentative="1">
      <w:start w:val="1"/>
      <w:numFmt w:val="lowerLetter"/>
      <w:lvlText w:val="%5."/>
      <w:lvlJc w:val="left"/>
      <w:pPr>
        <w:ind w:left="3916" w:hanging="360"/>
      </w:pPr>
    </w:lvl>
    <w:lvl w:ilvl="5" w:tplc="4009001B" w:tentative="1">
      <w:start w:val="1"/>
      <w:numFmt w:val="lowerRoman"/>
      <w:lvlText w:val="%6."/>
      <w:lvlJc w:val="right"/>
      <w:pPr>
        <w:ind w:left="4636" w:hanging="180"/>
      </w:pPr>
    </w:lvl>
    <w:lvl w:ilvl="6" w:tplc="4009000F" w:tentative="1">
      <w:start w:val="1"/>
      <w:numFmt w:val="decimal"/>
      <w:lvlText w:val="%7."/>
      <w:lvlJc w:val="left"/>
      <w:pPr>
        <w:ind w:left="5356" w:hanging="360"/>
      </w:pPr>
    </w:lvl>
    <w:lvl w:ilvl="7" w:tplc="40090019" w:tentative="1">
      <w:start w:val="1"/>
      <w:numFmt w:val="lowerLetter"/>
      <w:lvlText w:val="%8."/>
      <w:lvlJc w:val="left"/>
      <w:pPr>
        <w:ind w:left="6076" w:hanging="360"/>
      </w:pPr>
    </w:lvl>
    <w:lvl w:ilvl="8" w:tplc="4009001B" w:tentative="1">
      <w:start w:val="1"/>
      <w:numFmt w:val="lowerRoman"/>
      <w:lvlText w:val="%9."/>
      <w:lvlJc w:val="right"/>
      <w:pPr>
        <w:ind w:left="6796" w:hanging="180"/>
      </w:pPr>
    </w:lvl>
  </w:abstractNum>
  <w:abstractNum w:abstractNumId="115">
    <w:nsid w:val="3B405893"/>
    <w:multiLevelType w:val="hybridMultilevel"/>
    <w:tmpl w:val="84B48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nsid w:val="3B626C7C"/>
    <w:multiLevelType w:val="hybridMultilevel"/>
    <w:tmpl w:val="28E2EC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nsid w:val="3BA0168C"/>
    <w:multiLevelType w:val="hybridMultilevel"/>
    <w:tmpl w:val="39BE8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nsid w:val="3C5413D9"/>
    <w:multiLevelType w:val="hybridMultilevel"/>
    <w:tmpl w:val="3EC09840"/>
    <w:lvl w:ilvl="0" w:tplc="7354CA1A">
      <w:start w:val="1"/>
      <w:numFmt w:val="decimal"/>
      <w:lvlText w:val="%1."/>
      <w:lvlJc w:val="left"/>
      <w:pPr>
        <w:ind w:left="527" w:hanging="360"/>
      </w:pPr>
      <w:rPr>
        <w:rFonts w:ascii="Times New Roman" w:eastAsia="Times New Roman" w:hAnsi="Times New Roman" w:cs="Times New Roman" w:hint="default"/>
        <w:spacing w:val="-10"/>
        <w:w w:val="99"/>
        <w:sz w:val="24"/>
        <w:szCs w:val="24"/>
        <w:lang w:val="en-US" w:eastAsia="en-US" w:bidi="en-US"/>
      </w:rPr>
    </w:lvl>
    <w:lvl w:ilvl="1" w:tplc="D7C40F94">
      <w:start w:val="1"/>
      <w:numFmt w:val="upperLetter"/>
      <w:lvlText w:val="%2."/>
      <w:lvlJc w:val="left"/>
      <w:pPr>
        <w:ind w:left="503" w:hanging="360"/>
      </w:pPr>
      <w:rPr>
        <w:rFonts w:hint="default"/>
        <w:spacing w:val="-6"/>
        <w:w w:val="99"/>
        <w:lang w:val="en-US" w:eastAsia="en-US" w:bidi="en-US"/>
      </w:rPr>
    </w:lvl>
    <w:lvl w:ilvl="2" w:tplc="27789912">
      <w:numFmt w:val="bullet"/>
      <w:lvlText w:val="•"/>
      <w:lvlJc w:val="left"/>
      <w:pPr>
        <w:ind w:left="1355" w:hanging="360"/>
      </w:pPr>
      <w:rPr>
        <w:rFonts w:hint="default"/>
        <w:lang w:val="en-US" w:eastAsia="en-US" w:bidi="en-US"/>
      </w:rPr>
    </w:lvl>
    <w:lvl w:ilvl="3" w:tplc="D6B22674">
      <w:numFmt w:val="bullet"/>
      <w:lvlText w:val="•"/>
      <w:lvlJc w:val="left"/>
      <w:pPr>
        <w:ind w:left="2190" w:hanging="360"/>
      </w:pPr>
      <w:rPr>
        <w:rFonts w:hint="default"/>
        <w:lang w:val="en-US" w:eastAsia="en-US" w:bidi="en-US"/>
      </w:rPr>
    </w:lvl>
    <w:lvl w:ilvl="4" w:tplc="9E9C6EEC">
      <w:numFmt w:val="bullet"/>
      <w:lvlText w:val="•"/>
      <w:lvlJc w:val="left"/>
      <w:pPr>
        <w:ind w:left="3026" w:hanging="360"/>
      </w:pPr>
      <w:rPr>
        <w:rFonts w:hint="default"/>
        <w:lang w:val="en-US" w:eastAsia="en-US" w:bidi="en-US"/>
      </w:rPr>
    </w:lvl>
    <w:lvl w:ilvl="5" w:tplc="AF54C93C">
      <w:numFmt w:val="bullet"/>
      <w:lvlText w:val="•"/>
      <w:lvlJc w:val="left"/>
      <w:pPr>
        <w:ind w:left="3861" w:hanging="360"/>
      </w:pPr>
      <w:rPr>
        <w:rFonts w:hint="default"/>
        <w:lang w:val="en-US" w:eastAsia="en-US" w:bidi="en-US"/>
      </w:rPr>
    </w:lvl>
    <w:lvl w:ilvl="6" w:tplc="A7029008">
      <w:numFmt w:val="bullet"/>
      <w:lvlText w:val="•"/>
      <w:lvlJc w:val="left"/>
      <w:pPr>
        <w:ind w:left="4696" w:hanging="360"/>
      </w:pPr>
      <w:rPr>
        <w:rFonts w:hint="default"/>
        <w:lang w:val="en-US" w:eastAsia="en-US" w:bidi="en-US"/>
      </w:rPr>
    </w:lvl>
    <w:lvl w:ilvl="7" w:tplc="170A2C76">
      <w:numFmt w:val="bullet"/>
      <w:lvlText w:val="•"/>
      <w:lvlJc w:val="left"/>
      <w:pPr>
        <w:ind w:left="5532" w:hanging="360"/>
      </w:pPr>
      <w:rPr>
        <w:rFonts w:hint="default"/>
        <w:lang w:val="en-US" w:eastAsia="en-US" w:bidi="en-US"/>
      </w:rPr>
    </w:lvl>
    <w:lvl w:ilvl="8" w:tplc="1390C7D6">
      <w:numFmt w:val="bullet"/>
      <w:lvlText w:val="•"/>
      <w:lvlJc w:val="left"/>
      <w:pPr>
        <w:ind w:left="6367" w:hanging="360"/>
      </w:pPr>
      <w:rPr>
        <w:rFonts w:hint="default"/>
        <w:lang w:val="en-US" w:eastAsia="en-US" w:bidi="en-US"/>
      </w:rPr>
    </w:lvl>
  </w:abstractNum>
  <w:abstractNum w:abstractNumId="119">
    <w:nsid w:val="3CED0383"/>
    <w:multiLevelType w:val="hybridMultilevel"/>
    <w:tmpl w:val="AB80E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nsid w:val="3D436CD2"/>
    <w:multiLevelType w:val="hybridMultilevel"/>
    <w:tmpl w:val="F732C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3D4A0DCE"/>
    <w:multiLevelType w:val="hybridMultilevel"/>
    <w:tmpl w:val="9934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DD268D6"/>
    <w:multiLevelType w:val="hybridMultilevel"/>
    <w:tmpl w:val="49BE7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nsid w:val="3E4516F5"/>
    <w:multiLevelType w:val="hybridMultilevel"/>
    <w:tmpl w:val="D63C773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24">
    <w:nsid w:val="3E674022"/>
    <w:multiLevelType w:val="hybridMultilevel"/>
    <w:tmpl w:val="65F0043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25">
    <w:nsid w:val="3F7C2B11"/>
    <w:multiLevelType w:val="hybridMultilevel"/>
    <w:tmpl w:val="CF406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nsid w:val="3F991EC2"/>
    <w:multiLevelType w:val="hybridMultilevel"/>
    <w:tmpl w:val="6BC60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nsid w:val="3FD057BB"/>
    <w:multiLevelType w:val="hybridMultilevel"/>
    <w:tmpl w:val="C8C25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nsid w:val="3FEC7528"/>
    <w:multiLevelType w:val="hybridMultilevel"/>
    <w:tmpl w:val="75CED7F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29">
    <w:nsid w:val="402B726A"/>
    <w:multiLevelType w:val="hybridMultilevel"/>
    <w:tmpl w:val="47829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nsid w:val="404309F9"/>
    <w:multiLevelType w:val="hybridMultilevel"/>
    <w:tmpl w:val="7F16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nsid w:val="404607D9"/>
    <w:multiLevelType w:val="hybridMultilevel"/>
    <w:tmpl w:val="72DC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nsid w:val="40792E49"/>
    <w:multiLevelType w:val="hybridMultilevel"/>
    <w:tmpl w:val="B45CE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0C9200F"/>
    <w:multiLevelType w:val="hybridMultilevel"/>
    <w:tmpl w:val="3E525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0DD0DAF"/>
    <w:multiLevelType w:val="hybridMultilevel"/>
    <w:tmpl w:val="2EC0C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nsid w:val="41E403EC"/>
    <w:multiLevelType w:val="hybridMultilevel"/>
    <w:tmpl w:val="341A0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nsid w:val="43460BAC"/>
    <w:multiLevelType w:val="hybridMultilevel"/>
    <w:tmpl w:val="07B65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nsid w:val="43AE1CEB"/>
    <w:multiLevelType w:val="hybridMultilevel"/>
    <w:tmpl w:val="33800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nsid w:val="443C6B6F"/>
    <w:multiLevelType w:val="hybridMultilevel"/>
    <w:tmpl w:val="9326C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nsid w:val="44A70B45"/>
    <w:multiLevelType w:val="hybridMultilevel"/>
    <w:tmpl w:val="3048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nsid w:val="44E307B7"/>
    <w:multiLevelType w:val="hybridMultilevel"/>
    <w:tmpl w:val="1256C462"/>
    <w:lvl w:ilvl="0" w:tplc="93EC5B0E">
      <w:start w:val="1"/>
      <w:numFmt w:val="lowerLetter"/>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nsid w:val="44E671EB"/>
    <w:multiLevelType w:val="hybridMultilevel"/>
    <w:tmpl w:val="23A02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nsid w:val="44EC6402"/>
    <w:multiLevelType w:val="hybridMultilevel"/>
    <w:tmpl w:val="AB1CD69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3">
    <w:nsid w:val="45F872E6"/>
    <w:multiLevelType w:val="hybridMultilevel"/>
    <w:tmpl w:val="6B680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45FD3F91"/>
    <w:multiLevelType w:val="hybridMultilevel"/>
    <w:tmpl w:val="9B42A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nsid w:val="467B1004"/>
    <w:multiLevelType w:val="hybridMultilevel"/>
    <w:tmpl w:val="289E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472C14F1"/>
    <w:multiLevelType w:val="hybridMultilevel"/>
    <w:tmpl w:val="C550FF6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7">
    <w:nsid w:val="48A94458"/>
    <w:multiLevelType w:val="hybridMultilevel"/>
    <w:tmpl w:val="2B1C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49492986"/>
    <w:multiLevelType w:val="hybridMultilevel"/>
    <w:tmpl w:val="8682A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nsid w:val="4A6B1FF6"/>
    <w:multiLevelType w:val="hybridMultilevel"/>
    <w:tmpl w:val="98E4DB0C"/>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50">
    <w:nsid w:val="4AA84807"/>
    <w:multiLevelType w:val="hybridMultilevel"/>
    <w:tmpl w:val="EDE04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nsid w:val="4AEA4459"/>
    <w:multiLevelType w:val="hybridMultilevel"/>
    <w:tmpl w:val="B35C7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nsid w:val="4C0819B5"/>
    <w:multiLevelType w:val="hybridMultilevel"/>
    <w:tmpl w:val="B900B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nsid w:val="4C8A0D78"/>
    <w:multiLevelType w:val="hybridMultilevel"/>
    <w:tmpl w:val="EF645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nsid w:val="4DC00C7C"/>
    <w:multiLevelType w:val="hybridMultilevel"/>
    <w:tmpl w:val="DD6CFA82"/>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55">
    <w:nsid w:val="4DC54878"/>
    <w:multiLevelType w:val="hybridMultilevel"/>
    <w:tmpl w:val="E7F676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6">
    <w:nsid w:val="4DD05C0A"/>
    <w:multiLevelType w:val="hybridMultilevel"/>
    <w:tmpl w:val="34725224"/>
    <w:lvl w:ilvl="0" w:tplc="F0742E36">
      <w:start w:val="1"/>
      <w:numFmt w:val="decimal"/>
      <w:lvlText w:val="%1."/>
      <w:lvlJc w:val="left"/>
      <w:pPr>
        <w:ind w:left="549" w:hanging="360"/>
      </w:pPr>
      <w:rPr>
        <w:rFonts w:hint="default"/>
      </w:rPr>
    </w:lvl>
    <w:lvl w:ilvl="1" w:tplc="04090019" w:tentative="1">
      <w:start w:val="1"/>
      <w:numFmt w:val="lowerLetter"/>
      <w:lvlText w:val="%2."/>
      <w:lvlJc w:val="left"/>
      <w:pPr>
        <w:ind w:left="1269" w:hanging="360"/>
      </w:pPr>
    </w:lvl>
    <w:lvl w:ilvl="2" w:tplc="0409001B" w:tentative="1">
      <w:start w:val="1"/>
      <w:numFmt w:val="lowerRoman"/>
      <w:lvlText w:val="%3."/>
      <w:lvlJc w:val="right"/>
      <w:pPr>
        <w:ind w:left="1989" w:hanging="180"/>
      </w:pPr>
    </w:lvl>
    <w:lvl w:ilvl="3" w:tplc="0409000F" w:tentative="1">
      <w:start w:val="1"/>
      <w:numFmt w:val="decimal"/>
      <w:lvlText w:val="%4."/>
      <w:lvlJc w:val="left"/>
      <w:pPr>
        <w:ind w:left="2709" w:hanging="360"/>
      </w:pPr>
    </w:lvl>
    <w:lvl w:ilvl="4" w:tplc="04090019" w:tentative="1">
      <w:start w:val="1"/>
      <w:numFmt w:val="lowerLetter"/>
      <w:lvlText w:val="%5."/>
      <w:lvlJc w:val="left"/>
      <w:pPr>
        <w:ind w:left="3429" w:hanging="360"/>
      </w:pPr>
    </w:lvl>
    <w:lvl w:ilvl="5" w:tplc="0409001B" w:tentative="1">
      <w:start w:val="1"/>
      <w:numFmt w:val="lowerRoman"/>
      <w:lvlText w:val="%6."/>
      <w:lvlJc w:val="right"/>
      <w:pPr>
        <w:ind w:left="4149" w:hanging="180"/>
      </w:pPr>
    </w:lvl>
    <w:lvl w:ilvl="6" w:tplc="0409000F" w:tentative="1">
      <w:start w:val="1"/>
      <w:numFmt w:val="decimal"/>
      <w:lvlText w:val="%7."/>
      <w:lvlJc w:val="left"/>
      <w:pPr>
        <w:ind w:left="4869" w:hanging="360"/>
      </w:pPr>
    </w:lvl>
    <w:lvl w:ilvl="7" w:tplc="04090019" w:tentative="1">
      <w:start w:val="1"/>
      <w:numFmt w:val="lowerLetter"/>
      <w:lvlText w:val="%8."/>
      <w:lvlJc w:val="left"/>
      <w:pPr>
        <w:ind w:left="5589" w:hanging="360"/>
      </w:pPr>
    </w:lvl>
    <w:lvl w:ilvl="8" w:tplc="0409001B" w:tentative="1">
      <w:start w:val="1"/>
      <w:numFmt w:val="lowerRoman"/>
      <w:lvlText w:val="%9."/>
      <w:lvlJc w:val="right"/>
      <w:pPr>
        <w:ind w:left="6309" w:hanging="180"/>
      </w:pPr>
    </w:lvl>
  </w:abstractNum>
  <w:abstractNum w:abstractNumId="157">
    <w:nsid w:val="4DF15E4A"/>
    <w:multiLevelType w:val="hybridMultilevel"/>
    <w:tmpl w:val="05DE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nsid w:val="50144306"/>
    <w:multiLevelType w:val="hybridMultilevel"/>
    <w:tmpl w:val="03728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50F05626"/>
    <w:multiLevelType w:val="hybridMultilevel"/>
    <w:tmpl w:val="E438C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513525C6"/>
    <w:multiLevelType w:val="hybridMultilevel"/>
    <w:tmpl w:val="C8422D28"/>
    <w:lvl w:ilvl="0" w:tplc="4009000F">
      <w:start w:val="1"/>
      <w:numFmt w:val="decimal"/>
      <w:lvlText w:val="%1."/>
      <w:lvlJc w:val="left"/>
      <w:pPr>
        <w:ind w:left="2740" w:hanging="360"/>
      </w:pPr>
    </w:lvl>
    <w:lvl w:ilvl="1" w:tplc="40090019" w:tentative="1">
      <w:start w:val="1"/>
      <w:numFmt w:val="lowerLetter"/>
      <w:lvlText w:val="%2."/>
      <w:lvlJc w:val="left"/>
      <w:pPr>
        <w:ind w:left="3460" w:hanging="360"/>
      </w:pPr>
    </w:lvl>
    <w:lvl w:ilvl="2" w:tplc="4009001B" w:tentative="1">
      <w:start w:val="1"/>
      <w:numFmt w:val="lowerRoman"/>
      <w:lvlText w:val="%3."/>
      <w:lvlJc w:val="right"/>
      <w:pPr>
        <w:ind w:left="4180" w:hanging="180"/>
      </w:pPr>
    </w:lvl>
    <w:lvl w:ilvl="3" w:tplc="4009000F" w:tentative="1">
      <w:start w:val="1"/>
      <w:numFmt w:val="decimal"/>
      <w:lvlText w:val="%4."/>
      <w:lvlJc w:val="left"/>
      <w:pPr>
        <w:ind w:left="4900" w:hanging="360"/>
      </w:pPr>
    </w:lvl>
    <w:lvl w:ilvl="4" w:tplc="40090019" w:tentative="1">
      <w:start w:val="1"/>
      <w:numFmt w:val="lowerLetter"/>
      <w:lvlText w:val="%5."/>
      <w:lvlJc w:val="left"/>
      <w:pPr>
        <w:ind w:left="5620" w:hanging="360"/>
      </w:pPr>
    </w:lvl>
    <w:lvl w:ilvl="5" w:tplc="4009001B" w:tentative="1">
      <w:start w:val="1"/>
      <w:numFmt w:val="lowerRoman"/>
      <w:lvlText w:val="%6."/>
      <w:lvlJc w:val="right"/>
      <w:pPr>
        <w:ind w:left="6340" w:hanging="180"/>
      </w:pPr>
    </w:lvl>
    <w:lvl w:ilvl="6" w:tplc="4009000F" w:tentative="1">
      <w:start w:val="1"/>
      <w:numFmt w:val="decimal"/>
      <w:lvlText w:val="%7."/>
      <w:lvlJc w:val="left"/>
      <w:pPr>
        <w:ind w:left="7060" w:hanging="360"/>
      </w:pPr>
    </w:lvl>
    <w:lvl w:ilvl="7" w:tplc="40090019" w:tentative="1">
      <w:start w:val="1"/>
      <w:numFmt w:val="lowerLetter"/>
      <w:lvlText w:val="%8."/>
      <w:lvlJc w:val="left"/>
      <w:pPr>
        <w:ind w:left="7780" w:hanging="360"/>
      </w:pPr>
    </w:lvl>
    <w:lvl w:ilvl="8" w:tplc="4009001B" w:tentative="1">
      <w:start w:val="1"/>
      <w:numFmt w:val="lowerRoman"/>
      <w:lvlText w:val="%9."/>
      <w:lvlJc w:val="right"/>
      <w:pPr>
        <w:ind w:left="8500" w:hanging="180"/>
      </w:pPr>
    </w:lvl>
  </w:abstractNum>
  <w:abstractNum w:abstractNumId="161">
    <w:nsid w:val="524D1A4C"/>
    <w:multiLevelType w:val="hybridMultilevel"/>
    <w:tmpl w:val="01127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nsid w:val="52665609"/>
    <w:multiLevelType w:val="hybridMultilevel"/>
    <w:tmpl w:val="98B00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nsid w:val="531E5AC6"/>
    <w:multiLevelType w:val="hybridMultilevel"/>
    <w:tmpl w:val="6F767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nsid w:val="549D62BF"/>
    <w:multiLevelType w:val="hybridMultilevel"/>
    <w:tmpl w:val="EA520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nsid w:val="54C258A4"/>
    <w:multiLevelType w:val="hybridMultilevel"/>
    <w:tmpl w:val="9392D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nsid w:val="55804DFD"/>
    <w:multiLevelType w:val="hybridMultilevel"/>
    <w:tmpl w:val="0186CBB8"/>
    <w:lvl w:ilvl="0" w:tplc="E026A20E">
      <w:start w:val="1"/>
      <w:numFmt w:val="upperLetter"/>
      <w:lvlText w:val="%1."/>
      <w:lvlJc w:val="left"/>
      <w:pPr>
        <w:ind w:left="342" w:hanging="360"/>
      </w:pPr>
      <w:rPr>
        <w:rFonts w:ascii="Times New Roman" w:hAnsi="Times New Roman" w:cs="Times New Roman"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167">
    <w:nsid w:val="55CE14B9"/>
    <w:multiLevelType w:val="hybridMultilevel"/>
    <w:tmpl w:val="7E528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nsid w:val="56FE12E4"/>
    <w:multiLevelType w:val="hybridMultilevel"/>
    <w:tmpl w:val="ABEE4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nsid w:val="59137EB8"/>
    <w:multiLevelType w:val="hybridMultilevel"/>
    <w:tmpl w:val="395E4D4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0">
    <w:nsid w:val="591F54BE"/>
    <w:multiLevelType w:val="hybridMultilevel"/>
    <w:tmpl w:val="631A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597A76A2"/>
    <w:multiLevelType w:val="hybridMultilevel"/>
    <w:tmpl w:val="55AE4AD8"/>
    <w:lvl w:ilvl="0" w:tplc="A2C62198">
      <w:start w:val="4"/>
      <w:numFmt w:val="decimal"/>
      <w:lvlText w:val="%1."/>
      <w:lvlJc w:val="left"/>
      <w:pPr>
        <w:ind w:left="734" w:hanging="284"/>
      </w:pPr>
      <w:rPr>
        <w:rFonts w:ascii="Cambria" w:hAnsi="Cambria" w:hint="default"/>
        <w:b/>
        <w:bCs/>
        <w:color w:val="auto"/>
        <w:spacing w:val="-23"/>
        <w:w w:val="100"/>
        <w:sz w:val="24"/>
        <w:szCs w:val="24"/>
        <w:lang w:val="en-US" w:eastAsia="en-US" w:bidi="en-US"/>
      </w:rPr>
    </w:lvl>
    <w:lvl w:ilvl="1" w:tplc="3BDCCFD4">
      <w:start w:val="1"/>
      <w:numFmt w:val="lowerRoman"/>
      <w:lvlText w:val="%2."/>
      <w:lvlJc w:val="left"/>
      <w:pPr>
        <w:ind w:left="1201" w:hanging="476"/>
        <w:jc w:val="right"/>
      </w:pPr>
      <w:rPr>
        <w:rFonts w:hint="default"/>
        <w:spacing w:val="-22"/>
        <w:w w:val="100"/>
        <w:lang w:val="en-US" w:eastAsia="en-US" w:bidi="en-US"/>
      </w:rPr>
    </w:lvl>
    <w:lvl w:ilvl="2" w:tplc="9D2C2ADC">
      <w:numFmt w:val="bullet"/>
      <w:lvlText w:val=""/>
      <w:lvlJc w:val="left"/>
      <w:pPr>
        <w:ind w:left="1561" w:hanging="476"/>
      </w:pPr>
      <w:rPr>
        <w:rFonts w:ascii="Symbol" w:eastAsia="Symbol" w:hAnsi="Symbol" w:cs="Symbol" w:hint="default"/>
        <w:w w:val="100"/>
        <w:sz w:val="24"/>
        <w:szCs w:val="24"/>
        <w:lang w:val="en-US" w:eastAsia="en-US" w:bidi="en-US"/>
      </w:rPr>
    </w:lvl>
    <w:lvl w:ilvl="3" w:tplc="B94634A6">
      <w:numFmt w:val="bullet"/>
      <w:lvlText w:val="•"/>
      <w:lvlJc w:val="left"/>
      <w:pPr>
        <w:ind w:left="1560" w:hanging="476"/>
      </w:pPr>
      <w:rPr>
        <w:rFonts w:hint="default"/>
        <w:lang w:val="en-US" w:eastAsia="en-US" w:bidi="en-US"/>
      </w:rPr>
    </w:lvl>
    <w:lvl w:ilvl="4" w:tplc="44B2F260">
      <w:numFmt w:val="bullet"/>
      <w:lvlText w:val="•"/>
      <w:lvlJc w:val="left"/>
      <w:pPr>
        <w:ind w:left="2811" w:hanging="476"/>
      </w:pPr>
      <w:rPr>
        <w:rFonts w:hint="default"/>
        <w:lang w:val="en-US" w:eastAsia="en-US" w:bidi="en-US"/>
      </w:rPr>
    </w:lvl>
    <w:lvl w:ilvl="5" w:tplc="0E0672A0">
      <w:numFmt w:val="bullet"/>
      <w:lvlText w:val="•"/>
      <w:lvlJc w:val="left"/>
      <w:pPr>
        <w:ind w:left="4062" w:hanging="476"/>
      </w:pPr>
      <w:rPr>
        <w:rFonts w:hint="default"/>
        <w:lang w:val="en-US" w:eastAsia="en-US" w:bidi="en-US"/>
      </w:rPr>
    </w:lvl>
    <w:lvl w:ilvl="6" w:tplc="05B4455A">
      <w:numFmt w:val="bullet"/>
      <w:lvlText w:val="•"/>
      <w:lvlJc w:val="left"/>
      <w:pPr>
        <w:ind w:left="5314" w:hanging="476"/>
      </w:pPr>
      <w:rPr>
        <w:rFonts w:hint="default"/>
        <w:lang w:val="en-US" w:eastAsia="en-US" w:bidi="en-US"/>
      </w:rPr>
    </w:lvl>
    <w:lvl w:ilvl="7" w:tplc="1DA6BF88">
      <w:numFmt w:val="bullet"/>
      <w:lvlText w:val="•"/>
      <w:lvlJc w:val="left"/>
      <w:pPr>
        <w:ind w:left="6565" w:hanging="476"/>
      </w:pPr>
      <w:rPr>
        <w:rFonts w:hint="default"/>
        <w:lang w:val="en-US" w:eastAsia="en-US" w:bidi="en-US"/>
      </w:rPr>
    </w:lvl>
    <w:lvl w:ilvl="8" w:tplc="7B9C6F44">
      <w:numFmt w:val="bullet"/>
      <w:lvlText w:val="•"/>
      <w:lvlJc w:val="left"/>
      <w:pPr>
        <w:ind w:left="7817" w:hanging="476"/>
      </w:pPr>
      <w:rPr>
        <w:rFonts w:hint="default"/>
        <w:lang w:val="en-US" w:eastAsia="en-US" w:bidi="en-US"/>
      </w:rPr>
    </w:lvl>
  </w:abstractNum>
  <w:abstractNum w:abstractNumId="172">
    <w:nsid w:val="5A1808BC"/>
    <w:multiLevelType w:val="hybridMultilevel"/>
    <w:tmpl w:val="86EED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nsid w:val="5A3D2137"/>
    <w:multiLevelType w:val="hybridMultilevel"/>
    <w:tmpl w:val="F3D28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5A6C244E"/>
    <w:multiLevelType w:val="hybridMultilevel"/>
    <w:tmpl w:val="1272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5BDB345D"/>
    <w:multiLevelType w:val="hybridMultilevel"/>
    <w:tmpl w:val="0BC62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nsid w:val="5CFD0D02"/>
    <w:multiLevelType w:val="hybridMultilevel"/>
    <w:tmpl w:val="91B20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nsid w:val="5D15292A"/>
    <w:multiLevelType w:val="hybridMultilevel"/>
    <w:tmpl w:val="C9567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nsid w:val="5D4B5CD6"/>
    <w:multiLevelType w:val="hybridMultilevel"/>
    <w:tmpl w:val="96AE37EE"/>
    <w:lvl w:ilvl="0" w:tplc="2E086E6A">
      <w:start w:val="6"/>
      <w:numFmt w:val="decimal"/>
      <w:lvlText w:val="%1."/>
      <w:lvlJc w:val="left"/>
      <w:pPr>
        <w:ind w:left="470" w:hanging="183"/>
      </w:pPr>
      <w:rPr>
        <w:rFonts w:ascii="Times New Roman" w:eastAsia="Times New Roman" w:hAnsi="Times New Roman" w:cs="Times New Roman" w:hint="default"/>
        <w:w w:val="100"/>
        <w:sz w:val="20"/>
        <w:szCs w:val="20"/>
        <w:lang w:val="en-US" w:eastAsia="en-US" w:bidi="en-US"/>
      </w:rPr>
    </w:lvl>
    <w:lvl w:ilvl="1" w:tplc="75CA24CA">
      <w:numFmt w:val="bullet"/>
      <w:lvlText w:val="•"/>
      <w:lvlJc w:val="left"/>
      <w:pPr>
        <w:ind w:left="1285" w:hanging="183"/>
      </w:pPr>
      <w:rPr>
        <w:rFonts w:hint="default"/>
        <w:lang w:val="en-US" w:eastAsia="en-US" w:bidi="en-US"/>
      </w:rPr>
    </w:lvl>
    <w:lvl w:ilvl="2" w:tplc="AB2C664E">
      <w:numFmt w:val="bullet"/>
      <w:lvlText w:val="•"/>
      <w:lvlJc w:val="left"/>
      <w:pPr>
        <w:ind w:left="2090" w:hanging="183"/>
      </w:pPr>
      <w:rPr>
        <w:rFonts w:hint="default"/>
        <w:lang w:val="en-US" w:eastAsia="en-US" w:bidi="en-US"/>
      </w:rPr>
    </w:lvl>
    <w:lvl w:ilvl="3" w:tplc="21343C52">
      <w:numFmt w:val="bullet"/>
      <w:lvlText w:val="•"/>
      <w:lvlJc w:val="left"/>
      <w:pPr>
        <w:ind w:left="2895" w:hanging="183"/>
      </w:pPr>
      <w:rPr>
        <w:rFonts w:hint="default"/>
        <w:lang w:val="en-US" w:eastAsia="en-US" w:bidi="en-US"/>
      </w:rPr>
    </w:lvl>
    <w:lvl w:ilvl="4" w:tplc="7C6A73AC">
      <w:numFmt w:val="bullet"/>
      <w:lvlText w:val="•"/>
      <w:lvlJc w:val="left"/>
      <w:pPr>
        <w:ind w:left="3701" w:hanging="183"/>
      </w:pPr>
      <w:rPr>
        <w:rFonts w:hint="default"/>
        <w:lang w:val="en-US" w:eastAsia="en-US" w:bidi="en-US"/>
      </w:rPr>
    </w:lvl>
    <w:lvl w:ilvl="5" w:tplc="0124174A">
      <w:numFmt w:val="bullet"/>
      <w:lvlText w:val="•"/>
      <w:lvlJc w:val="left"/>
      <w:pPr>
        <w:ind w:left="4506" w:hanging="183"/>
      </w:pPr>
      <w:rPr>
        <w:rFonts w:hint="default"/>
        <w:lang w:val="en-US" w:eastAsia="en-US" w:bidi="en-US"/>
      </w:rPr>
    </w:lvl>
    <w:lvl w:ilvl="6" w:tplc="DB7250CC">
      <w:numFmt w:val="bullet"/>
      <w:lvlText w:val="•"/>
      <w:lvlJc w:val="left"/>
      <w:pPr>
        <w:ind w:left="5311" w:hanging="183"/>
      </w:pPr>
      <w:rPr>
        <w:rFonts w:hint="default"/>
        <w:lang w:val="en-US" w:eastAsia="en-US" w:bidi="en-US"/>
      </w:rPr>
    </w:lvl>
    <w:lvl w:ilvl="7" w:tplc="FDDC77AA">
      <w:numFmt w:val="bullet"/>
      <w:lvlText w:val="•"/>
      <w:lvlJc w:val="left"/>
      <w:pPr>
        <w:ind w:left="6117" w:hanging="183"/>
      </w:pPr>
      <w:rPr>
        <w:rFonts w:hint="default"/>
        <w:lang w:val="en-US" w:eastAsia="en-US" w:bidi="en-US"/>
      </w:rPr>
    </w:lvl>
    <w:lvl w:ilvl="8" w:tplc="1A3A74CE">
      <w:numFmt w:val="bullet"/>
      <w:lvlText w:val="•"/>
      <w:lvlJc w:val="left"/>
      <w:pPr>
        <w:ind w:left="6922" w:hanging="183"/>
      </w:pPr>
      <w:rPr>
        <w:rFonts w:hint="default"/>
        <w:lang w:val="en-US" w:eastAsia="en-US" w:bidi="en-US"/>
      </w:rPr>
    </w:lvl>
  </w:abstractNum>
  <w:abstractNum w:abstractNumId="179">
    <w:nsid w:val="5DF54B13"/>
    <w:multiLevelType w:val="hybridMultilevel"/>
    <w:tmpl w:val="C5AAB7A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0">
    <w:nsid w:val="5E3441F9"/>
    <w:multiLevelType w:val="hybridMultilevel"/>
    <w:tmpl w:val="42ECD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nsid w:val="5EDF6DAC"/>
    <w:multiLevelType w:val="hybridMultilevel"/>
    <w:tmpl w:val="EEF00A18"/>
    <w:lvl w:ilvl="0" w:tplc="1E502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0944958"/>
    <w:multiLevelType w:val="hybridMultilevel"/>
    <w:tmpl w:val="A5E271EA"/>
    <w:lvl w:ilvl="0" w:tplc="9B8848CE">
      <w:start w:val="1"/>
      <w:numFmt w:val="decimal"/>
      <w:lvlText w:val="%1)"/>
      <w:lvlJc w:val="left"/>
      <w:pPr>
        <w:ind w:left="644" w:hanging="360"/>
      </w:pPr>
      <w:rPr>
        <w:rFonts w:hint="default"/>
        <w:color w:val="auto"/>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83">
    <w:nsid w:val="6146165D"/>
    <w:multiLevelType w:val="hybridMultilevel"/>
    <w:tmpl w:val="2C60A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1E26C0F"/>
    <w:multiLevelType w:val="hybridMultilevel"/>
    <w:tmpl w:val="93F8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36C010C"/>
    <w:multiLevelType w:val="hybridMultilevel"/>
    <w:tmpl w:val="AA365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nsid w:val="643872C5"/>
    <w:multiLevelType w:val="hybridMultilevel"/>
    <w:tmpl w:val="69DCA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nsid w:val="657C1F64"/>
    <w:multiLevelType w:val="hybridMultilevel"/>
    <w:tmpl w:val="DE96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67296A5B"/>
    <w:multiLevelType w:val="hybridMultilevel"/>
    <w:tmpl w:val="E4147F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nsid w:val="67991E11"/>
    <w:multiLevelType w:val="hybridMultilevel"/>
    <w:tmpl w:val="355A3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nsid w:val="67B54E15"/>
    <w:multiLevelType w:val="hybridMultilevel"/>
    <w:tmpl w:val="9C864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nsid w:val="67DD4F61"/>
    <w:multiLevelType w:val="hybridMultilevel"/>
    <w:tmpl w:val="29DAE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67E63741"/>
    <w:multiLevelType w:val="hybridMultilevel"/>
    <w:tmpl w:val="25C8DED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3">
    <w:nsid w:val="67FF601F"/>
    <w:multiLevelType w:val="hybridMultilevel"/>
    <w:tmpl w:val="94504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nsid w:val="686954A3"/>
    <w:multiLevelType w:val="hybridMultilevel"/>
    <w:tmpl w:val="8BCEC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nsid w:val="68FE2FAB"/>
    <w:multiLevelType w:val="hybridMultilevel"/>
    <w:tmpl w:val="BDD40888"/>
    <w:lvl w:ilvl="0" w:tplc="40090015">
      <w:start w:val="1"/>
      <w:numFmt w:val="upperLetter"/>
      <w:lvlText w:val="%1."/>
      <w:lvlJc w:val="left"/>
      <w:pPr>
        <w:ind w:left="342" w:hanging="360"/>
      </w:pPr>
      <w:rPr>
        <w:rFonts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196">
    <w:nsid w:val="6A440986"/>
    <w:multiLevelType w:val="hybridMultilevel"/>
    <w:tmpl w:val="F6E66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nsid w:val="6A800904"/>
    <w:multiLevelType w:val="hybridMultilevel"/>
    <w:tmpl w:val="2A2AD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nsid w:val="6AE946DB"/>
    <w:multiLevelType w:val="hybridMultilevel"/>
    <w:tmpl w:val="F4701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nsid w:val="6B0D2241"/>
    <w:multiLevelType w:val="hybridMultilevel"/>
    <w:tmpl w:val="92BCC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nsid w:val="6B4A44CA"/>
    <w:multiLevelType w:val="hybridMultilevel"/>
    <w:tmpl w:val="8870B38E"/>
    <w:lvl w:ilvl="0" w:tplc="463008BE">
      <w:start w:val="5"/>
      <w:numFmt w:val="upperRoman"/>
      <w:lvlText w:val="%1."/>
      <w:lvlJc w:val="left"/>
      <w:pPr>
        <w:ind w:left="576" w:hanging="456"/>
      </w:pPr>
      <w:rPr>
        <w:rFonts w:ascii="Cambria" w:eastAsia="Cambria" w:hAnsi="Cambria" w:cs="Cambria" w:hint="default"/>
        <w:b/>
        <w:bCs/>
        <w:spacing w:val="-3"/>
        <w:w w:val="100"/>
        <w:sz w:val="32"/>
        <w:szCs w:val="32"/>
      </w:rPr>
    </w:lvl>
    <w:lvl w:ilvl="1" w:tplc="04090019">
      <w:start w:val="1"/>
      <w:numFmt w:val="lowerLetter"/>
      <w:lvlText w:val="%2."/>
      <w:lvlJc w:val="lef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6BC820DC"/>
    <w:multiLevelType w:val="hybridMultilevel"/>
    <w:tmpl w:val="B5308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nsid w:val="6C210D04"/>
    <w:multiLevelType w:val="hybridMultilevel"/>
    <w:tmpl w:val="03A8A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nsid w:val="6C64115C"/>
    <w:multiLevelType w:val="hybridMultilevel"/>
    <w:tmpl w:val="4CA61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nsid w:val="6C8331E1"/>
    <w:multiLevelType w:val="hybridMultilevel"/>
    <w:tmpl w:val="A99C3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nsid w:val="6CC3402D"/>
    <w:multiLevelType w:val="hybridMultilevel"/>
    <w:tmpl w:val="97E25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nsid w:val="6CE30979"/>
    <w:multiLevelType w:val="hybridMultilevel"/>
    <w:tmpl w:val="1E24B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nsid w:val="6E37762B"/>
    <w:multiLevelType w:val="hybridMultilevel"/>
    <w:tmpl w:val="1DF6C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nsid w:val="6EAE5030"/>
    <w:multiLevelType w:val="hybridMultilevel"/>
    <w:tmpl w:val="E272C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nsid w:val="6EB026AE"/>
    <w:multiLevelType w:val="multilevel"/>
    <w:tmpl w:val="5C8CC8F2"/>
    <w:lvl w:ilvl="0">
      <w:start w:val="1"/>
      <w:numFmt w:val="decimal"/>
      <w:lvlText w:val="%1."/>
      <w:lvlJc w:val="left"/>
      <w:pPr>
        <w:ind w:left="720" w:hanging="360"/>
      </w:pPr>
      <w:rPr>
        <w:rFonts w:ascii="Calibri" w:eastAsia="Calibri" w:hAnsi="Calibri" w:cs="Times New Roman"/>
      </w:rPr>
    </w:lvl>
    <w:lvl w:ilvl="1">
      <w:start w:val="2"/>
      <w:numFmt w:val="decimal"/>
      <w:isLgl/>
      <w:lvlText w:val="%1.%2"/>
      <w:lvlJc w:val="left"/>
      <w:pPr>
        <w:ind w:left="888" w:hanging="52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0">
    <w:nsid w:val="6EBA2BE2"/>
    <w:multiLevelType w:val="hybridMultilevel"/>
    <w:tmpl w:val="6BF05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nsid w:val="6EFC08E5"/>
    <w:multiLevelType w:val="hybridMultilevel"/>
    <w:tmpl w:val="EBE0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6F4F0566"/>
    <w:multiLevelType w:val="hybridMultilevel"/>
    <w:tmpl w:val="73A87156"/>
    <w:lvl w:ilvl="0" w:tplc="7F66D3A4">
      <w:start w:val="2"/>
      <w:numFmt w:val="decimal"/>
      <w:lvlText w:val="%1."/>
      <w:lvlJc w:val="left"/>
      <w:pPr>
        <w:ind w:left="1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3">
    <w:nsid w:val="6F7E1335"/>
    <w:multiLevelType w:val="hybridMultilevel"/>
    <w:tmpl w:val="92AC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6FB24C0E"/>
    <w:multiLevelType w:val="hybridMultilevel"/>
    <w:tmpl w:val="B97AF8B6"/>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5">
    <w:nsid w:val="6FB41261"/>
    <w:multiLevelType w:val="hybridMultilevel"/>
    <w:tmpl w:val="AD5667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nsid w:val="6FD211D7"/>
    <w:multiLevelType w:val="hybridMultilevel"/>
    <w:tmpl w:val="15607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nsid w:val="722F41E3"/>
    <w:multiLevelType w:val="hybridMultilevel"/>
    <w:tmpl w:val="BB38FFEE"/>
    <w:lvl w:ilvl="0" w:tplc="E8720862">
      <w:start w:val="1"/>
      <w:numFmt w:val="upperLetter"/>
      <w:lvlText w:val="%1."/>
      <w:lvlJc w:val="left"/>
      <w:pPr>
        <w:ind w:left="829" w:hanging="720"/>
      </w:pPr>
      <w:rPr>
        <w:rFonts w:hint="default"/>
        <w:spacing w:val="-6"/>
        <w:w w:val="99"/>
        <w:lang w:val="en-US" w:eastAsia="en-US" w:bidi="en-US"/>
      </w:rPr>
    </w:lvl>
    <w:lvl w:ilvl="1" w:tplc="17162D86">
      <w:numFmt w:val="bullet"/>
      <w:lvlText w:val="•"/>
      <w:lvlJc w:val="left"/>
      <w:pPr>
        <w:ind w:left="1541" w:hanging="720"/>
      </w:pPr>
      <w:rPr>
        <w:rFonts w:hint="default"/>
        <w:lang w:val="en-US" w:eastAsia="en-US" w:bidi="en-US"/>
      </w:rPr>
    </w:lvl>
    <w:lvl w:ilvl="2" w:tplc="B938399A">
      <w:numFmt w:val="bullet"/>
      <w:lvlText w:val="•"/>
      <w:lvlJc w:val="left"/>
      <w:pPr>
        <w:ind w:left="2263" w:hanging="720"/>
      </w:pPr>
      <w:rPr>
        <w:rFonts w:hint="default"/>
        <w:lang w:val="en-US" w:eastAsia="en-US" w:bidi="en-US"/>
      </w:rPr>
    </w:lvl>
    <w:lvl w:ilvl="3" w:tplc="2C96F0CA">
      <w:numFmt w:val="bullet"/>
      <w:lvlText w:val="•"/>
      <w:lvlJc w:val="left"/>
      <w:pPr>
        <w:ind w:left="2985" w:hanging="720"/>
      </w:pPr>
      <w:rPr>
        <w:rFonts w:hint="default"/>
        <w:lang w:val="en-US" w:eastAsia="en-US" w:bidi="en-US"/>
      </w:rPr>
    </w:lvl>
    <w:lvl w:ilvl="4" w:tplc="1EB69696">
      <w:numFmt w:val="bullet"/>
      <w:lvlText w:val="•"/>
      <w:lvlJc w:val="left"/>
      <w:pPr>
        <w:ind w:left="3707" w:hanging="720"/>
      </w:pPr>
      <w:rPr>
        <w:rFonts w:hint="default"/>
        <w:lang w:val="en-US" w:eastAsia="en-US" w:bidi="en-US"/>
      </w:rPr>
    </w:lvl>
    <w:lvl w:ilvl="5" w:tplc="669CCB98">
      <w:numFmt w:val="bullet"/>
      <w:lvlText w:val="•"/>
      <w:lvlJc w:val="left"/>
      <w:pPr>
        <w:ind w:left="4429" w:hanging="720"/>
      </w:pPr>
      <w:rPr>
        <w:rFonts w:hint="default"/>
        <w:lang w:val="en-US" w:eastAsia="en-US" w:bidi="en-US"/>
      </w:rPr>
    </w:lvl>
    <w:lvl w:ilvl="6" w:tplc="2DB615C2">
      <w:numFmt w:val="bullet"/>
      <w:lvlText w:val="•"/>
      <w:lvlJc w:val="left"/>
      <w:pPr>
        <w:ind w:left="5150" w:hanging="720"/>
      </w:pPr>
      <w:rPr>
        <w:rFonts w:hint="default"/>
        <w:lang w:val="en-US" w:eastAsia="en-US" w:bidi="en-US"/>
      </w:rPr>
    </w:lvl>
    <w:lvl w:ilvl="7" w:tplc="31B08CB8">
      <w:numFmt w:val="bullet"/>
      <w:lvlText w:val="•"/>
      <w:lvlJc w:val="left"/>
      <w:pPr>
        <w:ind w:left="5872" w:hanging="720"/>
      </w:pPr>
      <w:rPr>
        <w:rFonts w:hint="default"/>
        <w:lang w:val="en-US" w:eastAsia="en-US" w:bidi="en-US"/>
      </w:rPr>
    </w:lvl>
    <w:lvl w:ilvl="8" w:tplc="0D8ADC84">
      <w:numFmt w:val="bullet"/>
      <w:lvlText w:val="•"/>
      <w:lvlJc w:val="left"/>
      <w:pPr>
        <w:ind w:left="6594" w:hanging="720"/>
      </w:pPr>
      <w:rPr>
        <w:rFonts w:hint="default"/>
        <w:lang w:val="en-US" w:eastAsia="en-US" w:bidi="en-US"/>
      </w:rPr>
    </w:lvl>
  </w:abstractNum>
  <w:abstractNum w:abstractNumId="218">
    <w:nsid w:val="744016DC"/>
    <w:multiLevelType w:val="hybridMultilevel"/>
    <w:tmpl w:val="4A726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nsid w:val="75AE699F"/>
    <w:multiLevelType w:val="hybridMultilevel"/>
    <w:tmpl w:val="AE8CC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75AF7A04"/>
    <w:multiLevelType w:val="hybridMultilevel"/>
    <w:tmpl w:val="CE506B02"/>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21">
    <w:nsid w:val="76B30BE2"/>
    <w:multiLevelType w:val="hybridMultilevel"/>
    <w:tmpl w:val="39F2891A"/>
    <w:lvl w:ilvl="0" w:tplc="4009000F">
      <w:start w:val="1"/>
      <w:numFmt w:val="decimal"/>
      <w:lvlText w:val="%1."/>
      <w:lvlJc w:val="left"/>
      <w:pPr>
        <w:ind w:left="1360" w:hanging="360"/>
      </w:pPr>
    </w:lvl>
    <w:lvl w:ilvl="1" w:tplc="40090019" w:tentative="1">
      <w:start w:val="1"/>
      <w:numFmt w:val="lowerLetter"/>
      <w:lvlText w:val="%2."/>
      <w:lvlJc w:val="left"/>
      <w:pPr>
        <w:ind w:left="2080" w:hanging="360"/>
      </w:pPr>
    </w:lvl>
    <w:lvl w:ilvl="2" w:tplc="4009001B" w:tentative="1">
      <w:start w:val="1"/>
      <w:numFmt w:val="lowerRoman"/>
      <w:lvlText w:val="%3."/>
      <w:lvlJc w:val="right"/>
      <w:pPr>
        <w:ind w:left="2800" w:hanging="180"/>
      </w:pPr>
    </w:lvl>
    <w:lvl w:ilvl="3" w:tplc="4009000F" w:tentative="1">
      <w:start w:val="1"/>
      <w:numFmt w:val="decimal"/>
      <w:lvlText w:val="%4."/>
      <w:lvlJc w:val="left"/>
      <w:pPr>
        <w:ind w:left="3520" w:hanging="360"/>
      </w:pPr>
    </w:lvl>
    <w:lvl w:ilvl="4" w:tplc="40090019" w:tentative="1">
      <w:start w:val="1"/>
      <w:numFmt w:val="lowerLetter"/>
      <w:lvlText w:val="%5."/>
      <w:lvlJc w:val="left"/>
      <w:pPr>
        <w:ind w:left="4240" w:hanging="360"/>
      </w:pPr>
    </w:lvl>
    <w:lvl w:ilvl="5" w:tplc="4009001B" w:tentative="1">
      <w:start w:val="1"/>
      <w:numFmt w:val="lowerRoman"/>
      <w:lvlText w:val="%6."/>
      <w:lvlJc w:val="right"/>
      <w:pPr>
        <w:ind w:left="4960" w:hanging="180"/>
      </w:pPr>
    </w:lvl>
    <w:lvl w:ilvl="6" w:tplc="4009000F" w:tentative="1">
      <w:start w:val="1"/>
      <w:numFmt w:val="decimal"/>
      <w:lvlText w:val="%7."/>
      <w:lvlJc w:val="left"/>
      <w:pPr>
        <w:ind w:left="5680" w:hanging="360"/>
      </w:pPr>
    </w:lvl>
    <w:lvl w:ilvl="7" w:tplc="40090019" w:tentative="1">
      <w:start w:val="1"/>
      <w:numFmt w:val="lowerLetter"/>
      <w:lvlText w:val="%8."/>
      <w:lvlJc w:val="left"/>
      <w:pPr>
        <w:ind w:left="6400" w:hanging="360"/>
      </w:pPr>
    </w:lvl>
    <w:lvl w:ilvl="8" w:tplc="4009001B" w:tentative="1">
      <w:start w:val="1"/>
      <w:numFmt w:val="lowerRoman"/>
      <w:lvlText w:val="%9."/>
      <w:lvlJc w:val="right"/>
      <w:pPr>
        <w:ind w:left="7120" w:hanging="180"/>
      </w:pPr>
    </w:lvl>
  </w:abstractNum>
  <w:abstractNum w:abstractNumId="222">
    <w:nsid w:val="771952BC"/>
    <w:multiLevelType w:val="hybridMultilevel"/>
    <w:tmpl w:val="11569596"/>
    <w:lvl w:ilvl="0" w:tplc="40090015">
      <w:start w:val="1"/>
      <w:numFmt w:val="upperLetter"/>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23">
    <w:nsid w:val="77595B53"/>
    <w:multiLevelType w:val="hybridMultilevel"/>
    <w:tmpl w:val="0414C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77776EB5"/>
    <w:multiLevelType w:val="hybridMultilevel"/>
    <w:tmpl w:val="DCBC9FFA"/>
    <w:lvl w:ilvl="0" w:tplc="40090015">
      <w:start w:val="1"/>
      <w:numFmt w:val="upperLetter"/>
      <w:lvlText w:val="%1."/>
      <w:lvlJc w:val="left"/>
      <w:pPr>
        <w:ind w:left="342" w:hanging="360"/>
      </w:pPr>
      <w:rPr>
        <w:rFonts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225">
    <w:nsid w:val="77A82B13"/>
    <w:multiLevelType w:val="hybridMultilevel"/>
    <w:tmpl w:val="674C7044"/>
    <w:lvl w:ilvl="0" w:tplc="A1302CD4">
      <w:start w:val="1"/>
      <w:numFmt w:val="bullet"/>
      <w:lvlText w:val=""/>
      <w:lvlJc w:val="left"/>
      <w:pPr>
        <w:ind w:left="720" w:hanging="360"/>
      </w:pPr>
      <w:rPr>
        <w:rFonts w:ascii="Symbol" w:hAnsi="Symbol" w:hint="default"/>
        <w:strike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784010A8"/>
    <w:multiLevelType w:val="hybridMultilevel"/>
    <w:tmpl w:val="3B6E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796A3875"/>
    <w:multiLevelType w:val="hybridMultilevel"/>
    <w:tmpl w:val="3D14B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nsid w:val="7A710996"/>
    <w:multiLevelType w:val="hybridMultilevel"/>
    <w:tmpl w:val="CD3E7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nsid w:val="7A834BC8"/>
    <w:multiLevelType w:val="hybridMultilevel"/>
    <w:tmpl w:val="CC38F68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0">
    <w:nsid w:val="7A880CC1"/>
    <w:multiLevelType w:val="hybridMultilevel"/>
    <w:tmpl w:val="D47A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nsid w:val="7BE13CAC"/>
    <w:multiLevelType w:val="hybridMultilevel"/>
    <w:tmpl w:val="A370AF22"/>
    <w:lvl w:ilvl="0" w:tplc="40090015">
      <w:start w:val="1"/>
      <w:numFmt w:val="upperLetter"/>
      <w:lvlText w:val="%1."/>
      <w:lvlJc w:val="left"/>
      <w:pPr>
        <w:ind w:left="342" w:hanging="360"/>
      </w:pPr>
      <w:rPr>
        <w:rFonts w:hint="default"/>
      </w:rPr>
    </w:lvl>
    <w:lvl w:ilvl="1" w:tplc="40090019" w:tentative="1">
      <w:start w:val="1"/>
      <w:numFmt w:val="lowerLetter"/>
      <w:lvlText w:val="%2."/>
      <w:lvlJc w:val="left"/>
      <w:pPr>
        <w:ind w:left="1062" w:hanging="360"/>
      </w:pPr>
    </w:lvl>
    <w:lvl w:ilvl="2" w:tplc="4009001B" w:tentative="1">
      <w:start w:val="1"/>
      <w:numFmt w:val="lowerRoman"/>
      <w:lvlText w:val="%3."/>
      <w:lvlJc w:val="right"/>
      <w:pPr>
        <w:ind w:left="1782" w:hanging="180"/>
      </w:pPr>
    </w:lvl>
    <w:lvl w:ilvl="3" w:tplc="4009000F" w:tentative="1">
      <w:start w:val="1"/>
      <w:numFmt w:val="decimal"/>
      <w:lvlText w:val="%4."/>
      <w:lvlJc w:val="left"/>
      <w:pPr>
        <w:ind w:left="2502" w:hanging="360"/>
      </w:pPr>
    </w:lvl>
    <w:lvl w:ilvl="4" w:tplc="40090019" w:tentative="1">
      <w:start w:val="1"/>
      <w:numFmt w:val="lowerLetter"/>
      <w:lvlText w:val="%5."/>
      <w:lvlJc w:val="left"/>
      <w:pPr>
        <w:ind w:left="3222" w:hanging="360"/>
      </w:pPr>
    </w:lvl>
    <w:lvl w:ilvl="5" w:tplc="4009001B" w:tentative="1">
      <w:start w:val="1"/>
      <w:numFmt w:val="lowerRoman"/>
      <w:lvlText w:val="%6."/>
      <w:lvlJc w:val="right"/>
      <w:pPr>
        <w:ind w:left="3942" w:hanging="180"/>
      </w:pPr>
    </w:lvl>
    <w:lvl w:ilvl="6" w:tplc="4009000F" w:tentative="1">
      <w:start w:val="1"/>
      <w:numFmt w:val="decimal"/>
      <w:lvlText w:val="%7."/>
      <w:lvlJc w:val="left"/>
      <w:pPr>
        <w:ind w:left="4662" w:hanging="360"/>
      </w:pPr>
    </w:lvl>
    <w:lvl w:ilvl="7" w:tplc="40090019" w:tentative="1">
      <w:start w:val="1"/>
      <w:numFmt w:val="lowerLetter"/>
      <w:lvlText w:val="%8."/>
      <w:lvlJc w:val="left"/>
      <w:pPr>
        <w:ind w:left="5382" w:hanging="360"/>
      </w:pPr>
    </w:lvl>
    <w:lvl w:ilvl="8" w:tplc="4009001B" w:tentative="1">
      <w:start w:val="1"/>
      <w:numFmt w:val="lowerRoman"/>
      <w:lvlText w:val="%9."/>
      <w:lvlJc w:val="right"/>
      <w:pPr>
        <w:ind w:left="6102" w:hanging="180"/>
      </w:pPr>
    </w:lvl>
  </w:abstractNum>
  <w:abstractNum w:abstractNumId="232">
    <w:nsid w:val="7C034C80"/>
    <w:multiLevelType w:val="multilevel"/>
    <w:tmpl w:val="A69402B8"/>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3">
    <w:nsid w:val="7D12712D"/>
    <w:multiLevelType w:val="hybridMultilevel"/>
    <w:tmpl w:val="5520399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4">
    <w:nsid w:val="7DC41321"/>
    <w:multiLevelType w:val="hybridMultilevel"/>
    <w:tmpl w:val="6FF8E2A4"/>
    <w:lvl w:ilvl="0" w:tplc="28C0944E">
      <w:start w:val="11"/>
      <w:numFmt w:val="upperRoman"/>
      <w:lvlText w:val="%1."/>
      <w:lvlJc w:val="left"/>
      <w:pPr>
        <w:ind w:left="576" w:hanging="456"/>
      </w:pPr>
      <w:rPr>
        <w:rFonts w:ascii="Times New Roman" w:eastAsia="Cambria" w:hAnsi="Times New Roman" w:cs="Times New Roman" w:hint="default"/>
        <w:b/>
        <w:bCs/>
        <w:spacing w:val="-3"/>
        <w:w w:val="100"/>
        <w:sz w:val="28"/>
        <w:szCs w:val="32"/>
        <w:lang w:val="en-US" w:eastAsia="en-US" w:bidi="en-US"/>
      </w:rPr>
    </w:lvl>
    <w:lvl w:ilvl="1" w:tplc="0409001B">
      <w:start w:val="1"/>
      <w:numFmt w:val="lowerRoman"/>
      <w:lvlText w:val="%2."/>
      <w:lvlJc w:val="right"/>
      <w:pPr>
        <w:ind w:left="840" w:hanging="360"/>
      </w:pPr>
      <w:rPr>
        <w:rFonts w:hint="default"/>
        <w:b/>
        <w:bCs/>
        <w:spacing w:val="-8"/>
        <w:w w:val="100"/>
        <w:lang w:val="en-US" w:eastAsia="en-US" w:bidi="en-US"/>
      </w:rPr>
    </w:lvl>
    <w:lvl w:ilvl="2" w:tplc="F438A592">
      <w:start w:val="1"/>
      <w:numFmt w:val="lowerLetter"/>
      <w:lvlText w:val="%3."/>
      <w:lvlJc w:val="left"/>
      <w:pPr>
        <w:ind w:left="984" w:hanging="548"/>
      </w:pPr>
      <w:rPr>
        <w:rFonts w:ascii="Cambria" w:eastAsia="Cambria" w:hAnsi="Cambria" w:cs="Cambria" w:hint="default"/>
        <w:b/>
        <w:bCs/>
        <w:spacing w:val="-8"/>
        <w:w w:val="100"/>
        <w:sz w:val="24"/>
        <w:szCs w:val="24"/>
        <w:lang w:val="en-US" w:eastAsia="en-US" w:bidi="en-US"/>
      </w:rPr>
    </w:lvl>
    <w:lvl w:ilvl="3" w:tplc="515825C8">
      <w:numFmt w:val="bullet"/>
      <w:lvlText w:val="•"/>
      <w:lvlJc w:val="left"/>
      <w:pPr>
        <w:ind w:left="2147" w:hanging="548"/>
      </w:pPr>
      <w:rPr>
        <w:rFonts w:hint="default"/>
        <w:lang w:val="en-US" w:eastAsia="en-US" w:bidi="en-US"/>
      </w:rPr>
    </w:lvl>
    <w:lvl w:ilvl="4" w:tplc="E6CCB832">
      <w:numFmt w:val="bullet"/>
      <w:lvlText w:val="•"/>
      <w:lvlJc w:val="left"/>
      <w:pPr>
        <w:ind w:left="3315" w:hanging="548"/>
      </w:pPr>
      <w:rPr>
        <w:rFonts w:hint="default"/>
        <w:lang w:val="en-US" w:eastAsia="en-US" w:bidi="en-US"/>
      </w:rPr>
    </w:lvl>
    <w:lvl w:ilvl="5" w:tplc="FA345F88">
      <w:numFmt w:val="bullet"/>
      <w:lvlText w:val="•"/>
      <w:lvlJc w:val="left"/>
      <w:pPr>
        <w:ind w:left="4482" w:hanging="548"/>
      </w:pPr>
      <w:rPr>
        <w:rFonts w:hint="default"/>
        <w:lang w:val="en-US" w:eastAsia="en-US" w:bidi="en-US"/>
      </w:rPr>
    </w:lvl>
    <w:lvl w:ilvl="6" w:tplc="7A0813FC">
      <w:numFmt w:val="bullet"/>
      <w:lvlText w:val="•"/>
      <w:lvlJc w:val="left"/>
      <w:pPr>
        <w:ind w:left="5650" w:hanging="548"/>
      </w:pPr>
      <w:rPr>
        <w:rFonts w:hint="default"/>
        <w:lang w:val="en-US" w:eastAsia="en-US" w:bidi="en-US"/>
      </w:rPr>
    </w:lvl>
    <w:lvl w:ilvl="7" w:tplc="FCC25A6E">
      <w:numFmt w:val="bullet"/>
      <w:lvlText w:val="•"/>
      <w:lvlJc w:val="left"/>
      <w:pPr>
        <w:ind w:left="6817" w:hanging="548"/>
      </w:pPr>
      <w:rPr>
        <w:rFonts w:hint="default"/>
        <w:lang w:val="en-US" w:eastAsia="en-US" w:bidi="en-US"/>
      </w:rPr>
    </w:lvl>
    <w:lvl w:ilvl="8" w:tplc="9B58EFDE">
      <w:numFmt w:val="bullet"/>
      <w:lvlText w:val="•"/>
      <w:lvlJc w:val="left"/>
      <w:pPr>
        <w:ind w:left="7985" w:hanging="548"/>
      </w:pPr>
      <w:rPr>
        <w:rFonts w:hint="default"/>
        <w:lang w:val="en-US" w:eastAsia="en-US" w:bidi="en-US"/>
      </w:rPr>
    </w:lvl>
  </w:abstractNum>
  <w:abstractNum w:abstractNumId="235">
    <w:nsid w:val="7E2A65CA"/>
    <w:multiLevelType w:val="hybridMultilevel"/>
    <w:tmpl w:val="7A9C482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36">
    <w:nsid w:val="7E8A3AAA"/>
    <w:multiLevelType w:val="hybridMultilevel"/>
    <w:tmpl w:val="7FEAD7A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37">
    <w:nsid w:val="7E8B7603"/>
    <w:multiLevelType w:val="hybridMultilevel"/>
    <w:tmpl w:val="2954D34E"/>
    <w:lvl w:ilvl="0" w:tplc="40090019">
      <w:start w:val="1"/>
      <w:numFmt w:val="lowerLetter"/>
      <w:lvlText w:val="%1."/>
      <w:lvlJc w:val="lef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238">
    <w:nsid w:val="7EC50EE6"/>
    <w:multiLevelType w:val="hybridMultilevel"/>
    <w:tmpl w:val="761EF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3"/>
  </w:num>
  <w:num w:numId="5">
    <w:abstractNumId w:val="2"/>
  </w:num>
  <w:num w:numId="6">
    <w:abstractNumId w:val="4"/>
  </w:num>
  <w:num w:numId="7">
    <w:abstractNumId w:val="5"/>
  </w:num>
  <w:num w:numId="8">
    <w:abstractNumId w:val="195"/>
  </w:num>
  <w:num w:numId="9">
    <w:abstractNumId w:val="224"/>
  </w:num>
  <w:num w:numId="10">
    <w:abstractNumId w:val="231"/>
  </w:num>
  <w:num w:numId="11">
    <w:abstractNumId w:val="46"/>
  </w:num>
  <w:num w:numId="12">
    <w:abstractNumId w:val="99"/>
  </w:num>
  <w:num w:numId="13">
    <w:abstractNumId w:val="119"/>
  </w:num>
  <w:num w:numId="14">
    <w:abstractNumId w:val="94"/>
  </w:num>
  <w:num w:numId="15">
    <w:abstractNumId w:val="62"/>
  </w:num>
  <w:num w:numId="16">
    <w:abstractNumId w:val="166"/>
  </w:num>
  <w:num w:numId="17">
    <w:abstractNumId w:val="199"/>
  </w:num>
  <w:num w:numId="18">
    <w:abstractNumId w:val="56"/>
  </w:num>
  <w:num w:numId="19">
    <w:abstractNumId w:val="137"/>
  </w:num>
  <w:num w:numId="20">
    <w:abstractNumId w:val="197"/>
  </w:num>
  <w:num w:numId="21">
    <w:abstractNumId w:val="141"/>
  </w:num>
  <w:num w:numId="22">
    <w:abstractNumId w:val="34"/>
  </w:num>
  <w:num w:numId="23">
    <w:abstractNumId w:val="134"/>
  </w:num>
  <w:num w:numId="24">
    <w:abstractNumId w:val="196"/>
  </w:num>
  <w:num w:numId="25">
    <w:abstractNumId w:val="236"/>
  </w:num>
  <w:num w:numId="26">
    <w:abstractNumId w:val="175"/>
  </w:num>
  <w:num w:numId="27">
    <w:abstractNumId w:val="101"/>
  </w:num>
  <w:num w:numId="28">
    <w:abstractNumId w:val="76"/>
  </w:num>
  <w:num w:numId="29">
    <w:abstractNumId w:val="185"/>
  </w:num>
  <w:num w:numId="30">
    <w:abstractNumId w:val="40"/>
  </w:num>
  <w:num w:numId="31">
    <w:abstractNumId w:val="201"/>
  </w:num>
  <w:num w:numId="32">
    <w:abstractNumId w:val="81"/>
  </w:num>
  <w:num w:numId="33">
    <w:abstractNumId w:val="226"/>
  </w:num>
  <w:num w:numId="34">
    <w:abstractNumId w:val="90"/>
  </w:num>
  <w:num w:numId="35">
    <w:abstractNumId w:val="213"/>
  </w:num>
  <w:num w:numId="36">
    <w:abstractNumId w:val="143"/>
  </w:num>
  <w:num w:numId="37">
    <w:abstractNumId w:val="219"/>
  </w:num>
  <w:num w:numId="38">
    <w:abstractNumId w:val="35"/>
  </w:num>
  <w:num w:numId="39">
    <w:abstractNumId w:val="133"/>
  </w:num>
  <w:num w:numId="40">
    <w:abstractNumId w:val="145"/>
  </w:num>
  <w:num w:numId="41">
    <w:abstractNumId w:val="170"/>
  </w:num>
  <w:num w:numId="42">
    <w:abstractNumId w:val="110"/>
  </w:num>
  <w:num w:numId="43">
    <w:abstractNumId w:val="73"/>
  </w:num>
  <w:num w:numId="44">
    <w:abstractNumId w:val="168"/>
  </w:num>
  <w:num w:numId="45">
    <w:abstractNumId w:val="15"/>
  </w:num>
  <w:num w:numId="46">
    <w:abstractNumId w:val="205"/>
  </w:num>
  <w:num w:numId="47">
    <w:abstractNumId w:val="28"/>
  </w:num>
  <w:num w:numId="48">
    <w:abstractNumId w:val="188"/>
  </w:num>
  <w:num w:numId="49">
    <w:abstractNumId w:val="33"/>
  </w:num>
  <w:num w:numId="50">
    <w:abstractNumId w:val="19"/>
  </w:num>
  <w:num w:numId="51">
    <w:abstractNumId w:val="193"/>
  </w:num>
  <w:num w:numId="52">
    <w:abstractNumId w:val="227"/>
  </w:num>
  <w:num w:numId="53">
    <w:abstractNumId w:val="139"/>
  </w:num>
  <w:num w:numId="54">
    <w:abstractNumId w:val="177"/>
  </w:num>
  <w:num w:numId="55">
    <w:abstractNumId w:val="10"/>
  </w:num>
  <w:num w:numId="56">
    <w:abstractNumId w:val="198"/>
  </w:num>
  <w:num w:numId="57">
    <w:abstractNumId w:val="16"/>
  </w:num>
  <w:num w:numId="58">
    <w:abstractNumId w:val="230"/>
  </w:num>
  <w:num w:numId="59">
    <w:abstractNumId w:val="204"/>
  </w:num>
  <w:num w:numId="60">
    <w:abstractNumId w:val="164"/>
  </w:num>
  <w:num w:numId="61">
    <w:abstractNumId w:val="186"/>
  </w:num>
  <w:num w:numId="62">
    <w:abstractNumId w:val="125"/>
  </w:num>
  <w:num w:numId="63">
    <w:abstractNumId w:val="31"/>
  </w:num>
  <w:num w:numId="64">
    <w:abstractNumId w:val="22"/>
  </w:num>
  <w:num w:numId="65">
    <w:abstractNumId w:val="80"/>
  </w:num>
  <w:num w:numId="66">
    <w:abstractNumId w:val="162"/>
  </w:num>
  <w:num w:numId="67">
    <w:abstractNumId w:val="235"/>
  </w:num>
  <w:num w:numId="68">
    <w:abstractNumId w:val="155"/>
  </w:num>
  <w:num w:numId="69">
    <w:abstractNumId w:val="238"/>
  </w:num>
  <w:num w:numId="70">
    <w:abstractNumId w:val="138"/>
  </w:num>
  <w:num w:numId="71">
    <w:abstractNumId w:val="97"/>
  </w:num>
  <w:num w:numId="72">
    <w:abstractNumId w:val="117"/>
  </w:num>
  <w:num w:numId="73">
    <w:abstractNumId w:val="147"/>
  </w:num>
  <w:num w:numId="74">
    <w:abstractNumId w:val="23"/>
  </w:num>
  <w:num w:numId="75">
    <w:abstractNumId w:val="221"/>
  </w:num>
  <w:num w:numId="76">
    <w:abstractNumId w:val="160"/>
  </w:num>
  <w:num w:numId="77">
    <w:abstractNumId w:val="132"/>
  </w:num>
  <w:num w:numId="78">
    <w:abstractNumId w:val="108"/>
  </w:num>
  <w:num w:numId="79">
    <w:abstractNumId w:val="223"/>
  </w:num>
  <w:num w:numId="80">
    <w:abstractNumId w:val="109"/>
  </w:num>
  <w:num w:numId="81">
    <w:abstractNumId w:val="113"/>
  </w:num>
  <w:num w:numId="82">
    <w:abstractNumId w:val="107"/>
  </w:num>
  <w:num w:numId="83">
    <w:abstractNumId w:val="11"/>
  </w:num>
  <w:num w:numId="84">
    <w:abstractNumId w:val="51"/>
  </w:num>
  <w:num w:numId="85">
    <w:abstractNumId w:val="140"/>
  </w:num>
  <w:num w:numId="86">
    <w:abstractNumId w:val="237"/>
  </w:num>
  <w:num w:numId="87">
    <w:abstractNumId w:val="149"/>
  </w:num>
  <w:num w:numId="88">
    <w:abstractNumId w:val="24"/>
  </w:num>
  <w:num w:numId="89">
    <w:abstractNumId w:val="154"/>
  </w:num>
  <w:num w:numId="90">
    <w:abstractNumId w:val="179"/>
  </w:num>
  <w:num w:numId="91">
    <w:abstractNumId w:val="184"/>
  </w:num>
  <w:num w:numId="92">
    <w:abstractNumId w:val="26"/>
  </w:num>
  <w:num w:numId="93">
    <w:abstractNumId w:val="49"/>
  </w:num>
  <w:num w:numId="94">
    <w:abstractNumId w:val="91"/>
  </w:num>
  <w:num w:numId="95">
    <w:abstractNumId w:val="183"/>
  </w:num>
  <w:num w:numId="96">
    <w:abstractNumId w:val="39"/>
  </w:num>
  <w:num w:numId="97">
    <w:abstractNumId w:val="59"/>
  </w:num>
  <w:num w:numId="98">
    <w:abstractNumId w:val="159"/>
  </w:num>
  <w:num w:numId="99">
    <w:abstractNumId w:val="68"/>
  </w:num>
  <w:num w:numId="100">
    <w:abstractNumId w:val="192"/>
  </w:num>
  <w:num w:numId="101">
    <w:abstractNumId w:val="233"/>
  </w:num>
  <w:num w:numId="102">
    <w:abstractNumId w:val="95"/>
  </w:num>
  <w:num w:numId="103">
    <w:abstractNumId w:val="100"/>
  </w:num>
  <w:num w:numId="104">
    <w:abstractNumId w:val="7"/>
  </w:num>
  <w:num w:numId="105">
    <w:abstractNumId w:val="38"/>
  </w:num>
  <w:num w:numId="106">
    <w:abstractNumId w:val="121"/>
  </w:num>
  <w:num w:numId="107">
    <w:abstractNumId w:val="146"/>
  </w:num>
  <w:num w:numId="108">
    <w:abstractNumId w:val="124"/>
  </w:num>
  <w:num w:numId="109">
    <w:abstractNumId w:val="88"/>
  </w:num>
  <w:num w:numId="110">
    <w:abstractNumId w:val="47"/>
  </w:num>
  <w:num w:numId="111">
    <w:abstractNumId w:val="187"/>
  </w:num>
  <w:num w:numId="112">
    <w:abstractNumId w:val="57"/>
  </w:num>
  <w:num w:numId="113">
    <w:abstractNumId w:val="30"/>
  </w:num>
  <w:num w:numId="114">
    <w:abstractNumId w:val="89"/>
  </w:num>
  <w:num w:numId="115">
    <w:abstractNumId w:val="104"/>
  </w:num>
  <w:num w:numId="116">
    <w:abstractNumId w:val="123"/>
  </w:num>
  <w:num w:numId="117">
    <w:abstractNumId w:val="37"/>
  </w:num>
  <w:num w:numId="118">
    <w:abstractNumId w:val="220"/>
  </w:num>
  <w:num w:numId="119">
    <w:abstractNumId w:val="174"/>
  </w:num>
  <w:num w:numId="120">
    <w:abstractNumId w:val="21"/>
  </w:num>
  <w:num w:numId="121">
    <w:abstractNumId w:val="142"/>
  </w:num>
  <w:num w:numId="122">
    <w:abstractNumId w:val="128"/>
  </w:num>
  <w:num w:numId="123">
    <w:abstractNumId w:val="60"/>
  </w:num>
  <w:num w:numId="124">
    <w:abstractNumId w:val="58"/>
  </w:num>
  <w:num w:numId="125">
    <w:abstractNumId w:val="66"/>
  </w:num>
  <w:num w:numId="126">
    <w:abstractNumId w:val="229"/>
  </w:num>
  <w:num w:numId="127">
    <w:abstractNumId w:val="173"/>
  </w:num>
  <w:num w:numId="128">
    <w:abstractNumId w:val="112"/>
  </w:num>
  <w:num w:numId="129">
    <w:abstractNumId w:val="158"/>
  </w:num>
  <w:num w:numId="130">
    <w:abstractNumId w:val="87"/>
  </w:num>
  <w:num w:numId="131">
    <w:abstractNumId w:val="120"/>
  </w:num>
  <w:num w:numId="132">
    <w:abstractNumId w:val="126"/>
  </w:num>
  <w:num w:numId="133">
    <w:abstractNumId w:val="216"/>
  </w:num>
  <w:num w:numId="134">
    <w:abstractNumId w:val="161"/>
  </w:num>
  <w:num w:numId="135">
    <w:abstractNumId w:val="12"/>
  </w:num>
  <w:num w:numId="136">
    <w:abstractNumId w:val="218"/>
  </w:num>
  <w:num w:numId="137">
    <w:abstractNumId w:val="135"/>
  </w:num>
  <w:num w:numId="138">
    <w:abstractNumId w:val="167"/>
  </w:num>
  <w:num w:numId="139">
    <w:abstractNumId w:val="208"/>
  </w:num>
  <w:num w:numId="140">
    <w:abstractNumId w:val="48"/>
  </w:num>
  <w:num w:numId="141">
    <w:abstractNumId w:val="207"/>
  </w:num>
  <w:num w:numId="142">
    <w:abstractNumId w:val="17"/>
  </w:num>
  <w:num w:numId="143">
    <w:abstractNumId w:val="148"/>
  </w:num>
  <w:num w:numId="144">
    <w:abstractNumId w:val="103"/>
  </w:num>
  <w:num w:numId="145">
    <w:abstractNumId w:val="136"/>
  </w:num>
  <w:num w:numId="146">
    <w:abstractNumId w:val="151"/>
  </w:num>
  <w:num w:numId="147">
    <w:abstractNumId w:val="202"/>
  </w:num>
  <w:num w:numId="148">
    <w:abstractNumId w:val="122"/>
  </w:num>
  <w:num w:numId="149">
    <w:abstractNumId w:val="106"/>
  </w:num>
  <w:num w:numId="150">
    <w:abstractNumId w:val="18"/>
  </w:num>
  <w:num w:numId="151">
    <w:abstractNumId w:val="43"/>
  </w:num>
  <w:num w:numId="152">
    <w:abstractNumId w:val="189"/>
  </w:num>
  <w:num w:numId="153">
    <w:abstractNumId w:val="54"/>
  </w:num>
  <w:num w:numId="154">
    <w:abstractNumId w:val="8"/>
  </w:num>
  <w:num w:numId="155">
    <w:abstractNumId w:val="165"/>
  </w:num>
  <w:num w:numId="156">
    <w:abstractNumId w:val="127"/>
  </w:num>
  <w:num w:numId="157">
    <w:abstractNumId w:val="163"/>
  </w:num>
  <w:num w:numId="158">
    <w:abstractNumId w:val="74"/>
  </w:num>
  <w:num w:numId="159">
    <w:abstractNumId w:val="84"/>
  </w:num>
  <w:num w:numId="160">
    <w:abstractNumId w:val="180"/>
  </w:num>
  <w:num w:numId="161">
    <w:abstractNumId w:val="115"/>
  </w:num>
  <w:num w:numId="162">
    <w:abstractNumId w:val="206"/>
  </w:num>
  <w:num w:numId="163">
    <w:abstractNumId w:val="144"/>
  </w:num>
  <w:num w:numId="164">
    <w:abstractNumId w:val="14"/>
  </w:num>
  <w:num w:numId="165">
    <w:abstractNumId w:val="157"/>
  </w:num>
  <w:num w:numId="166">
    <w:abstractNumId w:val="176"/>
  </w:num>
  <w:num w:numId="167">
    <w:abstractNumId w:val="36"/>
  </w:num>
  <w:num w:numId="168">
    <w:abstractNumId w:val="130"/>
  </w:num>
  <w:num w:numId="169">
    <w:abstractNumId w:val="86"/>
  </w:num>
  <w:num w:numId="170">
    <w:abstractNumId w:val="64"/>
  </w:num>
  <w:num w:numId="171">
    <w:abstractNumId w:val="150"/>
  </w:num>
  <w:num w:numId="172">
    <w:abstractNumId w:val="29"/>
  </w:num>
  <w:num w:numId="173">
    <w:abstractNumId w:val="228"/>
  </w:num>
  <w:num w:numId="174">
    <w:abstractNumId w:val="203"/>
  </w:num>
  <w:num w:numId="175">
    <w:abstractNumId w:val="215"/>
  </w:num>
  <w:num w:numId="176">
    <w:abstractNumId w:val="190"/>
  </w:num>
  <w:num w:numId="177">
    <w:abstractNumId w:val="98"/>
  </w:num>
  <w:num w:numId="178">
    <w:abstractNumId w:val="153"/>
  </w:num>
  <w:num w:numId="179">
    <w:abstractNumId w:val="61"/>
  </w:num>
  <w:num w:numId="180">
    <w:abstractNumId w:val="50"/>
  </w:num>
  <w:num w:numId="181">
    <w:abstractNumId w:val="42"/>
  </w:num>
  <w:num w:numId="182">
    <w:abstractNumId w:val="172"/>
  </w:num>
  <w:num w:numId="183">
    <w:abstractNumId w:val="69"/>
  </w:num>
  <w:num w:numId="184">
    <w:abstractNumId w:val="129"/>
  </w:num>
  <w:num w:numId="185">
    <w:abstractNumId w:val="52"/>
  </w:num>
  <w:num w:numId="186">
    <w:abstractNumId w:val="210"/>
  </w:num>
  <w:num w:numId="187">
    <w:abstractNumId w:val="131"/>
  </w:num>
  <w:num w:numId="188">
    <w:abstractNumId w:val="194"/>
  </w:num>
  <w:num w:numId="189">
    <w:abstractNumId w:val="13"/>
  </w:num>
  <w:num w:numId="190">
    <w:abstractNumId w:val="82"/>
  </w:num>
  <w:num w:numId="191">
    <w:abstractNumId w:val="41"/>
  </w:num>
  <w:num w:numId="192">
    <w:abstractNumId w:val="67"/>
  </w:num>
  <w:num w:numId="193">
    <w:abstractNumId w:val="45"/>
  </w:num>
  <w:num w:numId="194">
    <w:abstractNumId w:val="182"/>
  </w:num>
  <w:num w:numId="195">
    <w:abstractNumId w:val="32"/>
  </w:num>
  <w:num w:numId="196">
    <w:abstractNumId w:val="212"/>
  </w:num>
  <w:num w:numId="197">
    <w:abstractNumId w:val="118"/>
  </w:num>
  <w:num w:numId="198">
    <w:abstractNumId w:val="217"/>
  </w:num>
  <w:num w:numId="199">
    <w:abstractNumId w:val="55"/>
  </w:num>
  <w:num w:numId="200">
    <w:abstractNumId w:val="63"/>
  </w:num>
  <w:num w:numId="201">
    <w:abstractNumId w:val="25"/>
  </w:num>
  <w:num w:numId="202">
    <w:abstractNumId w:val="178"/>
  </w:num>
  <w:num w:numId="203">
    <w:abstractNumId w:val="111"/>
  </w:num>
  <w:num w:numId="204">
    <w:abstractNumId w:val="96"/>
  </w:num>
  <w:num w:numId="205">
    <w:abstractNumId w:val="77"/>
  </w:num>
  <w:num w:numId="206">
    <w:abstractNumId w:val="171"/>
  </w:num>
  <w:num w:numId="207">
    <w:abstractNumId w:val="234"/>
  </w:num>
  <w:num w:numId="208">
    <w:abstractNumId w:val="214"/>
  </w:num>
  <w:num w:numId="209">
    <w:abstractNumId w:val="156"/>
  </w:num>
  <w:num w:numId="210">
    <w:abstractNumId w:val="200"/>
  </w:num>
  <w:num w:numId="211">
    <w:abstractNumId w:val="114"/>
  </w:num>
  <w:num w:numId="212">
    <w:abstractNumId w:val="9"/>
  </w:num>
  <w:num w:numId="213">
    <w:abstractNumId w:val="78"/>
  </w:num>
  <w:num w:numId="214">
    <w:abstractNumId w:val="79"/>
  </w:num>
  <w:num w:numId="215">
    <w:abstractNumId w:val="169"/>
  </w:num>
  <w:num w:numId="216">
    <w:abstractNumId w:val="222"/>
  </w:num>
  <w:num w:numId="217">
    <w:abstractNumId w:val="92"/>
  </w:num>
  <w:num w:numId="218">
    <w:abstractNumId w:val="83"/>
  </w:num>
  <w:num w:numId="219">
    <w:abstractNumId w:val="181"/>
  </w:num>
  <w:num w:numId="220">
    <w:abstractNumId w:val="27"/>
  </w:num>
  <w:num w:numId="221">
    <w:abstractNumId w:val="71"/>
  </w:num>
  <w:num w:numId="222">
    <w:abstractNumId w:val="116"/>
  </w:num>
  <w:num w:numId="223">
    <w:abstractNumId w:val="85"/>
  </w:num>
  <w:num w:numId="224">
    <w:abstractNumId w:val="232"/>
  </w:num>
  <w:num w:numId="225">
    <w:abstractNumId w:val="93"/>
  </w:num>
  <w:num w:numId="226">
    <w:abstractNumId w:val="152"/>
  </w:num>
  <w:num w:numId="227">
    <w:abstractNumId w:val="44"/>
  </w:num>
  <w:num w:numId="228">
    <w:abstractNumId w:val="209"/>
  </w:num>
  <w:num w:numId="229">
    <w:abstractNumId w:val="105"/>
  </w:num>
  <w:num w:numId="230">
    <w:abstractNumId w:val="211"/>
  </w:num>
  <w:num w:numId="231">
    <w:abstractNumId w:val="191"/>
  </w:num>
  <w:num w:numId="232">
    <w:abstractNumId w:val="225"/>
  </w:num>
  <w:num w:numId="233">
    <w:abstractNumId w:val="70"/>
  </w:num>
  <w:num w:numId="234">
    <w:abstractNumId w:val="75"/>
  </w:num>
  <w:num w:numId="235">
    <w:abstractNumId w:val="53"/>
  </w:num>
  <w:num w:numId="236">
    <w:abstractNumId w:val="65"/>
  </w:num>
  <w:num w:numId="237">
    <w:abstractNumId w:val="72"/>
  </w:num>
  <w:num w:numId="238">
    <w:abstractNumId w:val="20"/>
  </w:num>
  <w:num w:numId="239">
    <w:abstractNumId w:val="102"/>
  </w:num>
  <w:numIdMacAtCleanup w:val="2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633857"/>
  </w:hdrShapeDefaults>
  <w:footnotePr>
    <w:footnote w:id="-1"/>
    <w:footnote w:id="0"/>
  </w:footnotePr>
  <w:endnotePr>
    <w:endnote w:id="-1"/>
    <w:endnote w:id="0"/>
  </w:endnotePr>
  <w:compat/>
  <w:rsids>
    <w:rsidRoot w:val="004415E4"/>
    <w:rsid w:val="0000039E"/>
    <w:rsid w:val="00000F6C"/>
    <w:rsid w:val="00001D7F"/>
    <w:rsid w:val="000021C5"/>
    <w:rsid w:val="00005444"/>
    <w:rsid w:val="00006F31"/>
    <w:rsid w:val="00007657"/>
    <w:rsid w:val="000103A2"/>
    <w:rsid w:val="0001096D"/>
    <w:rsid w:val="00010A47"/>
    <w:rsid w:val="00012A6B"/>
    <w:rsid w:val="00013BEC"/>
    <w:rsid w:val="000143E9"/>
    <w:rsid w:val="00015C46"/>
    <w:rsid w:val="00020076"/>
    <w:rsid w:val="00021680"/>
    <w:rsid w:val="00022716"/>
    <w:rsid w:val="00023F0C"/>
    <w:rsid w:val="00026B45"/>
    <w:rsid w:val="00027712"/>
    <w:rsid w:val="00030E11"/>
    <w:rsid w:val="0003156E"/>
    <w:rsid w:val="00035D09"/>
    <w:rsid w:val="00037413"/>
    <w:rsid w:val="00037A79"/>
    <w:rsid w:val="00037E88"/>
    <w:rsid w:val="00040B77"/>
    <w:rsid w:val="00041977"/>
    <w:rsid w:val="00042E48"/>
    <w:rsid w:val="00046891"/>
    <w:rsid w:val="0004732A"/>
    <w:rsid w:val="00047AAF"/>
    <w:rsid w:val="000502A8"/>
    <w:rsid w:val="00050BDD"/>
    <w:rsid w:val="00050D18"/>
    <w:rsid w:val="00050D2F"/>
    <w:rsid w:val="0005132C"/>
    <w:rsid w:val="000517E4"/>
    <w:rsid w:val="000527B0"/>
    <w:rsid w:val="00052CFC"/>
    <w:rsid w:val="00053A4F"/>
    <w:rsid w:val="00053AA2"/>
    <w:rsid w:val="00055A61"/>
    <w:rsid w:val="00057FAF"/>
    <w:rsid w:val="00060522"/>
    <w:rsid w:val="00060932"/>
    <w:rsid w:val="00061ACD"/>
    <w:rsid w:val="00062CB2"/>
    <w:rsid w:val="00065AC5"/>
    <w:rsid w:val="00066167"/>
    <w:rsid w:val="0006654B"/>
    <w:rsid w:val="0006658C"/>
    <w:rsid w:val="000665D4"/>
    <w:rsid w:val="000676DB"/>
    <w:rsid w:val="0007034E"/>
    <w:rsid w:val="00070A19"/>
    <w:rsid w:val="00070F64"/>
    <w:rsid w:val="00071268"/>
    <w:rsid w:val="00071327"/>
    <w:rsid w:val="0007155A"/>
    <w:rsid w:val="00071A54"/>
    <w:rsid w:val="00071E15"/>
    <w:rsid w:val="0007234A"/>
    <w:rsid w:val="00072403"/>
    <w:rsid w:val="00072D9D"/>
    <w:rsid w:val="00073CAD"/>
    <w:rsid w:val="00074009"/>
    <w:rsid w:val="0007417A"/>
    <w:rsid w:val="000742D7"/>
    <w:rsid w:val="0007442F"/>
    <w:rsid w:val="00074F49"/>
    <w:rsid w:val="00076D55"/>
    <w:rsid w:val="00076F25"/>
    <w:rsid w:val="00077046"/>
    <w:rsid w:val="0008128A"/>
    <w:rsid w:val="00081E34"/>
    <w:rsid w:val="00085581"/>
    <w:rsid w:val="000901EB"/>
    <w:rsid w:val="0009130A"/>
    <w:rsid w:val="00093798"/>
    <w:rsid w:val="00093AB7"/>
    <w:rsid w:val="00095557"/>
    <w:rsid w:val="000966A7"/>
    <w:rsid w:val="00097046"/>
    <w:rsid w:val="000A0074"/>
    <w:rsid w:val="000A0EE2"/>
    <w:rsid w:val="000A1C90"/>
    <w:rsid w:val="000A3BB6"/>
    <w:rsid w:val="000A3F22"/>
    <w:rsid w:val="000A5B4F"/>
    <w:rsid w:val="000A70D7"/>
    <w:rsid w:val="000B1047"/>
    <w:rsid w:val="000B184B"/>
    <w:rsid w:val="000B1C7D"/>
    <w:rsid w:val="000B305A"/>
    <w:rsid w:val="000B376C"/>
    <w:rsid w:val="000B4A24"/>
    <w:rsid w:val="000B4CB3"/>
    <w:rsid w:val="000B7AAD"/>
    <w:rsid w:val="000C0C73"/>
    <w:rsid w:val="000C2547"/>
    <w:rsid w:val="000C31A0"/>
    <w:rsid w:val="000C3580"/>
    <w:rsid w:val="000C3935"/>
    <w:rsid w:val="000C4A17"/>
    <w:rsid w:val="000C5060"/>
    <w:rsid w:val="000C6160"/>
    <w:rsid w:val="000C674F"/>
    <w:rsid w:val="000C74DA"/>
    <w:rsid w:val="000D0689"/>
    <w:rsid w:val="000D1A50"/>
    <w:rsid w:val="000D279E"/>
    <w:rsid w:val="000D3000"/>
    <w:rsid w:val="000D3A2C"/>
    <w:rsid w:val="000D4679"/>
    <w:rsid w:val="000D505D"/>
    <w:rsid w:val="000D5696"/>
    <w:rsid w:val="000D58F0"/>
    <w:rsid w:val="000D5926"/>
    <w:rsid w:val="000D6FE1"/>
    <w:rsid w:val="000D710B"/>
    <w:rsid w:val="000E31C9"/>
    <w:rsid w:val="000E3DAF"/>
    <w:rsid w:val="000E4578"/>
    <w:rsid w:val="000E4A8F"/>
    <w:rsid w:val="000E4FFB"/>
    <w:rsid w:val="000E5374"/>
    <w:rsid w:val="000E56DA"/>
    <w:rsid w:val="000E5712"/>
    <w:rsid w:val="000E62FD"/>
    <w:rsid w:val="000E640E"/>
    <w:rsid w:val="000E664C"/>
    <w:rsid w:val="000E6AF0"/>
    <w:rsid w:val="000F15EA"/>
    <w:rsid w:val="000F1C96"/>
    <w:rsid w:val="000F2658"/>
    <w:rsid w:val="000F2BA7"/>
    <w:rsid w:val="000F504B"/>
    <w:rsid w:val="000F61F2"/>
    <w:rsid w:val="000F7949"/>
    <w:rsid w:val="00100BF1"/>
    <w:rsid w:val="00100CA8"/>
    <w:rsid w:val="001010EF"/>
    <w:rsid w:val="00102E00"/>
    <w:rsid w:val="00104833"/>
    <w:rsid w:val="00104D93"/>
    <w:rsid w:val="0010559D"/>
    <w:rsid w:val="00105DC3"/>
    <w:rsid w:val="00110244"/>
    <w:rsid w:val="001108A0"/>
    <w:rsid w:val="00110D24"/>
    <w:rsid w:val="00111D7F"/>
    <w:rsid w:val="00112A76"/>
    <w:rsid w:val="00112D9C"/>
    <w:rsid w:val="0011332C"/>
    <w:rsid w:val="00113F93"/>
    <w:rsid w:val="00114EA5"/>
    <w:rsid w:val="00114EC6"/>
    <w:rsid w:val="001150B5"/>
    <w:rsid w:val="001156BD"/>
    <w:rsid w:val="00120A64"/>
    <w:rsid w:val="00120DDA"/>
    <w:rsid w:val="001210C7"/>
    <w:rsid w:val="00121F55"/>
    <w:rsid w:val="001225ED"/>
    <w:rsid w:val="0012361F"/>
    <w:rsid w:val="0012440C"/>
    <w:rsid w:val="00124593"/>
    <w:rsid w:val="00124E64"/>
    <w:rsid w:val="00124FE3"/>
    <w:rsid w:val="001276EA"/>
    <w:rsid w:val="001310EB"/>
    <w:rsid w:val="0013151F"/>
    <w:rsid w:val="00131851"/>
    <w:rsid w:val="00132AAF"/>
    <w:rsid w:val="001334B6"/>
    <w:rsid w:val="00133B2B"/>
    <w:rsid w:val="00135BDB"/>
    <w:rsid w:val="00136DAB"/>
    <w:rsid w:val="00137DBF"/>
    <w:rsid w:val="0014054E"/>
    <w:rsid w:val="00140A46"/>
    <w:rsid w:val="0014188E"/>
    <w:rsid w:val="00141897"/>
    <w:rsid w:val="001420ED"/>
    <w:rsid w:val="00142844"/>
    <w:rsid w:val="0015042D"/>
    <w:rsid w:val="00150BD3"/>
    <w:rsid w:val="001510F4"/>
    <w:rsid w:val="00151B5F"/>
    <w:rsid w:val="00152328"/>
    <w:rsid w:val="001527CB"/>
    <w:rsid w:val="00152E22"/>
    <w:rsid w:val="001530F2"/>
    <w:rsid w:val="00154F14"/>
    <w:rsid w:val="0015510C"/>
    <w:rsid w:val="00155707"/>
    <w:rsid w:val="001562E3"/>
    <w:rsid w:val="0015717E"/>
    <w:rsid w:val="00157942"/>
    <w:rsid w:val="00160172"/>
    <w:rsid w:val="001614A9"/>
    <w:rsid w:val="00161C4B"/>
    <w:rsid w:val="00162544"/>
    <w:rsid w:val="001627FB"/>
    <w:rsid w:val="00164438"/>
    <w:rsid w:val="0016484B"/>
    <w:rsid w:val="00164CBE"/>
    <w:rsid w:val="00164F00"/>
    <w:rsid w:val="00166430"/>
    <w:rsid w:val="00166797"/>
    <w:rsid w:val="0016697D"/>
    <w:rsid w:val="00166BFB"/>
    <w:rsid w:val="001670A3"/>
    <w:rsid w:val="001674D5"/>
    <w:rsid w:val="00171986"/>
    <w:rsid w:val="001740C6"/>
    <w:rsid w:val="0017446F"/>
    <w:rsid w:val="001769F9"/>
    <w:rsid w:val="00177280"/>
    <w:rsid w:val="0017774D"/>
    <w:rsid w:val="0018412C"/>
    <w:rsid w:val="00185A1D"/>
    <w:rsid w:val="001904D3"/>
    <w:rsid w:val="001916E2"/>
    <w:rsid w:val="00191C99"/>
    <w:rsid w:val="00193513"/>
    <w:rsid w:val="00194DB9"/>
    <w:rsid w:val="00196BD8"/>
    <w:rsid w:val="001A2147"/>
    <w:rsid w:val="001A6297"/>
    <w:rsid w:val="001A6884"/>
    <w:rsid w:val="001A7455"/>
    <w:rsid w:val="001A7BB2"/>
    <w:rsid w:val="001A7E1C"/>
    <w:rsid w:val="001B2630"/>
    <w:rsid w:val="001B26E5"/>
    <w:rsid w:val="001B2F9F"/>
    <w:rsid w:val="001B3FE0"/>
    <w:rsid w:val="001B48A6"/>
    <w:rsid w:val="001B4E29"/>
    <w:rsid w:val="001B649F"/>
    <w:rsid w:val="001B748C"/>
    <w:rsid w:val="001C1621"/>
    <w:rsid w:val="001C1BAF"/>
    <w:rsid w:val="001C2C55"/>
    <w:rsid w:val="001C2F04"/>
    <w:rsid w:val="001C5586"/>
    <w:rsid w:val="001C71F8"/>
    <w:rsid w:val="001D010C"/>
    <w:rsid w:val="001D0D0F"/>
    <w:rsid w:val="001D0F56"/>
    <w:rsid w:val="001D221C"/>
    <w:rsid w:val="001D23E5"/>
    <w:rsid w:val="001D3A52"/>
    <w:rsid w:val="001D7528"/>
    <w:rsid w:val="001E0004"/>
    <w:rsid w:val="001E025E"/>
    <w:rsid w:val="001E18C1"/>
    <w:rsid w:val="001E2D7D"/>
    <w:rsid w:val="001E3B63"/>
    <w:rsid w:val="001E3BBA"/>
    <w:rsid w:val="001E66C5"/>
    <w:rsid w:val="001E6B2C"/>
    <w:rsid w:val="001E6B4B"/>
    <w:rsid w:val="001E7FFA"/>
    <w:rsid w:val="001F1780"/>
    <w:rsid w:val="001F1A57"/>
    <w:rsid w:val="001F1AD9"/>
    <w:rsid w:val="001F32CF"/>
    <w:rsid w:val="001F41A6"/>
    <w:rsid w:val="001F452C"/>
    <w:rsid w:val="001F4784"/>
    <w:rsid w:val="001F52F9"/>
    <w:rsid w:val="001F5BFA"/>
    <w:rsid w:val="001F6983"/>
    <w:rsid w:val="0020031C"/>
    <w:rsid w:val="00202920"/>
    <w:rsid w:val="002034F8"/>
    <w:rsid w:val="00203897"/>
    <w:rsid w:val="002040A1"/>
    <w:rsid w:val="00205D94"/>
    <w:rsid w:val="0020631F"/>
    <w:rsid w:val="00206B7B"/>
    <w:rsid w:val="00207E8A"/>
    <w:rsid w:val="00210423"/>
    <w:rsid w:val="002109A2"/>
    <w:rsid w:val="0021127C"/>
    <w:rsid w:val="00211BE0"/>
    <w:rsid w:val="00211D59"/>
    <w:rsid w:val="002133C5"/>
    <w:rsid w:val="00214031"/>
    <w:rsid w:val="00214AEA"/>
    <w:rsid w:val="002160D7"/>
    <w:rsid w:val="00220C54"/>
    <w:rsid w:val="00220DBE"/>
    <w:rsid w:val="00220F96"/>
    <w:rsid w:val="00220FD3"/>
    <w:rsid w:val="00221469"/>
    <w:rsid w:val="00222062"/>
    <w:rsid w:val="00225C7E"/>
    <w:rsid w:val="002276EA"/>
    <w:rsid w:val="002278F4"/>
    <w:rsid w:val="00227E20"/>
    <w:rsid w:val="00227E71"/>
    <w:rsid w:val="00227EE1"/>
    <w:rsid w:val="00230332"/>
    <w:rsid w:val="0023089A"/>
    <w:rsid w:val="00232F50"/>
    <w:rsid w:val="0023382D"/>
    <w:rsid w:val="00233ACD"/>
    <w:rsid w:val="00234708"/>
    <w:rsid w:val="00234F1F"/>
    <w:rsid w:val="00235C24"/>
    <w:rsid w:val="002361A9"/>
    <w:rsid w:val="002366E6"/>
    <w:rsid w:val="002379F1"/>
    <w:rsid w:val="00237B34"/>
    <w:rsid w:val="00237B80"/>
    <w:rsid w:val="00237D96"/>
    <w:rsid w:val="0024192E"/>
    <w:rsid w:val="00242FA0"/>
    <w:rsid w:val="002446F8"/>
    <w:rsid w:val="00245361"/>
    <w:rsid w:val="0024588B"/>
    <w:rsid w:val="002474AF"/>
    <w:rsid w:val="002502C5"/>
    <w:rsid w:val="002503BC"/>
    <w:rsid w:val="00251D92"/>
    <w:rsid w:val="002533EF"/>
    <w:rsid w:val="00253914"/>
    <w:rsid w:val="00253D0C"/>
    <w:rsid w:val="0025425F"/>
    <w:rsid w:val="00254F79"/>
    <w:rsid w:val="002562DA"/>
    <w:rsid w:val="0025775C"/>
    <w:rsid w:val="002600D1"/>
    <w:rsid w:val="00262DB8"/>
    <w:rsid w:val="00263053"/>
    <w:rsid w:val="00263594"/>
    <w:rsid w:val="00265065"/>
    <w:rsid w:val="00267499"/>
    <w:rsid w:val="00271598"/>
    <w:rsid w:val="00271F0C"/>
    <w:rsid w:val="002721D1"/>
    <w:rsid w:val="00272FA9"/>
    <w:rsid w:val="00273D1B"/>
    <w:rsid w:val="00275840"/>
    <w:rsid w:val="0027689B"/>
    <w:rsid w:val="0027763C"/>
    <w:rsid w:val="002778AB"/>
    <w:rsid w:val="00277BEB"/>
    <w:rsid w:val="00280DC3"/>
    <w:rsid w:val="002814A4"/>
    <w:rsid w:val="00281D95"/>
    <w:rsid w:val="00282706"/>
    <w:rsid w:val="00284214"/>
    <w:rsid w:val="00284569"/>
    <w:rsid w:val="002848DF"/>
    <w:rsid w:val="002868BC"/>
    <w:rsid w:val="00287312"/>
    <w:rsid w:val="00287AA8"/>
    <w:rsid w:val="002914C1"/>
    <w:rsid w:val="00292B3D"/>
    <w:rsid w:val="00297C5A"/>
    <w:rsid w:val="002A0BF4"/>
    <w:rsid w:val="002A125E"/>
    <w:rsid w:val="002A17E8"/>
    <w:rsid w:val="002A5878"/>
    <w:rsid w:val="002A5F88"/>
    <w:rsid w:val="002A655C"/>
    <w:rsid w:val="002A694B"/>
    <w:rsid w:val="002A7B9C"/>
    <w:rsid w:val="002B0653"/>
    <w:rsid w:val="002B07B3"/>
    <w:rsid w:val="002B0F35"/>
    <w:rsid w:val="002B2C61"/>
    <w:rsid w:val="002B2EC1"/>
    <w:rsid w:val="002B30BC"/>
    <w:rsid w:val="002B34EE"/>
    <w:rsid w:val="002B4C2B"/>
    <w:rsid w:val="002B53C9"/>
    <w:rsid w:val="002B64A8"/>
    <w:rsid w:val="002B701B"/>
    <w:rsid w:val="002B763A"/>
    <w:rsid w:val="002C0469"/>
    <w:rsid w:val="002C1DD7"/>
    <w:rsid w:val="002C229D"/>
    <w:rsid w:val="002C283C"/>
    <w:rsid w:val="002C409C"/>
    <w:rsid w:val="002C49AC"/>
    <w:rsid w:val="002C50CF"/>
    <w:rsid w:val="002D095C"/>
    <w:rsid w:val="002D0EBB"/>
    <w:rsid w:val="002D10AD"/>
    <w:rsid w:val="002D10FF"/>
    <w:rsid w:val="002D2928"/>
    <w:rsid w:val="002D4EC4"/>
    <w:rsid w:val="002D64A4"/>
    <w:rsid w:val="002D6C61"/>
    <w:rsid w:val="002D7F3D"/>
    <w:rsid w:val="002E069A"/>
    <w:rsid w:val="002E1EB9"/>
    <w:rsid w:val="002E2D86"/>
    <w:rsid w:val="002E3F43"/>
    <w:rsid w:val="002E5733"/>
    <w:rsid w:val="002E5E49"/>
    <w:rsid w:val="002E62D0"/>
    <w:rsid w:val="002F2530"/>
    <w:rsid w:val="002F2C97"/>
    <w:rsid w:val="002F4860"/>
    <w:rsid w:val="002F61E6"/>
    <w:rsid w:val="002F7C7B"/>
    <w:rsid w:val="00300125"/>
    <w:rsid w:val="00300587"/>
    <w:rsid w:val="003007A3"/>
    <w:rsid w:val="00300A23"/>
    <w:rsid w:val="00304251"/>
    <w:rsid w:val="003044D7"/>
    <w:rsid w:val="003049B7"/>
    <w:rsid w:val="00304FFA"/>
    <w:rsid w:val="00306080"/>
    <w:rsid w:val="0030781E"/>
    <w:rsid w:val="003115B8"/>
    <w:rsid w:val="00311C1F"/>
    <w:rsid w:val="003134D4"/>
    <w:rsid w:val="00313F1D"/>
    <w:rsid w:val="00314534"/>
    <w:rsid w:val="0031658C"/>
    <w:rsid w:val="0031694E"/>
    <w:rsid w:val="003202B1"/>
    <w:rsid w:val="003208D3"/>
    <w:rsid w:val="00321757"/>
    <w:rsid w:val="003222C3"/>
    <w:rsid w:val="00322969"/>
    <w:rsid w:val="00322AC8"/>
    <w:rsid w:val="00322EE2"/>
    <w:rsid w:val="003251A3"/>
    <w:rsid w:val="003254CF"/>
    <w:rsid w:val="00326FCC"/>
    <w:rsid w:val="00330033"/>
    <w:rsid w:val="003308A0"/>
    <w:rsid w:val="00330CFD"/>
    <w:rsid w:val="003325A1"/>
    <w:rsid w:val="0033360C"/>
    <w:rsid w:val="00333793"/>
    <w:rsid w:val="00333B88"/>
    <w:rsid w:val="00334D96"/>
    <w:rsid w:val="00343264"/>
    <w:rsid w:val="0034359F"/>
    <w:rsid w:val="00343682"/>
    <w:rsid w:val="00343FAF"/>
    <w:rsid w:val="0034523D"/>
    <w:rsid w:val="00347147"/>
    <w:rsid w:val="00347152"/>
    <w:rsid w:val="00347D1B"/>
    <w:rsid w:val="00347FE4"/>
    <w:rsid w:val="00350E93"/>
    <w:rsid w:val="00351C40"/>
    <w:rsid w:val="003520DB"/>
    <w:rsid w:val="00354907"/>
    <w:rsid w:val="0035576C"/>
    <w:rsid w:val="00357EB5"/>
    <w:rsid w:val="00360902"/>
    <w:rsid w:val="00360938"/>
    <w:rsid w:val="00361C93"/>
    <w:rsid w:val="00362025"/>
    <w:rsid w:val="00362249"/>
    <w:rsid w:val="003622AD"/>
    <w:rsid w:val="003623A3"/>
    <w:rsid w:val="003637CE"/>
    <w:rsid w:val="00363EE8"/>
    <w:rsid w:val="0036683B"/>
    <w:rsid w:val="003669A1"/>
    <w:rsid w:val="00367BEF"/>
    <w:rsid w:val="00367FAE"/>
    <w:rsid w:val="00371CBC"/>
    <w:rsid w:val="003739EF"/>
    <w:rsid w:val="00373DCB"/>
    <w:rsid w:val="00376A66"/>
    <w:rsid w:val="00381358"/>
    <w:rsid w:val="00382F76"/>
    <w:rsid w:val="0038300D"/>
    <w:rsid w:val="00384B28"/>
    <w:rsid w:val="00385311"/>
    <w:rsid w:val="00385F76"/>
    <w:rsid w:val="00387752"/>
    <w:rsid w:val="00387757"/>
    <w:rsid w:val="003906C8"/>
    <w:rsid w:val="0039117D"/>
    <w:rsid w:val="003916E3"/>
    <w:rsid w:val="00391CE6"/>
    <w:rsid w:val="0039245E"/>
    <w:rsid w:val="00393953"/>
    <w:rsid w:val="00393A63"/>
    <w:rsid w:val="00393C27"/>
    <w:rsid w:val="00393F7E"/>
    <w:rsid w:val="0039549B"/>
    <w:rsid w:val="00396AD5"/>
    <w:rsid w:val="00397545"/>
    <w:rsid w:val="003A1092"/>
    <w:rsid w:val="003A17D4"/>
    <w:rsid w:val="003A34A4"/>
    <w:rsid w:val="003A4DE3"/>
    <w:rsid w:val="003A4E02"/>
    <w:rsid w:val="003A4FF4"/>
    <w:rsid w:val="003A527C"/>
    <w:rsid w:val="003A6A22"/>
    <w:rsid w:val="003A748D"/>
    <w:rsid w:val="003A7B11"/>
    <w:rsid w:val="003B0FEF"/>
    <w:rsid w:val="003B120B"/>
    <w:rsid w:val="003B16C0"/>
    <w:rsid w:val="003B5218"/>
    <w:rsid w:val="003B52EC"/>
    <w:rsid w:val="003B58F1"/>
    <w:rsid w:val="003C0820"/>
    <w:rsid w:val="003C246C"/>
    <w:rsid w:val="003C3634"/>
    <w:rsid w:val="003C5786"/>
    <w:rsid w:val="003D11BA"/>
    <w:rsid w:val="003D1A92"/>
    <w:rsid w:val="003D1BAB"/>
    <w:rsid w:val="003D247F"/>
    <w:rsid w:val="003D492B"/>
    <w:rsid w:val="003D5EF7"/>
    <w:rsid w:val="003D5F16"/>
    <w:rsid w:val="003D6E80"/>
    <w:rsid w:val="003D7AFE"/>
    <w:rsid w:val="003D7B93"/>
    <w:rsid w:val="003E2168"/>
    <w:rsid w:val="003E231B"/>
    <w:rsid w:val="003E32A5"/>
    <w:rsid w:val="003E3A88"/>
    <w:rsid w:val="003E4CF7"/>
    <w:rsid w:val="003E5576"/>
    <w:rsid w:val="003E5823"/>
    <w:rsid w:val="003E6E0B"/>
    <w:rsid w:val="003E7DB9"/>
    <w:rsid w:val="003E7F9F"/>
    <w:rsid w:val="003F1634"/>
    <w:rsid w:val="003F1657"/>
    <w:rsid w:val="003F216F"/>
    <w:rsid w:val="003F2D47"/>
    <w:rsid w:val="003F34C3"/>
    <w:rsid w:val="003F481E"/>
    <w:rsid w:val="003F6108"/>
    <w:rsid w:val="003F6BB8"/>
    <w:rsid w:val="003F7096"/>
    <w:rsid w:val="003F7E8B"/>
    <w:rsid w:val="0040040C"/>
    <w:rsid w:val="0040113E"/>
    <w:rsid w:val="00401F5A"/>
    <w:rsid w:val="0040292F"/>
    <w:rsid w:val="00402A4B"/>
    <w:rsid w:val="00402E1F"/>
    <w:rsid w:val="00402FDA"/>
    <w:rsid w:val="004035C5"/>
    <w:rsid w:val="00404EA7"/>
    <w:rsid w:val="00405482"/>
    <w:rsid w:val="00405560"/>
    <w:rsid w:val="004056C4"/>
    <w:rsid w:val="00407223"/>
    <w:rsid w:val="0040788E"/>
    <w:rsid w:val="00411B90"/>
    <w:rsid w:val="00411C17"/>
    <w:rsid w:val="00411C47"/>
    <w:rsid w:val="00411FE5"/>
    <w:rsid w:val="00412271"/>
    <w:rsid w:val="0041370B"/>
    <w:rsid w:val="00413EB9"/>
    <w:rsid w:val="00415856"/>
    <w:rsid w:val="004169EB"/>
    <w:rsid w:val="00417944"/>
    <w:rsid w:val="0042054D"/>
    <w:rsid w:val="004208E1"/>
    <w:rsid w:val="00420F5A"/>
    <w:rsid w:val="00423180"/>
    <w:rsid w:val="00423BA7"/>
    <w:rsid w:val="00423CFE"/>
    <w:rsid w:val="00424035"/>
    <w:rsid w:val="00424A04"/>
    <w:rsid w:val="00424BC9"/>
    <w:rsid w:val="00425586"/>
    <w:rsid w:val="00425B99"/>
    <w:rsid w:val="004262AA"/>
    <w:rsid w:val="00426C1C"/>
    <w:rsid w:val="004274CE"/>
    <w:rsid w:val="0042781B"/>
    <w:rsid w:val="00427AD6"/>
    <w:rsid w:val="00430FBC"/>
    <w:rsid w:val="00432E2B"/>
    <w:rsid w:val="00433D11"/>
    <w:rsid w:val="00433E67"/>
    <w:rsid w:val="004345AB"/>
    <w:rsid w:val="00435B8A"/>
    <w:rsid w:val="0044015C"/>
    <w:rsid w:val="00440DA2"/>
    <w:rsid w:val="00440E37"/>
    <w:rsid w:val="004411CC"/>
    <w:rsid w:val="0044120D"/>
    <w:rsid w:val="004415E4"/>
    <w:rsid w:val="004434D9"/>
    <w:rsid w:val="004442BD"/>
    <w:rsid w:val="00445B0E"/>
    <w:rsid w:val="00450833"/>
    <w:rsid w:val="00450986"/>
    <w:rsid w:val="00450C71"/>
    <w:rsid w:val="00450DC6"/>
    <w:rsid w:val="004512AF"/>
    <w:rsid w:val="004513A4"/>
    <w:rsid w:val="00451C74"/>
    <w:rsid w:val="00452419"/>
    <w:rsid w:val="004525E9"/>
    <w:rsid w:val="00452E43"/>
    <w:rsid w:val="004540AC"/>
    <w:rsid w:val="00456417"/>
    <w:rsid w:val="00456AD2"/>
    <w:rsid w:val="00456F1C"/>
    <w:rsid w:val="00457933"/>
    <w:rsid w:val="00460826"/>
    <w:rsid w:val="00460BE9"/>
    <w:rsid w:val="00460C47"/>
    <w:rsid w:val="00460E99"/>
    <w:rsid w:val="004616F3"/>
    <w:rsid w:val="00461720"/>
    <w:rsid w:val="00463154"/>
    <w:rsid w:val="004636C9"/>
    <w:rsid w:val="00465F67"/>
    <w:rsid w:val="00466856"/>
    <w:rsid w:val="00466B0A"/>
    <w:rsid w:val="00466C36"/>
    <w:rsid w:val="00470179"/>
    <w:rsid w:val="0047109F"/>
    <w:rsid w:val="00472AEA"/>
    <w:rsid w:val="0047308C"/>
    <w:rsid w:val="00473422"/>
    <w:rsid w:val="00473BBF"/>
    <w:rsid w:val="00474C81"/>
    <w:rsid w:val="0047653C"/>
    <w:rsid w:val="004765C0"/>
    <w:rsid w:val="004769B3"/>
    <w:rsid w:val="004770DC"/>
    <w:rsid w:val="00477123"/>
    <w:rsid w:val="004779EE"/>
    <w:rsid w:val="00477D7E"/>
    <w:rsid w:val="00481309"/>
    <w:rsid w:val="004817D4"/>
    <w:rsid w:val="00481B1A"/>
    <w:rsid w:val="004823BD"/>
    <w:rsid w:val="00482A1E"/>
    <w:rsid w:val="0048454C"/>
    <w:rsid w:val="004846DB"/>
    <w:rsid w:val="00484F58"/>
    <w:rsid w:val="0048511E"/>
    <w:rsid w:val="0048519F"/>
    <w:rsid w:val="0048526A"/>
    <w:rsid w:val="00485DDA"/>
    <w:rsid w:val="00486AD8"/>
    <w:rsid w:val="004916F8"/>
    <w:rsid w:val="00494BE7"/>
    <w:rsid w:val="004951FE"/>
    <w:rsid w:val="004977D3"/>
    <w:rsid w:val="004979C6"/>
    <w:rsid w:val="004A12C3"/>
    <w:rsid w:val="004A239E"/>
    <w:rsid w:val="004A3D65"/>
    <w:rsid w:val="004A4E7B"/>
    <w:rsid w:val="004A75E7"/>
    <w:rsid w:val="004B08B6"/>
    <w:rsid w:val="004B0EDB"/>
    <w:rsid w:val="004B0EFE"/>
    <w:rsid w:val="004B15E7"/>
    <w:rsid w:val="004B1F9F"/>
    <w:rsid w:val="004B2529"/>
    <w:rsid w:val="004B2C49"/>
    <w:rsid w:val="004B2FFC"/>
    <w:rsid w:val="004B4F5E"/>
    <w:rsid w:val="004B5E46"/>
    <w:rsid w:val="004B68C4"/>
    <w:rsid w:val="004C102E"/>
    <w:rsid w:val="004C156F"/>
    <w:rsid w:val="004C23A9"/>
    <w:rsid w:val="004C24EB"/>
    <w:rsid w:val="004C28D6"/>
    <w:rsid w:val="004C31C2"/>
    <w:rsid w:val="004C3C1E"/>
    <w:rsid w:val="004C5236"/>
    <w:rsid w:val="004C6E4F"/>
    <w:rsid w:val="004C6F6D"/>
    <w:rsid w:val="004C7636"/>
    <w:rsid w:val="004D09D9"/>
    <w:rsid w:val="004D20E5"/>
    <w:rsid w:val="004D3445"/>
    <w:rsid w:val="004D475B"/>
    <w:rsid w:val="004D4ED1"/>
    <w:rsid w:val="004D62FF"/>
    <w:rsid w:val="004E00E4"/>
    <w:rsid w:val="004E024E"/>
    <w:rsid w:val="004E1506"/>
    <w:rsid w:val="004E478D"/>
    <w:rsid w:val="004E4F78"/>
    <w:rsid w:val="004E5BE3"/>
    <w:rsid w:val="004E6BF9"/>
    <w:rsid w:val="004E72D3"/>
    <w:rsid w:val="004E76B3"/>
    <w:rsid w:val="004E77FE"/>
    <w:rsid w:val="004F0023"/>
    <w:rsid w:val="004F0671"/>
    <w:rsid w:val="004F1460"/>
    <w:rsid w:val="004F20C0"/>
    <w:rsid w:val="004F240D"/>
    <w:rsid w:val="004F2AED"/>
    <w:rsid w:val="004F50FF"/>
    <w:rsid w:val="004F56CC"/>
    <w:rsid w:val="004F6601"/>
    <w:rsid w:val="0050003D"/>
    <w:rsid w:val="00504462"/>
    <w:rsid w:val="00504A02"/>
    <w:rsid w:val="00504B48"/>
    <w:rsid w:val="00504E0E"/>
    <w:rsid w:val="00505179"/>
    <w:rsid w:val="005054DF"/>
    <w:rsid w:val="00505BBE"/>
    <w:rsid w:val="00507BF9"/>
    <w:rsid w:val="0051066E"/>
    <w:rsid w:val="00511043"/>
    <w:rsid w:val="0051276D"/>
    <w:rsid w:val="00513496"/>
    <w:rsid w:val="005139B7"/>
    <w:rsid w:val="005142A7"/>
    <w:rsid w:val="005170DF"/>
    <w:rsid w:val="005175DE"/>
    <w:rsid w:val="005210C7"/>
    <w:rsid w:val="00521C94"/>
    <w:rsid w:val="00522C0A"/>
    <w:rsid w:val="005252A3"/>
    <w:rsid w:val="00526218"/>
    <w:rsid w:val="005263E3"/>
    <w:rsid w:val="00531CDE"/>
    <w:rsid w:val="00532CC1"/>
    <w:rsid w:val="00533AB0"/>
    <w:rsid w:val="00533B7D"/>
    <w:rsid w:val="00534FE4"/>
    <w:rsid w:val="00536121"/>
    <w:rsid w:val="00536CFD"/>
    <w:rsid w:val="00537473"/>
    <w:rsid w:val="00537A20"/>
    <w:rsid w:val="00541396"/>
    <w:rsid w:val="00541D20"/>
    <w:rsid w:val="00542A04"/>
    <w:rsid w:val="005438D7"/>
    <w:rsid w:val="005455F6"/>
    <w:rsid w:val="005458D9"/>
    <w:rsid w:val="0054621D"/>
    <w:rsid w:val="00547927"/>
    <w:rsid w:val="00547BC8"/>
    <w:rsid w:val="00553226"/>
    <w:rsid w:val="00553A6E"/>
    <w:rsid w:val="00555B0F"/>
    <w:rsid w:val="00556D53"/>
    <w:rsid w:val="005571C1"/>
    <w:rsid w:val="00557B7F"/>
    <w:rsid w:val="00560675"/>
    <w:rsid w:val="00561A74"/>
    <w:rsid w:val="00564998"/>
    <w:rsid w:val="0056605A"/>
    <w:rsid w:val="0056772B"/>
    <w:rsid w:val="005715F1"/>
    <w:rsid w:val="005721EA"/>
    <w:rsid w:val="00574DED"/>
    <w:rsid w:val="0057516A"/>
    <w:rsid w:val="005755F8"/>
    <w:rsid w:val="00575C32"/>
    <w:rsid w:val="005762E3"/>
    <w:rsid w:val="005777B2"/>
    <w:rsid w:val="0058109F"/>
    <w:rsid w:val="00582B4E"/>
    <w:rsid w:val="005839CF"/>
    <w:rsid w:val="00584528"/>
    <w:rsid w:val="0058664C"/>
    <w:rsid w:val="00587078"/>
    <w:rsid w:val="0058745F"/>
    <w:rsid w:val="005909D0"/>
    <w:rsid w:val="0059112B"/>
    <w:rsid w:val="00591A7B"/>
    <w:rsid w:val="0059208F"/>
    <w:rsid w:val="005946DF"/>
    <w:rsid w:val="00594B15"/>
    <w:rsid w:val="00594F80"/>
    <w:rsid w:val="00595D6F"/>
    <w:rsid w:val="0059664E"/>
    <w:rsid w:val="00596C5E"/>
    <w:rsid w:val="00596EE5"/>
    <w:rsid w:val="0059773E"/>
    <w:rsid w:val="00597917"/>
    <w:rsid w:val="00597C31"/>
    <w:rsid w:val="005A00ED"/>
    <w:rsid w:val="005A060D"/>
    <w:rsid w:val="005A1B5C"/>
    <w:rsid w:val="005A20CE"/>
    <w:rsid w:val="005A33AE"/>
    <w:rsid w:val="005A3484"/>
    <w:rsid w:val="005A5264"/>
    <w:rsid w:val="005A7A7D"/>
    <w:rsid w:val="005A7DBC"/>
    <w:rsid w:val="005B0545"/>
    <w:rsid w:val="005B0DA7"/>
    <w:rsid w:val="005B17BD"/>
    <w:rsid w:val="005B1BAD"/>
    <w:rsid w:val="005B29A5"/>
    <w:rsid w:val="005B632E"/>
    <w:rsid w:val="005B7A68"/>
    <w:rsid w:val="005B7D52"/>
    <w:rsid w:val="005C107D"/>
    <w:rsid w:val="005C12D2"/>
    <w:rsid w:val="005C292F"/>
    <w:rsid w:val="005C5135"/>
    <w:rsid w:val="005C5376"/>
    <w:rsid w:val="005C5378"/>
    <w:rsid w:val="005C5E5C"/>
    <w:rsid w:val="005C6195"/>
    <w:rsid w:val="005C67D4"/>
    <w:rsid w:val="005C6C3D"/>
    <w:rsid w:val="005C6D5F"/>
    <w:rsid w:val="005C700F"/>
    <w:rsid w:val="005C79B8"/>
    <w:rsid w:val="005C79D4"/>
    <w:rsid w:val="005C7B27"/>
    <w:rsid w:val="005D07FF"/>
    <w:rsid w:val="005D3832"/>
    <w:rsid w:val="005D62B9"/>
    <w:rsid w:val="005D6303"/>
    <w:rsid w:val="005D70E5"/>
    <w:rsid w:val="005D7AA2"/>
    <w:rsid w:val="005E0B31"/>
    <w:rsid w:val="005E366B"/>
    <w:rsid w:val="005E3B2E"/>
    <w:rsid w:val="005E496A"/>
    <w:rsid w:val="005E5750"/>
    <w:rsid w:val="005E5BBA"/>
    <w:rsid w:val="005E665F"/>
    <w:rsid w:val="005F016E"/>
    <w:rsid w:val="005F0657"/>
    <w:rsid w:val="005F0AF5"/>
    <w:rsid w:val="005F2346"/>
    <w:rsid w:val="005F33D3"/>
    <w:rsid w:val="005F3812"/>
    <w:rsid w:val="005F606D"/>
    <w:rsid w:val="005F7C1A"/>
    <w:rsid w:val="006013F1"/>
    <w:rsid w:val="00601D95"/>
    <w:rsid w:val="00601DBE"/>
    <w:rsid w:val="0060274E"/>
    <w:rsid w:val="00603981"/>
    <w:rsid w:val="00605741"/>
    <w:rsid w:val="006057E0"/>
    <w:rsid w:val="00605B50"/>
    <w:rsid w:val="00607F0F"/>
    <w:rsid w:val="0061023B"/>
    <w:rsid w:val="00610BF7"/>
    <w:rsid w:val="00612D4C"/>
    <w:rsid w:val="00613973"/>
    <w:rsid w:val="00614886"/>
    <w:rsid w:val="006155EA"/>
    <w:rsid w:val="00615C64"/>
    <w:rsid w:val="00616AA7"/>
    <w:rsid w:val="006211BD"/>
    <w:rsid w:val="006215DC"/>
    <w:rsid w:val="006218D9"/>
    <w:rsid w:val="00621B36"/>
    <w:rsid w:val="00621DF9"/>
    <w:rsid w:val="0062330F"/>
    <w:rsid w:val="00623D19"/>
    <w:rsid w:val="00623DE0"/>
    <w:rsid w:val="00624821"/>
    <w:rsid w:val="006249BA"/>
    <w:rsid w:val="00624C5C"/>
    <w:rsid w:val="0062602B"/>
    <w:rsid w:val="006309D0"/>
    <w:rsid w:val="006318F1"/>
    <w:rsid w:val="00631A96"/>
    <w:rsid w:val="006320D8"/>
    <w:rsid w:val="006325CD"/>
    <w:rsid w:val="006331E1"/>
    <w:rsid w:val="00636178"/>
    <w:rsid w:val="006361F1"/>
    <w:rsid w:val="00637574"/>
    <w:rsid w:val="00637A39"/>
    <w:rsid w:val="00637C92"/>
    <w:rsid w:val="00643BCE"/>
    <w:rsid w:val="00643D43"/>
    <w:rsid w:val="00644FC0"/>
    <w:rsid w:val="00645EB4"/>
    <w:rsid w:val="00650890"/>
    <w:rsid w:val="00651767"/>
    <w:rsid w:val="00651A29"/>
    <w:rsid w:val="006521BD"/>
    <w:rsid w:val="006539EC"/>
    <w:rsid w:val="00653F10"/>
    <w:rsid w:val="0065439E"/>
    <w:rsid w:val="0065515D"/>
    <w:rsid w:val="006552FE"/>
    <w:rsid w:val="00656624"/>
    <w:rsid w:val="00656C3B"/>
    <w:rsid w:val="00657132"/>
    <w:rsid w:val="00660C1C"/>
    <w:rsid w:val="00661105"/>
    <w:rsid w:val="006612CB"/>
    <w:rsid w:val="00661C42"/>
    <w:rsid w:val="00661F72"/>
    <w:rsid w:val="00664003"/>
    <w:rsid w:val="0066470B"/>
    <w:rsid w:val="00665211"/>
    <w:rsid w:val="006659A9"/>
    <w:rsid w:val="006659C7"/>
    <w:rsid w:val="0066672F"/>
    <w:rsid w:val="00666A51"/>
    <w:rsid w:val="0066702E"/>
    <w:rsid w:val="00667F1B"/>
    <w:rsid w:val="00667FCF"/>
    <w:rsid w:val="006700D0"/>
    <w:rsid w:val="006713B8"/>
    <w:rsid w:val="00673F8B"/>
    <w:rsid w:val="00675157"/>
    <w:rsid w:val="006755F9"/>
    <w:rsid w:val="00675AB4"/>
    <w:rsid w:val="00675EAA"/>
    <w:rsid w:val="006769F5"/>
    <w:rsid w:val="00676A93"/>
    <w:rsid w:val="00676D1D"/>
    <w:rsid w:val="00676D4A"/>
    <w:rsid w:val="00677B03"/>
    <w:rsid w:val="00683A67"/>
    <w:rsid w:val="00683E5D"/>
    <w:rsid w:val="006840DA"/>
    <w:rsid w:val="0068523B"/>
    <w:rsid w:val="00685719"/>
    <w:rsid w:val="00685BBA"/>
    <w:rsid w:val="00686B72"/>
    <w:rsid w:val="00687802"/>
    <w:rsid w:val="006907DB"/>
    <w:rsid w:val="006915E5"/>
    <w:rsid w:val="00693789"/>
    <w:rsid w:val="006942C0"/>
    <w:rsid w:val="00695938"/>
    <w:rsid w:val="00695F5E"/>
    <w:rsid w:val="00697514"/>
    <w:rsid w:val="006A0104"/>
    <w:rsid w:val="006A0B13"/>
    <w:rsid w:val="006A3873"/>
    <w:rsid w:val="006A4F9F"/>
    <w:rsid w:val="006A5345"/>
    <w:rsid w:val="006A55FC"/>
    <w:rsid w:val="006A5D36"/>
    <w:rsid w:val="006A6E60"/>
    <w:rsid w:val="006A6F1F"/>
    <w:rsid w:val="006A71AE"/>
    <w:rsid w:val="006A7890"/>
    <w:rsid w:val="006B0CF0"/>
    <w:rsid w:val="006B1E9E"/>
    <w:rsid w:val="006B2081"/>
    <w:rsid w:val="006B212A"/>
    <w:rsid w:val="006B3B0F"/>
    <w:rsid w:val="006B3D56"/>
    <w:rsid w:val="006B498F"/>
    <w:rsid w:val="006B4DC2"/>
    <w:rsid w:val="006B5F5C"/>
    <w:rsid w:val="006B67B0"/>
    <w:rsid w:val="006C00E5"/>
    <w:rsid w:val="006C1BA4"/>
    <w:rsid w:val="006C27E0"/>
    <w:rsid w:val="006C29F7"/>
    <w:rsid w:val="006C2AB1"/>
    <w:rsid w:val="006C3A11"/>
    <w:rsid w:val="006C3DE5"/>
    <w:rsid w:val="006C3DF6"/>
    <w:rsid w:val="006C405F"/>
    <w:rsid w:val="006C50E3"/>
    <w:rsid w:val="006C55E2"/>
    <w:rsid w:val="006C7319"/>
    <w:rsid w:val="006D3F9F"/>
    <w:rsid w:val="006D413B"/>
    <w:rsid w:val="006D4162"/>
    <w:rsid w:val="006D449D"/>
    <w:rsid w:val="006D5737"/>
    <w:rsid w:val="006D6AB0"/>
    <w:rsid w:val="006D6F0E"/>
    <w:rsid w:val="006D721E"/>
    <w:rsid w:val="006D727C"/>
    <w:rsid w:val="006D7429"/>
    <w:rsid w:val="006E0669"/>
    <w:rsid w:val="006E09DC"/>
    <w:rsid w:val="006E1DB8"/>
    <w:rsid w:val="006E213A"/>
    <w:rsid w:val="006E37BB"/>
    <w:rsid w:val="006E44FA"/>
    <w:rsid w:val="006E5782"/>
    <w:rsid w:val="006E5F3E"/>
    <w:rsid w:val="006E6581"/>
    <w:rsid w:val="006E701A"/>
    <w:rsid w:val="006E7D29"/>
    <w:rsid w:val="006F3B1E"/>
    <w:rsid w:val="006F4CB9"/>
    <w:rsid w:val="006F64E5"/>
    <w:rsid w:val="0070333A"/>
    <w:rsid w:val="00705A42"/>
    <w:rsid w:val="00705DCF"/>
    <w:rsid w:val="00705ECD"/>
    <w:rsid w:val="00706A68"/>
    <w:rsid w:val="0070744A"/>
    <w:rsid w:val="00714B7C"/>
    <w:rsid w:val="00714B92"/>
    <w:rsid w:val="00714CF3"/>
    <w:rsid w:val="0071522F"/>
    <w:rsid w:val="00715415"/>
    <w:rsid w:val="00715854"/>
    <w:rsid w:val="00716F26"/>
    <w:rsid w:val="007171E7"/>
    <w:rsid w:val="00720219"/>
    <w:rsid w:val="007224EA"/>
    <w:rsid w:val="00722C95"/>
    <w:rsid w:val="00722F19"/>
    <w:rsid w:val="00723D29"/>
    <w:rsid w:val="00725FC1"/>
    <w:rsid w:val="00726157"/>
    <w:rsid w:val="00727434"/>
    <w:rsid w:val="00727E19"/>
    <w:rsid w:val="00730EC7"/>
    <w:rsid w:val="007320A6"/>
    <w:rsid w:val="00733309"/>
    <w:rsid w:val="00733D05"/>
    <w:rsid w:val="0073498C"/>
    <w:rsid w:val="0073572F"/>
    <w:rsid w:val="007366B0"/>
    <w:rsid w:val="00736DAE"/>
    <w:rsid w:val="007409C8"/>
    <w:rsid w:val="00740AC7"/>
    <w:rsid w:val="00740FDC"/>
    <w:rsid w:val="00741A8E"/>
    <w:rsid w:val="00742CA9"/>
    <w:rsid w:val="0074395C"/>
    <w:rsid w:val="00744C18"/>
    <w:rsid w:val="0074568D"/>
    <w:rsid w:val="00745B6C"/>
    <w:rsid w:val="00745F1E"/>
    <w:rsid w:val="00746C53"/>
    <w:rsid w:val="00747A36"/>
    <w:rsid w:val="007529D9"/>
    <w:rsid w:val="007535ED"/>
    <w:rsid w:val="007537A4"/>
    <w:rsid w:val="00753BDA"/>
    <w:rsid w:val="0075494B"/>
    <w:rsid w:val="007554CE"/>
    <w:rsid w:val="00755B4D"/>
    <w:rsid w:val="00757B22"/>
    <w:rsid w:val="00760F65"/>
    <w:rsid w:val="00760FDB"/>
    <w:rsid w:val="007616F9"/>
    <w:rsid w:val="007630E5"/>
    <w:rsid w:val="00763CDE"/>
    <w:rsid w:val="00766170"/>
    <w:rsid w:val="007709E5"/>
    <w:rsid w:val="00771265"/>
    <w:rsid w:val="00771566"/>
    <w:rsid w:val="0077380B"/>
    <w:rsid w:val="007749FE"/>
    <w:rsid w:val="00774D97"/>
    <w:rsid w:val="00780EA3"/>
    <w:rsid w:val="0078134D"/>
    <w:rsid w:val="0078332A"/>
    <w:rsid w:val="007837E0"/>
    <w:rsid w:val="00784C0E"/>
    <w:rsid w:val="00785562"/>
    <w:rsid w:val="00786CD6"/>
    <w:rsid w:val="0079000F"/>
    <w:rsid w:val="00790A5B"/>
    <w:rsid w:val="00792E7B"/>
    <w:rsid w:val="0079356C"/>
    <w:rsid w:val="00793A79"/>
    <w:rsid w:val="00794095"/>
    <w:rsid w:val="007944D6"/>
    <w:rsid w:val="007968E2"/>
    <w:rsid w:val="00797147"/>
    <w:rsid w:val="007971CD"/>
    <w:rsid w:val="007A0479"/>
    <w:rsid w:val="007A1655"/>
    <w:rsid w:val="007A26F8"/>
    <w:rsid w:val="007A288D"/>
    <w:rsid w:val="007A2AF0"/>
    <w:rsid w:val="007A2C5B"/>
    <w:rsid w:val="007A3423"/>
    <w:rsid w:val="007A3706"/>
    <w:rsid w:val="007A3D83"/>
    <w:rsid w:val="007A47B6"/>
    <w:rsid w:val="007A4A3C"/>
    <w:rsid w:val="007A4E7F"/>
    <w:rsid w:val="007A4FFA"/>
    <w:rsid w:val="007A5184"/>
    <w:rsid w:val="007A5A6D"/>
    <w:rsid w:val="007A63CB"/>
    <w:rsid w:val="007A7049"/>
    <w:rsid w:val="007B0956"/>
    <w:rsid w:val="007B16F5"/>
    <w:rsid w:val="007B2283"/>
    <w:rsid w:val="007B3A75"/>
    <w:rsid w:val="007B3BF1"/>
    <w:rsid w:val="007B3D35"/>
    <w:rsid w:val="007B4367"/>
    <w:rsid w:val="007B460F"/>
    <w:rsid w:val="007B52AE"/>
    <w:rsid w:val="007B675C"/>
    <w:rsid w:val="007B68FD"/>
    <w:rsid w:val="007B6F8C"/>
    <w:rsid w:val="007B6FF3"/>
    <w:rsid w:val="007B771D"/>
    <w:rsid w:val="007B7926"/>
    <w:rsid w:val="007C01AD"/>
    <w:rsid w:val="007C0F01"/>
    <w:rsid w:val="007C1F23"/>
    <w:rsid w:val="007C2240"/>
    <w:rsid w:val="007C22C2"/>
    <w:rsid w:val="007C2373"/>
    <w:rsid w:val="007C2B6E"/>
    <w:rsid w:val="007C35AD"/>
    <w:rsid w:val="007C3894"/>
    <w:rsid w:val="007C3E67"/>
    <w:rsid w:val="007C453A"/>
    <w:rsid w:val="007C54AA"/>
    <w:rsid w:val="007C5B24"/>
    <w:rsid w:val="007C6263"/>
    <w:rsid w:val="007C6A25"/>
    <w:rsid w:val="007D076D"/>
    <w:rsid w:val="007D0AF3"/>
    <w:rsid w:val="007D1650"/>
    <w:rsid w:val="007D1F14"/>
    <w:rsid w:val="007D381D"/>
    <w:rsid w:val="007D510E"/>
    <w:rsid w:val="007D6CAA"/>
    <w:rsid w:val="007D6FC2"/>
    <w:rsid w:val="007D7397"/>
    <w:rsid w:val="007E34A4"/>
    <w:rsid w:val="007E35A8"/>
    <w:rsid w:val="007E3B2A"/>
    <w:rsid w:val="007E4384"/>
    <w:rsid w:val="007E56BC"/>
    <w:rsid w:val="007E6DBA"/>
    <w:rsid w:val="007E7093"/>
    <w:rsid w:val="007E7D7A"/>
    <w:rsid w:val="007F054B"/>
    <w:rsid w:val="007F216A"/>
    <w:rsid w:val="007F2353"/>
    <w:rsid w:val="007F261F"/>
    <w:rsid w:val="007F3437"/>
    <w:rsid w:val="007F40DD"/>
    <w:rsid w:val="007F5185"/>
    <w:rsid w:val="007F76A4"/>
    <w:rsid w:val="00800F36"/>
    <w:rsid w:val="008012CB"/>
    <w:rsid w:val="00801DA7"/>
    <w:rsid w:val="008025A8"/>
    <w:rsid w:val="00803903"/>
    <w:rsid w:val="00803C87"/>
    <w:rsid w:val="00803CA2"/>
    <w:rsid w:val="00804308"/>
    <w:rsid w:val="00804FE1"/>
    <w:rsid w:val="00805E22"/>
    <w:rsid w:val="00807D85"/>
    <w:rsid w:val="00810E62"/>
    <w:rsid w:val="00812164"/>
    <w:rsid w:val="00813D66"/>
    <w:rsid w:val="0081456E"/>
    <w:rsid w:val="008145B2"/>
    <w:rsid w:val="008171F3"/>
    <w:rsid w:val="00817456"/>
    <w:rsid w:val="008175D7"/>
    <w:rsid w:val="00817D10"/>
    <w:rsid w:val="00825159"/>
    <w:rsid w:val="008259B7"/>
    <w:rsid w:val="0082689F"/>
    <w:rsid w:val="0082691A"/>
    <w:rsid w:val="00830986"/>
    <w:rsid w:val="00831856"/>
    <w:rsid w:val="00831F91"/>
    <w:rsid w:val="00831FA2"/>
    <w:rsid w:val="0083286D"/>
    <w:rsid w:val="008329F0"/>
    <w:rsid w:val="008331E9"/>
    <w:rsid w:val="00833346"/>
    <w:rsid w:val="008355C1"/>
    <w:rsid w:val="00835980"/>
    <w:rsid w:val="00841BBB"/>
    <w:rsid w:val="008431E9"/>
    <w:rsid w:val="00844430"/>
    <w:rsid w:val="00844C27"/>
    <w:rsid w:val="008503DF"/>
    <w:rsid w:val="00852F64"/>
    <w:rsid w:val="00853248"/>
    <w:rsid w:val="008534E8"/>
    <w:rsid w:val="008536FE"/>
    <w:rsid w:val="00854891"/>
    <w:rsid w:val="00855B8B"/>
    <w:rsid w:val="00855EA3"/>
    <w:rsid w:val="00855F36"/>
    <w:rsid w:val="008569E9"/>
    <w:rsid w:val="00857B02"/>
    <w:rsid w:val="00857C66"/>
    <w:rsid w:val="00860567"/>
    <w:rsid w:val="00860E76"/>
    <w:rsid w:val="00861BDA"/>
    <w:rsid w:val="00863D5A"/>
    <w:rsid w:val="00864171"/>
    <w:rsid w:val="0087171D"/>
    <w:rsid w:val="00871C18"/>
    <w:rsid w:val="008722EF"/>
    <w:rsid w:val="00872311"/>
    <w:rsid w:val="00872666"/>
    <w:rsid w:val="00873079"/>
    <w:rsid w:val="008735EC"/>
    <w:rsid w:val="008741D6"/>
    <w:rsid w:val="008748A6"/>
    <w:rsid w:val="00874E77"/>
    <w:rsid w:val="0087695E"/>
    <w:rsid w:val="0087731E"/>
    <w:rsid w:val="00880902"/>
    <w:rsid w:val="00880A47"/>
    <w:rsid w:val="008810AE"/>
    <w:rsid w:val="00881255"/>
    <w:rsid w:val="00881F08"/>
    <w:rsid w:val="00882C82"/>
    <w:rsid w:val="00883A39"/>
    <w:rsid w:val="00883D1F"/>
    <w:rsid w:val="00884C61"/>
    <w:rsid w:val="00885275"/>
    <w:rsid w:val="00886779"/>
    <w:rsid w:val="008877DE"/>
    <w:rsid w:val="00890943"/>
    <w:rsid w:val="00890BB2"/>
    <w:rsid w:val="00890E88"/>
    <w:rsid w:val="00891F3F"/>
    <w:rsid w:val="008938A9"/>
    <w:rsid w:val="00894A39"/>
    <w:rsid w:val="00894E13"/>
    <w:rsid w:val="008954F9"/>
    <w:rsid w:val="00895CF5"/>
    <w:rsid w:val="00896DD9"/>
    <w:rsid w:val="0089711E"/>
    <w:rsid w:val="008978FA"/>
    <w:rsid w:val="008A0485"/>
    <w:rsid w:val="008A0D85"/>
    <w:rsid w:val="008A1811"/>
    <w:rsid w:val="008A4B73"/>
    <w:rsid w:val="008A5711"/>
    <w:rsid w:val="008A688D"/>
    <w:rsid w:val="008A69A0"/>
    <w:rsid w:val="008A6CC8"/>
    <w:rsid w:val="008A7842"/>
    <w:rsid w:val="008B04C3"/>
    <w:rsid w:val="008B07A5"/>
    <w:rsid w:val="008B1176"/>
    <w:rsid w:val="008B1B93"/>
    <w:rsid w:val="008B295E"/>
    <w:rsid w:val="008B2D2B"/>
    <w:rsid w:val="008B3B02"/>
    <w:rsid w:val="008B544F"/>
    <w:rsid w:val="008B5BFF"/>
    <w:rsid w:val="008B6A2B"/>
    <w:rsid w:val="008B7545"/>
    <w:rsid w:val="008C094A"/>
    <w:rsid w:val="008C293D"/>
    <w:rsid w:val="008C33C5"/>
    <w:rsid w:val="008C3760"/>
    <w:rsid w:val="008C4E4A"/>
    <w:rsid w:val="008C6526"/>
    <w:rsid w:val="008C78E3"/>
    <w:rsid w:val="008D061F"/>
    <w:rsid w:val="008D079D"/>
    <w:rsid w:val="008D0B2F"/>
    <w:rsid w:val="008D2088"/>
    <w:rsid w:val="008D38CA"/>
    <w:rsid w:val="008D39E9"/>
    <w:rsid w:val="008D3AEA"/>
    <w:rsid w:val="008D3B64"/>
    <w:rsid w:val="008D71A7"/>
    <w:rsid w:val="008E1338"/>
    <w:rsid w:val="008E13F7"/>
    <w:rsid w:val="008E1D1D"/>
    <w:rsid w:val="008E35DB"/>
    <w:rsid w:val="008E36BB"/>
    <w:rsid w:val="008E40C0"/>
    <w:rsid w:val="008E5841"/>
    <w:rsid w:val="008E5957"/>
    <w:rsid w:val="008F0EC9"/>
    <w:rsid w:val="008F35A4"/>
    <w:rsid w:val="008F35E8"/>
    <w:rsid w:val="008F35EA"/>
    <w:rsid w:val="008F442D"/>
    <w:rsid w:val="008F55BF"/>
    <w:rsid w:val="009006B4"/>
    <w:rsid w:val="0090072C"/>
    <w:rsid w:val="00900CD2"/>
    <w:rsid w:val="00901F7A"/>
    <w:rsid w:val="00902747"/>
    <w:rsid w:val="00903839"/>
    <w:rsid w:val="009050AF"/>
    <w:rsid w:val="00905E21"/>
    <w:rsid w:val="00910D14"/>
    <w:rsid w:val="0091115A"/>
    <w:rsid w:val="009134E4"/>
    <w:rsid w:val="00913CB4"/>
    <w:rsid w:val="00915FB3"/>
    <w:rsid w:val="00916CDE"/>
    <w:rsid w:val="00917009"/>
    <w:rsid w:val="00920947"/>
    <w:rsid w:val="009214FA"/>
    <w:rsid w:val="00921856"/>
    <w:rsid w:val="009227DB"/>
    <w:rsid w:val="0092440D"/>
    <w:rsid w:val="00924414"/>
    <w:rsid w:val="009244AC"/>
    <w:rsid w:val="0092484B"/>
    <w:rsid w:val="009260C3"/>
    <w:rsid w:val="009264F9"/>
    <w:rsid w:val="00930682"/>
    <w:rsid w:val="0093142B"/>
    <w:rsid w:val="00931B79"/>
    <w:rsid w:val="00931E8A"/>
    <w:rsid w:val="00932257"/>
    <w:rsid w:val="00932B62"/>
    <w:rsid w:val="00933887"/>
    <w:rsid w:val="009348AD"/>
    <w:rsid w:val="00934FED"/>
    <w:rsid w:val="009354DC"/>
    <w:rsid w:val="0093659E"/>
    <w:rsid w:val="00937EE2"/>
    <w:rsid w:val="0094046B"/>
    <w:rsid w:val="00940A80"/>
    <w:rsid w:val="0094110F"/>
    <w:rsid w:val="00941F09"/>
    <w:rsid w:val="00942277"/>
    <w:rsid w:val="009435C0"/>
    <w:rsid w:val="009442D5"/>
    <w:rsid w:val="00944494"/>
    <w:rsid w:val="0094459D"/>
    <w:rsid w:val="0094598D"/>
    <w:rsid w:val="009462A9"/>
    <w:rsid w:val="00946B83"/>
    <w:rsid w:val="00946BE1"/>
    <w:rsid w:val="00950569"/>
    <w:rsid w:val="00950D13"/>
    <w:rsid w:val="00951078"/>
    <w:rsid w:val="00952003"/>
    <w:rsid w:val="009521A1"/>
    <w:rsid w:val="00952525"/>
    <w:rsid w:val="009528C4"/>
    <w:rsid w:val="00952993"/>
    <w:rsid w:val="00953164"/>
    <w:rsid w:val="009544D7"/>
    <w:rsid w:val="0095519B"/>
    <w:rsid w:val="009558B9"/>
    <w:rsid w:val="009563E7"/>
    <w:rsid w:val="009569B2"/>
    <w:rsid w:val="009569DC"/>
    <w:rsid w:val="009569F8"/>
    <w:rsid w:val="00960A44"/>
    <w:rsid w:val="00961F26"/>
    <w:rsid w:val="00962425"/>
    <w:rsid w:val="0096275F"/>
    <w:rsid w:val="0096353F"/>
    <w:rsid w:val="0096399F"/>
    <w:rsid w:val="00964FED"/>
    <w:rsid w:val="009651B4"/>
    <w:rsid w:val="00966EE8"/>
    <w:rsid w:val="0096792C"/>
    <w:rsid w:val="00971B31"/>
    <w:rsid w:val="00973E7D"/>
    <w:rsid w:val="00974394"/>
    <w:rsid w:val="00975285"/>
    <w:rsid w:val="0097576B"/>
    <w:rsid w:val="00976F76"/>
    <w:rsid w:val="00981284"/>
    <w:rsid w:val="00981ACD"/>
    <w:rsid w:val="00983581"/>
    <w:rsid w:val="00985A35"/>
    <w:rsid w:val="009863B7"/>
    <w:rsid w:val="009906A0"/>
    <w:rsid w:val="00990C9B"/>
    <w:rsid w:val="00992244"/>
    <w:rsid w:val="00992AD0"/>
    <w:rsid w:val="0099330E"/>
    <w:rsid w:val="009937B1"/>
    <w:rsid w:val="00993B60"/>
    <w:rsid w:val="00996B8E"/>
    <w:rsid w:val="00996CAE"/>
    <w:rsid w:val="009973A0"/>
    <w:rsid w:val="00997B51"/>
    <w:rsid w:val="009A1594"/>
    <w:rsid w:val="009A220C"/>
    <w:rsid w:val="009A34CD"/>
    <w:rsid w:val="009A520E"/>
    <w:rsid w:val="009A532F"/>
    <w:rsid w:val="009A6333"/>
    <w:rsid w:val="009A76E5"/>
    <w:rsid w:val="009B0860"/>
    <w:rsid w:val="009B0949"/>
    <w:rsid w:val="009B251E"/>
    <w:rsid w:val="009B4593"/>
    <w:rsid w:val="009B4E27"/>
    <w:rsid w:val="009B5152"/>
    <w:rsid w:val="009B5854"/>
    <w:rsid w:val="009B6338"/>
    <w:rsid w:val="009B71C1"/>
    <w:rsid w:val="009B7932"/>
    <w:rsid w:val="009C21BD"/>
    <w:rsid w:val="009C3C05"/>
    <w:rsid w:val="009C4937"/>
    <w:rsid w:val="009C4A0B"/>
    <w:rsid w:val="009C54B4"/>
    <w:rsid w:val="009C73B1"/>
    <w:rsid w:val="009C7586"/>
    <w:rsid w:val="009C77CC"/>
    <w:rsid w:val="009D05DE"/>
    <w:rsid w:val="009D2EFB"/>
    <w:rsid w:val="009D339E"/>
    <w:rsid w:val="009D6333"/>
    <w:rsid w:val="009D6A3F"/>
    <w:rsid w:val="009D6C2F"/>
    <w:rsid w:val="009E211A"/>
    <w:rsid w:val="009E296C"/>
    <w:rsid w:val="009E2D49"/>
    <w:rsid w:val="009F008F"/>
    <w:rsid w:val="009F08B6"/>
    <w:rsid w:val="009F0982"/>
    <w:rsid w:val="009F2497"/>
    <w:rsid w:val="009F370A"/>
    <w:rsid w:val="009F3E90"/>
    <w:rsid w:val="009F436A"/>
    <w:rsid w:val="009F5E3F"/>
    <w:rsid w:val="009F70CC"/>
    <w:rsid w:val="00A00F0A"/>
    <w:rsid w:val="00A01B5D"/>
    <w:rsid w:val="00A0257D"/>
    <w:rsid w:val="00A0297F"/>
    <w:rsid w:val="00A02CCC"/>
    <w:rsid w:val="00A0370F"/>
    <w:rsid w:val="00A03C20"/>
    <w:rsid w:val="00A0595E"/>
    <w:rsid w:val="00A0776B"/>
    <w:rsid w:val="00A07D5D"/>
    <w:rsid w:val="00A10A4F"/>
    <w:rsid w:val="00A118C8"/>
    <w:rsid w:val="00A122E1"/>
    <w:rsid w:val="00A1373A"/>
    <w:rsid w:val="00A13CCC"/>
    <w:rsid w:val="00A14780"/>
    <w:rsid w:val="00A15671"/>
    <w:rsid w:val="00A16776"/>
    <w:rsid w:val="00A16829"/>
    <w:rsid w:val="00A17657"/>
    <w:rsid w:val="00A1789A"/>
    <w:rsid w:val="00A2066C"/>
    <w:rsid w:val="00A20AAF"/>
    <w:rsid w:val="00A21572"/>
    <w:rsid w:val="00A21D0B"/>
    <w:rsid w:val="00A223AB"/>
    <w:rsid w:val="00A23CC7"/>
    <w:rsid w:val="00A24F32"/>
    <w:rsid w:val="00A269A7"/>
    <w:rsid w:val="00A30AC6"/>
    <w:rsid w:val="00A30C42"/>
    <w:rsid w:val="00A31EA9"/>
    <w:rsid w:val="00A32E2C"/>
    <w:rsid w:val="00A35DE9"/>
    <w:rsid w:val="00A36604"/>
    <w:rsid w:val="00A407F9"/>
    <w:rsid w:val="00A4113D"/>
    <w:rsid w:val="00A42DBB"/>
    <w:rsid w:val="00A45ACC"/>
    <w:rsid w:val="00A47403"/>
    <w:rsid w:val="00A5037E"/>
    <w:rsid w:val="00A509FB"/>
    <w:rsid w:val="00A50C3D"/>
    <w:rsid w:val="00A50CB3"/>
    <w:rsid w:val="00A54DF2"/>
    <w:rsid w:val="00A54FEE"/>
    <w:rsid w:val="00A55DF5"/>
    <w:rsid w:val="00A564F6"/>
    <w:rsid w:val="00A56512"/>
    <w:rsid w:val="00A56923"/>
    <w:rsid w:val="00A56983"/>
    <w:rsid w:val="00A61303"/>
    <w:rsid w:val="00A61628"/>
    <w:rsid w:val="00A64049"/>
    <w:rsid w:val="00A64498"/>
    <w:rsid w:val="00A7255F"/>
    <w:rsid w:val="00A73172"/>
    <w:rsid w:val="00A731A6"/>
    <w:rsid w:val="00A738B2"/>
    <w:rsid w:val="00A74B72"/>
    <w:rsid w:val="00A7578D"/>
    <w:rsid w:val="00A75908"/>
    <w:rsid w:val="00A7654D"/>
    <w:rsid w:val="00A7769D"/>
    <w:rsid w:val="00A77EE9"/>
    <w:rsid w:val="00A808A8"/>
    <w:rsid w:val="00A809DB"/>
    <w:rsid w:val="00A81B38"/>
    <w:rsid w:val="00A83CDC"/>
    <w:rsid w:val="00A841DB"/>
    <w:rsid w:val="00A8447D"/>
    <w:rsid w:val="00A84F27"/>
    <w:rsid w:val="00A85037"/>
    <w:rsid w:val="00A8767D"/>
    <w:rsid w:val="00A87ACC"/>
    <w:rsid w:val="00A87E11"/>
    <w:rsid w:val="00A90C97"/>
    <w:rsid w:val="00A91DB3"/>
    <w:rsid w:val="00A93A22"/>
    <w:rsid w:val="00A9414C"/>
    <w:rsid w:val="00A943BA"/>
    <w:rsid w:val="00A95DF3"/>
    <w:rsid w:val="00A973F5"/>
    <w:rsid w:val="00A97AA2"/>
    <w:rsid w:val="00AA252D"/>
    <w:rsid w:val="00AA2612"/>
    <w:rsid w:val="00AA4A15"/>
    <w:rsid w:val="00AA5975"/>
    <w:rsid w:val="00AA6990"/>
    <w:rsid w:val="00AB2411"/>
    <w:rsid w:val="00AB258E"/>
    <w:rsid w:val="00AB35DB"/>
    <w:rsid w:val="00AB3EC9"/>
    <w:rsid w:val="00AB45D4"/>
    <w:rsid w:val="00AB543D"/>
    <w:rsid w:val="00AB5C2A"/>
    <w:rsid w:val="00AB5D95"/>
    <w:rsid w:val="00AB70F0"/>
    <w:rsid w:val="00AB7F62"/>
    <w:rsid w:val="00AC02F1"/>
    <w:rsid w:val="00AC2D95"/>
    <w:rsid w:val="00AC3625"/>
    <w:rsid w:val="00AC3B2F"/>
    <w:rsid w:val="00AC3FA6"/>
    <w:rsid w:val="00AC4073"/>
    <w:rsid w:val="00AC5757"/>
    <w:rsid w:val="00AC7672"/>
    <w:rsid w:val="00AC7EF4"/>
    <w:rsid w:val="00AD0576"/>
    <w:rsid w:val="00AD155C"/>
    <w:rsid w:val="00AD29C7"/>
    <w:rsid w:val="00AD2FFD"/>
    <w:rsid w:val="00AD5CF4"/>
    <w:rsid w:val="00AD5DB3"/>
    <w:rsid w:val="00AD6240"/>
    <w:rsid w:val="00AE0982"/>
    <w:rsid w:val="00AE1032"/>
    <w:rsid w:val="00AE291F"/>
    <w:rsid w:val="00AE2DBA"/>
    <w:rsid w:val="00AE39EF"/>
    <w:rsid w:val="00AE4F6A"/>
    <w:rsid w:val="00AE7841"/>
    <w:rsid w:val="00AE7B0A"/>
    <w:rsid w:val="00AF034E"/>
    <w:rsid w:val="00AF0485"/>
    <w:rsid w:val="00AF11DC"/>
    <w:rsid w:val="00AF1FED"/>
    <w:rsid w:val="00AF2063"/>
    <w:rsid w:val="00AF2483"/>
    <w:rsid w:val="00AF27EB"/>
    <w:rsid w:val="00AF3719"/>
    <w:rsid w:val="00AF3A0D"/>
    <w:rsid w:val="00AF469A"/>
    <w:rsid w:val="00AF46B1"/>
    <w:rsid w:val="00AF4940"/>
    <w:rsid w:val="00AF522D"/>
    <w:rsid w:val="00AF5DD9"/>
    <w:rsid w:val="00AF5FC8"/>
    <w:rsid w:val="00AF604F"/>
    <w:rsid w:val="00B040BE"/>
    <w:rsid w:val="00B05C93"/>
    <w:rsid w:val="00B0690B"/>
    <w:rsid w:val="00B073CA"/>
    <w:rsid w:val="00B10100"/>
    <w:rsid w:val="00B1160F"/>
    <w:rsid w:val="00B12276"/>
    <w:rsid w:val="00B125F2"/>
    <w:rsid w:val="00B13F04"/>
    <w:rsid w:val="00B1468C"/>
    <w:rsid w:val="00B1488C"/>
    <w:rsid w:val="00B14D10"/>
    <w:rsid w:val="00B15961"/>
    <w:rsid w:val="00B15CA9"/>
    <w:rsid w:val="00B21B25"/>
    <w:rsid w:val="00B2232E"/>
    <w:rsid w:val="00B22B7A"/>
    <w:rsid w:val="00B22DAE"/>
    <w:rsid w:val="00B22FDC"/>
    <w:rsid w:val="00B230AC"/>
    <w:rsid w:val="00B23C20"/>
    <w:rsid w:val="00B24398"/>
    <w:rsid w:val="00B24729"/>
    <w:rsid w:val="00B2573C"/>
    <w:rsid w:val="00B259F0"/>
    <w:rsid w:val="00B25B43"/>
    <w:rsid w:val="00B25CEF"/>
    <w:rsid w:val="00B313F5"/>
    <w:rsid w:val="00B334FD"/>
    <w:rsid w:val="00B33A7A"/>
    <w:rsid w:val="00B33DC5"/>
    <w:rsid w:val="00B35C7E"/>
    <w:rsid w:val="00B369C6"/>
    <w:rsid w:val="00B3709C"/>
    <w:rsid w:val="00B370B0"/>
    <w:rsid w:val="00B375BF"/>
    <w:rsid w:val="00B37C8E"/>
    <w:rsid w:val="00B4343B"/>
    <w:rsid w:val="00B436A4"/>
    <w:rsid w:val="00B4381A"/>
    <w:rsid w:val="00B43EF7"/>
    <w:rsid w:val="00B445C2"/>
    <w:rsid w:val="00B44690"/>
    <w:rsid w:val="00B448BF"/>
    <w:rsid w:val="00B45DFB"/>
    <w:rsid w:val="00B45FC8"/>
    <w:rsid w:val="00B46DC5"/>
    <w:rsid w:val="00B505C5"/>
    <w:rsid w:val="00B50A22"/>
    <w:rsid w:val="00B51297"/>
    <w:rsid w:val="00B514D8"/>
    <w:rsid w:val="00B51A20"/>
    <w:rsid w:val="00B54E55"/>
    <w:rsid w:val="00B60B30"/>
    <w:rsid w:val="00B60DCB"/>
    <w:rsid w:val="00B61954"/>
    <w:rsid w:val="00B63061"/>
    <w:rsid w:val="00B64139"/>
    <w:rsid w:val="00B67147"/>
    <w:rsid w:val="00B72CFE"/>
    <w:rsid w:val="00B73B80"/>
    <w:rsid w:val="00B74B5A"/>
    <w:rsid w:val="00B74D81"/>
    <w:rsid w:val="00B7558D"/>
    <w:rsid w:val="00B7741B"/>
    <w:rsid w:val="00B77D69"/>
    <w:rsid w:val="00B8085C"/>
    <w:rsid w:val="00B812C7"/>
    <w:rsid w:val="00B81BDC"/>
    <w:rsid w:val="00B83F3A"/>
    <w:rsid w:val="00B84605"/>
    <w:rsid w:val="00B848F9"/>
    <w:rsid w:val="00B84E28"/>
    <w:rsid w:val="00B85092"/>
    <w:rsid w:val="00B852FC"/>
    <w:rsid w:val="00B86C28"/>
    <w:rsid w:val="00B90820"/>
    <w:rsid w:val="00B92212"/>
    <w:rsid w:val="00B9385B"/>
    <w:rsid w:val="00B971CF"/>
    <w:rsid w:val="00BA0193"/>
    <w:rsid w:val="00BA21EF"/>
    <w:rsid w:val="00BA2270"/>
    <w:rsid w:val="00BA37D2"/>
    <w:rsid w:val="00BA40F9"/>
    <w:rsid w:val="00BA52D4"/>
    <w:rsid w:val="00BA7062"/>
    <w:rsid w:val="00BA736F"/>
    <w:rsid w:val="00BA7B47"/>
    <w:rsid w:val="00BA7EA8"/>
    <w:rsid w:val="00BB04AD"/>
    <w:rsid w:val="00BB08DB"/>
    <w:rsid w:val="00BB109D"/>
    <w:rsid w:val="00BB2059"/>
    <w:rsid w:val="00BB7519"/>
    <w:rsid w:val="00BB7E67"/>
    <w:rsid w:val="00BC1016"/>
    <w:rsid w:val="00BC11E2"/>
    <w:rsid w:val="00BC15F9"/>
    <w:rsid w:val="00BC49C3"/>
    <w:rsid w:val="00BC4D5D"/>
    <w:rsid w:val="00BC5AAE"/>
    <w:rsid w:val="00BC6F44"/>
    <w:rsid w:val="00BD0753"/>
    <w:rsid w:val="00BD0F11"/>
    <w:rsid w:val="00BD3EC5"/>
    <w:rsid w:val="00BD454F"/>
    <w:rsid w:val="00BD4D0A"/>
    <w:rsid w:val="00BD53E7"/>
    <w:rsid w:val="00BD55B2"/>
    <w:rsid w:val="00BD63F2"/>
    <w:rsid w:val="00BD7A25"/>
    <w:rsid w:val="00BE192C"/>
    <w:rsid w:val="00BE1BCF"/>
    <w:rsid w:val="00BE1DDD"/>
    <w:rsid w:val="00BE1F3A"/>
    <w:rsid w:val="00BE541A"/>
    <w:rsid w:val="00BE58E5"/>
    <w:rsid w:val="00BF10E5"/>
    <w:rsid w:val="00BF2307"/>
    <w:rsid w:val="00BF6B6D"/>
    <w:rsid w:val="00BF6F93"/>
    <w:rsid w:val="00BF769B"/>
    <w:rsid w:val="00C00051"/>
    <w:rsid w:val="00C0164F"/>
    <w:rsid w:val="00C01899"/>
    <w:rsid w:val="00C02C70"/>
    <w:rsid w:val="00C02EED"/>
    <w:rsid w:val="00C050A5"/>
    <w:rsid w:val="00C0529C"/>
    <w:rsid w:val="00C06A54"/>
    <w:rsid w:val="00C07537"/>
    <w:rsid w:val="00C076BF"/>
    <w:rsid w:val="00C1074B"/>
    <w:rsid w:val="00C10DC7"/>
    <w:rsid w:val="00C11A8E"/>
    <w:rsid w:val="00C135A6"/>
    <w:rsid w:val="00C14FB2"/>
    <w:rsid w:val="00C17FF2"/>
    <w:rsid w:val="00C208EA"/>
    <w:rsid w:val="00C228C0"/>
    <w:rsid w:val="00C22A7F"/>
    <w:rsid w:val="00C22C69"/>
    <w:rsid w:val="00C2306F"/>
    <w:rsid w:val="00C23460"/>
    <w:rsid w:val="00C23F1F"/>
    <w:rsid w:val="00C250F7"/>
    <w:rsid w:val="00C26159"/>
    <w:rsid w:val="00C26500"/>
    <w:rsid w:val="00C26BEE"/>
    <w:rsid w:val="00C2760C"/>
    <w:rsid w:val="00C278F4"/>
    <w:rsid w:val="00C30928"/>
    <w:rsid w:val="00C324D8"/>
    <w:rsid w:val="00C32F8D"/>
    <w:rsid w:val="00C33886"/>
    <w:rsid w:val="00C338D3"/>
    <w:rsid w:val="00C3567E"/>
    <w:rsid w:val="00C35859"/>
    <w:rsid w:val="00C3598A"/>
    <w:rsid w:val="00C35B8B"/>
    <w:rsid w:val="00C36116"/>
    <w:rsid w:val="00C36DF9"/>
    <w:rsid w:val="00C37800"/>
    <w:rsid w:val="00C37D83"/>
    <w:rsid w:val="00C41B1F"/>
    <w:rsid w:val="00C42661"/>
    <w:rsid w:val="00C430A8"/>
    <w:rsid w:val="00C4357F"/>
    <w:rsid w:val="00C43C4B"/>
    <w:rsid w:val="00C4776C"/>
    <w:rsid w:val="00C47FBC"/>
    <w:rsid w:val="00C5140F"/>
    <w:rsid w:val="00C5237F"/>
    <w:rsid w:val="00C5348F"/>
    <w:rsid w:val="00C53C13"/>
    <w:rsid w:val="00C53E9A"/>
    <w:rsid w:val="00C54622"/>
    <w:rsid w:val="00C54E18"/>
    <w:rsid w:val="00C55AB3"/>
    <w:rsid w:val="00C55C54"/>
    <w:rsid w:val="00C567EE"/>
    <w:rsid w:val="00C575D1"/>
    <w:rsid w:val="00C57FDF"/>
    <w:rsid w:val="00C605CC"/>
    <w:rsid w:val="00C618CB"/>
    <w:rsid w:val="00C6295F"/>
    <w:rsid w:val="00C64984"/>
    <w:rsid w:val="00C654E7"/>
    <w:rsid w:val="00C65697"/>
    <w:rsid w:val="00C666E5"/>
    <w:rsid w:val="00C7264B"/>
    <w:rsid w:val="00C732DE"/>
    <w:rsid w:val="00C7338F"/>
    <w:rsid w:val="00C7434B"/>
    <w:rsid w:val="00C7455E"/>
    <w:rsid w:val="00C74626"/>
    <w:rsid w:val="00C7462F"/>
    <w:rsid w:val="00C758BD"/>
    <w:rsid w:val="00C76DBB"/>
    <w:rsid w:val="00C77CEE"/>
    <w:rsid w:val="00C8456C"/>
    <w:rsid w:val="00C84AE1"/>
    <w:rsid w:val="00C85563"/>
    <w:rsid w:val="00C856FD"/>
    <w:rsid w:val="00C87D58"/>
    <w:rsid w:val="00C912F2"/>
    <w:rsid w:val="00C92BBD"/>
    <w:rsid w:val="00C933AD"/>
    <w:rsid w:val="00C9367E"/>
    <w:rsid w:val="00C961C9"/>
    <w:rsid w:val="00C96295"/>
    <w:rsid w:val="00C96787"/>
    <w:rsid w:val="00C97021"/>
    <w:rsid w:val="00CA1C3D"/>
    <w:rsid w:val="00CA4F65"/>
    <w:rsid w:val="00CA6554"/>
    <w:rsid w:val="00CB146E"/>
    <w:rsid w:val="00CB14CD"/>
    <w:rsid w:val="00CB1AFC"/>
    <w:rsid w:val="00CB2716"/>
    <w:rsid w:val="00CB47A9"/>
    <w:rsid w:val="00CB5461"/>
    <w:rsid w:val="00CB560F"/>
    <w:rsid w:val="00CC1671"/>
    <w:rsid w:val="00CC1950"/>
    <w:rsid w:val="00CC1D31"/>
    <w:rsid w:val="00CC1E4C"/>
    <w:rsid w:val="00CC268B"/>
    <w:rsid w:val="00CC54D7"/>
    <w:rsid w:val="00CC7778"/>
    <w:rsid w:val="00CD001C"/>
    <w:rsid w:val="00CD0B16"/>
    <w:rsid w:val="00CD119E"/>
    <w:rsid w:val="00CD1B4E"/>
    <w:rsid w:val="00CD251C"/>
    <w:rsid w:val="00CD2C69"/>
    <w:rsid w:val="00CD6658"/>
    <w:rsid w:val="00CD69F8"/>
    <w:rsid w:val="00CD6AD9"/>
    <w:rsid w:val="00CD6F19"/>
    <w:rsid w:val="00CD7B09"/>
    <w:rsid w:val="00CE07A3"/>
    <w:rsid w:val="00CE1485"/>
    <w:rsid w:val="00CE27EE"/>
    <w:rsid w:val="00CE2957"/>
    <w:rsid w:val="00CE5425"/>
    <w:rsid w:val="00CF2090"/>
    <w:rsid w:val="00CF5BF9"/>
    <w:rsid w:val="00CF636B"/>
    <w:rsid w:val="00CF6ADE"/>
    <w:rsid w:val="00CF78EE"/>
    <w:rsid w:val="00D00CE5"/>
    <w:rsid w:val="00D012E6"/>
    <w:rsid w:val="00D018C6"/>
    <w:rsid w:val="00D01AE4"/>
    <w:rsid w:val="00D01D01"/>
    <w:rsid w:val="00D01E8E"/>
    <w:rsid w:val="00D0319B"/>
    <w:rsid w:val="00D03923"/>
    <w:rsid w:val="00D04C79"/>
    <w:rsid w:val="00D050E8"/>
    <w:rsid w:val="00D0570E"/>
    <w:rsid w:val="00D06A1F"/>
    <w:rsid w:val="00D06AB6"/>
    <w:rsid w:val="00D07051"/>
    <w:rsid w:val="00D07191"/>
    <w:rsid w:val="00D07EBB"/>
    <w:rsid w:val="00D11086"/>
    <w:rsid w:val="00D119A5"/>
    <w:rsid w:val="00D1203A"/>
    <w:rsid w:val="00D137C0"/>
    <w:rsid w:val="00D144AF"/>
    <w:rsid w:val="00D1477B"/>
    <w:rsid w:val="00D15DF3"/>
    <w:rsid w:val="00D1769F"/>
    <w:rsid w:val="00D20513"/>
    <w:rsid w:val="00D2428C"/>
    <w:rsid w:val="00D24637"/>
    <w:rsid w:val="00D25379"/>
    <w:rsid w:val="00D25CB3"/>
    <w:rsid w:val="00D272C1"/>
    <w:rsid w:val="00D27A20"/>
    <w:rsid w:val="00D32872"/>
    <w:rsid w:val="00D32B52"/>
    <w:rsid w:val="00D340CD"/>
    <w:rsid w:val="00D35268"/>
    <w:rsid w:val="00D35403"/>
    <w:rsid w:val="00D35FA1"/>
    <w:rsid w:val="00D37AED"/>
    <w:rsid w:val="00D40D91"/>
    <w:rsid w:val="00D40EC8"/>
    <w:rsid w:val="00D41CAC"/>
    <w:rsid w:val="00D444E0"/>
    <w:rsid w:val="00D46E86"/>
    <w:rsid w:val="00D545CA"/>
    <w:rsid w:val="00D54C36"/>
    <w:rsid w:val="00D55EFE"/>
    <w:rsid w:val="00D57427"/>
    <w:rsid w:val="00D60756"/>
    <w:rsid w:val="00D61323"/>
    <w:rsid w:val="00D6181C"/>
    <w:rsid w:val="00D64E00"/>
    <w:rsid w:val="00D65BDA"/>
    <w:rsid w:val="00D6792A"/>
    <w:rsid w:val="00D71DFE"/>
    <w:rsid w:val="00D72025"/>
    <w:rsid w:val="00D721FC"/>
    <w:rsid w:val="00D7285C"/>
    <w:rsid w:val="00D72DD0"/>
    <w:rsid w:val="00D733CC"/>
    <w:rsid w:val="00D73A97"/>
    <w:rsid w:val="00D74451"/>
    <w:rsid w:val="00D7469E"/>
    <w:rsid w:val="00D7496C"/>
    <w:rsid w:val="00D74BFA"/>
    <w:rsid w:val="00D7559C"/>
    <w:rsid w:val="00D75ABF"/>
    <w:rsid w:val="00D763C4"/>
    <w:rsid w:val="00D76D11"/>
    <w:rsid w:val="00D7762B"/>
    <w:rsid w:val="00D81118"/>
    <w:rsid w:val="00D830A5"/>
    <w:rsid w:val="00D85C14"/>
    <w:rsid w:val="00D86D83"/>
    <w:rsid w:val="00D87353"/>
    <w:rsid w:val="00D87F37"/>
    <w:rsid w:val="00D900B4"/>
    <w:rsid w:val="00D903CE"/>
    <w:rsid w:val="00D905FD"/>
    <w:rsid w:val="00D90C57"/>
    <w:rsid w:val="00D91A67"/>
    <w:rsid w:val="00D92174"/>
    <w:rsid w:val="00D93C1C"/>
    <w:rsid w:val="00D954D6"/>
    <w:rsid w:val="00D967A4"/>
    <w:rsid w:val="00D967F1"/>
    <w:rsid w:val="00D96F2F"/>
    <w:rsid w:val="00DA0785"/>
    <w:rsid w:val="00DA097F"/>
    <w:rsid w:val="00DA3F0D"/>
    <w:rsid w:val="00DA6600"/>
    <w:rsid w:val="00DA694B"/>
    <w:rsid w:val="00DA71B9"/>
    <w:rsid w:val="00DB2088"/>
    <w:rsid w:val="00DB3580"/>
    <w:rsid w:val="00DB4809"/>
    <w:rsid w:val="00DB62F4"/>
    <w:rsid w:val="00DB77B7"/>
    <w:rsid w:val="00DC1C67"/>
    <w:rsid w:val="00DC27E0"/>
    <w:rsid w:val="00DC28F7"/>
    <w:rsid w:val="00DC3D1F"/>
    <w:rsid w:val="00DC47A0"/>
    <w:rsid w:val="00DC4C4C"/>
    <w:rsid w:val="00DC4CFD"/>
    <w:rsid w:val="00DC51C7"/>
    <w:rsid w:val="00DC52C6"/>
    <w:rsid w:val="00DC592C"/>
    <w:rsid w:val="00DC661C"/>
    <w:rsid w:val="00DD0BC9"/>
    <w:rsid w:val="00DD0C8B"/>
    <w:rsid w:val="00DD3981"/>
    <w:rsid w:val="00DD7C10"/>
    <w:rsid w:val="00DE1C83"/>
    <w:rsid w:val="00DE22AF"/>
    <w:rsid w:val="00DE50F0"/>
    <w:rsid w:val="00DE5EAC"/>
    <w:rsid w:val="00DE7904"/>
    <w:rsid w:val="00DE7951"/>
    <w:rsid w:val="00DE7C78"/>
    <w:rsid w:val="00DF2705"/>
    <w:rsid w:val="00DF2D53"/>
    <w:rsid w:val="00DF36B5"/>
    <w:rsid w:val="00DF429A"/>
    <w:rsid w:val="00DF5951"/>
    <w:rsid w:val="00DF5F11"/>
    <w:rsid w:val="00DF63C7"/>
    <w:rsid w:val="00DF77D5"/>
    <w:rsid w:val="00DF7973"/>
    <w:rsid w:val="00E01E69"/>
    <w:rsid w:val="00E023FE"/>
    <w:rsid w:val="00E02FA2"/>
    <w:rsid w:val="00E03285"/>
    <w:rsid w:val="00E03775"/>
    <w:rsid w:val="00E04826"/>
    <w:rsid w:val="00E04A2B"/>
    <w:rsid w:val="00E04E10"/>
    <w:rsid w:val="00E05AB2"/>
    <w:rsid w:val="00E05BB3"/>
    <w:rsid w:val="00E10EF2"/>
    <w:rsid w:val="00E1124E"/>
    <w:rsid w:val="00E11A18"/>
    <w:rsid w:val="00E12220"/>
    <w:rsid w:val="00E12AE5"/>
    <w:rsid w:val="00E12DF3"/>
    <w:rsid w:val="00E139B4"/>
    <w:rsid w:val="00E140AA"/>
    <w:rsid w:val="00E1472B"/>
    <w:rsid w:val="00E15233"/>
    <w:rsid w:val="00E15277"/>
    <w:rsid w:val="00E153CB"/>
    <w:rsid w:val="00E16817"/>
    <w:rsid w:val="00E16DBE"/>
    <w:rsid w:val="00E17B7D"/>
    <w:rsid w:val="00E2170F"/>
    <w:rsid w:val="00E2270D"/>
    <w:rsid w:val="00E237EE"/>
    <w:rsid w:val="00E24312"/>
    <w:rsid w:val="00E24413"/>
    <w:rsid w:val="00E25B55"/>
    <w:rsid w:val="00E26AAF"/>
    <w:rsid w:val="00E274F7"/>
    <w:rsid w:val="00E27ED6"/>
    <w:rsid w:val="00E27F02"/>
    <w:rsid w:val="00E30099"/>
    <w:rsid w:val="00E31E49"/>
    <w:rsid w:val="00E322EB"/>
    <w:rsid w:val="00E33AE0"/>
    <w:rsid w:val="00E33C7B"/>
    <w:rsid w:val="00E343FD"/>
    <w:rsid w:val="00E34CE1"/>
    <w:rsid w:val="00E35F62"/>
    <w:rsid w:val="00E4189B"/>
    <w:rsid w:val="00E4301F"/>
    <w:rsid w:val="00E43AC3"/>
    <w:rsid w:val="00E4454E"/>
    <w:rsid w:val="00E462ED"/>
    <w:rsid w:val="00E47D6D"/>
    <w:rsid w:val="00E51EEB"/>
    <w:rsid w:val="00E536E6"/>
    <w:rsid w:val="00E558C7"/>
    <w:rsid w:val="00E561A2"/>
    <w:rsid w:val="00E56C8D"/>
    <w:rsid w:val="00E61353"/>
    <w:rsid w:val="00E61E3F"/>
    <w:rsid w:val="00E62230"/>
    <w:rsid w:val="00E6306F"/>
    <w:rsid w:val="00E63A9F"/>
    <w:rsid w:val="00E6521E"/>
    <w:rsid w:val="00E667DD"/>
    <w:rsid w:val="00E718BF"/>
    <w:rsid w:val="00E72084"/>
    <w:rsid w:val="00E727CC"/>
    <w:rsid w:val="00E73188"/>
    <w:rsid w:val="00E731A3"/>
    <w:rsid w:val="00E74ECA"/>
    <w:rsid w:val="00E75B9B"/>
    <w:rsid w:val="00E75ECC"/>
    <w:rsid w:val="00E75F88"/>
    <w:rsid w:val="00E76C10"/>
    <w:rsid w:val="00E77995"/>
    <w:rsid w:val="00E80F00"/>
    <w:rsid w:val="00E81524"/>
    <w:rsid w:val="00E8270E"/>
    <w:rsid w:val="00E83A30"/>
    <w:rsid w:val="00E83BC2"/>
    <w:rsid w:val="00E846B1"/>
    <w:rsid w:val="00E84FB6"/>
    <w:rsid w:val="00E85B63"/>
    <w:rsid w:val="00E85D5D"/>
    <w:rsid w:val="00E86661"/>
    <w:rsid w:val="00E868B6"/>
    <w:rsid w:val="00E903A1"/>
    <w:rsid w:val="00E927A9"/>
    <w:rsid w:val="00E94493"/>
    <w:rsid w:val="00E94805"/>
    <w:rsid w:val="00E95044"/>
    <w:rsid w:val="00E95964"/>
    <w:rsid w:val="00EA0BEC"/>
    <w:rsid w:val="00EA2115"/>
    <w:rsid w:val="00EA22B6"/>
    <w:rsid w:val="00EA2387"/>
    <w:rsid w:val="00EA6A1C"/>
    <w:rsid w:val="00EA77D7"/>
    <w:rsid w:val="00EB04C1"/>
    <w:rsid w:val="00EB2426"/>
    <w:rsid w:val="00EB3E6D"/>
    <w:rsid w:val="00EB4E03"/>
    <w:rsid w:val="00EB61CD"/>
    <w:rsid w:val="00EB6B36"/>
    <w:rsid w:val="00EC06C7"/>
    <w:rsid w:val="00EC0FEF"/>
    <w:rsid w:val="00EC1D63"/>
    <w:rsid w:val="00EC2188"/>
    <w:rsid w:val="00EC23A2"/>
    <w:rsid w:val="00EC2912"/>
    <w:rsid w:val="00EC2D12"/>
    <w:rsid w:val="00EC4620"/>
    <w:rsid w:val="00EC68B2"/>
    <w:rsid w:val="00EC7226"/>
    <w:rsid w:val="00EC79CE"/>
    <w:rsid w:val="00EC7A4C"/>
    <w:rsid w:val="00ED0AC9"/>
    <w:rsid w:val="00ED11F3"/>
    <w:rsid w:val="00ED1824"/>
    <w:rsid w:val="00ED2D04"/>
    <w:rsid w:val="00ED33D8"/>
    <w:rsid w:val="00ED4DF4"/>
    <w:rsid w:val="00ED5474"/>
    <w:rsid w:val="00ED620A"/>
    <w:rsid w:val="00EE0827"/>
    <w:rsid w:val="00EE1B9E"/>
    <w:rsid w:val="00EE312D"/>
    <w:rsid w:val="00EE338A"/>
    <w:rsid w:val="00EE4500"/>
    <w:rsid w:val="00EE5312"/>
    <w:rsid w:val="00EE5AAD"/>
    <w:rsid w:val="00EF138F"/>
    <w:rsid w:val="00EF1742"/>
    <w:rsid w:val="00EF2539"/>
    <w:rsid w:val="00EF2E52"/>
    <w:rsid w:val="00EF4786"/>
    <w:rsid w:val="00EF5F78"/>
    <w:rsid w:val="00EF68F6"/>
    <w:rsid w:val="00EF709D"/>
    <w:rsid w:val="00EF7BBE"/>
    <w:rsid w:val="00F00EB9"/>
    <w:rsid w:val="00F010E8"/>
    <w:rsid w:val="00F03B4B"/>
    <w:rsid w:val="00F042CC"/>
    <w:rsid w:val="00F045E6"/>
    <w:rsid w:val="00F0471C"/>
    <w:rsid w:val="00F04F4A"/>
    <w:rsid w:val="00F05C23"/>
    <w:rsid w:val="00F06A91"/>
    <w:rsid w:val="00F074EA"/>
    <w:rsid w:val="00F10FBB"/>
    <w:rsid w:val="00F111CC"/>
    <w:rsid w:val="00F11760"/>
    <w:rsid w:val="00F13E60"/>
    <w:rsid w:val="00F14F2B"/>
    <w:rsid w:val="00F158B6"/>
    <w:rsid w:val="00F16661"/>
    <w:rsid w:val="00F170F6"/>
    <w:rsid w:val="00F17666"/>
    <w:rsid w:val="00F17BA7"/>
    <w:rsid w:val="00F17FA1"/>
    <w:rsid w:val="00F21581"/>
    <w:rsid w:val="00F21B3E"/>
    <w:rsid w:val="00F23DAD"/>
    <w:rsid w:val="00F23EB9"/>
    <w:rsid w:val="00F246D6"/>
    <w:rsid w:val="00F250B4"/>
    <w:rsid w:val="00F25392"/>
    <w:rsid w:val="00F25494"/>
    <w:rsid w:val="00F30CD7"/>
    <w:rsid w:val="00F313FD"/>
    <w:rsid w:val="00F3186A"/>
    <w:rsid w:val="00F31C95"/>
    <w:rsid w:val="00F31EC6"/>
    <w:rsid w:val="00F349B5"/>
    <w:rsid w:val="00F351BF"/>
    <w:rsid w:val="00F36BC7"/>
    <w:rsid w:val="00F3729E"/>
    <w:rsid w:val="00F3733D"/>
    <w:rsid w:val="00F418CD"/>
    <w:rsid w:val="00F41B3F"/>
    <w:rsid w:val="00F43414"/>
    <w:rsid w:val="00F43CC8"/>
    <w:rsid w:val="00F44FDB"/>
    <w:rsid w:val="00F451DB"/>
    <w:rsid w:val="00F45DB1"/>
    <w:rsid w:val="00F47C49"/>
    <w:rsid w:val="00F500FD"/>
    <w:rsid w:val="00F51AAE"/>
    <w:rsid w:val="00F522D0"/>
    <w:rsid w:val="00F53723"/>
    <w:rsid w:val="00F5481B"/>
    <w:rsid w:val="00F55713"/>
    <w:rsid w:val="00F57605"/>
    <w:rsid w:val="00F624AD"/>
    <w:rsid w:val="00F63650"/>
    <w:rsid w:val="00F63878"/>
    <w:rsid w:val="00F66241"/>
    <w:rsid w:val="00F6654D"/>
    <w:rsid w:val="00F67796"/>
    <w:rsid w:val="00F677B9"/>
    <w:rsid w:val="00F73627"/>
    <w:rsid w:val="00F7396F"/>
    <w:rsid w:val="00F74A1B"/>
    <w:rsid w:val="00F75190"/>
    <w:rsid w:val="00F756A7"/>
    <w:rsid w:val="00F7629E"/>
    <w:rsid w:val="00F762CA"/>
    <w:rsid w:val="00F76A46"/>
    <w:rsid w:val="00F810A1"/>
    <w:rsid w:val="00F815ED"/>
    <w:rsid w:val="00F81B1F"/>
    <w:rsid w:val="00F84953"/>
    <w:rsid w:val="00F85B2D"/>
    <w:rsid w:val="00F85D34"/>
    <w:rsid w:val="00F87641"/>
    <w:rsid w:val="00F90CA3"/>
    <w:rsid w:val="00F90CBE"/>
    <w:rsid w:val="00F92A75"/>
    <w:rsid w:val="00F948CF"/>
    <w:rsid w:val="00F96931"/>
    <w:rsid w:val="00F96D75"/>
    <w:rsid w:val="00FA0254"/>
    <w:rsid w:val="00FA0C17"/>
    <w:rsid w:val="00FA39ED"/>
    <w:rsid w:val="00FA426E"/>
    <w:rsid w:val="00FA4552"/>
    <w:rsid w:val="00FA4F12"/>
    <w:rsid w:val="00FA5250"/>
    <w:rsid w:val="00FA608B"/>
    <w:rsid w:val="00FA648B"/>
    <w:rsid w:val="00FA6E69"/>
    <w:rsid w:val="00FB1409"/>
    <w:rsid w:val="00FB1798"/>
    <w:rsid w:val="00FB23F0"/>
    <w:rsid w:val="00FB387C"/>
    <w:rsid w:val="00FB39EF"/>
    <w:rsid w:val="00FB3CF6"/>
    <w:rsid w:val="00FB42E8"/>
    <w:rsid w:val="00FB5BF4"/>
    <w:rsid w:val="00FC0EED"/>
    <w:rsid w:val="00FC0FB9"/>
    <w:rsid w:val="00FC15B4"/>
    <w:rsid w:val="00FC1C8C"/>
    <w:rsid w:val="00FC2438"/>
    <w:rsid w:val="00FC2D2A"/>
    <w:rsid w:val="00FC3AEC"/>
    <w:rsid w:val="00FC3EEA"/>
    <w:rsid w:val="00FC4002"/>
    <w:rsid w:val="00FC4433"/>
    <w:rsid w:val="00FC4439"/>
    <w:rsid w:val="00FC44FA"/>
    <w:rsid w:val="00FC46F1"/>
    <w:rsid w:val="00FC553F"/>
    <w:rsid w:val="00FC57D3"/>
    <w:rsid w:val="00FD0559"/>
    <w:rsid w:val="00FD0B70"/>
    <w:rsid w:val="00FD140D"/>
    <w:rsid w:val="00FD1B21"/>
    <w:rsid w:val="00FD3665"/>
    <w:rsid w:val="00FD3BC9"/>
    <w:rsid w:val="00FD3D99"/>
    <w:rsid w:val="00FD49AC"/>
    <w:rsid w:val="00FD5753"/>
    <w:rsid w:val="00FD5CB8"/>
    <w:rsid w:val="00FD6430"/>
    <w:rsid w:val="00FD7275"/>
    <w:rsid w:val="00FD732F"/>
    <w:rsid w:val="00FD7CBE"/>
    <w:rsid w:val="00FE119D"/>
    <w:rsid w:val="00FE1633"/>
    <w:rsid w:val="00FE2821"/>
    <w:rsid w:val="00FE5F93"/>
    <w:rsid w:val="00FE6947"/>
    <w:rsid w:val="00FE76B1"/>
    <w:rsid w:val="00FF0363"/>
    <w:rsid w:val="00FF1261"/>
    <w:rsid w:val="00FF14E7"/>
    <w:rsid w:val="00FF5530"/>
    <w:rsid w:val="00FF6254"/>
    <w:rsid w:val="00FF666F"/>
    <w:rsid w:val="00FF6BAC"/>
    <w:rsid w:val="00FF6DB8"/>
    <w:rsid w:val="00FF766A"/>
    <w:rsid w:val="00FF7E99"/>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633857"/>
    <o:shapelayout v:ext="edit">
      <o:idmap v:ext="edit" data="1"/>
      <o:rules v:ext="edit">
        <o:r id="V:Rule7" type="connector" idref="#_x0000_s1149"/>
        <o:r id="V:Rule8" type="connector" idref="#_x0000_s1153"/>
        <o:r id="V:Rule9" type="connector" idref="#_x0000_s1151"/>
        <o:r id="V:Rule10" type="connector" idref="#_x0000_s1150"/>
        <o:r id="V:Rule11" type="connector" idref="#_x0000_s1154"/>
        <o:r id="V:Rule12" type="connector" idref="#_x0000_s11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5E4"/>
    <w:rPr>
      <w:sz w:val="22"/>
      <w:szCs w:val="22"/>
      <w:lang w:val="en-US" w:eastAsia="en-US" w:bidi="hi-IN"/>
    </w:rPr>
  </w:style>
  <w:style w:type="paragraph" w:styleId="Heading1">
    <w:name w:val="heading 1"/>
    <w:basedOn w:val="Normal"/>
    <w:link w:val="Heading1Char"/>
    <w:uiPriority w:val="1"/>
    <w:qFormat/>
    <w:rsid w:val="00656624"/>
    <w:pPr>
      <w:widowControl w:val="0"/>
      <w:autoSpaceDE w:val="0"/>
      <w:autoSpaceDN w:val="0"/>
      <w:spacing w:before="87"/>
      <w:ind w:left="3535"/>
      <w:outlineLvl w:val="0"/>
    </w:pPr>
    <w:rPr>
      <w:rFonts w:ascii="Georgia" w:eastAsia="Georgia" w:hAnsi="Georgia" w:cs="Georgia"/>
      <w:b/>
      <w:bCs/>
      <w:sz w:val="28"/>
      <w:szCs w:val="28"/>
      <w:lang w:bidi="en-US"/>
    </w:rPr>
  </w:style>
  <w:style w:type="paragraph" w:styleId="Heading2">
    <w:name w:val="heading 2"/>
    <w:basedOn w:val="Normal"/>
    <w:next w:val="Normal"/>
    <w:link w:val="Heading2Char"/>
    <w:uiPriority w:val="9"/>
    <w:semiHidden/>
    <w:unhideWhenUsed/>
    <w:qFormat/>
    <w:rsid w:val="00322AC8"/>
    <w:pPr>
      <w:keepNext/>
      <w:keepLines/>
      <w:spacing w:before="20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D5BDC"/>
    <w:rPr>
      <w:color w:val="0000FF"/>
      <w:u w:val="single"/>
    </w:rPr>
  </w:style>
  <w:style w:type="paragraph" w:styleId="Header">
    <w:name w:val="header"/>
    <w:basedOn w:val="Normal"/>
    <w:link w:val="HeaderChar"/>
    <w:uiPriority w:val="99"/>
    <w:unhideWhenUsed/>
    <w:rsid w:val="00135BDB"/>
    <w:pPr>
      <w:tabs>
        <w:tab w:val="center" w:pos="4680"/>
        <w:tab w:val="right" w:pos="9360"/>
      </w:tabs>
    </w:pPr>
    <w:rPr>
      <w:sz w:val="20"/>
      <w:szCs w:val="20"/>
      <w:lang w:bidi="ar-SA"/>
    </w:rPr>
  </w:style>
  <w:style w:type="character" w:customStyle="1" w:styleId="HeaderChar">
    <w:name w:val="Header Char"/>
    <w:link w:val="Header"/>
    <w:uiPriority w:val="99"/>
    <w:rsid w:val="00135BDB"/>
    <w:rPr>
      <w:rFonts w:cs="Mangal"/>
      <w:szCs w:val="20"/>
    </w:rPr>
  </w:style>
  <w:style w:type="paragraph" w:styleId="Footer">
    <w:name w:val="footer"/>
    <w:basedOn w:val="Normal"/>
    <w:link w:val="FooterChar"/>
    <w:uiPriority w:val="99"/>
    <w:unhideWhenUsed/>
    <w:rsid w:val="00135BDB"/>
    <w:pPr>
      <w:tabs>
        <w:tab w:val="center" w:pos="4680"/>
        <w:tab w:val="right" w:pos="9360"/>
      </w:tabs>
    </w:pPr>
    <w:rPr>
      <w:sz w:val="20"/>
      <w:szCs w:val="20"/>
      <w:lang w:bidi="ar-SA"/>
    </w:rPr>
  </w:style>
  <w:style w:type="character" w:customStyle="1" w:styleId="FooterChar">
    <w:name w:val="Footer Char"/>
    <w:link w:val="Footer"/>
    <w:uiPriority w:val="99"/>
    <w:rsid w:val="00135BDB"/>
    <w:rPr>
      <w:rFonts w:cs="Mangal"/>
      <w:szCs w:val="20"/>
    </w:rPr>
  </w:style>
  <w:style w:type="paragraph" w:styleId="BalloonText">
    <w:name w:val="Balloon Text"/>
    <w:basedOn w:val="Normal"/>
    <w:link w:val="BalloonTextChar"/>
    <w:uiPriority w:val="99"/>
    <w:semiHidden/>
    <w:unhideWhenUsed/>
    <w:rsid w:val="00931B79"/>
    <w:rPr>
      <w:rFonts w:ascii="Tahoma" w:hAnsi="Tahoma"/>
      <w:sz w:val="16"/>
      <w:szCs w:val="14"/>
      <w:lang w:bidi="ar-SA"/>
    </w:rPr>
  </w:style>
  <w:style w:type="character" w:customStyle="1" w:styleId="BalloonTextChar">
    <w:name w:val="Balloon Text Char"/>
    <w:link w:val="BalloonText"/>
    <w:uiPriority w:val="99"/>
    <w:semiHidden/>
    <w:rsid w:val="00931B79"/>
    <w:rPr>
      <w:rFonts w:ascii="Tahoma" w:hAnsi="Tahoma" w:cs="Mangal"/>
      <w:sz w:val="16"/>
      <w:szCs w:val="14"/>
    </w:rPr>
  </w:style>
  <w:style w:type="paragraph" w:styleId="ListParagraph">
    <w:name w:val="List Paragraph"/>
    <w:basedOn w:val="Normal"/>
    <w:uiPriority w:val="34"/>
    <w:qFormat/>
    <w:rsid w:val="00931B79"/>
    <w:pPr>
      <w:spacing w:after="200" w:line="276" w:lineRule="auto"/>
      <w:ind w:left="720"/>
      <w:contextualSpacing/>
    </w:pPr>
    <w:rPr>
      <w:rFonts w:ascii="Calibri" w:eastAsia="Calibri" w:hAnsi="Calibri"/>
      <w:lang w:bidi="ar-SA"/>
    </w:rPr>
  </w:style>
  <w:style w:type="table" w:styleId="TableGrid">
    <w:name w:val="Table Grid"/>
    <w:basedOn w:val="TableNormal"/>
    <w:uiPriority w:val="59"/>
    <w:rsid w:val="00931B79"/>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931B79"/>
  </w:style>
  <w:style w:type="paragraph" w:styleId="NoSpacing">
    <w:name w:val="No Spacing"/>
    <w:link w:val="NoSpacingChar"/>
    <w:uiPriority w:val="1"/>
    <w:qFormat/>
    <w:rsid w:val="00931B79"/>
    <w:rPr>
      <w:rFonts w:ascii="Calibri" w:eastAsia="Calibri" w:hAnsi="Calibri" w:cs="Mangal"/>
    </w:rPr>
  </w:style>
  <w:style w:type="character" w:customStyle="1" w:styleId="NoSpacingChar">
    <w:name w:val="No Spacing Char"/>
    <w:link w:val="NoSpacing"/>
    <w:uiPriority w:val="1"/>
    <w:qFormat/>
    <w:locked/>
    <w:rsid w:val="00931B79"/>
    <w:rPr>
      <w:rFonts w:ascii="Calibri" w:eastAsia="Calibri" w:hAnsi="Calibri" w:cs="Mangal"/>
      <w:lang w:val="en-IN" w:eastAsia="en-IN" w:bidi="ar-SA"/>
    </w:rPr>
  </w:style>
  <w:style w:type="character" w:customStyle="1" w:styleId="Hyperlink1">
    <w:name w:val="Hyperlink1"/>
    <w:uiPriority w:val="99"/>
    <w:unhideWhenUsed/>
    <w:rsid w:val="00931B79"/>
    <w:rPr>
      <w:color w:val="0000FF"/>
      <w:u w:val="single"/>
    </w:rPr>
  </w:style>
  <w:style w:type="paragraph" w:customStyle="1" w:styleId="Default">
    <w:name w:val="Default"/>
    <w:rsid w:val="00931B79"/>
    <w:pPr>
      <w:autoSpaceDE w:val="0"/>
      <w:autoSpaceDN w:val="0"/>
      <w:adjustRightInd w:val="0"/>
    </w:pPr>
    <w:rPr>
      <w:rFonts w:ascii="Verdana" w:eastAsia="Calibri" w:hAnsi="Verdana" w:cs="Verdana"/>
      <w:color w:val="000000"/>
      <w:sz w:val="24"/>
      <w:szCs w:val="24"/>
      <w:lang w:eastAsia="en-US"/>
    </w:rPr>
  </w:style>
  <w:style w:type="numbering" w:customStyle="1" w:styleId="NoList2">
    <w:name w:val="No List2"/>
    <w:next w:val="NoList"/>
    <w:uiPriority w:val="99"/>
    <w:semiHidden/>
    <w:unhideWhenUsed/>
    <w:rsid w:val="00931B79"/>
  </w:style>
  <w:style w:type="character" w:styleId="PlaceholderText">
    <w:name w:val="Placeholder Text"/>
    <w:uiPriority w:val="99"/>
    <w:semiHidden/>
    <w:rsid w:val="00931B79"/>
    <w:rPr>
      <w:color w:val="808080"/>
    </w:rPr>
  </w:style>
  <w:style w:type="character" w:styleId="Strong">
    <w:name w:val="Strong"/>
    <w:uiPriority w:val="22"/>
    <w:qFormat/>
    <w:rsid w:val="00931B79"/>
    <w:rPr>
      <w:b/>
      <w:bCs/>
    </w:rPr>
  </w:style>
  <w:style w:type="table" w:styleId="LightShading-Accent5">
    <w:name w:val="Light Shading Accent 5"/>
    <w:basedOn w:val="TableNormal"/>
    <w:uiPriority w:val="60"/>
    <w:rsid w:val="00931B79"/>
    <w:rPr>
      <w:rFonts w:ascii="Calibri" w:eastAsia="Calibri"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shorttext">
    <w:name w:val="short_text"/>
    <w:basedOn w:val="DefaultParagraphFont"/>
    <w:rsid w:val="00D2428C"/>
  </w:style>
  <w:style w:type="character" w:customStyle="1" w:styleId="alt-edited1">
    <w:name w:val="alt-edited1"/>
    <w:rsid w:val="00D2428C"/>
    <w:rPr>
      <w:color w:val="4D90F0"/>
    </w:rPr>
  </w:style>
  <w:style w:type="paragraph" w:customStyle="1" w:styleId="Standard">
    <w:name w:val="Standard"/>
    <w:rsid w:val="007224EA"/>
    <w:pPr>
      <w:suppressAutoHyphens/>
      <w:autoSpaceDN w:val="0"/>
      <w:textAlignment w:val="baseline"/>
    </w:pPr>
    <w:rPr>
      <w:rFonts w:ascii="Liberation Serif" w:eastAsia="SimSun" w:hAnsi="Liberation Serif" w:cs="Arial"/>
      <w:kern w:val="3"/>
      <w:sz w:val="24"/>
      <w:szCs w:val="24"/>
      <w:lang w:val="en-US" w:eastAsia="zh-CN" w:bidi="hi-IN"/>
    </w:rPr>
  </w:style>
  <w:style w:type="paragraph" w:styleId="z-TopofForm">
    <w:name w:val="HTML Top of Form"/>
    <w:basedOn w:val="Normal"/>
    <w:next w:val="Normal"/>
    <w:link w:val="z-TopofFormChar"/>
    <w:hidden/>
    <w:uiPriority w:val="99"/>
    <w:semiHidden/>
    <w:unhideWhenUsed/>
    <w:rsid w:val="005B29A5"/>
    <w:pPr>
      <w:pBdr>
        <w:bottom w:val="single" w:sz="6" w:space="1" w:color="auto"/>
      </w:pBdr>
      <w:jc w:val="center"/>
    </w:pPr>
    <w:rPr>
      <w:rFonts w:ascii="Arial" w:hAnsi="Arial" w:cs="Mangal"/>
      <w:vanish/>
      <w:sz w:val="16"/>
      <w:szCs w:val="14"/>
    </w:rPr>
  </w:style>
  <w:style w:type="character" w:customStyle="1" w:styleId="z-TopofFormChar">
    <w:name w:val="z-Top of Form Char"/>
    <w:basedOn w:val="DefaultParagraphFont"/>
    <w:link w:val="z-TopofForm"/>
    <w:uiPriority w:val="99"/>
    <w:semiHidden/>
    <w:rsid w:val="005B29A5"/>
    <w:rPr>
      <w:rFonts w:ascii="Arial" w:hAnsi="Arial" w:cs="Mangal"/>
      <w:vanish/>
      <w:sz w:val="16"/>
      <w:szCs w:val="14"/>
    </w:rPr>
  </w:style>
  <w:style w:type="paragraph" w:styleId="z-BottomofForm">
    <w:name w:val="HTML Bottom of Form"/>
    <w:basedOn w:val="Normal"/>
    <w:next w:val="Normal"/>
    <w:link w:val="z-BottomofFormChar"/>
    <w:hidden/>
    <w:uiPriority w:val="99"/>
    <w:semiHidden/>
    <w:unhideWhenUsed/>
    <w:rsid w:val="005B29A5"/>
    <w:pPr>
      <w:pBdr>
        <w:top w:val="single" w:sz="6" w:space="1" w:color="auto"/>
      </w:pBdr>
      <w:jc w:val="center"/>
    </w:pPr>
    <w:rPr>
      <w:rFonts w:ascii="Arial" w:hAnsi="Arial" w:cs="Mangal"/>
      <w:vanish/>
      <w:sz w:val="16"/>
      <w:szCs w:val="14"/>
    </w:rPr>
  </w:style>
  <w:style w:type="character" w:customStyle="1" w:styleId="z-BottomofFormChar">
    <w:name w:val="z-Bottom of Form Char"/>
    <w:basedOn w:val="DefaultParagraphFont"/>
    <w:link w:val="z-BottomofForm"/>
    <w:uiPriority w:val="99"/>
    <w:semiHidden/>
    <w:rsid w:val="005B29A5"/>
    <w:rPr>
      <w:rFonts w:ascii="Arial" w:hAnsi="Arial" w:cs="Mangal"/>
      <w:vanish/>
      <w:sz w:val="16"/>
      <w:szCs w:val="14"/>
    </w:rPr>
  </w:style>
  <w:style w:type="table" w:customStyle="1" w:styleId="TableGrid1">
    <w:name w:val="Table Grid1"/>
    <w:basedOn w:val="TableNormal"/>
    <w:next w:val="TableGrid"/>
    <w:uiPriority w:val="59"/>
    <w:rsid w:val="00EF138F"/>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
    <w:name w:val="No List11"/>
    <w:next w:val="NoList"/>
    <w:uiPriority w:val="99"/>
    <w:semiHidden/>
    <w:unhideWhenUsed/>
    <w:rsid w:val="00EF138F"/>
  </w:style>
  <w:style w:type="numbering" w:customStyle="1" w:styleId="NoList3">
    <w:name w:val="No List3"/>
    <w:next w:val="NoList"/>
    <w:uiPriority w:val="99"/>
    <w:semiHidden/>
    <w:unhideWhenUsed/>
    <w:rsid w:val="00EF138F"/>
  </w:style>
  <w:style w:type="table" w:customStyle="1" w:styleId="TableGrid2">
    <w:name w:val="Table Grid2"/>
    <w:basedOn w:val="TableNormal"/>
    <w:next w:val="TableGrid"/>
    <w:uiPriority w:val="59"/>
    <w:rsid w:val="00EF138F"/>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2">
    <w:name w:val="No List12"/>
    <w:next w:val="NoList"/>
    <w:uiPriority w:val="99"/>
    <w:semiHidden/>
    <w:unhideWhenUsed/>
    <w:rsid w:val="00EF138F"/>
  </w:style>
  <w:style w:type="numbering" w:customStyle="1" w:styleId="NoList21">
    <w:name w:val="No List21"/>
    <w:next w:val="NoList"/>
    <w:uiPriority w:val="99"/>
    <w:semiHidden/>
    <w:unhideWhenUsed/>
    <w:rsid w:val="00EF138F"/>
  </w:style>
  <w:style w:type="table" w:customStyle="1" w:styleId="LightShading-Accent51">
    <w:name w:val="Light Shading - Accent 51"/>
    <w:basedOn w:val="TableNormal"/>
    <w:next w:val="LightShading-Accent5"/>
    <w:uiPriority w:val="60"/>
    <w:rsid w:val="00EF138F"/>
    <w:rPr>
      <w:rFonts w:ascii="Calibri" w:eastAsia="Calibri"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numbering" w:customStyle="1" w:styleId="NoList31">
    <w:name w:val="No List31"/>
    <w:next w:val="NoList"/>
    <w:uiPriority w:val="99"/>
    <w:semiHidden/>
    <w:unhideWhenUsed/>
    <w:rsid w:val="00EF138F"/>
  </w:style>
  <w:style w:type="table" w:customStyle="1" w:styleId="TableGrid11">
    <w:name w:val="Table Grid11"/>
    <w:basedOn w:val="TableNormal"/>
    <w:next w:val="TableGrid"/>
    <w:uiPriority w:val="59"/>
    <w:rsid w:val="00EF138F"/>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NoList111">
    <w:name w:val="No List111"/>
    <w:next w:val="NoList"/>
    <w:uiPriority w:val="99"/>
    <w:semiHidden/>
    <w:unhideWhenUsed/>
    <w:rsid w:val="00EF138F"/>
  </w:style>
  <w:style w:type="table" w:customStyle="1" w:styleId="TableGrid111">
    <w:name w:val="Table Grid111"/>
    <w:basedOn w:val="TableNormal"/>
    <w:next w:val="TableGrid"/>
    <w:uiPriority w:val="59"/>
    <w:rsid w:val="00EF138F"/>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111">
    <w:name w:val="No List1111"/>
    <w:next w:val="NoList"/>
    <w:uiPriority w:val="99"/>
    <w:semiHidden/>
    <w:unhideWhenUsed/>
    <w:rsid w:val="00EF138F"/>
  </w:style>
  <w:style w:type="numbering" w:customStyle="1" w:styleId="NoList211">
    <w:name w:val="No List211"/>
    <w:next w:val="NoList"/>
    <w:uiPriority w:val="99"/>
    <w:semiHidden/>
    <w:unhideWhenUsed/>
    <w:rsid w:val="00EF138F"/>
  </w:style>
  <w:style w:type="table" w:customStyle="1" w:styleId="LightShading-Accent511">
    <w:name w:val="Light Shading - Accent 511"/>
    <w:basedOn w:val="TableNormal"/>
    <w:next w:val="LightShading-Accent5"/>
    <w:uiPriority w:val="60"/>
    <w:rsid w:val="00EF138F"/>
    <w:rPr>
      <w:rFonts w:ascii="Calibri" w:eastAsia="Calibri"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numbering" w:customStyle="1" w:styleId="NoList4">
    <w:name w:val="No List4"/>
    <w:next w:val="NoList"/>
    <w:uiPriority w:val="99"/>
    <w:semiHidden/>
    <w:unhideWhenUsed/>
    <w:rsid w:val="00EF138F"/>
  </w:style>
  <w:style w:type="table" w:customStyle="1" w:styleId="TableGrid3">
    <w:name w:val="Table Grid3"/>
    <w:basedOn w:val="TableNormal"/>
    <w:next w:val="TableGrid"/>
    <w:uiPriority w:val="59"/>
    <w:rsid w:val="00EF138F"/>
    <w:rPr>
      <w:rFonts w:ascii="Calibri" w:eastAsia="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3">
    <w:name w:val="No List13"/>
    <w:next w:val="NoList"/>
    <w:uiPriority w:val="99"/>
    <w:semiHidden/>
    <w:unhideWhenUsed/>
    <w:rsid w:val="00EF138F"/>
  </w:style>
  <w:style w:type="numbering" w:customStyle="1" w:styleId="NoList22">
    <w:name w:val="No List22"/>
    <w:next w:val="NoList"/>
    <w:uiPriority w:val="99"/>
    <w:semiHidden/>
    <w:unhideWhenUsed/>
    <w:rsid w:val="00EF138F"/>
  </w:style>
  <w:style w:type="table" w:customStyle="1" w:styleId="LightShading-Accent52">
    <w:name w:val="Light Shading - Accent 52"/>
    <w:basedOn w:val="TableNormal"/>
    <w:next w:val="LightShading-Accent5"/>
    <w:uiPriority w:val="60"/>
    <w:rsid w:val="00EF138F"/>
    <w:rPr>
      <w:rFonts w:ascii="Calibri" w:eastAsia="Calibri"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FollowedHyperlink">
    <w:name w:val="FollowedHyperlink"/>
    <w:basedOn w:val="DefaultParagraphFont"/>
    <w:uiPriority w:val="99"/>
    <w:semiHidden/>
    <w:unhideWhenUsed/>
    <w:rsid w:val="00C7455E"/>
    <w:rPr>
      <w:color w:val="800080" w:themeColor="followedHyperlink"/>
      <w:u w:val="single"/>
    </w:rPr>
  </w:style>
  <w:style w:type="character" w:customStyle="1" w:styleId="m7053779819691155167gmail-nospacingchar">
    <w:name w:val="m_7053779819691155167gmail-nospacingchar"/>
    <w:basedOn w:val="DefaultParagraphFont"/>
    <w:rsid w:val="008B7545"/>
  </w:style>
  <w:style w:type="paragraph" w:customStyle="1" w:styleId="m7053779819691155167gmail-msolistparagraph">
    <w:name w:val="m_7053779819691155167gmail-msolistparagraph"/>
    <w:basedOn w:val="Normal"/>
    <w:rsid w:val="008B7545"/>
    <w:pPr>
      <w:spacing w:before="100" w:beforeAutospacing="1" w:after="100" w:afterAutospacing="1"/>
    </w:pPr>
    <w:rPr>
      <w:sz w:val="24"/>
      <w:szCs w:val="24"/>
    </w:rPr>
  </w:style>
  <w:style w:type="character" w:customStyle="1" w:styleId="Heading1Char">
    <w:name w:val="Heading 1 Char"/>
    <w:basedOn w:val="DefaultParagraphFont"/>
    <w:link w:val="Heading1"/>
    <w:uiPriority w:val="1"/>
    <w:rsid w:val="00656624"/>
    <w:rPr>
      <w:rFonts w:ascii="Georgia" w:eastAsia="Georgia" w:hAnsi="Georgia" w:cs="Georgia"/>
      <w:b/>
      <w:bCs/>
      <w:sz w:val="28"/>
      <w:szCs w:val="28"/>
      <w:lang w:val="en-US" w:eastAsia="en-US" w:bidi="en-US"/>
    </w:rPr>
  </w:style>
  <w:style w:type="paragraph" w:styleId="BodyText">
    <w:name w:val="Body Text"/>
    <w:basedOn w:val="Normal"/>
    <w:link w:val="BodyTextChar"/>
    <w:uiPriority w:val="1"/>
    <w:qFormat/>
    <w:rsid w:val="00656624"/>
    <w:pPr>
      <w:widowControl w:val="0"/>
      <w:autoSpaceDE w:val="0"/>
      <w:autoSpaceDN w:val="0"/>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656624"/>
    <w:rPr>
      <w:rFonts w:ascii="Arial" w:eastAsia="Arial" w:hAnsi="Arial" w:cs="Arial"/>
      <w:sz w:val="24"/>
      <w:szCs w:val="24"/>
      <w:lang w:val="en-US" w:eastAsia="en-US" w:bidi="en-US"/>
    </w:rPr>
  </w:style>
  <w:style w:type="paragraph" w:customStyle="1" w:styleId="TableParagraph">
    <w:name w:val="Table Paragraph"/>
    <w:basedOn w:val="Normal"/>
    <w:uiPriority w:val="1"/>
    <w:qFormat/>
    <w:rsid w:val="00656624"/>
    <w:pPr>
      <w:widowControl w:val="0"/>
      <w:autoSpaceDE w:val="0"/>
      <w:autoSpaceDN w:val="0"/>
      <w:spacing w:line="273" w:lineRule="exact"/>
    </w:pPr>
    <w:rPr>
      <w:lang w:bidi="en-US"/>
    </w:rPr>
  </w:style>
  <w:style w:type="character" w:customStyle="1" w:styleId="Heading2Char">
    <w:name w:val="Heading 2 Char"/>
    <w:basedOn w:val="DefaultParagraphFont"/>
    <w:link w:val="Heading2"/>
    <w:uiPriority w:val="9"/>
    <w:semiHidden/>
    <w:rsid w:val="00322AC8"/>
    <w:rPr>
      <w:rFonts w:asciiTheme="majorHAnsi" w:eastAsiaTheme="majorEastAsia" w:hAnsiTheme="majorHAnsi" w:cstheme="majorBidi"/>
      <w:b/>
      <w:bCs/>
      <w:color w:val="4F81BD" w:themeColor="accent1"/>
      <w:sz w:val="26"/>
      <w:szCs w:val="23"/>
      <w:lang w:val="en-US" w:eastAsia="en-US" w:bidi="hi-IN"/>
    </w:rPr>
  </w:style>
  <w:style w:type="character" w:styleId="CommentReference">
    <w:name w:val="annotation reference"/>
    <w:basedOn w:val="DefaultParagraphFont"/>
    <w:uiPriority w:val="99"/>
    <w:semiHidden/>
    <w:unhideWhenUsed/>
    <w:rsid w:val="000D1A50"/>
    <w:rPr>
      <w:sz w:val="16"/>
      <w:szCs w:val="16"/>
    </w:rPr>
  </w:style>
  <w:style w:type="paragraph" w:styleId="CommentText">
    <w:name w:val="annotation text"/>
    <w:basedOn w:val="Normal"/>
    <w:link w:val="CommentTextChar"/>
    <w:uiPriority w:val="99"/>
    <w:semiHidden/>
    <w:unhideWhenUsed/>
    <w:rsid w:val="000D1A50"/>
    <w:rPr>
      <w:rFonts w:cs="Mangal"/>
      <w:sz w:val="20"/>
      <w:szCs w:val="18"/>
    </w:rPr>
  </w:style>
  <w:style w:type="character" w:customStyle="1" w:styleId="CommentTextChar">
    <w:name w:val="Comment Text Char"/>
    <w:basedOn w:val="DefaultParagraphFont"/>
    <w:link w:val="CommentText"/>
    <w:uiPriority w:val="99"/>
    <w:semiHidden/>
    <w:rsid w:val="000D1A50"/>
    <w:rPr>
      <w:rFonts w:cs="Mangal"/>
      <w:szCs w:val="18"/>
      <w:lang w:val="en-US" w:eastAsia="en-US" w:bidi="hi-IN"/>
    </w:rPr>
  </w:style>
  <w:style w:type="paragraph" w:styleId="CommentSubject">
    <w:name w:val="annotation subject"/>
    <w:basedOn w:val="CommentText"/>
    <w:next w:val="CommentText"/>
    <w:link w:val="CommentSubjectChar"/>
    <w:uiPriority w:val="99"/>
    <w:semiHidden/>
    <w:unhideWhenUsed/>
    <w:rsid w:val="000D1A50"/>
    <w:rPr>
      <w:b/>
      <w:bCs/>
    </w:rPr>
  </w:style>
  <w:style w:type="character" w:customStyle="1" w:styleId="CommentSubjectChar">
    <w:name w:val="Comment Subject Char"/>
    <w:basedOn w:val="CommentTextChar"/>
    <w:link w:val="CommentSubject"/>
    <w:uiPriority w:val="99"/>
    <w:semiHidden/>
    <w:rsid w:val="000D1A50"/>
    <w:rPr>
      <w:b/>
      <w:bCs/>
    </w:rPr>
  </w:style>
</w:styles>
</file>

<file path=word/webSettings.xml><?xml version="1.0" encoding="utf-8"?>
<w:webSettings xmlns:r="http://schemas.openxmlformats.org/officeDocument/2006/relationships" xmlns:w="http://schemas.openxmlformats.org/wordprocessingml/2006/main">
  <w:divs>
    <w:div w:id="37358917">
      <w:bodyDiv w:val="1"/>
      <w:marLeft w:val="0"/>
      <w:marRight w:val="0"/>
      <w:marTop w:val="0"/>
      <w:marBottom w:val="0"/>
      <w:divBdr>
        <w:top w:val="none" w:sz="0" w:space="0" w:color="auto"/>
        <w:left w:val="none" w:sz="0" w:space="0" w:color="auto"/>
        <w:bottom w:val="none" w:sz="0" w:space="0" w:color="auto"/>
        <w:right w:val="none" w:sz="0" w:space="0" w:color="auto"/>
      </w:divBdr>
    </w:div>
    <w:div w:id="42483747">
      <w:bodyDiv w:val="1"/>
      <w:marLeft w:val="0"/>
      <w:marRight w:val="0"/>
      <w:marTop w:val="0"/>
      <w:marBottom w:val="0"/>
      <w:divBdr>
        <w:top w:val="none" w:sz="0" w:space="0" w:color="auto"/>
        <w:left w:val="none" w:sz="0" w:space="0" w:color="auto"/>
        <w:bottom w:val="none" w:sz="0" w:space="0" w:color="auto"/>
        <w:right w:val="none" w:sz="0" w:space="0" w:color="auto"/>
      </w:divBdr>
    </w:div>
    <w:div w:id="139687831">
      <w:bodyDiv w:val="1"/>
      <w:marLeft w:val="0"/>
      <w:marRight w:val="0"/>
      <w:marTop w:val="0"/>
      <w:marBottom w:val="0"/>
      <w:divBdr>
        <w:top w:val="none" w:sz="0" w:space="0" w:color="auto"/>
        <w:left w:val="none" w:sz="0" w:space="0" w:color="auto"/>
        <w:bottom w:val="none" w:sz="0" w:space="0" w:color="auto"/>
        <w:right w:val="none" w:sz="0" w:space="0" w:color="auto"/>
      </w:divBdr>
    </w:div>
    <w:div w:id="188104150">
      <w:bodyDiv w:val="1"/>
      <w:marLeft w:val="0"/>
      <w:marRight w:val="0"/>
      <w:marTop w:val="0"/>
      <w:marBottom w:val="0"/>
      <w:divBdr>
        <w:top w:val="none" w:sz="0" w:space="0" w:color="auto"/>
        <w:left w:val="none" w:sz="0" w:space="0" w:color="auto"/>
        <w:bottom w:val="none" w:sz="0" w:space="0" w:color="auto"/>
        <w:right w:val="none" w:sz="0" w:space="0" w:color="auto"/>
      </w:divBdr>
    </w:div>
    <w:div w:id="194579439">
      <w:bodyDiv w:val="1"/>
      <w:marLeft w:val="0"/>
      <w:marRight w:val="0"/>
      <w:marTop w:val="0"/>
      <w:marBottom w:val="0"/>
      <w:divBdr>
        <w:top w:val="none" w:sz="0" w:space="0" w:color="auto"/>
        <w:left w:val="none" w:sz="0" w:space="0" w:color="auto"/>
        <w:bottom w:val="none" w:sz="0" w:space="0" w:color="auto"/>
        <w:right w:val="none" w:sz="0" w:space="0" w:color="auto"/>
      </w:divBdr>
    </w:div>
    <w:div w:id="197206822">
      <w:bodyDiv w:val="1"/>
      <w:marLeft w:val="0"/>
      <w:marRight w:val="0"/>
      <w:marTop w:val="0"/>
      <w:marBottom w:val="0"/>
      <w:divBdr>
        <w:top w:val="none" w:sz="0" w:space="0" w:color="auto"/>
        <w:left w:val="none" w:sz="0" w:space="0" w:color="auto"/>
        <w:bottom w:val="none" w:sz="0" w:space="0" w:color="auto"/>
        <w:right w:val="none" w:sz="0" w:space="0" w:color="auto"/>
      </w:divBdr>
    </w:div>
    <w:div w:id="203569130">
      <w:bodyDiv w:val="1"/>
      <w:marLeft w:val="0"/>
      <w:marRight w:val="0"/>
      <w:marTop w:val="0"/>
      <w:marBottom w:val="0"/>
      <w:divBdr>
        <w:top w:val="none" w:sz="0" w:space="0" w:color="auto"/>
        <w:left w:val="none" w:sz="0" w:space="0" w:color="auto"/>
        <w:bottom w:val="none" w:sz="0" w:space="0" w:color="auto"/>
        <w:right w:val="none" w:sz="0" w:space="0" w:color="auto"/>
      </w:divBdr>
    </w:div>
    <w:div w:id="216168824">
      <w:bodyDiv w:val="1"/>
      <w:marLeft w:val="0"/>
      <w:marRight w:val="0"/>
      <w:marTop w:val="0"/>
      <w:marBottom w:val="0"/>
      <w:divBdr>
        <w:top w:val="none" w:sz="0" w:space="0" w:color="auto"/>
        <w:left w:val="none" w:sz="0" w:space="0" w:color="auto"/>
        <w:bottom w:val="none" w:sz="0" w:space="0" w:color="auto"/>
        <w:right w:val="none" w:sz="0" w:space="0" w:color="auto"/>
      </w:divBdr>
    </w:div>
    <w:div w:id="226231567">
      <w:bodyDiv w:val="1"/>
      <w:marLeft w:val="0"/>
      <w:marRight w:val="0"/>
      <w:marTop w:val="0"/>
      <w:marBottom w:val="0"/>
      <w:divBdr>
        <w:top w:val="none" w:sz="0" w:space="0" w:color="auto"/>
        <w:left w:val="none" w:sz="0" w:space="0" w:color="auto"/>
        <w:bottom w:val="none" w:sz="0" w:space="0" w:color="auto"/>
        <w:right w:val="none" w:sz="0" w:space="0" w:color="auto"/>
      </w:divBdr>
    </w:div>
    <w:div w:id="259946054">
      <w:bodyDiv w:val="1"/>
      <w:marLeft w:val="0"/>
      <w:marRight w:val="0"/>
      <w:marTop w:val="0"/>
      <w:marBottom w:val="0"/>
      <w:divBdr>
        <w:top w:val="none" w:sz="0" w:space="0" w:color="auto"/>
        <w:left w:val="none" w:sz="0" w:space="0" w:color="auto"/>
        <w:bottom w:val="none" w:sz="0" w:space="0" w:color="auto"/>
        <w:right w:val="none" w:sz="0" w:space="0" w:color="auto"/>
      </w:divBdr>
    </w:div>
    <w:div w:id="264846741">
      <w:bodyDiv w:val="1"/>
      <w:marLeft w:val="0"/>
      <w:marRight w:val="0"/>
      <w:marTop w:val="0"/>
      <w:marBottom w:val="0"/>
      <w:divBdr>
        <w:top w:val="none" w:sz="0" w:space="0" w:color="auto"/>
        <w:left w:val="none" w:sz="0" w:space="0" w:color="auto"/>
        <w:bottom w:val="none" w:sz="0" w:space="0" w:color="auto"/>
        <w:right w:val="none" w:sz="0" w:space="0" w:color="auto"/>
      </w:divBdr>
    </w:div>
    <w:div w:id="325597238">
      <w:bodyDiv w:val="1"/>
      <w:marLeft w:val="0"/>
      <w:marRight w:val="0"/>
      <w:marTop w:val="0"/>
      <w:marBottom w:val="0"/>
      <w:divBdr>
        <w:top w:val="none" w:sz="0" w:space="0" w:color="auto"/>
        <w:left w:val="none" w:sz="0" w:space="0" w:color="auto"/>
        <w:bottom w:val="none" w:sz="0" w:space="0" w:color="auto"/>
        <w:right w:val="none" w:sz="0" w:space="0" w:color="auto"/>
      </w:divBdr>
    </w:div>
    <w:div w:id="331840668">
      <w:bodyDiv w:val="1"/>
      <w:marLeft w:val="0"/>
      <w:marRight w:val="0"/>
      <w:marTop w:val="0"/>
      <w:marBottom w:val="0"/>
      <w:divBdr>
        <w:top w:val="none" w:sz="0" w:space="0" w:color="auto"/>
        <w:left w:val="none" w:sz="0" w:space="0" w:color="auto"/>
        <w:bottom w:val="none" w:sz="0" w:space="0" w:color="auto"/>
        <w:right w:val="none" w:sz="0" w:space="0" w:color="auto"/>
      </w:divBdr>
    </w:div>
    <w:div w:id="367949897">
      <w:bodyDiv w:val="1"/>
      <w:marLeft w:val="0"/>
      <w:marRight w:val="0"/>
      <w:marTop w:val="0"/>
      <w:marBottom w:val="0"/>
      <w:divBdr>
        <w:top w:val="none" w:sz="0" w:space="0" w:color="auto"/>
        <w:left w:val="none" w:sz="0" w:space="0" w:color="auto"/>
        <w:bottom w:val="none" w:sz="0" w:space="0" w:color="auto"/>
        <w:right w:val="none" w:sz="0" w:space="0" w:color="auto"/>
      </w:divBdr>
    </w:div>
    <w:div w:id="464156079">
      <w:bodyDiv w:val="1"/>
      <w:marLeft w:val="0"/>
      <w:marRight w:val="0"/>
      <w:marTop w:val="0"/>
      <w:marBottom w:val="0"/>
      <w:divBdr>
        <w:top w:val="none" w:sz="0" w:space="0" w:color="auto"/>
        <w:left w:val="none" w:sz="0" w:space="0" w:color="auto"/>
        <w:bottom w:val="none" w:sz="0" w:space="0" w:color="auto"/>
        <w:right w:val="none" w:sz="0" w:space="0" w:color="auto"/>
      </w:divBdr>
    </w:div>
    <w:div w:id="501623172">
      <w:bodyDiv w:val="1"/>
      <w:marLeft w:val="0"/>
      <w:marRight w:val="0"/>
      <w:marTop w:val="0"/>
      <w:marBottom w:val="0"/>
      <w:divBdr>
        <w:top w:val="none" w:sz="0" w:space="0" w:color="auto"/>
        <w:left w:val="none" w:sz="0" w:space="0" w:color="auto"/>
        <w:bottom w:val="none" w:sz="0" w:space="0" w:color="auto"/>
        <w:right w:val="none" w:sz="0" w:space="0" w:color="auto"/>
      </w:divBdr>
    </w:div>
    <w:div w:id="511454689">
      <w:bodyDiv w:val="1"/>
      <w:marLeft w:val="0"/>
      <w:marRight w:val="0"/>
      <w:marTop w:val="0"/>
      <w:marBottom w:val="0"/>
      <w:divBdr>
        <w:top w:val="none" w:sz="0" w:space="0" w:color="auto"/>
        <w:left w:val="none" w:sz="0" w:space="0" w:color="auto"/>
        <w:bottom w:val="none" w:sz="0" w:space="0" w:color="auto"/>
        <w:right w:val="none" w:sz="0" w:space="0" w:color="auto"/>
      </w:divBdr>
    </w:div>
    <w:div w:id="552500856">
      <w:bodyDiv w:val="1"/>
      <w:marLeft w:val="0"/>
      <w:marRight w:val="0"/>
      <w:marTop w:val="0"/>
      <w:marBottom w:val="0"/>
      <w:divBdr>
        <w:top w:val="none" w:sz="0" w:space="0" w:color="auto"/>
        <w:left w:val="none" w:sz="0" w:space="0" w:color="auto"/>
        <w:bottom w:val="none" w:sz="0" w:space="0" w:color="auto"/>
        <w:right w:val="none" w:sz="0" w:space="0" w:color="auto"/>
      </w:divBdr>
    </w:div>
    <w:div w:id="556623387">
      <w:bodyDiv w:val="1"/>
      <w:marLeft w:val="0"/>
      <w:marRight w:val="0"/>
      <w:marTop w:val="0"/>
      <w:marBottom w:val="0"/>
      <w:divBdr>
        <w:top w:val="none" w:sz="0" w:space="0" w:color="auto"/>
        <w:left w:val="none" w:sz="0" w:space="0" w:color="auto"/>
        <w:bottom w:val="none" w:sz="0" w:space="0" w:color="auto"/>
        <w:right w:val="none" w:sz="0" w:space="0" w:color="auto"/>
      </w:divBdr>
    </w:div>
    <w:div w:id="698436064">
      <w:bodyDiv w:val="1"/>
      <w:marLeft w:val="0"/>
      <w:marRight w:val="0"/>
      <w:marTop w:val="0"/>
      <w:marBottom w:val="0"/>
      <w:divBdr>
        <w:top w:val="none" w:sz="0" w:space="0" w:color="auto"/>
        <w:left w:val="none" w:sz="0" w:space="0" w:color="auto"/>
        <w:bottom w:val="none" w:sz="0" w:space="0" w:color="auto"/>
        <w:right w:val="none" w:sz="0" w:space="0" w:color="auto"/>
      </w:divBdr>
    </w:div>
    <w:div w:id="701054492">
      <w:bodyDiv w:val="1"/>
      <w:marLeft w:val="0"/>
      <w:marRight w:val="0"/>
      <w:marTop w:val="0"/>
      <w:marBottom w:val="0"/>
      <w:divBdr>
        <w:top w:val="none" w:sz="0" w:space="0" w:color="auto"/>
        <w:left w:val="none" w:sz="0" w:space="0" w:color="auto"/>
        <w:bottom w:val="none" w:sz="0" w:space="0" w:color="auto"/>
        <w:right w:val="none" w:sz="0" w:space="0" w:color="auto"/>
      </w:divBdr>
    </w:div>
    <w:div w:id="719474916">
      <w:bodyDiv w:val="1"/>
      <w:marLeft w:val="0"/>
      <w:marRight w:val="0"/>
      <w:marTop w:val="0"/>
      <w:marBottom w:val="0"/>
      <w:divBdr>
        <w:top w:val="none" w:sz="0" w:space="0" w:color="auto"/>
        <w:left w:val="none" w:sz="0" w:space="0" w:color="auto"/>
        <w:bottom w:val="none" w:sz="0" w:space="0" w:color="auto"/>
        <w:right w:val="none" w:sz="0" w:space="0" w:color="auto"/>
      </w:divBdr>
    </w:div>
    <w:div w:id="791048005">
      <w:bodyDiv w:val="1"/>
      <w:marLeft w:val="0"/>
      <w:marRight w:val="0"/>
      <w:marTop w:val="0"/>
      <w:marBottom w:val="0"/>
      <w:divBdr>
        <w:top w:val="none" w:sz="0" w:space="0" w:color="auto"/>
        <w:left w:val="none" w:sz="0" w:space="0" w:color="auto"/>
        <w:bottom w:val="none" w:sz="0" w:space="0" w:color="auto"/>
        <w:right w:val="none" w:sz="0" w:space="0" w:color="auto"/>
      </w:divBdr>
    </w:div>
    <w:div w:id="796214485">
      <w:bodyDiv w:val="1"/>
      <w:marLeft w:val="0"/>
      <w:marRight w:val="0"/>
      <w:marTop w:val="0"/>
      <w:marBottom w:val="0"/>
      <w:divBdr>
        <w:top w:val="none" w:sz="0" w:space="0" w:color="auto"/>
        <w:left w:val="none" w:sz="0" w:space="0" w:color="auto"/>
        <w:bottom w:val="none" w:sz="0" w:space="0" w:color="auto"/>
        <w:right w:val="none" w:sz="0" w:space="0" w:color="auto"/>
      </w:divBdr>
    </w:div>
    <w:div w:id="809786629">
      <w:bodyDiv w:val="1"/>
      <w:marLeft w:val="0"/>
      <w:marRight w:val="0"/>
      <w:marTop w:val="0"/>
      <w:marBottom w:val="0"/>
      <w:divBdr>
        <w:top w:val="none" w:sz="0" w:space="0" w:color="auto"/>
        <w:left w:val="none" w:sz="0" w:space="0" w:color="auto"/>
        <w:bottom w:val="none" w:sz="0" w:space="0" w:color="auto"/>
        <w:right w:val="none" w:sz="0" w:space="0" w:color="auto"/>
      </w:divBdr>
    </w:div>
    <w:div w:id="849880212">
      <w:bodyDiv w:val="1"/>
      <w:marLeft w:val="0"/>
      <w:marRight w:val="0"/>
      <w:marTop w:val="0"/>
      <w:marBottom w:val="0"/>
      <w:divBdr>
        <w:top w:val="none" w:sz="0" w:space="0" w:color="auto"/>
        <w:left w:val="none" w:sz="0" w:space="0" w:color="auto"/>
        <w:bottom w:val="none" w:sz="0" w:space="0" w:color="auto"/>
        <w:right w:val="none" w:sz="0" w:space="0" w:color="auto"/>
      </w:divBdr>
    </w:div>
    <w:div w:id="893126277">
      <w:bodyDiv w:val="1"/>
      <w:marLeft w:val="0"/>
      <w:marRight w:val="0"/>
      <w:marTop w:val="0"/>
      <w:marBottom w:val="0"/>
      <w:divBdr>
        <w:top w:val="none" w:sz="0" w:space="0" w:color="auto"/>
        <w:left w:val="none" w:sz="0" w:space="0" w:color="auto"/>
        <w:bottom w:val="none" w:sz="0" w:space="0" w:color="auto"/>
        <w:right w:val="none" w:sz="0" w:space="0" w:color="auto"/>
      </w:divBdr>
    </w:div>
    <w:div w:id="967734676">
      <w:bodyDiv w:val="1"/>
      <w:marLeft w:val="0"/>
      <w:marRight w:val="0"/>
      <w:marTop w:val="0"/>
      <w:marBottom w:val="0"/>
      <w:divBdr>
        <w:top w:val="none" w:sz="0" w:space="0" w:color="auto"/>
        <w:left w:val="none" w:sz="0" w:space="0" w:color="auto"/>
        <w:bottom w:val="none" w:sz="0" w:space="0" w:color="auto"/>
        <w:right w:val="none" w:sz="0" w:space="0" w:color="auto"/>
      </w:divBdr>
    </w:div>
    <w:div w:id="983464417">
      <w:bodyDiv w:val="1"/>
      <w:marLeft w:val="0"/>
      <w:marRight w:val="0"/>
      <w:marTop w:val="0"/>
      <w:marBottom w:val="0"/>
      <w:divBdr>
        <w:top w:val="none" w:sz="0" w:space="0" w:color="auto"/>
        <w:left w:val="none" w:sz="0" w:space="0" w:color="auto"/>
        <w:bottom w:val="none" w:sz="0" w:space="0" w:color="auto"/>
        <w:right w:val="none" w:sz="0" w:space="0" w:color="auto"/>
      </w:divBdr>
    </w:div>
    <w:div w:id="1090463322">
      <w:bodyDiv w:val="1"/>
      <w:marLeft w:val="0"/>
      <w:marRight w:val="0"/>
      <w:marTop w:val="0"/>
      <w:marBottom w:val="0"/>
      <w:divBdr>
        <w:top w:val="none" w:sz="0" w:space="0" w:color="auto"/>
        <w:left w:val="none" w:sz="0" w:space="0" w:color="auto"/>
        <w:bottom w:val="none" w:sz="0" w:space="0" w:color="auto"/>
        <w:right w:val="none" w:sz="0" w:space="0" w:color="auto"/>
      </w:divBdr>
    </w:div>
    <w:div w:id="1100225928">
      <w:bodyDiv w:val="1"/>
      <w:marLeft w:val="0"/>
      <w:marRight w:val="0"/>
      <w:marTop w:val="0"/>
      <w:marBottom w:val="0"/>
      <w:divBdr>
        <w:top w:val="none" w:sz="0" w:space="0" w:color="auto"/>
        <w:left w:val="none" w:sz="0" w:space="0" w:color="auto"/>
        <w:bottom w:val="none" w:sz="0" w:space="0" w:color="auto"/>
        <w:right w:val="none" w:sz="0" w:space="0" w:color="auto"/>
      </w:divBdr>
    </w:div>
    <w:div w:id="1141732355">
      <w:bodyDiv w:val="1"/>
      <w:marLeft w:val="0"/>
      <w:marRight w:val="0"/>
      <w:marTop w:val="0"/>
      <w:marBottom w:val="0"/>
      <w:divBdr>
        <w:top w:val="none" w:sz="0" w:space="0" w:color="auto"/>
        <w:left w:val="none" w:sz="0" w:space="0" w:color="auto"/>
        <w:bottom w:val="none" w:sz="0" w:space="0" w:color="auto"/>
        <w:right w:val="none" w:sz="0" w:space="0" w:color="auto"/>
      </w:divBdr>
    </w:div>
    <w:div w:id="1210189646">
      <w:bodyDiv w:val="1"/>
      <w:marLeft w:val="0"/>
      <w:marRight w:val="0"/>
      <w:marTop w:val="0"/>
      <w:marBottom w:val="0"/>
      <w:divBdr>
        <w:top w:val="none" w:sz="0" w:space="0" w:color="auto"/>
        <w:left w:val="none" w:sz="0" w:space="0" w:color="auto"/>
        <w:bottom w:val="none" w:sz="0" w:space="0" w:color="auto"/>
        <w:right w:val="none" w:sz="0" w:space="0" w:color="auto"/>
      </w:divBdr>
    </w:div>
    <w:div w:id="1264726731">
      <w:bodyDiv w:val="1"/>
      <w:marLeft w:val="0"/>
      <w:marRight w:val="0"/>
      <w:marTop w:val="0"/>
      <w:marBottom w:val="0"/>
      <w:divBdr>
        <w:top w:val="none" w:sz="0" w:space="0" w:color="auto"/>
        <w:left w:val="none" w:sz="0" w:space="0" w:color="auto"/>
        <w:bottom w:val="none" w:sz="0" w:space="0" w:color="auto"/>
        <w:right w:val="none" w:sz="0" w:space="0" w:color="auto"/>
      </w:divBdr>
    </w:div>
    <w:div w:id="1334409670">
      <w:bodyDiv w:val="1"/>
      <w:marLeft w:val="0"/>
      <w:marRight w:val="0"/>
      <w:marTop w:val="0"/>
      <w:marBottom w:val="0"/>
      <w:divBdr>
        <w:top w:val="none" w:sz="0" w:space="0" w:color="auto"/>
        <w:left w:val="none" w:sz="0" w:space="0" w:color="auto"/>
        <w:bottom w:val="none" w:sz="0" w:space="0" w:color="auto"/>
        <w:right w:val="none" w:sz="0" w:space="0" w:color="auto"/>
      </w:divBdr>
    </w:div>
    <w:div w:id="1348751518">
      <w:bodyDiv w:val="1"/>
      <w:marLeft w:val="0"/>
      <w:marRight w:val="0"/>
      <w:marTop w:val="0"/>
      <w:marBottom w:val="0"/>
      <w:divBdr>
        <w:top w:val="none" w:sz="0" w:space="0" w:color="auto"/>
        <w:left w:val="none" w:sz="0" w:space="0" w:color="auto"/>
        <w:bottom w:val="none" w:sz="0" w:space="0" w:color="auto"/>
        <w:right w:val="none" w:sz="0" w:space="0" w:color="auto"/>
      </w:divBdr>
    </w:div>
    <w:div w:id="1352224999">
      <w:bodyDiv w:val="1"/>
      <w:marLeft w:val="0"/>
      <w:marRight w:val="0"/>
      <w:marTop w:val="0"/>
      <w:marBottom w:val="0"/>
      <w:divBdr>
        <w:top w:val="none" w:sz="0" w:space="0" w:color="auto"/>
        <w:left w:val="none" w:sz="0" w:space="0" w:color="auto"/>
        <w:bottom w:val="none" w:sz="0" w:space="0" w:color="auto"/>
        <w:right w:val="none" w:sz="0" w:space="0" w:color="auto"/>
      </w:divBdr>
    </w:div>
    <w:div w:id="1496531892">
      <w:bodyDiv w:val="1"/>
      <w:marLeft w:val="0"/>
      <w:marRight w:val="0"/>
      <w:marTop w:val="0"/>
      <w:marBottom w:val="0"/>
      <w:divBdr>
        <w:top w:val="none" w:sz="0" w:space="0" w:color="auto"/>
        <w:left w:val="none" w:sz="0" w:space="0" w:color="auto"/>
        <w:bottom w:val="none" w:sz="0" w:space="0" w:color="auto"/>
        <w:right w:val="none" w:sz="0" w:space="0" w:color="auto"/>
      </w:divBdr>
    </w:div>
    <w:div w:id="1588733179">
      <w:bodyDiv w:val="1"/>
      <w:marLeft w:val="0"/>
      <w:marRight w:val="0"/>
      <w:marTop w:val="0"/>
      <w:marBottom w:val="0"/>
      <w:divBdr>
        <w:top w:val="none" w:sz="0" w:space="0" w:color="auto"/>
        <w:left w:val="none" w:sz="0" w:space="0" w:color="auto"/>
        <w:bottom w:val="none" w:sz="0" w:space="0" w:color="auto"/>
        <w:right w:val="none" w:sz="0" w:space="0" w:color="auto"/>
      </w:divBdr>
    </w:div>
    <w:div w:id="1670719834">
      <w:bodyDiv w:val="1"/>
      <w:marLeft w:val="0"/>
      <w:marRight w:val="0"/>
      <w:marTop w:val="0"/>
      <w:marBottom w:val="0"/>
      <w:divBdr>
        <w:top w:val="none" w:sz="0" w:space="0" w:color="auto"/>
        <w:left w:val="none" w:sz="0" w:space="0" w:color="auto"/>
        <w:bottom w:val="none" w:sz="0" w:space="0" w:color="auto"/>
        <w:right w:val="none" w:sz="0" w:space="0" w:color="auto"/>
      </w:divBdr>
    </w:div>
    <w:div w:id="1699236485">
      <w:bodyDiv w:val="1"/>
      <w:marLeft w:val="0"/>
      <w:marRight w:val="0"/>
      <w:marTop w:val="0"/>
      <w:marBottom w:val="0"/>
      <w:divBdr>
        <w:top w:val="none" w:sz="0" w:space="0" w:color="auto"/>
        <w:left w:val="none" w:sz="0" w:space="0" w:color="auto"/>
        <w:bottom w:val="none" w:sz="0" w:space="0" w:color="auto"/>
        <w:right w:val="none" w:sz="0" w:space="0" w:color="auto"/>
      </w:divBdr>
    </w:div>
    <w:div w:id="1723628886">
      <w:bodyDiv w:val="1"/>
      <w:marLeft w:val="0"/>
      <w:marRight w:val="0"/>
      <w:marTop w:val="0"/>
      <w:marBottom w:val="0"/>
      <w:divBdr>
        <w:top w:val="none" w:sz="0" w:space="0" w:color="auto"/>
        <w:left w:val="none" w:sz="0" w:space="0" w:color="auto"/>
        <w:bottom w:val="none" w:sz="0" w:space="0" w:color="auto"/>
        <w:right w:val="none" w:sz="0" w:space="0" w:color="auto"/>
      </w:divBdr>
    </w:div>
    <w:div w:id="1793400613">
      <w:bodyDiv w:val="1"/>
      <w:marLeft w:val="0"/>
      <w:marRight w:val="0"/>
      <w:marTop w:val="0"/>
      <w:marBottom w:val="0"/>
      <w:divBdr>
        <w:top w:val="none" w:sz="0" w:space="0" w:color="auto"/>
        <w:left w:val="none" w:sz="0" w:space="0" w:color="auto"/>
        <w:bottom w:val="none" w:sz="0" w:space="0" w:color="auto"/>
        <w:right w:val="none" w:sz="0" w:space="0" w:color="auto"/>
      </w:divBdr>
    </w:div>
    <w:div w:id="1836412280">
      <w:bodyDiv w:val="1"/>
      <w:marLeft w:val="0"/>
      <w:marRight w:val="0"/>
      <w:marTop w:val="0"/>
      <w:marBottom w:val="0"/>
      <w:divBdr>
        <w:top w:val="none" w:sz="0" w:space="0" w:color="auto"/>
        <w:left w:val="none" w:sz="0" w:space="0" w:color="auto"/>
        <w:bottom w:val="none" w:sz="0" w:space="0" w:color="auto"/>
        <w:right w:val="none" w:sz="0" w:space="0" w:color="auto"/>
      </w:divBdr>
    </w:div>
    <w:div w:id="1836989543">
      <w:bodyDiv w:val="1"/>
      <w:marLeft w:val="0"/>
      <w:marRight w:val="0"/>
      <w:marTop w:val="0"/>
      <w:marBottom w:val="0"/>
      <w:divBdr>
        <w:top w:val="none" w:sz="0" w:space="0" w:color="auto"/>
        <w:left w:val="none" w:sz="0" w:space="0" w:color="auto"/>
        <w:bottom w:val="none" w:sz="0" w:space="0" w:color="auto"/>
        <w:right w:val="none" w:sz="0" w:space="0" w:color="auto"/>
      </w:divBdr>
    </w:div>
    <w:div w:id="1956252327">
      <w:bodyDiv w:val="1"/>
      <w:marLeft w:val="0"/>
      <w:marRight w:val="0"/>
      <w:marTop w:val="0"/>
      <w:marBottom w:val="0"/>
      <w:divBdr>
        <w:top w:val="none" w:sz="0" w:space="0" w:color="auto"/>
        <w:left w:val="none" w:sz="0" w:space="0" w:color="auto"/>
        <w:bottom w:val="none" w:sz="0" w:space="0" w:color="auto"/>
        <w:right w:val="none" w:sz="0" w:space="0" w:color="auto"/>
      </w:divBdr>
    </w:div>
    <w:div w:id="2015260320">
      <w:bodyDiv w:val="1"/>
      <w:marLeft w:val="0"/>
      <w:marRight w:val="0"/>
      <w:marTop w:val="0"/>
      <w:marBottom w:val="0"/>
      <w:divBdr>
        <w:top w:val="none" w:sz="0" w:space="0" w:color="auto"/>
        <w:left w:val="none" w:sz="0" w:space="0" w:color="auto"/>
        <w:bottom w:val="none" w:sz="0" w:space="0" w:color="auto"/>
        <w:right w:val="none" w:sz="0" w:space="0" w:color="auto"/>
      </w:divBdr>
    </w:div>
    <w:div w:id="2024625353">
      <w:bodyDiv w:val="1"/>
      <w:marLeft w:val="0"/>
      <w:marRight w:val="0"/>
      <w:marTop w:val="0"/>
      <w:marBottom w:val="0"/>
      <w:divBdr>
        <w:top w:val="none" w:sz="0" w:space="0" w:color="auto"/>
        <w:left w:val="none" w:sz="0" w:space="0" w:color="auto"/>
        <w:bottom w:val="none" w:sz="0" w:space="0" w:color="auto"/>
        <w:right w:val="none" w:sz="0" w:space="0" w:color="auto"/>
      </w:divBdr>
    </w:div>
    <w:div w:id="2087871339">
      <w:bodyDiv w:val="1"/>
      <w:marLeft w:val="0"/>
      <w:marRight w:val="0"/>
      <w:marTop w:val="0"/>
      <w:marBottom w:val="0"/>
      <w:divBdr>
        <w:top w:val="none" w:sz="0" w:space="0" w:color="auto"/>
        <w:left w:val="none" w:sz="0" w:space="0" w:color="auto"/>
        <w:bottom w:val="none" w:sz="0" w:space="0" w:color="auto"/>
        <w:right w:val="none" w:sz="0" w:space="0" w:color="auto"/>
      </w:divBdr>
    </w:div>
    <w:div w:id="2102097391">
      <w:bodyDiv w:val="1"/>
      <w:marLeft w:val="0"/>
      <w:marRight w:val="0"/>
      <w:marTop w:val="0"/>
      <w:marBottom w:val="0"/>
      <w:divBdr>
        <w:top w:val="none" w:sz="0" w:space="0" w:color="auto"/>
        <w:left w:val="none" w:sz="0" w:space="0" w:color="auto"/>
        <w:bottom w:val="none" w:sz="0" w:space="0" w:color="auto"/>
        <w:right w:val="none" w:sz="0" w:space="0" w:color="auto"/>
      </w:divBdr>
    </w:div>
    <w:div w:id="2119710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yperlink" Target="http://b.f.sc/" TargetMode="External"/><Relationship Id="rId26" Type="http://schemas.openxmlformats.org/officeDocument/2006/relationships/control" Target="activeX/activeX6.xml"/><Relationship Id="rId39"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control" Target="activeX/activeX1.xml"/><Relationship Id="rId34" Type="http://schemas.openxmlformats.org/officeDocument/2006/relationships/hyperlink" Target="https://www.nirfindia.org/Docs/Ranking_Methodology_And_Metrics_2017.pdf"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control" Target="activeX/activeX5.xml"/><Relationship Id="rId33" Type="http://schemas.openxmlformats.org/officeDocument/2006/relationships/hyperlink" Target="http://www.naac.gov.in/IQAC.asp" TargetMode="External"/><Relationship Id="rId38" Type="http://schemas.openxmlformats.org/officeDocument/2006/relationships/hyperlink" Target="http://www.naac.gov.in"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5.wmf"/><Relationship Id="rId29" Type="http://schemas.openxmlformats.org/officeDocument/2006/relationships/control" Target="activeX/activeX9.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control" Target="activeX/activeX4.xml"/><Relationship Id="rId32" Type="http://schemas.openxmlformats.org/officeDocument/2006/relationships/hyperlink" Target="https://www.inflibnet.ac.in/ess" TargetMode="External"/><Relationship Id="rId37" Type="http://schemas.openxmlformats.org/officeDocument/2006/relationships/hyperlink" Target="mailto:director.naac@gmail.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control" Target="activeX/activeX3.xml"/><Relationship Id="rId28" Type="http://schemas.openxmlformats.org/officeDocument/2006/relationships/control" Target="activeX/activeX8.xml"/><Relationship Id="rId36" Type="http://schemas.openxmlformats.org/officeDocument/2006/relationships/hyperlink" Target="https://swayam.gov.in/" TargetMode="External"/><Relationship Id="rId10" Type="http://schemas.openxmlformats.org/officeDocument/2006/relationships/header" Target="header1.xml"/><Relationship Id="rId19" Type="http://schemas.openxmlformats.org/officeDocument/2006/relationships/hyperlink" Target="http://m.f.sc/" TargetMode="External"/><Relationship Id="rId31" Type="http://schemas.openxmlformats.org/officeDocument/2006/relationships/hyperlink" Target="http://epgp.inflibnet.ac.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control" Target="activeX/activeX2.xml"/><Relationship Id="rId27" Type="http://schemas.openxmlformats.org/officeDocument/2006/relationships/control" Target="activeX/activeX7.xml"/><Relationship Id="rId30" Type="http://schemas.openxmlformats.org/officeDocument/2006/relationships/control" Target="activeX/activeX10.xml"/><Relationship Id="rId35" Type="http://schemas.openxmlformats.org/officeDocument/2006/relationships/hyperlink" Target="http://nlist.inflibnet.ac.in/faq.ph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DA7CA-77EC-4B7C-AA44-559A93A18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144</Pages>
  <Words>37551</Words>
  <Characters>214044</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251093</CharactersWithSpaces>
  <SharedDoc>false</SharedDoc>
  <HLinks>
    <vt:vector size="54" baseType="variant">
      <vt:variant>
        <vt:i4>2424882</vt:i4>
      </vt:variant>
      <vt:variant>
        <vt:i4>246</vt:i4>
      </vt:variant>
      <vt:variant>
        <vt:i4>0</vt:i4>
      </vt:variant>
      <vt:variant>
        <vt:i4>5</vt:i4>
      </vt:variant>
      <vt:variant>
        <vt:lpwstr>https://swayam.gov.in/</vt:lpwstr>
      </vt:variant>
      <vt:variant>
        <vt:lpwstr/>
      </vt:variant>
      <vt:variant>
        <vt:i4>1179665</vt:i4>
      </vt:variant>
      <vt:variant>
        <vt:i4>243</vt:i4>
      </vt:variant>
      <vt:variant>
        <vt:i4>0</vt:i4>
      </vt:variant>
      <vt:variant>
        <vt:i4>5</vt:i4>
      </vt:variant>
      <vt:variant>
        <vt:lpwstr>http://nlist.inflibnet.ac.in/faq.php</vt:lpwstr>
      </vt:variant>
      <vt:variant>
        <vt:lpwstr/>
      </vt:variant>
      <vt:variant>
        <vt:i4>8192123</vt:i4>
      </vt:variant>
      <vt:variant>
        <vt:i4>240</vt:i4>
      </vt:variant>
      <vt:variant>
        <vt:i4>0</vt:i4>
      </vt:variant>
      <vt:variant>
        <vt:i4>5</vt:i4>
      </vt:variant>
      <vt:variant>
        <vt:lpwstr>https://www.nirfindia.org/Docs/Ranking_Methodology_And_Metrics_2017.pdf</vt:lpwstr>
      </vt:variant>
      <vt:variant>
        <vt:lpwstr/>
      </vt:variant>
      <vt:variant>
        <vt:i4>7340150</vt:i4>
      </vt:variant>
      <vt:variant>
        <vt:i4>237</vt:i4>
      </vt:variant>
      <vt:variant>
        <vt:i4>0</vt:i4>
      </vt:variant>
      <vt:variant>
        <vt:i4>5</vt:i4>
      </vt:variant>
      <vt:variant>
        <vt:lpwstr>http://www.naac.gov.in/IQAC.asp</vt:lpwstr>
      </vt:variant>
      <vt:variant>
        <vt:lpwstr/>
      </vt:variant>
      <vt:variant>
        <vt:i4>3473528</vt:i4>
      </vt:variant>
      <vt:variant>
        <vt:i4>234</vt:i4>
      </vt:variant>
      <vt:variant>
        <vt:i4>0</vt:i4>
      </vt:variant>
      <vt:variant>
        <vt:i4>5</vt:i4>
      </vt:variant>
      <vt:variant>
        <vt:lpwstr>https://www.inflibnet.ac.in/ess</vt:lpwstr>
      </vt:variant>
      <vt:variant>
        <vt:lpwstr/>
      </vt:variant>
      <vt:variant>
        <vt:i4>589908</vt:i4>
      </vt:variant>
      <vt:variant>
        <vt:i4>231</vt:i4>
      </vt:variant>
      <vt:variant>
        <vt:i4>0</vt:i4>
      </vt:variant>
      <vt:variant>
        <vt:i4>5</vt:i4>
      </vt:variant>
      <vt:variant>
        <vt:lpwstr>http://epgp.inflibnet.ac.in/</vt:lpwstr>
      </vt:variant>
      <vt:variant>
        <vt:lpwstr/>
      </vt:variant>
      <vt:variant>
        <vt:i4>2556019</vt:i4>
      </vt:variant>
      <vt:variant>
        <vt:i4>6</vt:i4>
      </vt:variant>
      <vt:variant>
        <vt:i4>0</vt:i4>
      </vt:variant>
      <vt:variant>
        <vt:i4>5</vt:i4>
      </vt:variant>
      <vt:variant>
        <vt:lpwstr>http://www.abc.com/</vt:lpwstr>
      </vt:variant>
      <vt:variant>
        <vt:lpwstr/>
      </vt:variant>
      <vt:variant>
        <vt:i4>2424874</vt:i4>
      </vt:variant>
      <vt:variant>
        <vt:i4>3</vt:i4>
      </vt:variant>
      <vt:variant>
        <vt:i4>0</vt:i4>
      </vt:variant>
      <vt:variant>
        <vt:i4>5</vt:i4>
      </vt:variant>
      <vt:variant>
        <vt:lpwstr>http://www.naac.gov.in/</vt:lpwstr>
      </vt:variant>
      <vt:variant>
        <vt:lpwstr/>
      </vt:variant>
      <vt:variant>
        <vt:i4>3145802</vt:i4>
      </vt:variant>
      <vt:variant>
        <vt:i4>0</vt:i4>
      </vt:variant>
      <vt:variant>
        <vt:i4>0</vt:i4>
      </vt:variant>
      <vt:variant>
        <vt:i4>5</vt:i4>
      </vt:variant>
      <vt:variant>
        <vt:lpwstr>mailto:director.naac@gmail.com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Hewlett-Packard Company</cp:lastModifiedBy>
  <cp:revision>250</cp:revision>
  <cp:lastPrinted>2019-12-06T10:13:00Z</cp:lastPrinted>
  <dcterms:created xsi:type="dcterms:W3CDTF">2019-12-05T10:37:00Z</dcterms:created>
  <dcterms:modified xsi:type="dcterms:W3CDTF">2020-02-13T04:42:00Z</dcterms:modified>
</cp:coreProperties>
</file>